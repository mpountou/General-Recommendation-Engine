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17495" w14:textId="43B43213" w:rsidR="009F33F3" w:rsidRPr="00825783" w:rsidRDefault="009F33F3" w:rsidP="00825783">
      <w:r w:rsidRPr="00825783">
        <w:rPr>
          <w:noProof/>
          <w:bdr w:val="none" w:sz="0" w:space="0" w:color="auto" w:frame="1"/>
          <w:lang w:eastAsia="el-GR"/>
        </w:rPr>
        <w:drawing>
          <wp:anchor distT="0" distB="0" distL="114300" distR="114300" simplePos="0" relativeHeight="251684864" behindDoc="1" locked="0" layoutInCell="1" allowOverlap="1" wp14:anchorId="0BCD0D35" wp14:editId="5480526A">
            <wp:simplePos x="0" y="0"/>
            <wp:positionH relativeFrom="margin">
              <wp:align>center</wp:align>
            </wp:positionH>
            <wp:positionV relativeFrom="paragraph">
              <wp:posOffset>0</wp:posOffset>
            </wp:positionV>
            <wp:extent cx="990600" cy="762000"/>
            <wp:effectExtent l="0" t="0" r="0" b="0"/>
            <wp:wrapSquare wrapText="bothSides"/>
            <wp:docPr id="111" name="Εικόνα 11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14:paraId="66721D97" w14:textId="77777777" w:rsidR="009F33F3" w:rsidRPr="00825783" w:rsidRDefault="009F33F3" w:rsidP="00825783"/>
    <w:p w14:paraId="42E6232A" w14:textId="77777777" w:rsidR="009F33F3" w:rsidRPr="00825783" w:rsidRDefault="009F33F3" w:rsidP="00825783">
      <w:pPr>
        <w:rPr>
          <w:rFonts w:asciiTheme="majorHAnsi" w:eastAsiaTheme="majorEastAsia" w:hAnsiTheme="majorHAnsi" w:cstheme="majorBidi"/>
          <w:sz w:val="32"/>
          <w:szCs w:val="32"/>
        </w:rPr>
      </w:pPr>
    </w:p>
    <w:p w14:paraId="11DFDF06" w14:textId="77777777" w:rsidR="009F33F3" w:rsidRPr="005B0CE6" w:rsidRDefault="009F33F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14:paraId="547B97B6" w14:textId="77777777" w:rsidR="009F33F3" w:rsidRPr="005B0CE6" w:rsidRDefault="009F33F3" w:rsidP="00825783">
      <w:pPr>
        <w:jc w:val="center"/>
        <w:rPr>
          <w:rFonts w:eastAsiaTheme="majorEastAsia"/>
          <w:sz w:val="26"/>
          <w:szCs w:val="26"/>
        </w:rPr>
      </w:pPr>
      <w:r w:rsidRPr="005B0CE6">
        <w:rPr>
          <w:rFonts w:eastAsiaTheme="majorEastAsia"/>
          <w:sz w:val="26"/>
          <w:szCs w:val="26"/>
        </w:rPr>
        <w:t>ΠΟΛΥΤΕΧΝΙΚΗ ΣΧΟΛΗ</w:t>
      </w:r>
    </w:p>
    <w:p w14:paraId="2477F33E" w14:textId="77777777" w:rsidR="009F33F3" w:rsidRPr="005B0CE6" w:rsidRDefault="009F33F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14:paraId="28BB4800" w14:textId="77777777" w:rsidR="009F33F3" w:rsidRDefault="009F33F3" w:rsidP="00825783">
      <w:pPr>
        <w:jc w:val="center"/>
        <w:rPr>
          <w:rFonts w:eastAsiaTheme="majorEastAsia"/>
          <w:sz w:val="26"/>
          <w:szCs w:val="26"/>
        </w:rPr>
      </w:pPr>
      <w:r w:rsidRPr="005B0CE6">
        <w:rPr>
          <w:rFonts w:eastAsiaTheme="majorEastAsia"/>
          <w:sz w:val="26"/>
          <w:szCs w:val="26"/>
        </w:rPr>
        <w:t>ΤΟΜΕΑΣ ΗΛΕΚΤΡΟΝΙΚΗΣ ΚΑΙ ΥΠΟΛΟΓΙΣΤΩΝ</w:t>
      </w:r>
    </w:p>
    <w:p w14:paraId="33C5DD80" w14:textId="77777777" w:rsidR="009F33F3" w:rsidRPr="00184A98" w:rsidRDefault="009F33F3" w:rsidP="00825783">
      <w:pPr>
        <w:jc w:val="center"/>
        <w:rPr>
          <w:rFonts w:eastAsiaTheme="majorEastAsia"/>
          <w:sz w:val="24"/>
        </w:rPr>
      </w:pPr>
      <w:r>
        <w:rPr>
          <w:rFonts w:eastAsiaTheme="majorEastAsia"/>
          <w:sz w:val="26"/>
          <w:szCs w:val="26"/>
        </w:rPr>
        <w:t>ΕΡΓΑΣΤΗΡΙΟ ΕΠΕΞΕΡΓΑΣΙΑΣ ΠΛΗΡΟΦΟΡΙΑΣ ΚΑΙ ΥΠΟΛΟΓΙΣΜΩΝ</w:t>
      </w:r>
    </w:p>
    <w:p w14:paraId="48CF4580" w14:textId="77777777" w:rsidR="009F33F3" w:rsidRPr="00825783" w:rsidRDefault="009F33F3" w:rsidP="00825783">
      <w:pPr>
        <w:rPr>
          <w:rFonts w:eastAsiaTheme="majorEastAsia"/>
          <w:sz w:val="32"/>
          <w:szCs w:val="32"/>
        </w:rPr>
      </w:pPr>
      <w:r w:rsidRPr="00825783">
        <w:rPr>
          <w:rFonts w:eastAsiaTheme="majorEastAsia"/>
          <w:sz w:val="32"/>
          <w:szCs w:val="32"/>
        </w:rPr>
        <w:br/>
      </w:r>
    </w:p>
    <w:p w14:paraId="52AA1CB6" w14:textId="77777777" w:rsidR="009F33F3" w:rsidRPr="00825783" w:rsidRDefault="00851A19" w:rsidP="00825783">
      <w:pPr>
        <w:rPr>
          <w:rFonts w:eastAsiaTheme="majorEastAsia"/>
          <w:sz w:val="32"/>
          <w:szCs w:val="32"/>
        </w:rPr>
      </w:pPr>
      <w:r>
        <w:rPr>
          <w:rFonts w:eastAsiaTheme="majorEastAsia"/>
          <w:sz w:val="32"/>
          <w:szCs w:val="32"/>
        </w:rPr>
        <w:pict w14:anchorId="26F9C54D">
          <v:rect id="_x0000_i1039" style="width:0;height:1.5pt" o:hralign="center" o:hrstd="t" o:hr="t" fillcolor="#a0a0a0" stroked="f"/>
        </w:pict>
      </w:r>
    </w:p>
    <w:p w14:paraId="631C4A75" w14:textId="77777777" w:rsidR="009F33F3" w:rsidRPr="001F0944" w:rsidRDefault="009F33F3" w:rsidP="00825783">
      <w:pPr>
        <w:jc w:val="center"/>
        <w:rPr>
          <w:rFonts w:eastAsiaTheme="majorEastAsia"/>
          <w:sz w:val="36"/>
          <w:szCs w:val="36"/>
        </w:rPr>
      </w:pPr>
      <w:r w:rsidRPr="001F0944">
        <w:rPr>
          <w:rFonts w:eastAsiaTheme="majorEastAsia"/>
          <w:sz w:val="36"/>
          <w:szCs w:val="36"/>
        </w:rPr>
        <w:t>ΔΙΠΛΩΜΑΤΙΚΗ ΕΡΓΑΣΙΑ</w:t>
      </w:r>
    </w:p>
    <w:p w14:paraId="4F614A43" w14:textId="77777777" w:rsidR="009F33F3" w:rsidRPr="00F14408" w:rsidRDefault="009F33F3" w:rsidP="00825783">
      <w:pPr>
        <w:jc w:val="center"/>
        <w:rPr>
          <w:rFonts w:eastAsiaTheme="majorEastAsia"/>
          <w:b/>
          <w:bCs/>
          <w:sz w:val="30"/>
          <w:szCs w:val="30"/>
        </w:rPr>
      </w:pPr>
      <w:bookmarkStart w:id="0" w:name="_Hlk63764193"/>
      <w:r w:rsidRPr="00F14408">
        <w:rPr>
          <w:rFonts w:eastAsiaTheme="majorEastAsia"/>
          <w:b/>
          <w:bCs/>
          <w:sz w:val="30"/>
          <w:szCs w:val="30"/>
        </w:rPr>
        <w:t>Δημιουργία γενικευμένου συστήματος προτάσεων με εφαρμογή σε σύνολα αλληλεξαρτώμενων δεδομένων</w:t>
      </w:r>
    </w:p>
    <w:bookmarkEnd w:id="0"/>
    <w:p w14:paraId="626ACB6C" w14:textId="77777777" w:rsidR="009F33F3" w:rsidRPr="00825783" w:rsidRDefault="00851A19" w:rsidP="00825783">
      <w:pPr>
        <w:rPr>
          <w:rFonts w:eastAsiaTheme="majorEastAsia"/>
          <w:sz w:val="32"/>
          <w:szCs w:val="32"/>
        </w:rPr>
      </w:pPr>
      <w:r>
        <w:rPr>
          <w:rFonts w:eastAsiaTheme="majorEastAsia"/>
          <w:sz w:val="32"/>
          <w:szCs w:val="32"/>
        </w:rPr>
        <w:pict w14:anchorId="5712D710">
          <v:rect id="_x0000_i1040" style="width:0;height:1.5pt" o:hralign="center" o:hrstd="t" o:hr="t" fillcolor="#a0a0a0" stroked="f"/>
        </w:pict>
      </w:r>
    </w:p>
    <w:p w14:paraId="360ADB55" w14:textId="77777777" w:rsidR="009F33F3" w:rsidRPr="00825783" w:rsidRDefault="009F33F3"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Pr>
          <w:rFonts w:eastAsiaTheme="majorEastAsia"/>
          <w:sz w:val="32"/>
          <w:szCs w:val="32"/>
        </w:rPr>
        <w:br/>
      </w:r>
    </w:p>
    <w:p w14:paraId="598D1156" w14:textId="77777777" w:rsidR="009F33F3" w:rsidRPr="00184A98" w:rsidRDefault="009F33F3" w:rsidP="00825783">
      <w:pPr>
        <w:rPr>
          <w:rFonts w:eastAsiaTheme="majorEastAsia"/>
          <w:sz w:val="24"/>
        </w:rPr>
      </w:pPr>
      <w:r w:rsidRPr="00184A98">
        <w:rPr>
          <w:rFonts w:eastAsiaTheme="majorEastAsia"/>
          <w:sz w:val="24"/>
        </w:rPr>
        <w:t>Εκπόνηση:                                                                                       Επιβλέποντες:</w:t>
      </w:r>
    </w:p>
    <w:p w14:paraId="13DEF8B2" w14:textId="77777777" w:rsidR="009F33F3" w:rsidRPr="00184A98" w:rsidRDefault="009F33F3" w:rsidP="00825783">
      <w:pPr>
        <w:rPr>
          <w:rFonts w:eastAsiaTheme="majorEastAsia"/>
          <w:sz w:val="24"/>
        </w:rPr>
      </w:pPr>
      <w:r w:rsidRPr="00F14408">
        <w:rPr>
          <w:rFonts w:eastAsiaTheme="majorEastAsia"/>
          <w:b/>
          <w:bCs/>
          <w:sz w:val="24"/>
        </w:rPr>
        <w:t>Ιωάννης-Παναγιώτης Μπουντουρίδης </w:t>
      </w:r>
      <w:r w:rsidRPr="00184A98">
        <w:rPr>
          <w:rFonts w:eastAsiaTheme="majorEastAsia"/>
          <w:sz w:val="24"/>
        </w:rPr>
        <w:t xml:space="preserve">                        Καθ. </w:t>
      </w:r>
      <w:r w:rsidRPr="00F14408">
        <w:rPr>
          <w:rFonts w:eastAsiaTheme="majorEastAsia"/>
          <w:b/>
          <w:bCs/>
          <w:sz w:val="24"/>
        </w:rPr>
        <w:t>Περικλής Α. Μήτκας</w:t>
      </w:r>
    </w:p>
    <w:p w14:paraId="6BF78014" w14:textId="59E69422" w:rsidR="009F33F3" w:rsidRPr="00184A98" w:rsidRDefault="009F33F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w:t>
      </w:r>
      <w:r w:rsidRPr="00F14408">
        <w:rPr>
          <w:rFonts w:eastAsiaTheme="majorEastAsia"/>
          <w:b/>
          <w:bCs/>
          <w:sz w:val="24"/>
        </w:rPr>
        <w:t>Αντώνης Χρυσόπουλος</w:t>
      </w:r>
    </w:p>
    <w:p w14:paraId="10F9810B" w14:textId="77777777" w:rsidR="009F33F3" w:rsidRPr="00184A98" w:rsidRDefault="009F33F3" w:rsidP="00825783">
      <w:pPr>
        <w:rPr>
          <w:rFonts w:eastAsiaTheme="majorEastAsia"/>
          <w:sz w:val="24"/>
        </w:rPr>
      </w:pPr>
      <w:r w:rsidRPr="00184A98">
        <w:rPr>
          <w:rFonts w:eastAsiaTheme="majorEastAsia"/>
          <w:sz w:val="24"/>
        </w:rPr>
        <w:t xml:space="preserve">ΑΕΜ: 8872                                                                 Ερευν. </w:t>
      </w:r>
      <w:r w:rsidRPr="00F14408">
        <w:rPr>
          <w:rFonts w:eastAsiaTheme="majorEastAsia"/>
          <w:b/>
          <w:bCs/>
          <w:sz w:val="24"/>
        </w:rPr>
        <w:t>Σωτήρης Τσαρούχης</w:t>
      </w:r>
    </w:p>
    <w:p w14:paraId="4ED84D8D" w14:textId="77777777" w:rsidR="009F33F3" w:rsidRPr="00184A98" w:rsidRDefault="009F33F3" w:rsidP="001B2877">
      <w:pPr>
        <w:jc w:val="center"/>
        <w:rPr>
          <w:rFonts w:eastAsiaTheme="majorEastAsia"/>
          <w:sz w:val="24"/>
        </w:rPr>
      </w:pPr>
    </w:p>
    <w:p w14:paraId="52553C7B" w14:textId="77777777" w:rsidR="00693047" w:rsidRDefault="009F33F3" w:rsidP="001B2877">
      <w:pPr>
        <w:jc w:val="center"/>
        <w:rPr>
          <w:ins w:id="1" w:author="mpountou" w:date="2021-02-10T17:54:00Z"/>
          <w:rFonts w:eastAsiaTheme="majorEastAsia"/>
          <w:sz w:val="24"/>
        </w:rPr>
        <w:sectPr w:rsidR="00693047" w:rsidSect="000144CC">
          <w:headerReference w:type="default" r:id="rId10"/>
          <w:headerReference w:type="first" r:id="rId11"/>
          <w:pgSz w:w="11906" w:h="16838"/>
          <w:pgMar w:top="1440" w:right="1800" w:bottom="1440" w:left="1800" w:header="708" w:footer="708" w:gutter="0"/>
          <w:pgNumType w:fmt="lowerRoman" w:start="1"/>
          <w:cols w:space="708"/>
          <w:titlePg/>
          <w:docGrid w:linePitch="360"/>
        </w:sectPr>
      </w:pPr>
      <w:r w:rsidRPr="00184A98">
        <w:rPr>
          <w:rFonts w:eastAsiaTheme="majorEastAsia"/>
          <w:sz w:val="24"/>
        </w:rPr>
        <w:t>ΘΕΣΣΑΛΟΝΙΚΗ 202</w:t>
      </w:r>
      <w:r>
        <w:rPr>
          <w:rFonts w:eastAsiaTheme="majorEastAsia"/>
          <w:sz w:val="24"/>
        </w:rPr>
        <w:t>1</w:t>
      </w:r>
    </w:p>
    <w:p w14:paraId="5B23E9CC" w14:textId="65038013" w:rsidR="009046B9" w:rsidRDefault="009046B9" w:rsidP="001B2877">
      <w:pPr>
        <w:jc w:val="center"/>
        <w:rPr>
          <w:rFonts w:eastAsiaTheme="majorEastAsia"/>
          <w:sz w:val="24"/>
        </w:rPr>
      </w:pPr>
    </w:p>
    <w:p w14:paraId="4A2CE0A5" w14:textId="77777777" w:rsidR="001B2877" w:rsidRPr="009F2258" w:rsidRDefault="00E32383" w:rsidP="00E32383">
      <w:pPr>
        <w:pStyle w:val="1"/>
        <w:numPr>
          <w:ilvl w:val="0"/>
          <w:numId w:val="0"/>
        </w:numPr>
        <w:pBdr>
          <w:top w:val="single" w:sz="4" w:space="1" w:color="auto"/>
          <w:bottom w:val="single" w:sz="4" w:space="1" w:color="auto"/>
        </w:pBdr>
        <w:rPr>
          <w:b/>
          <w:bCs/>
        </w:rPr>
      </w:pPr>
      <w:bookmarkStart w:id="2" w:name="_Toc54106812"/>
      <w:bookmarkStart w:id="3" w:name="_Toc64223358"/>
      <w:r w:rsidRPr="009F2258">
        <w:rPr>
          <w:b/>
          <w:bCs/>
        </w:rPr>
        <w:t>Ευχαριστίες</w:t>
      </w:r>
      <w:bookmarkEnd w:id="2"/>
      <w:bookmarkEnd w:id="3"/>
    </w:p>
    <w:p w14:paraId="36B2EDDD" w14:textId="77777777" w:rsidR="00E32383" w:rsidRDefault="00E32383" w:rsidP="00E32383"/>
    <w:p w14:paraId="095BFB8C" w14:textId="77777777" w:rsidR="00E32383" w:rsidRPr="00E32383" w:rsidRDefault="00E32383" w:rsidP="00E32383"/>
    <w:p w14:paraId="28CDEF8B" w14:textId="77777777"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14:paraId="7F6B7E7C" w14:textId="77777777"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14:paraId="59E056D4" w14:textId="77777777"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14:paraId="0E6FDF8E" w14:textId="77777777"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14:paraId="74E00A92" w14:textId="77777777" w:rsidR="00E32383" w:rsidRDefault="00E32383" w:rsidP="00E32383"/>
    <w:p w14:paraId="520287E3" w14:textId="77777777" w:rsidR="00E32383" w:rsidRDefault="00E32383" w:rsidP="00E32383"/>
    <w:p w14:paraId="4623EB40" w14:textId="77777777" w:rsidR="00E32383" w:rsidRDefault="00E32383" w:rsidP="00E32383"/>
    <w:p w14:paraId="6B04E3A5" w14:textId="77777777" w:rsidR="00E32383" w:rsidRDefault="00E32383" w:rsidP="00E32383"/>
    <w:p w14:paraId="359E1246" w14:textId="77777777" w:rsidR="00E32383" w:rsidRDefault="00E32383" w:rsidP="00E32383"/>
    <w:p w14:paraId="0C2FDF79" w14:textId="77777777" w:rsidR="00E32383" w:rsidRDefault="00E32383" w:rsidP="00E32383"/>
    <w:p w14:paraId="239CE8D8" w14:textId="77777777" w:rsidR="00E32383" w:rsidRDefault="00E32383" w:rsidP="00E32383"/>
    <w:p w14:paraId="559D6FAC" w14:textId="77777777" w:rsidR="00E32383" w:rsidRDefault="00E32383" w:rsidP="00E32383"/>
    <w:p w14:paraId="13D20516" w14:textId="77777777" w:rsidR="00E32383" w:rsidRDefault="00E32383" w:rsidP="00E32383"/>
    <w:p w14:paraId="7B19CA2C" w14:textId="77777777" w:rsidR="00E32383" w:rsidRDefault="00E32383" w:rsidP="00E32383"/>
    <w:p w14:paraId="276DE821" w14:textId="77777777" w:rsidR="00E32383" w:rsidRDefault="00E32383" w:rsidP="00E32383"/>
    <w:p w14:paraId="3E6F146D" w14:textId="3EDB1593" w:rsidR="00E32383" w:rsidRDefault="00E32383" w:rsidP="00E32383"/>
    <w:p w14:paraId="75D787A2" w14:textId="77777777" w:rsidR="00C731DA" w:rsidRDefault="00C731DA" w:rsidP="00E32383"/>
    <w:p w14:paraId="466F7CA7" w14:textId="56291ECF" w:rsidR="00E32383" w:rsidRDefault="00E32383" w:rsidP="00E32383"/>
    <w:p w14:paraId="028FC74A" w14:textId="771B61E1" w:rsidR="00C6259A" w:rsidRDefault="00C6259A" w:rsidP="00E32383"/>
    <w:p w14:paraId="7086E73A" w14:textId="77777777" w:rsidR="00C6259A" w:rsidRDefault="00C6259A" w:rsidP="00E32383"/>
    <w:p w14:paraId="1A923930" w14:textId="77777777" w:rsidR="00E32383" w:rsidRPr="00C731DA" w:rsidRDefault="00E32383" w:rsidP="00E32383">
      <w:pPr>
        <w:pStyle w:val="1"/>
        <w:numPr>
          <w:ilvl w:val="0"/>
          <w:numId w:val="0"/>
        </w:numPr>
        <w:pBdr>
          <w:top w:val="single" w:sz="4" w:space="1" w:color="auto"/>
          <w:bottom w:val="single" w:sz="4" w:space="1" w:color="auto"/>
        </w:pBdr>
        <w:rPr>
          <w:b/>
          <w:bCs/>
        </w:rPr>
      </w:pPr>
      <w:bookmarkStart w:id="4" w:name="_Toc54106813"/>
      <w:bookmarkStart w:id="5" w:name="_Toc64223359"/>
      <w:r w:rsidRPr="00C731DA">
        <w:rPr>
          <w:b/>
          <w:bCs/>
        </w:rPr>
        <w:lastRenderedPageBreak/>
        <w:t>Περίληψη</w:t>
      </w:r>
      <w:bookmarkEnd w:id="4"/>
      <w:bookmarkEnd w:id="5"/>
    </w:p>
    <w:p w14:paraId="76A8A12E" w14:textId="73037808" w:rsidR="00E32383" w:rsidRDefault="00E32383" w:rsidP="001A614D">
      <w:pPr>
        <w:jc w:val="center"/>
        <w:rPr>
          <w:b/>
          <w:bCs/>
        </w:rPr>
      </w:pPr>
    </w:p>
    <w:p w14:paraId="6720D0CD" w14:textId="693F18D7" w:rsidR="001A614D" w:rsidRDefault="001A614D" w:rsidP="001A614D">
      <w:pPr>
        <w:jc w:val="center"/>
        <w:rPr>
          <w:b/>
          <w:bCs/>
          <w:sz w:val="32"/>
          <w:szCs w:val="36"/>
        </w:rPr>
      </w:pPr>
      <w:r w:rsidRPr="00C731DA">
        <w:rPr>
          <w:b/>
          <w:bCs/>
          <w:sz w:val="32"/>
          <w:szCs w:val="36"/>
        </w:rPr>
        <w:t>Διπλωματική Εργασία</w:t>
      </w:r>
    </w:p>
    <w:p w14:paraId="3E3C4B23" w14:textId="1E93C368" w:rsidR="0092032B" w:rsidRDefault="001A614D" w:rsidP="00C731DA">
      <w:pPr>
        <w:jc w:val="center"/>
        <w:rPr>
          <w:b/>
          <w:bCs/>
          <w:sz w:val="28"/>
          <w:szCs w:val="32"/>
        </w:rPr>
      </w:pPr>
      <w:r w:rsidRPr="001A614D">
        <w:rPr>
          <w:b/>
          <w:bCs/>
          <w:sz w:val="28"/>
          <w:szCs w:val="32"/>
        </w:rPr>
        <w:t>Τίτλος</w:t>
      </w:r>
      <w:r>
        <w:rPr>
          <w:b/>
          <w:bCs/>
          <w:sz w:val="28"/>
          <w:szCs w:val="32"/>
        </w:rPr>
        <w:t xml:space="preserve">: </w:t>
      </w:r>
      <w:r w:rsidRPr="001A614D">
        <w:rPr>
          <w:b/>
          <w:bCs/>
          <w:sz w:val="28"/>
          <w:szCs w:val="32"/>
        </w:rPr>
        <w:t>Δημιουργία γενικευμένου συστήματος προτάσεων με εφαρμογή σε σύνολα αλληλεξαρτώμενων δεδομένων</w:t>
      </w:r>
    </w:p>
    <w:p w14:paraId="25BC389C" w14:textId="77777777" w:rsidR="0043031C" w:rsidRDefault="0043031C" w:rsidP="00C731DA">
      <w:pPr>
        <w:jc w:val="center"/>
      </w:pPr>
    </w:p>
    <w:p w14:paraId="2A1B4712" w14:textId="77777777"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w:t>
      </w:r>
      <w:r w:rsidR="003612AB">
        <w:t>τους</w:t>
      </w:r>
      <w:r w:rsidR="000E7CF9" w:rsidRPr="00C37EEB">
        <w:t>.</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14:paraId="738250B5" w14:textId="77777777"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14:paraId="695F216B" w14:textId="77777777"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14:paraId="0191F4D8" w14:textId="77777777"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14:paraId="5E20B562" w14:textId="2FF1B2B6" w:rsidR="00B75669" w:rsidRDefault="00B75669" w:rsidP="00E32383"/>
    <w:p w14:paraId="1755EB1B" w14:textId="77777777" w:rsidR="00C6259A" w:rsidRPr="00721903" w:rsidRDefault="00C6259A" w:rsidP="00E32383"/>
    <w:p w14:paraId="27DB5B9A" w14:textId="77777777" w:rsidR="00BB015D" w:rsidRPr="00D92788" w:rsidRDefault="00BB015D" w:rsidP="00BB015D">
      <w:pPr>
        <w:pStyle w:val="1"/>
        <w:numPr>
          <w:ilvl w:val="0"/>
          <w:numId w:val="0"/>
        </w:numPr>
        <w:pBdr>
          <w:top w:val="single" w:sz="4" w:space="1" w:color="auto"/>
          <w:bottom w:val="single" w:sz="4" w:space="1" w:color="auto"/>
        </w:pBdr>
        <w:rPr>
          <w:b/>
          <w:bCs/>
          <w:lang w:val="en-US"/>
        </w:rPr>
      </w:pPr>
      <w:bookmarkStart w:id="6" w:name="_Toc54106814"/>
      <w:bookmarkStart w:id="7" w:name="_Toc64223360"/>
      <w:r w:rsidRPr="0043031C">
        <w:rPr>
          <w:b/>
          <w:bCs/>
          <w:lang w:val="en-US"/>
        </w:rPr>
        <w:lastRenderedPageBreak/>
        <w:t>Abstract</w:t>
      </w:r>
      <w:bookmarkEnd w:id="6"/>
      <w:bookmarkEnd w:id="7"/>
    </w:p>
    <w:p w14:paraId="2555E51C" w14:textId="2A05D7D7" w:rsidR="00E32383" w:rsidRPr="00D92788" w:rsidRDefault="00E32383" w:rsidP="00E32383">
      <w:pPr>
        <w:rPr>
          <w:lang w:val="en-US"/>
        </w:rPr>
      </w:pPr>
    </w:p>
    <w:p w14:paraId="1C06B773" w14:textId="69AA1155" w:rsidR="003160A3" w:rsidRPr="00D92788" w:rsidRDefault="003160A3" w:rsidP="003160A3">
      <w:pPr>
        <w:jc w:val="center"/>
        <w:rPr>
          <w:b/>
          <w:bCs/>
          <w:sz w:val="32"/>
          <w:szCs w:val="36"/>
          <w:lang w:val="en-US"/>
        </w:rPr>
      </w:pPr>
      <w:r>
        <w:rPr>
          <w:b/>
          <w:bCs/>
          <w:sz w:val="32"/>
          <w:szCs w:val="36"/>
          <w:lang w:val="en-US"/>
        </w:rPr>
        <w:t>Diploma</w:t>
      </w:r>
      <w:r w:rsidRPr="00D92788">
        <w:rPr>
          <w:b/>
          <w:bCs/>
          <w:sz w:val="32"/>
          <w:szCs w:val="36"/>
          <w:lang w:val="en-US"/>
        </w:rPr>
        <w:t xml:space="preserve"> </w:t>
      </w:r>
      <w:r>
        <w:rPr>
          <w:b/>
          <w:bCs/>
          <w:sz w:val="32"/>
          <w:szCs w:val="36"/>
          <w:lang w:val="en-US"/>
        </w:rPr>
        <w:t>Thesis</w:t>
      </w:r>
    </w:p>
    <w:p w14:paraId="3D3622D4" w14:textId="416118E8" w:rsidR="00702942" w:rsidRDefault="003160A3" w:rsidP="003160A3">
      <w:pPr>
        <w:jc w:val="center"/>
        <w:rPr>
          <w:b/>
          <w:bCs/>
          <w:sz w:val="28"/>
          <w:szCs w:val="32"/>
          <w:lang w:val="en-US"/>
        </w:rPr>
      </w:pPr>
      <w:r>
        <w:rPr>
          <w:b/>
          <w:bCs/>
          <w:sz w:val="28"/>
          <w:szCs w:val="32"/>
          <w:lang w:val="en-US"/>
        </w:rPr>
        <w:t>Title</w:t>
      </w:r>
      <w:r w:rsidRPr="003160A3">
        <w:rPr>
          <w:b/>
          <w:bCs/>
          <w:sz w:val="28"/>
          <w:szCs w:val="32"/>
          <w:lang w:val="en-US"/>
        </w:rPr>
        <w:t xml:space="preserve">: Creation of a generalized </w:t>
      </w:r>
      <w:r>
        <w:rPr>
          <w:b/>
          <w:bCs/>
          <w:sz w:val="28"/>
          <w:szCs w:val="32"/>
          <w:lang w:val="en-US"/>
        </w:rPr>
        <w:t xml:space="preserve">recommendation </w:t>
      </w:r>
      <w:r w:rsidRPr="003160A3">
        <w:rPr>
          <w:b/>
          <w:bCs/>
          <w:sz w:val="28"/>
          <w:szCs w:val="32"/>
          <w:lang w:val="en-US"/>
        </w:rPr>
        <w:t>system with application to interdependent data sets</w:t>
      </w:r>
    </w:p>
    <w:p w14:paraId="45055346" w14:textId="77777777" w:rsidR="00707779" w:rsidRPr="003160A3" w:rsidRDefault="00707779" w:rsidP="003160A3">
      <w:pPr>
        <w:jc w:val="center"/>
        <w:rPr>
          <w:lang w:val="en-US"/>
        </w:rPr>
      </w:pPr>
    </w:p>
    <w:p w14:paraId="6B43258E" w14:textId="364FE089" w:rsidR="002A077F" w:rsidRDefault="0043031C" w:rsidP="00E32383">
      <w:pPr>
        <w:rPr>
          <w:lang w:val="en-US"/>
        </w:rPr>
      </w:pPr>
      <w:r w:rsidRPr="00050530">
        <w:rPr>
          <w:lang w:val="en-US"/>
        </w:rPr>
        <w:t xml:space="preserve">Nowadays, big software and technology giants owe a significant part of their success to the time they have invested in building reliable </w:t>
      </w:r>
      <w:r w:rsidR="00050530">
        <w:rPr>
          <w:lang w:val="en-US"/>
        </w:rPr>
        <w:t>recommendation</w:t>
      </w:r>
      <w:r w:rsidRPr="00050530">
        <w:rPr>
          <w:lang w:val="en-US"/>
        </w:rPr>
        <w:t xml:space="preserve"> systems. The role of these systems is to interpret the activity of users and suggest products or services that are as likely as possible to be close to their interests. The clothing industry as well as the film </w:t>
      </w:r>
      <w:r>
        <w:rPr>
          <w:lang w:val="en-US"/>
        </w:rPr>
        <w:t xml:space="preserve">streaming cinema </w:t>
      </w:r>
      <w:r w:rsidRPr="00B02AEF">
        <w:rPr>
          <w:lang w:val="en-US"/>
        </w:rPr>
        <w:t>industry are undoubtedly fields based on the above systems.</w:t>
      </w:r>
    </w:p>
    <w:p w14:paraId="2CB29A69" w14:textId="13624B93" w:rsidR="0043031C" w:rsidRDefault="0043031C" w:rsidP="00E32383">
      <w:pPr>
        <w:rPr>
          <w:lang w:val="en-US"/>
        </w:rPr>
      </w:pPr>
      <w:r w:rsidRPr="0043031C">
        <w:rPr>
          <w:lang w:val="en-US"/>
        </w:rPr>
        <w:t xml:space="preserve">The purpose of this </w:t>
      </w:r>
      <w:r>
        <w:rPr>
          <w:lang w:val="en-US"/>
        </w:rPr>
        <w:t>diploma thesis</w:t>
      </w:r>
      <w:r w:rsidRPr="0043031C">
        <w:rPr>
          <w:lang w:val="en-US"/>
        </w:rPr>
        <w:t xml:space="preserve"> is to create a generalized </w:t>
      </w:r>
      <w:r>
        <w:rPr>
          <w:lang w:val="en-US"/>
        </w:rPr>
        <w:t>recommendation system</w:t>
      </w:r>
      <w:r w:rsidRPr="0043031C">
        <w:rPr>
          <w:lang w:val="en-US"/>
        </w:rPr>
        <w:t xml:space="preserve"> that will apply data preprocessing and </w:t>
      </w:r>
      <w:r>
        <w:rPr>
          <w:lang w:val="en-US"/>
        </w:rPr>
        <w:t>recommendation</w:t>
      </w:r>
      <w:r w:rsidRPr="0043031C">
        <w:rPr>
          <w:lang w:val="en-US"/>
        </w:rPr>
        <w:t xml:space="preserve"> techniques. The fields of application in the above generalized system are the clothing industry and the </w:t>
      </w:r>
      <w:r>
        <w:rPr>
          <w:lang w:val="en-US"/>
        </w:rPr>
        <w:t>streaming</w:t>
      </w:r>
      <w:r w:rsidRPr="0043031C">
        <w:rPr>
          <w:lang w:val="en-US"/>
        </w:rPr>
        <w:t xml:space="preserve"> cinema industry. For the clothing industry the ultimate goal is to create a system that will assist designers by providing suggestions for clothing design while for the </w:t>
      </w:r>
      <w:r w:rsidR="003043B7">
        <w:rPr>
          <w:lang w:val="en-US"/>
        </w:rPr>
        <w:t>stream</w:t>
      </w:r>
      <w:r w:rsidR="00050530">
        <w:rPr>
          <w:lang w:val="en-US"/>
        </w:rPr>
        <w:t>ing cinema</w:t>
      </w:r>
      <w:r w:rsidRPr="0043031C">
        <w:rPr>
          <w:lang w:val="en-US"/>
        </w:rPr>
        <w:t xml:space="preserve"> industry the ultimate goal is to create a system that will provide film suggestions to users as close as possible to their preferences.</w:t>
      </w:r>
    </w:p>
    <w:p w14:paraId="0C3F31B2" w14:textId="3CFA0C9C" w:rsidR="00050530" w:rsidRDefault="003043B7" w:rsidP="00E32383">
      <w:pPr>
        <w:rPr>
          <w:lang w:val="en-US"/>
        </w:rPr>
      </w:pPr>
      <w:r>
        <w:rPr>
          <w:lang w:val="en-US"/>
        </w:rPr>
        <w:t>For the c</w:t>
      </w:r>
      <w:r w:rsidR="00050530">
        <w:rPr>
          <w:lang w:val="en-US"/>
        </w:rPr>
        <w:t xml:space="preserve">lothing recommendation </w:t>
      </w:r>
      <w:r>
        <w:rPr>
          <w:lang w:val="en-US"/>
        </w:rPr>
        <w:t>part we include</w:t>
      </w:r>
      <w:r w:rsidR="00050530">
        <w:rPr>
          <w:lang w:val="en-US"/>
        </w:rPr>
        <w:t xml:space="preserve"> two </w:t>
      </w:r>
      <w:r w:rsidR="00050530" w:rsidRPr="00050530">
        <w:rPr>
          <w:lang w:val="en-US"/>
        </w:rPr>
        <w:t>data</w:t>
      </w:r>
      <w:r w:rsidR="00050530">
        <w:rPr>
          <w:lang w:val="en-US"/>
        </w:rPr>
        <w:t>sets</w:t>
      </w:r>
      <w:r w:rsidR="00050530" w:rsidRPr="00050530">
        <w:rPr>
          <w:lang w:val="en-US"/>
        </w:rPr>
        <w:t xml:space="preserve"> with clothes from the company ASOS and user ratings, </w:t>
      </w:r>
      <w:r w:rsidR="00050530">
        <w:rPr>
          <w:lang w:val="en-US"/>
        </w:rPr>
        <w:t>the first</w:t>
      </w:r>
      <w:r w:rsidR="00050530" w:rsidRPr="00050530">
        <w:rPr>
          <w:lang w:val="en-US"/>
        </w:rPr>
        <w:t xml:space="preserve"> has a rating rate of 30% and the </w:t>
      </w:r>
      <w:r w:rsidR="00050530">
        <w:rPr>
          <w:lang w:val="en-US"/>
        </w:rPr>
        <w:t>second</w:t>
      </w:r>
      <w:r w:rsidR="00050530" w:rsidRPr="00050530">
        <w:rPr>
          <w:lang w:val="en-US"/>
        </w:rPr>
        <w:t xml:space="preserve"> 60%</w:t>
      </w:r>
      <w:r w:rsidR="00050530">
        <w:rPr>
          <w:lang w:val="en-US"/>
        </w:rPr>
        <w:t xml:space="preserve"> of total ratings that can be applied</w:t>
      </w:r>
      <w:r>
        <w:rPr>
          <w:lang w:val="en-US"/>
        </w:rPr>
        <w:t xml:space="preserve">. For the streaming recommendation part we include movieLens dataset, </w:t>
      </w:r>
      <w:r w:rsidR="00050530" w:rsidRPr="00050530">
        <w:rPr>
          <w:lang w:val="en-US"/>
        </w:rPr>
        <w:t xml:space="preserve">a set that </w:t>
      </w:r>
      <w:r>
        <w:rPr>
          <w:lang w:val="en-US"/>
        </w:rPr>
        <w:t>consists of</w:t>
      </w:r>
      <w:r w:rsidR="00050530" w:rsidRPr="00050530">
        <w:rPr>
          <w:lang w:val="en-US"/>
        </w:rPr>
        <w:t xml:space="preserve"> movies with ratings published by the GroupLens team.</w:t>
      </w:r>
    </w:p>
    <w:p w14:paraId="1ADE7255" w14:textId="738024C6" w:rsidR="003043B7" w:rsidRPr="003043B7" w:rsidRDefault="003043B7" w:rsidP="003043B7">
      <w:pPr>
        <w:rPr>
          <w:lang w:val="en-US"/>
        </w:rPr>
      </w:pPr>
      <w:r w:rsidRPr="003043B7">
        <w:rPr>
          <w:lang w:val="en-US"/>
        </w:rPr>
        <w:t>The experiments performed on the above systems are evaluated through some useful metrics in order to in</w:t>
      </w:r>
      <w:r>
        <w:rPr>
          <w:lang w:val="en-US"/>
        </w:rPr>
        <w:t>terpret recommendations of the system and</w:t>
      </w:r>
      <w:r w:rsidRPr="003043B7">
        <w:rPr>
          <w:lang w:val="en-US"/>
        </w:rPr>
        <w:t xml:space="preserve"> how close are to the users' preferences. The </w:t>
      </w:r>
      <w:r>
        <w:rPr>
          <w:lang w:val="en-US"/>
        </w:rPr>
        <w:t>final</w:t>
      </w:r>
      <w:r w:rsidRPr="003043B7">
        <w:rPr>
          <w:lang w:val="en-US"/>
        </w:rPr>
        <w:t xml:space="preserve"> </w:t>
      </w:r>
      <w:r>
        <w:rPr>
          <w:lang w:val="en-US"/>
        </w:rPr>
        <w:t>recommendation that are presented i</w:t>
      </w:r>
      <w:r w:rsidRPr="003043B7">
        <w:rPr>
          <w:lang w:val="en-US"/>
        </w:rPr>
        <w:t xml:space="preserve">t the end are made </w:t>
      </w:r>
      <w:r>
        <w:rPr>
          <w:lang w:val="en-US"/>
        </w:rPr>
        <w:t>by the</w:t>
      </w:r>
      <w:r w:rsidRPr="003043B7">
        <w:rPr>
          <w:lang w:val="en-US"/>
        </w:rPr>
        <w:t xml:space="preserve"> system </w:t>
      </w:r>
      <w:r>
        <w:rPr>
          <w:lang w:val="en-US"/>
        </w:rPr>
        <w:t>with</w:t>
      </w:r>
      <w:r w:rsidRPr="003043B7">
        <w:rPr>
          <w:lang w:val="en-US"/>
        </w:rPr>
        <w:t xml:space="preserve"> the best performance in creating successful proposals.</w:t>
      </w:r>
    </w:p>
    <w:p w14:paraId="5FC29E14" w14:textId="77777777" w:rsidR="003043B7" w:rsidRPr="00B02AEF" w:rsidRDefault="003043B7" w:rsidP="00E32383">
      <w:pPr>
        <w:rPr>
          <w:lang w:val="en-US"/>
        </w:rPr>
      </w:pPr>
    </w:p>
    <w:p w14:paraId="71D03386" w14:textId="77777777" w:rsidR="00E32383" w:rsidRPr="00B02AEF" w:rsidRDefault="00E32383" w:rsidP="00E32383">
      <w:pPr>
        <w:rPr>
          <w:lang w:val="en-US"/>
        </w:rPr>
      </w:pPr>
    </w:p>
    <w:p w14:paraId="5B559510" w14:textId="77777777" w:rsidR="00E32383" w:rsidRPr="00B02AEF" w:rsidRDefault="00E32383" w:rsidP="00E32383">
      <w:pPr>
        <w:rPr>
          <w:lang w:val="en-US"/>
        </w:rPr>
      </w:pPr>
    </w:p>
    <w:p w14:paraId="7D446A8A" w14:textId="77777777" w:rsidR="00E32383" w:rsidRPr="00B02AEF" w:rsidRDefault="00E32383" w:rsidP="00E32383">
      <w:pPr>
        <w:rPr>
          <w:lang w:val="en-US"/>
        </w:rPr>
      </w:pPr>
    </w:p>
    <w:p w14:paraId="44B82745" w14:textId="77777777" w:rsidR="00E32383" w:rsidRPr="00B02AEF" w:rsidRDefault="00E32383" w:rsidP="00E32383">
      <w:pPr>
        <w:rPr>
          <w:lang w:val="en-US"/>
        </w:rPr>
      </w:pPr>
    </w:p>
    <w:p w14:paraId="682CEC72" w14:textId="0C2EADDB" w:rsidR="00184A98" w:rsidRDefault="00184A98" w:rsidP="00E32383">
      <w:pPr>
        <w:rPr>
          <w:lang w:val="en-US"/>
        </w:rPr>
      </w:pPr>
    </w:p>
    <w:p w14:paraId="35EC1F77" w14:textId="0625CF09" w:rsidR="00C755E3" w:rsidRDefault="00C755E3" w:rsidP="00E32383">
      <w:pPr>
        <w:rPr>
          <w:lang w:val="en-US"/>
        </w:rPr>
      </w:pPr>
    </w:p>
    <w:p w14:paraId="73843554" w14:textId="26167C4E" w:rsidR="00C755E3" w:rsidRPr="00AA4EE2" w:rsidRDefault="00C755E3" w:rsidP="00C755E3">
      <w:pPr>
        <w:pStyle w:val="1"/>
        <w:numPr>
          <w:ilvl w:val="0"/>
          <w:numId w:val="0"/>
        </w:numPr>
        <w:ind w:left="432" w:hanging="432"/>
        <w:rPr>
          <w:b/>
        </w:rPr>
      </w:pPr>
      <w:bookmarkStart w:id="8" w:name="_Toc64223361"/>
      <w:r w:rsidRPr="00AA4EE2">
        <w:rPr>
          <w:b/>
        </w:rPr>
        <w:lastRenderedPageBreak/>
        <w:t>Πίνακας περιεχομένων</w:t>
      </w:r>
      <w:bookmarkEnd w:id="8"/>
    </w:p>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14:paraId="73F1003E" w14:textId="02628713" w:rsidR="00AE4126" w:rsidRPr="001831B0" w:rsidRDefault="00AE4126" w:rsidP="00C755E3">
          <w:pPr>
            <w:pStyle w:val="a5"/>
            <w:rPr>
              <w:lang w:val="en-US"/>
            </w:rPr>
          </w:pPr>
        </w:p>
        <w:p w14:paraId="4519BBDC" w14:textId="4A7DC6A8" w:rsidR="000D2B64" w:rsidRDefault="002119F9">
          <w:pPr>
            <w:pStyle w:val="10"/>
            <w:tabs>
              <w:tab w:val="right" w:leader="dot" w:pos="8296"/>
            </w:tabs>
            <w:rPr>
              <w:ins w:id="9" w:author="mpountou" w:date="2021-02-14T19:26:00Z"/>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ins w:id="10" w:author="mpountou" w:date="2021-02-14T19:26:00Z">
            <w:r w:rsidR="000D2B64" w:rsidRPr="009507A7">
              <w:rPr>
                <w:rStyle w:val="-"/>
                <w:noProof/>
              </w:rPr>
              <w:fldChar w:fldCharType="begin"/>
            </w:r>
            <w:r w:rsidR="000D2B64" w:rsidRPr="009507A7">
              <w:rPr>
                <w:rStyle w:val="-"/>
                <w:noProof/>
              </w:rPr>
              <w:instrText xml:space="preserve"> </w:instrText>
            </w:r>
            <w:r w:rsidR="000D2B64">
              <w:rPr>
                <w:noProof/>
              </w:rPr>
              <w:instrText>HYPERLINK \l "_Toc64223358"</w:instrText>
            </w:r>
            <w:r w:rsidR="000D2B64" w:rsidRPr="009507A7">
              <w:rPr>
                <w:rStyle w:val="-"/>
                <w:noProof/>
              </w:rPr>
              <w:instrText xml:space="preserve"> </w:instrText>
            </w:r>
            <w:r w:rsidR="000D2B64" w:rsidRPr="009507A7">
              <w:rPr>
                <w:rStyle w:val="-"/>
                <w:noProof/>
              </w:rPr>
            </w:r>
            <w:r w:rsidR="000D2B64" w:rsidRPr="009507A7">
              <w:rPr>
                <w:rStyle w:val="-"/>
                <w:noProof/>
              </w:rPr>
              <w:fldChar w:fldCharType="separate"/>
            </w:r>
            <w:r w:rsidR="000D2B64" w:rsidRPr="009507A7">
              <w:rPr>
                <w:rStyle w:val="-"/>
                <w:b/>
                <w:bCs/>
                <w:noProof/>
              </w:rPr>
              <w:t>Ευχαριστίες</w:t>
            </w:r>
            <w:r w:rsidR="000D2B64">
              <w:rPr>
                <w:noProof/>
                <w:webHidden/>
              </w:rPr>
              <w:tab/>
            </w:r>
            <w:r w:rsidR="000D2B64">
              <w:rPr>
                <w:noProof/>
                <w:webHidden/>
              </w:rPr>
              <w:fldChar w:fldCharType="begin"/>
            </w:r>
            <w:r w:rsidR="000D2B64">
              <w:rPr>
                <w:noProof/>
                <w:webHidden/>
              </w:rPr>
              <w:instrText xml:space="preserve"> PAGEREF _Toc64223358 \h </w:instrText>
            </w:r>
            <w:r w:rsidR="000D2B64">
              <w:rPr>
                <w:noProof/>
                <w:webHidden/>
              </w:rPr>
            </w:r>
          </w:ins>
          <w:r w:rsidR="000D2B64">
            <w:rPr>
              <w:noProof/>
              <w:webHidden/>
            </w:rPr>
            <w:fldChar w:fldCharType="separate"/>
          </w:r>
          <w:ins w:id="11" w:author="mpountou" w:date="2021-02-14T19:26:00Z">
            <w:r w:rsidR="000D2B64">
              <w:rPr>
                <w:noProof/>
                <w:webHidden/>
              </w:rPr>
              <w:t>i</w:t>
            </w:r>
            <w:r w:rsidR="000D2B64">
              <w:rPr>
                <w:noProof/>
                <w:webHidden/>
              </w:rPr>
              <w:fldChar w:fldCharType="end"/>
            </w:r>
            <w:r w:rsidR="000D2B64" w:rsidRPr="009507A7">
              <w:rPr>
                <w:rStyle w:val="-"/>
                <w:noProof/>
              </w:rPr>
              <w:fldChar w:fldCharType="end"/>
            </w:r>
          </w:ins>
        </w:p>
        <w:p w14:paraId="0748D213" w14:textId="04D7A4FB" w:rsidR="000D2B64" w:rsidRDefault="000D2B64">
          <w:pPr>
            <w:pStyle w:val="10"/>
            <w:tabs>
              <w:tab w:val="right" w:leader="dot" w:pos="8296"/>
            </w:tabs>
            <w:rPr>
              <w:ins w:id="12" w:author="mpountou" w:date="2021-02-14T19:26:00Z"/>
              <w:rFonts w:asciiTheme="minorHAnsi" w:eastAsiaTheme="minorEastAsia" w:hAnsiTheme="minorHAnsi" w:cstheme="minorBidi"/>
              <w:noProof/>
              <w:szCs w:val="22"/>
              <w:lang w:eastAsia="el-GR"/>
            </w:rPr>
          </w:pPr>
          <w:ins w:id="13" w:author="mpountou" w:date="2021-02-14T19:26:00Z">
            <w:r w:rsidRPr="009507A7">
              <w:rPr>
                <w:rStyle w:val="-"/>
                <w:noProof/>
              </w:rPr>
              <w:fldChar w:fldCharType="begin"/>
            </w:r>
            <w:r w:rsidRPr="009507A7">
              <w:rPr>
                <w:rStyle w:val="-"/>
                <w:noProof/>
              </w:rPr>
              <w:instrText xml:space="preserve"> </w:instrText>
            </w:r>
            <w:r>
              <w:rPr>
                <w:noProof/>
              </w:rPr>
              <w:instrText>HYPERLINK \l "_Toc64223359"</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rPr>
              <w:t>Περίληψη</w:t>
            </w:r>
            <w:r>
              <w:rPr>
                <w:noProof/>
                <w:webHidden/>
              </w:rPr>
              <w:tab/>
            </w:r>
            <w:r>
              <w:rPr>
                <w:noProof/>
                <w:webHidden/>
              </w:rPr>
              <w:fldChar w:fldCharType="begin"/>
            </w:r>
            <w:r>
              <w:rPr>
                <w:noProof/>
                <w:webHidden/>
              </w:rPr>
              <w:instrText xml:space="preserve"> PAGEREF _Toc64223359 \h </w:instrText>
            </w:r>
            <w:r>
              <w:rPr>
                <w:noProof/>
                <w:webHidden/>
              </w:rPr>
            </w:r>
          </w:ins>
          <w:r>
            <w:rPr>
              <w:noProof/>
              <w:webHidden/>
            </w:rPr>
            <w:fldChar w:fldCharType="separate"/>
          </w:r>
          <w:ins w:id="14" w:author="mpountou" w:date="2021-02-14T19:26:00Z">
            <w:r>
              <w:rPr>
                <w:noProof/>
                <w:webHidden/>
              </w:rPr>
              <w:t>ii</w:t>
            </w:r>
            <w:r>
              <w:rPr>
                <w:noProof/>
                <w:webHidden/>
              </w:rPr>
              <w:fldChar w:fldCharType="end"/>
            </w:r>
            <w:r w:rsidRPr="009507A7">
              <w:rPr>
                <w:rStyle w:val="-"/>
                <w:noProof/>
              </w:rPr>
              <w:fldChar w:fldCharType="end"/>
            </w:r>
          </w:ins>
        </w:p>
        <w:p w14:paraId="0FAFCCA4" w14:textId="62B75D61" w:rsidR="000D2B64" w:rsidRDefault="000D2B64">
          <w:pPr>
            <w:pStyle w:val="10"/>
            <w:tabs>
              <w:tab w:val="right" w:leader="dot" w:pos="8296"/>
            </w:tabs>
            <w:rPr>
              <w:ins w:id="15" w:author="mpountou" w:date="2021-02-14T19:26:00Z"/>
              <w:rFonts w:asciiTheme="minorHAnsi" w:eastAsiaTheme="minorEastAsia" w:hAnsiTheme="minorHAnsi" w:cstheme="minorBidi"/>
              <w:noProof/>
              <w:szCs w:val="22"/>
              <w:lang w:eastAsia="el-GR"/>
            </w:rPr>
          </w:pPr>
          <w:ins w:id="16" w:author="mpountou" w:date="2021-02-14T19:26:00Z">
            <w:r w:rsidRPr="009507A7">
              <w:rPr>
                <w:rStyle w:val="-"/>
                <w:noProof/>
              </w:rPr>
              <w:fldChar w:fldCharType="begin"/>
            </w:r>
            <w:r w:rsidRPr="009507A7">
              <w:rPr>
                <w:rStyle w:val="-"/>
                <w:noProof/>
              </w:rPr>
              <w:instrText xml:space="preserve"> </w:instrText>
            </w:r>
            <w:r>
              <w:rPr>
                <w:noProof/>
              </w:rPr>
              <w:instrText>HYPERLINK \l "_Toc64223360"</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lang w:val="en-US"/>
              </w:rPr>
              <w:t>Abstract</w:t>
            </w:r>
            <w:r>
              <w:rPr>
                <w:noProof/>
                <w:webHidden/>
              </w:rPr>
              <w:tab/>
            </w:r>
            <w:r>
              <w:rPr>
                <w:noProof/>
                <w:webHidden/>
              </w:rPr>
              <w:fldChar w:fldCharType="begin"/>
            </w:r>
            <w:r>
              <w:rPr>
                <w:noProof/>
                <w:webHidden/>
              </w:rPr>
              <w:instrText xml:space="preserve"> PAGEREF _Toc64223360 \h </w:instrText>
            </w:r>
            <w:r>
              <w:rPr>
                <w:noProof/>
                <w:webHidden/>
              </w:rPr>
            </w:r>
          </w:ins>
          <w:r>
            <w:rPr>
              <w:noProof/>
              <w:webHidden/>
            </w:rPr>
            <w:fldChar w:fldCharType="separate"/>
          </w:r>
          <w:ins w:id="17" w:author="mpountou" w:date="2021-02-14T19:26:00Z">
            <w:r>
              <w:rPr>
                <w:noProof/>
                <w:webHidden/>
              </w:rPr>
              <w:t>iii</w:t>
            </w:r>
            <w:r>
              <w:rPr>
                <w:noProof/>
                <w:webHidden/>
              </w:rPr>
              <w:fldChar w:fldCharType="end"/>
            </w:r>
            <w:r w:rsidRPr="009507A7">
              <w:rPr>
                <w:rStyle w:val="-"/>
                <w:noProof/>
              </w:rPr>
              <w:fldChar w:fldCharType="end"/>
            </w:r>
          </w:ins>
        </w:p>
        <w:p w14:paraId="664A69B8" w14:textId="32EBAA04" w:rsidR="000D2B64" w:rsidRDefault="000D2B64">
          <w:pPr>
            <w:pStyle w:val="10"/>
            <w:tabs>
              <w:tab w:val="right" w:leader="dot" w:pos="8296"/>
            </w:tabs>
            <w:rPr>
              <w:ins w:id="18" w:author="mpountou" w:date="2021-02-14T19:26:00Z"/>
              <w:rFonts w:asciiTheme="minorHAnsi" w:eastAsiaTheme="minorEastAsia" w:hAnsiTheme="minorHAnsi" w:cstheme="minorBidi"/>
              <w:noProof/>
              <w:szCs w:val="22"/>
              <w:lang w:eastAsia="el-GR"/>
            </w:rPr>
          </w:pPr>
          <w:ins w:id="19" w:author="mpountou" w:date="2021-02-14T19:26:00Z">
            <w:r w:rsidRPr="009507A7">
              <w:rPr>
                <w:rStyle w:val="-"/>
                <w:noProof/>
              </w:rPr>
              <w:fldChar w:fldCharType="begin"/>
            </w:r>
            <w:r w:rsidRPr="009507A7">
              <w:rPr>
                <w:rStyle w:val="-"/>
                <w:noProof/>
              </w:rPr>
              <w:instrText xml:space="preserve"> </w:instrText>
            </w:r>
            <w:r>
              <w:rPr>
                <w:noProof/>
              </w:rPr>
              <w:instrText>HYPERLINK \l "_Toc64223361"</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noProof/>
              </w:rPr>
              <w:t>Πίνακας περιεχομένων</w:t>
            </w:r>
            <w:r>
              <w:rPr>
                <w:noProof/>
                <w:webHidden/>
              </w:rPr>
              <w:tab/>
            </w:r>
            <w:r>
              <w:rPr>
                <w:noProof/>
                <w:webHidden/>
              </w:rPr>
              <w:fldChar w:fldCharType="begin"/>
            </w:r>
            <w:r>
              <w:rPr>
                <w:noProof/>
                <w:webHidden/>
              </w:rPr>
              <w:instrText xml:space="preserve"> PAGEREF _Toc64223361 \h </w:instrText>
            </w:r>
            <w:r>
              <w:rPr>
                <w:noProof/>
                <w:webHidden/>
              </w:rPr>
            </w:r>
          </w:ins>
          <w:r>
            <w:rPr>
              <w:noProof/>
              <w:webHidden/>
            </w:rPr>
            <w:fldChar w:fldCharType="separate"/>
          </w:r>
          <w:ins w:id="20" w:author="mpountou" w:date="2021-02-14T19:26:00Z">
            <w:r>
              <w:rPr>
                <w:noProof/>
                <w:webHidden/>
              </w:rPr>
              <w:t>iv</w:t>
            </w:r>
            <w:r>
              <w:rPr>
                <w:noProof/>
                <w:webHidden/>
              </w:rPr>
              <w:fldChar w:fldCharType="end"/>
            </w:r>
            <w:r w:rsidRPr="009507A7">
              <w:rPr>
                <w:rStyle w:val="-"/>
                <w:noProof/>
              </w:rPr>
              <w:fldChar w:fldCharType="end"/>
            </w:r>
          </w:ins>
        </w:p>
        <w:p w14:paraId="4FC6B63F" w14:textId="67198D65" w:rsidR="000D2B64" w:rsidRDefault="000D2B64">
          <w:pPr>
            <w:pStyle w:val="10"/>
            <w:tabs>
              <w:tab w:val="right" w:leader="dot" w:pos="8296"/>
            </w:tabs>
            <w:rPr>
              <w:ins w:id="21" w:author="mpountou" w:date="2021-02-14T19:26:00Z"/>
              <w:rFonts w:asciiTheme="minorHAnsi" w:eastAsiaTheme="minorEastAsia" w:hAnsiTheme="minorHAnsi" w:cstheme="minorBidi"/>
              <w:noProof/>
              <w:szCs w:val="22"/>
              <w:lang w:eastAsia="el-GR"/>
            </w:rPr>
          </w:pPr>
          <w:ins w:id="22" w:author="mpountou" w:date="2021-02-14T19:26:00Z">
            <w:r w:rsidRPr="009507A7">
              <w:rPr>
                <w:rStyle w:val="-"/>
                <w:noProof/>
              </w:rPr>
              <w:fldChar w:fldCharType="begin"/>
            </w:r>
            <w:r w:rsidRPr="009507A7">
              <w:rPr>
                <w:rStyle w:val="-"/>
                <w:noProof/>
              </w:rPr>
              <w:instrText xml:space="preserve"> </w:instrText>
            </w:r>
            <w:r>
              <w:rPr>
                <w:noProof/>
              </w:rPr>
              <w:instrText>HYPERLINK \l "_Toc64223362"</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rPr>
              <w:t>Λίστα εικόνων</w:t>
            </w:r>
            <w:r>
              <w:rPr>
                <w:noProof/>
                <w:webHidden/>
              </w:rPr>
              <w:tab/>
            </w:r>
            <w:r>
              <w:rPr>
                <w:noProof/>
                <w:webHidden/>
              </w:rPr>
              <w:fldChar w:fldCharType="begin"/>
            </w:r>
            <w:r>
              <w:rPr>
                <w:noProof/>
                <w:webHidden/>
              </w:rPr>
              <w:instrText xml:space="preserve"> PAGEREF _Toc64223362 \h </w:instrText>
            </w:r>
            <w:r>
              <w:rPr>
                <w:noProof/>
                <w:webHidden/>
              </w:rPr>
            </w:r>
          </w:ins>
          <w:r>
            <w:rPr>
              <w:noProof/>
              <w:webHidden/>
            </w:rPr>
            <w:fldChar w:fldCharType="separate"/>
          </w:r>
          <w:ins w:id="23" w:author="mpountou" w:date="2021-02-14T19:26:00Z">
            <w:r>
              <w:rPr>
                <w:noProof/>
                <w:webHidden/>
              </w:rPr>
              <w:t>viii</w:t>
            </w:r>
            <w:r>
              <w:rPr>
                <w:noProof/>
                <w:webHidden/>
              </w:rPr>
              <w:fldChar w:fldCharType="end"/>
            </w:r>
            <w:r w:rsidRPr="009507A7">
              <w:rPr>
                <w:rStyle w:val="-"/>
                <w:noProof/>
              </w:rPr>
              <w:fldChar w:fldCharType="end"/>
            </w:r>
          </w:ins>
        </w:p>
        <w:p w14:paraId="154A7923" w14:textId="4F132926" w:rsidR="000D2B64" w:rsidRDefault="000D2B64">
          <w:pPr>
            <w:pStyle w:val="10"/>
            <w:tabs>
              <w:tab w:val="right" w:leader="dot" w:pos="8296"/>
            </w:tabs>
            <w:rPr>
              <w:ins w:id="24" w:author="mpountou" w:date="2021-02-14T19:26:00Z"/>
              <w:rFonts w:asciiTheme="minorHAnsi" w:eastAsiaTheme="minorEastAsia" w:hAnsiTheme="minorHAnsi" w:cstheme="minorBidi"/>
              <w:noProof/>
              <w:szCs w:val="22"/>
              <w:lang w:eastAsia="el-GR"/>
            </w:rPr>
          </w:pPr>
          <w:ins w:id="25" w:author="mpountou" w:date="2021-02-14T19:26:00Z">
            <w:r w:rsidRPr="009507A7">
              <w:rPr>
                <w:rStyle w:val="-"/>
                <w:noProof/>
              </w:rPr>
              <w:fldChar w:fldCharType="begin"/>
            </w:r>
            <w:r w:rsidRPr="009507A7">
              <w:rPr>
                <w:rStyle w:val="-"/>
                <w:noProof/>
              </w:rPr>
              <w:instrText xml:space="preserve"> </w:instrText>
            </w:r>
            <w:r>
              <w:rPr>
                <w:noProof/>
              </w:rPr>
              <w:instrText>HYPERLINK \l "_Toc64223363"</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noProof/>
              </w:rPr>
              <w:t>Λίστα πινάκων</w:t>
            </w:r>
            <w:r>
              <w:rPr>
                <w:noProof/>
                <w:webHidden/>
              </w:rPr>
              <w:tab/>
            </w:r>
            <w:r>
              <w:rPr>
                <w:noProof/>
                <w:webHidden/>
              </w:rPr>
              <w:fldChar w:fldCharType="begin"/>
            </w:r>
            <w:r>
              <w:rPr>
                <w:noProof/>
                <w:webHidden/>
              </w:rPr>
              <w:instrText xml:space="preserve"> PAGEREF _Toc64223363 \h </w:instrText>
            </w:r>
            <w:r>
              <w:rPr>
                <w:noProof/>
                <w:webHidden/>
              </w:rPr>
            </w:r>
          </w:ins>
          <w:r>
            <w:rPr>
              <w:noProof/>
              <w:webHidden/>
            </w:rPr>
            <w:fldChar w:fldCharType="separate"/>
          </w:r>
          <w:ins w:id="26" w:author="mpountou" w:date="2021-02-14T19:26:00Z">
            <w:r>
              <w:rPr>
                <w:noProof/>
                <w:webHidden/>
              </w:rPr>
              <w:t>xiii</w:t>
            </w:r>
            <w:r>
              <w:rPr>
                <w:noProof/>
                <w:webHidden/>
              </w:rPr>
              <w:fldChar w:fldCharType="end"/>
            </w:r>
            <w:r w:rsidRPr="009507A7">
              <w:rPr>
                <w:rStyle w:val="-"/>
                <w:noProof/>
              </w:rPr>
              <w:fldChar w:fldCharType="end"/>
            </w:r>
          </w:ins>
        </w:p>
        <w:p w14:paraId="6515FCEB" w14:textId="096EFDBC" w:rsidR="000D2B64" w:rsidRDefault="000D2B64">
          <w:pPr>
            <w:pStyle w:val="10"/>
            <w:tabs>
              <w:tab w:val="left" w:pos="480"/>
              <w:tab w:val="right" w:leader="dot" w:pos="8296"/>
            </w:tabs>
            <w:rPr>
              <w:ins w:id="27" w:author="mpountou" w:date="2021-02-14T19:26:00Z"/>
              <w:rFonts w:asciiTheme="minorHAnsi" w:eastAsiaTheme="minorEastAsia" w:hAnsiTheme="minorHAnsi" w:cstheme="minorBidi"/>
              <w:noProof/>
              <w:szCs w:val="22"/>
              <w:lang w:eastAsia="el-GR"/>
            </w:rPr>
          </w:pPr>
          <w:ins w:id="28" w:author="mpountou" w:date="2021-02-14T19:26:00Z">
            <w:r w:rsidRPr="009507A7">
              <w:rPr>
                <w:rStyle w:val="-"/>
                <w:noProof/>
              </w:rPr>
              <w:fldChar w:fldCharType="begin"/>
            </w:r>
            <w:r w:rsidRPr="009507A7">
              <w:rPr>
                <w:rStyle w:val="-"/>
                <w:noProof/>
              </w:rPr>
              <w:instrText xml:space="preserve"> </w:instrText>
            </w:r>
            <w:r>
              <w:rPr>
                <w:noProof/>
              </w:rPr>
              <w:instrText>HYPERLINK \l "_Toc64223364"</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rPr>
              <w:t>1</w:t>
            </w:r>
            <w:r>
              <w:rPr>
                <w:rFonts w:asciiTheme="minorHAnsi" w:eastAsiaTheme="minorEastAsia" w:hAnsiTheme="minorHAnsi" w:cstheme="minorBidi"/>
                <w:noProof/>
                <w:szCs w:val="22"/>
                <w:lang w:eastAsia="el-GR"/>
              </w:rPr>
              <w:tab/>
            </w:r>
            <w:r w:rsidRPr="009507A7">
              <w:rPr>
                <w:rStyle w:val="-"/>
                <w:b/>
                <w:bCs/>
                <w:noProof/>
              </w:rPr>
              <w:t>Εισαγωγή</w:t>
            </w:r>
            <w:r>
              <w:rPr>
                <w:noProof/>
                <w:webHidden/>
              </w:rPr>
              <w:tab/>
            </w:r>
            <w:r>
              <w:rPr>
                <w:noProof/>
                <w:webHidden/>
              </w:rPr>
              <w:fldChar w:fldCharType="begin"/>
            </w:r>
            <w:r>
              <w:rPr>
                <w:noProof/>
                <w:webHidden/>
              </w:rPr>
              <w:instrText xml:space="preserve"> PAGEREF _Toc64223364 \h </w:instrText>
            </w:r>
            <w:r>
              <w:rPr>
                <w:noProof/>
                <w:webHidden/>
              </w:rPr>
            </w:r>
          </w:ins>
          <w:r>
            <w:rPr>
              <w:noProof/>
              <w:webHidden/>
            </w:rPr>
            <w:fldChar w:fldCharType="separate"/>
          </w:r>
          <w:ins w:id="29" w:author="mpountou" w:date="2021-02-14T19:26:00Z">
            <w:r>
              <w:rPr>
                <w:noProof/>
                <w:webHidden/>
              </w:rPr>
              <w:t>1</w:t>
            </w:r>
            <w:r>
              <w:rPr>
                <w:noProof/>
                <w:webHidden/>
              </w:rPr>
              <w:fldChar w:fldCharType="end"/>
            </w:r>
            <w:r w:rsidRPr="009507A7">
              <w:rPr>
                <w:rStyle w:val="-"/>
                <w:noProof/>
              </w:rPr>
              <w:fldChar w:fldCharType="end"/>
            </w:r>
          </w:ins>
        </w:p>
        <w:p w14:paraId="1794AEF9" w14:textId="33854277" w:rsidR="000D2B64" w:rsidRPr="008D65BC" w:rsidRDefault="000D2B64">
          <w:pPr>
            <w:pStyle w:val="20"/>
            <w:tabs>
              <w:tab w:val="left" w:pos="720"/>
              <w:tab w:val="right" w:leader="dot" w:pos="8296"/>
            </w:tabs>
            <w:rPr>
              <w:ins w:id="30" w:author="mpountou" w:date="2021-02-14T19:26:00Z"/>
              <w:rFonts w:asciiTheme="minorHAnsi" w:eastAsiaTheme="minorEastAsia" w:hAnsiTheme="minorHAnsi" w:cstheme="minorBidi"/>
              <w:noProof/>
              <w:szCs w:val="22"/>
              <w:lang w:eastAsia="el-GR"/>
              <w:rPrChange w:id="31" w:author="mpountou" w:date="2021-02-14T19:27:00Z">
                <w:rPr>
                  <w:ins w:id="32" w:author="mpountou" w:date="2021-02-14T19:26:00Z"/>
                  <w:rFonts w:asciiTheme="minorHAnsi" w:eastAsiaTheme="minorEastAsia" w:hAnsiTheme="minorHAnsi" w:cstheme="minorBidi"/>
                  <w:noProof/>
                  <w:szCs w:val="22"/>
                  <w:lang w:eastAsia="el-GR"/>
                </w:rPr>
              </w:rPrChange>
            </w:rPr>
          </w:pPr>
          <w:ins w:id="33" w:author="mpountou" w:date="2021-02-14T19:26:00Z">
            <w:r w:rsidRPr="008D65BC">
              <w:rPr>
                <w:rStyle w:val="-"/>
                <w:noProof/>
                <w:rPrChange w:id="34" w:author="mpountou" w:date="2021-02-14T19:27:00Z">
                  <w:rPr>
                    <w:rStyle w:val="-"/>
                    <w:noProof/>
                  </w:rPr>
                </w:rPrChange>
              </w:rPr>
              <w:fldChar w:fldCharType="begin"/>
            </w:r>
            <w:r w:rsidRPr="008D65BC">
              <w:rPr>
                <w:rStyle w:val="-"/>
                <w:noProof/>
                <w:rPrChange w:id="35" w:author="mpountou" w:date="2021-02-14T19:27:00Z">
                  <w:rPr>
                    <w:rStyle w:val="-"/>
                    <w:noProof/>
                  </w:rPr>
                </w:rPrChange>
              </w:rPr>
              <w:instrText xml:space="preserve"> </w:instrText>
            </w:r>
            <w:r w:rsidRPr="008D65BC">
              <w:rPr>
                <w:noProof/>
                <w:rPrChange w:id="36" w:author="mpountou" w:date="2021-02-14T19:27:00Z">
                  <w:rPr>
                    <w:noProof/>
                  </w:rPr>
                </w:rPrChange>
              </w:rPr>
              <w:instrText>HYPERLINK \l "_Toc64223365"</w:instrText>
            </w:r>
            <w:r w:rsidRPr="008D65BC">
              <w:rPr>
                <w:rStyle w:val="-"/>
                <w:noProof/>
                <w:rPrChange w:id="37" w:author="mpountou" w:date="2021-02-14T19:27:00Z">
                  <w:rPr>
                    <w:rStyle w:val="-"/>
                    <w:noProof/>
                  </w:rPr>
                </w:rPrChange>
              </w:rPr>
              <w:instrText xml:space="preserve"> </w:instrText>
            </w:r>
            <w:r w:rsidRPr="008D65BC">
              <w:rPr>
                <w:rStyle w:val="-"/>
                <w:noProof/>
                <w:rPrChange w:id="38" w:author="mpountou" w:date="2021-02-14T19:27:00Z">
                  <w:rPr>
                    <w:rStyle w:val="-"/>
                    <w:noProof/>
                  </w:rPr>
                </w:rPrChange>
              </w:rPr>
            </w:r>
            <w:r w:rsidRPr="008D65BC">
              <w:rPr>
                <w:rStyle w:val="-"/>
                <w:noProof/>
                <w:rPrChange w:id="39" w:author="mpountou" w:date="2021-02-14T19:27:00Z">
                  <w:rPr>
                    <w:rStyle w:val="-"/>
                    <w:noProof/>
                  </w:rPr>
                </w:rPrChange>
              </w:rPr>
              <w:fldChar w:fldCharType="separate"/>
            </w:r>
            <w:r w:rsidRPr="008D65BC">
              <w:rPr>
                <w:rStyle w:val="-"/>
                <w:bCs/>
                <w:noProof/>
                <w:rPrChange w:id="40" w:author="mpountou" w:date="2021-02-14T19:27:00Z">
                  <w:rPr>
                    <w:rStyle w:val="-"/>
                    <w:b/>
                    <w:bCs/>
                    <w:noProof/>
                  </w:rPr>
                </w:rPrChange>
              </w:rPr>
              <w:t>1.1</w:t>
            </w:r>
            <w:r w:rsidRPr="008D65BC">
              <w:rPr>
                <w:rFonts w:asciiTheme="minorHAnsi" w:eastAsiaTheme="minorEastAsia" w:hAnsiTheme="minorHAnsi" w:cstheme="minorBidi"/>
                <w:noProof/>
                <w:szCs w:val="22"/>
                <w:lang w:eastAsia="el-GR"/>
                <w:rPrChange w:id="41" w:author="mpountou" w:date="2021-02-14T19:27:00Z">
                  <w:rPr>
                    <w:rFonts w:asciiTheme="minorHAnsi" w:eastAsiaTheme="minorEastAsia" w:hAnsiTheme="minorHAnsi" w:cstheme="minorBidi"/>
                    <w:noProof/>
                    <w:szCs w:val="22"/>
                    <w:lang w:eastAsia="el-GR"/>
                  </w:rPr>
                </w:rPrChange>
              </w:rPr>
              <w:tab/>
            </w:r>
            <w:r w:rsidRPr="008D65BC">
              <w:rPr>
                <w:rStyle w:val="-"/>
                <w:bCs/>
                <w:noProof/>
                <w:rPrChange w:id="42" w:author="mpountou" w:date="2021-02-14T19:27:00Z">
                  <w:rPr>
                    <w:rStyle w:val="-"/>
                    <w:b/>
                    <w:bCs/>
                    <w:noProof/>
                  </w:rPr>
                </w:rPrChange>
              </w:rPr>
              <w:t>Γενικά</w:t>
            </w:r>
            <w:r w:rsidRPr="008D65BC">
              <w:rPr>
                <w:noProof/>
                <w:webHidden/>
                <w:rPrChange w:id="43" w:author="mpountou" w:date="2021-02-14T19:27:00Z">
                  <w:rPr>
                    <w:noProof/>
                    <w:webHidden/>
                  </w:rPr>
                </w:rPrChange>
              </w:rPr>
              <w:tab/>
            </w:r>
            <w:r w:rsidRPr="008D65BC">
              <w:rPr>
                <w:noProof/>
                <w:webHidden/>
                <w:rPrChange w:id="44" w:author="mpountou" w:date="2021-02-14T19:27:00Z">
                  <w:rPr>
                    <w:noProof/>
                    <w:webHidden/>
                  </w:rPr>
                </w:rPrChange>
              </w:rPr>
              <w:fldChar w:fldCharType="begin"/>
            </w:r>
            <w:r w:rsidRPr="008D65BC">
              <w:rPr>
                <w:noProof/>
                <w:webHidden/>
                <w:rPrChange w:id="45" w:author="mpountou" w:date="2021-02-14T19:27:00Z">
                  <w:rPr>
                    <w:noProof/>
                    <w:webHidden/>
                  </w:rPr>
                </w:rPrChange>
              </w:rPr>
              <w:instrText xml:space="preserve"> PAGEREF _Toc64223365 \h </w:instrText>
            </w:r>
            <w:r w:rsidRPr="008D65BC">
              <w:rPr>
                <w:noProof/>
                <w:webHidden/>
                <w:rPrChange w:id="46" w:author="mpountou" w:date="2021-02-14T19:27:00Z">
                  <w:rPr>
                    <w:noProof/>
                    <w:webHidden/>
                  </w:rPr>
                </w:rPrChange>
              </w:rPr>
            </w:r>
          </w:ins>
          <w:r w:rsidRPr="008D65BC">
            <w:rPr>
              <w:noProof/>
              <w:webHidden/>
              <w:rPrChange w:id="47" w:author="mpountou" w:date="2021-02-14T19:27:00Z">
                <w:rPr>
                  <w:noProof/>
                  <w:webHidden/>
                </w:rPr>
              </w:rPrChange>
            </w:rPr>
            <w:fldChar w:fldCharType="separate"/>
          </w:r>
          <w:ins w:id="48" w:author="mpountou" w:date="2021-02-14T19:26:00Z">
            <w:r w:rsidRPr="008D65BC">
              <w:rPr>
                <w:noProof/>
                <w:webHidden/>
                <w:rPrChange w:id="49" w:author="mpountou" w:date="2021-02-14T19:27:00Z">
                  <w:rPr>
                    <w:noProof/>
                    <w:webHidden/>
                  </w:rPr>
                </w:rPrChange>
              </w:rPr>
              <w:t>1</w:t>
            </w:r>
            <w:r w:rsidRPr="008D65BC">
              <w:rPr>
                <w:noProof/>
                <w:webHidden/>
                <w:rPrChange w:id="50" w:author="mpountou" w:date="2021-02-14T19:27:00Z">
                  <w:rPr>
                    <w:noProof/>
                    <w:webHidden/>
                  </w:rPr>
                </w:rPrChange>
              </w:rPr>
              <w:fldChar w:fldCharType="end"/>
            </w:r>
            <w:r w:rsidRPr="008D65BC">
              <w:rPr>
                <w:rStyle w:val="-"/>
                <w:noProof/>
                <w:rPrChange w:id="51" w:author="mpountou" w:date="2021-02-14T19:27:00Z">
                  <w:rPr>
                    <w:rStyle w:val="-"/>
                    <w:noProof/>
                  </w:rPr>
                </w:rPrChange>
              </w:rPr>
              <w:fldChar w:fldCharType="end"/>
            </w:r>
          </w:ins>
        </w:p>
        <w:p w14:paraId="3E0933A4" w14:textId="6D4C1904" w:rsidR="000D2B64" w:rsidRPr="008D65BC" w:rsidRDefault="000D2B64">
          <w:pPr>
            <w:pStyle w:val="20"/>
            <w:tabs>
              <w:tab w:val="left" w:pos="720"/>
              <w:tab w:val="right" w:leader="dot" w:pos="8296"/>
            </w:tabs>
            <w:rPr>
              <w:ins w:id="52" w:author="mpountou" w:date="2021-02-14T19:26:00Z"/>
              <w:rFonts w:asciiTheme="minorHAnsi" w:eastAsiaTheme="minorEastAsia" w:hAnsiTheme="minorHAnsi" w:cstheme="minorBidi"/>
              <w:noProof/>
              <w:szCs w:val="22"/>
              <w:lang w:eastAsia="el-GR"/>
              <w:rPrChange w:id="53" w:author="mpountou" w:date="2021-02-14T19:27:00Z">
                <w:rPr>
                  <w:ins w:id="54" w:author="mpountou" w:date="2021-02-14T19:26:00Z"/>
                  <w:rFonts w:asciiTheme="minorHAnsi" w:eastAsiaTheme="minorEastAsia" w:hAnsiTheme="minorHAnsi" w:cstheme="minorBidi"/>
                  <w:noProof/>
                  <w:szCs w:val="22"/>
                  <w:lang w:eastAsia="el-GR"/>
                </w:rPr>
              </w:rPrChange>
            </w:rPr>
          </w:pPr>
          <w:ins w:id="55" w:author="mpountou" w:date="2021-02-14T19:26:00Z">
            <w:r w:rsidRPr="008D65BC">
              <w:rPr>
                <w:rStyle w:val="-"/>
                <w:noProof/>
                <w:rPrChange w:id="56" w:author="mpountou" w:date="2021-02-14T19:27:00Z">
                  <w:rPr>
                    <w:rStyle w:val="-"/>
                    <w:noProof/>
                  </w:rPr>
                </w:rPrChange>
              </w:rPr>
              <w:fldChar w:fldCharType="begin"/>
            </w:r>
            <w:r w:rsidRPr="008D65BC">
              <w:rPr>
                <w:rStyle w:val="-"/>
                <w:noProof/>
                <w:rPrChange w:id="57" w:author="mpountou" w:date="2021-02-14T19:27:00Z">
                  <w:rPr>
                    <w:rStyle w:val="-"/>
                    <w:noProof/>
                  </w:rPr>
                </w:rPrChange>
              </w:rPr>
              <w:instrText xml:space="preserve"> </w:instrText>
            </w:r>
            <w:r w:rsidRPr="008D65BC">
              <w:rPr>
                <w:noProof/>
                <w:rPrChange w:id="58" w:author="mpountou" w:date="2021-02-14T19:27:00Z">
                  <w:rPr>
                    <w:noProof/>
                  </w:rPr>
                </w:rPrChange>
              </w:rPr>
              <w:instrText>HYPERLINK \l "_Toc64223366"</w:instrText>
            </w:r>
            <w:r w:rsidRPr="008D65BC">
              <w:rPr>
                <w:rStyle w:val="-"/>
                <w:noProof/>
                <w:rPrChange w:id="59" w:author="mpountou" w:date="2021-02-14T19:27:00Z">
                  <w:rPr>
                    <w:rStyle w:val="-"/>
                    <w:noProof/>
                  </w:rPr>
                </w:rPrChange>
              </w:rPr>
              <w:instrText xml:space="preserve"> </w:instrText>
            </w:r>
            <w:r w:rsidRPr="008D65BC">
              <w:rPr>
                <w:rStyle w:val="-"/>
                <w:noProof/>
                <w:rPrChange w:id="60" w:author="mpountou" w:date="2021-02-14T19:27:00Z">
                  <w:rPr>
                    <w:rStyle w:val="-"/>
                    <w:noProof/>
                  </w:rPr>
                </w:rPrChange>
              </w:rPr>
            </w:r>
            <w:r w:rsidRPr="008D65BC">
              <w:rPr>
                <w:rStyle w:val="-"/>
                <w:noProof/>
                <w:rPrChange w:id="61" w:author="mpountou" w:date="2021-02-14T19:27:00Z">
                  <w:rPr>
                    <w:rStyle w:val="-"/>
                    <w:noProof/>
                  </w:rPr>
                </w:rPrChange>
              </w:rPr>
              <w:fldChar w:fldCharType="separate"/>
            </w:r>
            <w:r w:rsidRPr="008D65BC">
              <w:rPr>
                <w:rStyle w:val="-"/>
                <w:bCs/>
                <w:noProof/>
                <w:rPrChange w:id="62" w:author="mpountou" w:date="2021-02-14T19:27:00Z">
                  <w:rPr>
                    <w:rStyle w:val="-"/>
                    <w:b/>
                    <w:bCs/>
                    <w:noProof/>
                  </w:rPr>
                </w:rPrChange>
              </w:rPr>
              <w:t>1.2</w:t>
            </w:r>
            <w:r w:rsidRPr="008D65BC">
              <w:rPr>
                <w:rFonts w:asciiTheme="minorHAnsi" w:eastAsiaTheme="minorEastAsia" w:hAnsiTheme="minorHAnsi" w:cstheme="minorBidi"/>
                <w:noProof/>
                <w:szCs w:val="22"/>
                <w:lang w:eastAsia="el-GR"/>
                <w:rPrChange w:id="63" w:author="mpountou" w:date="2021-02-14T19:27:00Z">
                  <w:rPr>
                    <w:rFonts w:asciiTheme="minorHAnsi" w:eastAsiaTheme="minorEastAsia" w:hAnsiTheme="minorHAnsi" w:cstheme="minorBidi"/>
                    <w:noProof/>
                    <w:szCs w:val="22"/>
                    <w:lang w:eastAsia="el-GR"/>
                  </w:rPr>
                </w:rPrChange>
              </w:rPr>
              <w:tab/>
            </w:r>
            <w:r w:rsidRPr="008D65BC">
              <w:rPr>
                <w:rStyle w:val="-"/>
                <w:bCs/>
                <w:noProof/>
                <w:rPrChange w:id="64" w:author="mpountou" w:date="2021-02-14T19:27:00Z">
                  <w:rPr>
                    <w:rStyle w:val="-"/>
                    <w:b/>
                    <w:bCs/>
                    <w:noProof/>
                  </w:rPr>
                </w:rPrChange>
              </w:rPr>
              <w:t>Ορισμός προβλήματος</w:t>
            </w:r>
            <w:r w:rsidRPr="008D65BC">
              <w:rPr>
                <w:noProof/>
                <w:webHidden/>
                <w:rPrChange w:id="65" w:author="mpountou" w:date="2021-02-14T19:27:00Z">
                  <w:rPr>
                    <w:noProof/>
                    <w:webHidden/>
                  </w:rPr>
                </w:rPrChange>
              </w:rPr>
              <w:tab/>
            </w:r>
            <w:r w:rsidRPr="008D65BC">
              <w:rPr>
                <w:noProof/>
                <w:webHidden/>
                <w:rPrChange w:id="66" w:author="mpountou" w:date="2021-02-14T19:27:00Z">
                  <w:rPr>
                    <w:noProof/>
                    <w:webHidden/>
                  </w:rPr>
                </w:rPrChange>
              </w:rPr>
              <w:fldChar w:fldCharType="begin"/>
            </w:r>
            <w:r w:rsidRPr="008D65BC">
              <w:rPr>
                <w:noProof/>
                <w:webHidden/>
                <w:rPrChange w:id="67" w:author="mpountou" w:date="2021-02-14T19:27:00Z">
                  <w:rPr>
                    <w:noProof/>
                    <w:webHidden/>
                  </w:rPr>
                </w:rPrChange>
              </w:rPr>
              <w:instrText xml:space="preserve"> PAGEREF _Toc64223366 \h </w:instrText>
            </w:r>
            <w:r w:rsidRPr="008D65BC">
              <w:rPr>
                <w:noProof/>
                <w:webHidden/>
                <w:rPrChange w:id="68" w:author="mpountou" w:date="2021-02-14T19:27:00Z">
                  <w:rPr>
                    <w:noProof/>
                    <w:webHidden/>
                  </w:rPr>
                </w:rPrChange>
              </w:rPr>
            </w:r>
          </w:ins>
          <w:r w:rsidRPr="008D65BC">
            <w:rPr>
              <w:noProof/>
              <w:webHidden/>
              <w:rPrChange w:id="69" w:author="mpountou" w:date="2021-02-14T19:27:00Z">
                <w:rPr>
                  <w:noProof/>
                  <w:webHidden/>
                </w:rPr>
              </w:rPrChange>
            </w:rPr>
            <w:fldChar w:fldCharType="separate"/>
          </w:r>
          <w:ins w:id="70" w:author="mpountou" w:date="2021-02-14T19:26:00Z">
            <w:r w:rsidRPr="008D65BC">
              <w:rPr>
                <w:noProof/>
                <w:webHidden/>
                <w:rPrChange w:id="71" w:author="mpountou" w:date="2021-02-14T19:27:00Z">
                  <w:rPr>
                    <w:noProof/>
                    <w:webHidden/>
                  </w:rPr>
                </w:rPrChange>
              </w:rPr>
              <w:t>2</w:t>
            </w:r>
            <w:r w:rsidRPr="008D65BC">
              <w:rPr>
                <w:noProof/>
                <w:webHidden/>
                <w:rPrChange w:id="72" w:author="mpountou" w:date="2021-02-14T19:27:00Z">
                  <w:rPr>
                    <w:noProof/>
                    <w:webHidden/>
                  </w:rPr>
                </w:rPrChange>
              </w:rPr>
              <w:fldChar w:fldCharType="end"/>
            </w:r>
            <w:r w:rsidRPr="008D65BC">
              <w:rPr>
                <w:rStyle w:val="-"/>
                <w:noProof/>
                <w:rPrChange w:id="73" w:author="mpountou" w:date="2021-02-14T19:27:00Z">
                  <w:rPr>
                    <w:rStyle w:val="-"/>
                    <w:noProof/>
                  </w:rPr>
                </w:rPrChange>
              </w:rPr>
              <w:fldChar w:fldCharType="end"/>
            </w:r>
          </w:ins>
        </w:p>
        <w:p w14:paraId="020EE25D" w14:textId="44F45C64" w:rsidR="000D2B64" w:rsidRPr="008D65BC" w:rsidRDefault="000D2B64">
          <w:pPr>
            <w:pStyle w:val="20"/>
            <w:tabs>
              <w:tab w:val="left" w:pos="720"/>
              <w:tab w:val="right" w:leader="dot" w:pos="8296"/>
            </w:tabs>
            <w:rPr>
              <w:ins w:id="74" w:author="mpountou" w:date="2021-02-14T19:26:00Z"/>
              <w:rFonts w:asciiTheme="minorHAnsi" w:eastAsiaTheme="minorEastAsia" w:hAnsiTheme="minorHAnsi" w:cstheme="minorBidi"/>
              <w:noProof/>
              <w:szCs w:val="22"/>
              <w:lang w:eastAsia="el-GR"/>
              <w:rPrChange w:id="75" w:author="mpountou" w:date="2021-02-14T19:27:00Z">
                <w:rPr>
                  <w:ins w:id="76" w:author="mpountou" w:date="2021-02-14T19:26:00Z"/>
                  <w:rFonts w:asciiTheme="minorHAnsi" w:eastAsiaTheme="minorEastAsia" w:hAnsiTheme="minorHAnsi" w:cstheme="minorBidi"/>
                  <w:noProof/>
                  <w:szCs w:val="22"/>
                  <w:lang w:eastAsia="el-GR"/>
                </w:rPr>
              </w:rPrChange>
            </w:rPr>
          </w:pPr>
          <w:ins w:id="77" w:author="mpountou" w:date="2021-02-14T19:26:00Z">
            <w:r w:rsidRPr="008D65BC">
              <w:rPr>
                <w:rStyle w:val="-"/>
                <w:noProof/>
                <w:rPrChange w:id="78" w:author="mpountou" w:date="2021-02-14T19:27:00Z">
                  <w:rPr>
                    <w:rStyle w:val="-"/>
                    <w:noProof/>
                  </w:rPr>
                </w:rPrChange>
              </w:rPr>
              <w:fldChar w:fldCharType="begin"/>
            </w:r>
            <w:r w:rsidRPr="008D65BC">
              <w:rPr>
                <w:rStyle w:val="-"/>
                <w:noProof/>
                <w:rPrChange w:id="79" w:author="mpountou" w:date="2021-02-14T19:27:00Z">
                  <w:rPr>
                    <w:rStyle w:val="-"/>
                    <w:noProof/>
                  </w:rPr>
                </w:rPrChange>
              </w:rPr>
              <w:instrText xml:space="preserve"> </w:instrText>
            </w:r>
            <w:r w:rsidRPr="008D65BC">
              <w:rPr>
                <w:noProof/>
                <w:rPrChange w:id="80" w:author="mpountou" w:date="2021-02-14T19:27:00Z">
                  <w:rPr>
                    <w:noProof/>
                  </w:rPr>
                </w:rPrChange>
              </w:rPr>
              <w:instrText>HYPERLINK \l "_Toc64223367"</w:instrText>
            </w:r>
            <w:r w:rsidRPr="008D65BC">
              <w:rPr>
                <w:rStyle w:val="-"/>
                <w:noProof/>
                <w:rPrChange w:id="81" w:author="mpountou" w:date="2021-02-14T19:27:00Z">
                  <w:rPr>
                    <w:rStyle w:val="-"/>
                    <w:noProof/>
                  </w:rPr>
                </w:rPrChange>
              </w:rPr>
              <w:instrText xml:space="preserve"> </w:instrText>
            </w:r>
            <w:r w:rsidRPr="008D65BC">
              <w:rPr>
                <w:rStyle w:val="-"/>
                <w:noProof/>
                <w:rPrChange w:id="82" w:author="mpountou" w:date="2021-02-14T19:27:00Z">
                  <w:rPr>
                    <w:rStyle w:val="-"/>
                    <w:noProof/>
                  </w:rPr>
                </w:rPrChange>
              </w:rPr>
            </w:r>
            <w:r w:rsidRPr="008D65BC">
              <w:rPr>
                <w:rStyle w:val="-"/>
                <w:noProof/>
                <w:rPrChange w:id="83" w:author="mpountou" w:date="2021-02-14T19:27:00Z">
                  <w:rPr>
                    <w:rStyle w:val="-"/>
                    <w:noProof/>
                  </w:rPr>
                </w:rPrChange>
              </w:rPr>
              <w:fldChar w:fldCharType="separate"/>
            </w:r>
            <w:r w:rsidRPr="008D65BC">
              <w:rPr>
                <w:rStyle w:val="-"/>
                <w:bCs/>
                <w:noProof/>
                <w:rPrChange w:id="84" w:author="mpountou" w:date="2021-02-14T19:27:00Z">
                  <w:rPr>
                    <w:rStyle w:val="-"/>
                    <w:b/>
                    <w:bCs/>
                    <w:noProof/>
                  </w:rPr>
                </w:rPrChange>
              </w:rPr>
              <w:t>1.3</w:t>
            </w:r>
            <w:r w:rsidRPr="008D65BC">
              <w:rPr>
                <w:rFonts w:asciiTheme="minorHAnsi" w:eastAsiaTheme="minorEastAsia" w:hAnsiTheme="minorHAnsi" w:cstheme="minorBidi"/>
                <w:noProof/>
                <w:szCs w:val="22"/>
                <w:lang w:eastAsia="el-GR"/>
                <w:rPrChange w:id="85" w:author="mpountou" w:date="2021-02-14T19:27:00Z">
                  <w:rPr>
                    <w:rFonts w:asciiTheme="minorHAnsi" w:eastAsiaTheme="minorEastAsia" w:hAnsiTheme="minorHAnsi" w:cstheme="minorBidi"/>
                    <w:noProof/>
                    <w:szCs w:val="22"/>
                    <w:lang w:eastAsia="el-GR"/>
                  </w:rPr>
                </w:rPrChange>
              </w:rPr>
              <w:tab/>
            </w:r>
            <w:r w:rsidRPr="008D65BC">
              <w:rPr>
                <w:rStyle w:val="-"/>
                <w:bCs/>
                <w:noProof/>
                <w:rPrChange w:id="86" w:author="mpountou" w:date="2021-02-14T19:27:00Z">
                  <w:rPr>
                    <w:rStyle w:val="-"/>
                    <w:b/>
                    <w:bCs/>
                    <w:noProof/>
                  </w:rPr>
                </w:rPrChange>
              </w:rPr>
              <w:t>Στόχοι διπλωματικής</w:t>
            </w:r>
            <w:r w:rsidRPr="008D65BC">
              <w:rPr>
                <w:noProof/>
                <w:webHidden/>
                <w:rPrChange w:id="87" w:author="mpountou" w:date="2021-02-14T19:27:00Z">
                  <w:rPr>
                    <w:noProof/>
                    <w:webHidden/>
                  </w:rPr>
                </w:rPrChange>
              </w:rPr>
              <w:tab/>
            </w:r>
            <w:r w:rsidRPr="008D65BC">
              <w:rPr>
                <w:noProof/>
                <w:webHidden/>
                <w:rPrChange w:id="88" w:author="mpountou" w:date="2021-02-14T19:27:00Z">
                  <w:rPr>
                    <w:noProof/>
                    <w:webHidden/>
                  </w:rPr>
                </w:rPrChange>
              </w:rPr>
              <w:fldChar w:fldCharType="begin"/>
            </w:r>
            <w:r w:rsidRPr="008D65BC">
              <w:rPr>
                <w:noProof/>
                <w:webHidden/>
                <w:rPrChange w:id="89" w:author="mpountou" w:date="2021-02-14T19:27:00Z">
                  <w:rPr>
                    <w:noProof/>
                    <w:webHidden/>
                  </w:rPr>
                </w:rPrChange>
              </w:rPr>
              <w:instrText xml:space="preserve"> PAGEREF _Toc64223367 \h </w:instrText>
            </w:r>
            <w:r w:rsidRPr="008D65BC">
              <w:rPr>
                <w:noProof/>
                <w:webHidden/>
                <w:rPrChange w:id="90" w:author="mpountou" w:date="2021-02-14T19:27:00Z">
                  <w:rPr>
                    <w:noProof/>
                    <w:webHidden/>
                  </w:rPr>
                </w:rPrChange>
              </w:rPr>
            </w:r>
          </w:ins>
          <w:r w:rsidRPr="008D65BC">
            <w:rPr>
              <w:noProof/>
              <w:webHidden/>
              <w:rPrChange w:id="91" w:author="mpountou" w:date="2021-02-14T19:27:00Z">
                <w:rPr>
                  <w:noProof/>
                  <w:webHidden/>
                </w:rPr>
              </w:rPrChange>
            </w:rPr>
            <w:fldChar w:fldCharType="separate"/>
          </w:r>
          <w:ins w:id="92" w:author="mpountou" w:date="2021-02-14T19:26:00Z">
            <w:r w:rsidRPr="008D65BC">
              <w:rPr>
                <w:noProof/>
                <w:webHidden/>
                <w:rPrChange w:id="93" w:author="mpountou" w:date="2021-02-14T19:27:00Z">
                  <w:rPr>
                    <w:noProof/>
                    <w:webHidden/>
                  </w:rPr>
                </w:rPrChange>
              </w:rPr>
              <w:t>3</w:t>
            </w:r>
            <w:r w:rsidRPr="008D65BC">
              <w:rPr>
                <w:noProof/>
                <w:webHidden/>
                <w:rPrChange w:id="94" w:author="mpountou" w:date="2021-02-14T19:27:00Z">
                  <w:rPr>
                    <w:noProof/>
                    <w:webHidden/>
                  </w:rPr>
                </w:rPrChange>
              </w:rPr>
              <w:fldChar w:fldCharType="end"/>
            </w:r>
            <w:r w:rsidRPr="008D65BC">
              <w:rPr>
                <w:rStyle w:val="-"/>
                <w:noProof/>
                <w:rPrChange w:id="95" w:author="mpountou" w:date="2021-02-14T19:27:00Z">
                  <w:rPr>
                    <w:rStyle w:val="-"/>
                    <w:noProof/>
                  </w:rPr>
                </w:rPrChange>
              </w:rPr>
              <w:fldChar w:fldCharType="end"/>
            </w:r>
          </w:ins>
        </w:p>
        <w:p w14:paraId="100EBDB7" w14:textId="001B739A" w:rsidR="000D2B64" w:rsidRPr="008D65BC" w:rsidRDefault="000D2B64">
          <w:pPr>
            <w:pStyle w:val="20"/>
            <w:tabs>
              <w:tab w:val="left" w:pos="720"/>
              <w:tab w:val="right" w:leader="dot" w:pos="8296"/>
            </w:tabs>
            <w:rPr>
              <w:ins w:id="96" w:author="mpountou" w:date="2021-02-14T19:26:00Z"/>
              <w:rFonts w:asciiTheme="minorHAnsi" w:eastAsiaTheme="minorEastAsia" w:hAnsiTheme="minorHAnsi" w:cstheme="minorBidi"/>
              <w:noProof/>
              <w:szCs w:val="22"/>
              <w:lang w:eastAsia="el-GR"/>
              <w:rPrChange w:id="97" w:author="mpountou" w:date="2021-02-14T19:27:00Z">
                <w:rPr>
                  <w:ins w:id="98" w:author="mpountou" w:date="2021-02-14T19:26:00Z"/>
                  <w:rFonts w:asciiTheme="minorHAnsi" w:eastAsiaTheme="minorEastAsia" w:hAnsiTheme="minorHAnsi" w:cstheme="minorBidi"/>
                  <w:noProof/>
                  <w:szCs w:val="22"/>
                  <w:lang w:eastAsia="el-GR"/>
                </w:rPr>
              </w:rPrChange>
            </w:rPr>
          </w:pPr>
          <w:ins w:id="99" w:author="mpountou" w:date="2021-02-14T19:26:00Z">
            <w:r w:rsidRPr="008D65BC">
              <w:rPr>
                <w:rStyle w:val="-"/>
                <w:noProof/>
                <w:rPrChange w:id="100" w:author="mpountou" w:date="2021-02-14T19:27:00Z">
                  <w:rPr>
                    <w:rStyle w:val="-"/>
                    <w:noProof/>
                  </w:rPr>
                </w:rPrChange>
              </w:rPr>
              <w:fldChar w:fldCharType="begin"/>
            </w:r>
            <w:r w:rsidRPr="008D65BC">
              <w:rPr>
                <w:rStyle w:val="-"/>
                <w:noProof/>
                <w:rPrChange w:id="101" w:author="mpountou" w:date="2021-02-14T19:27:00Z">
                  <w:rPr>
                    <w:rStyle w:val="-"/>
                    <w:noProof/>
                  </w:rPr>
                </w:rPrChange>
              </w:rPr>
              <w:instrText xml:space="preserve"> </w:instrText>
            </w:r>
            <w:r w:rsidRPr="008D65BC">
              <w:rPr>
                <w:noProof/>
                <w:rPrChange w:id="102" w:author="mpountou" w:date="2021-02-14T19:27:00Z">
                  <w:rPr>
                    <w:noProof/>
                  </w:rPr>
                </w:rPrChange>
              </w:rPr>
              <w:instrText>HYPERLINK \l "_Toc64223368"</w:instrText>
            </w:r>
            <w:r w:rsidRPr="008D65BC">
              <w:rPr>
                <w:rStyle w:val="-"/>
                <w:noProof/>
                <w:rPrChange w:id="103" w:author="mpountou" w:date="2021-02-14T19:27:00Z">
                  <w:rPr>
                    <w:rStyle w:val="-"/>
                    <w:noProof/>
                  </w:rPr>
                </w:rPrChange>
              </w:rPr>
              <w:instrText xml:space="preserve"> </w:instrText>
            </w:r>
            <w:r w:rsidRPr="008D65BC">
              <w:rPr>
                <w:rStyle w:val="-"/>
                <w:noProof/>
                <w:rPrChange w:id="104" w:author="mpountou" w:date="2021-02-14T19:27:00Z">
                  <w:rPr>
                    <w:rStyle w:val="-"/>
                    <w:noProof/>
                  </w:rPr>
                </w:rPrChange>
              </w:rPr>
            </w:r>
            <w:r w:rsidRPr="008D65BC">
              <w:rPr>
                <w:rStyle w:val="-"/>
                <w:noProof/>
                <w:rPrChange w:id="105" w:author="mpountou" w:date="2021-02-14T19:27:00Z">
                  <w:rPr>
                    <w:rStyle w:val="-"/>
                    <w:noProof/>
                  </w:rPr>
                </w:rPrChange>
              </w:rPr>
              <w:fldChar w:fldCharType="separate"/>
            </w:r>
            <w:r w:rsidRPr="008D65BC">
              <w:rPr>
                <w:rStyle w:val="-"/>
                <w:bCs/>
                <w:noProof/>
                <w:rPrChange w:id="106" w:author="mpountou" w:date="2021-02-14T19:27:00Z">
                  <w:rPr>
                    <w:rStyle w:val="-"/>
                    <w:b/>
                    <w:bCs/>
                    <w:noProof/>
                  </w:rPr>
                </w:rPrChange>
              </w:rPr>
              <w:t>1.4</w:t>
            </w:r>
            <w:r w:rsidRPr="008D65BC">
              <w:rPr>
                <w:rFonts w:asciiTheme="minorHAnsi" w:eastAsiaTheme="minorEastAsia" w:hAnsiTheme="minorHAnsi" w:cstheme="minorBidi"/>
                <w:noProof/>
                <w:szCs w:val="22"/>
                <w:lang w:eastAsia="el-GR"/>
                <w:rPrChange w:id="10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08" w:author="mpountou" w:date="2021-02-14T19:27:00Z">
                  <w:rPr>
                    <w:rStyle w:val="-"/>
                    <w:b/>
                    <w:bCs/>
                    <w:noProof/>
                  </w:rPr>
                </w:rPrChange>
              </w:rPr>
              <w:t>Μεθοδολογία διπλωματικής</w:t>
            </w:r>
            <w:r w:rsidRPr="008D65BC">
              <w:rPr>
                <w:noProof/>
                <w:webHidden/>
                <w:rPrChange w:id="109" w:author="mpountou" w:date="2021-02-14T19:27:00Z">
                  <w:rPr>
                    <w:noProof/>
                    <w:webHidden/>
                  </w:rPr>
                </w:rPrChange>
              </w:rPr>
              <w:tab/>
            </w:r>
            <w:r w:rsidRPr="008D65BC">
              <w:rPr>
                <w:noProof/>
                <w:webHidden/>
                <w:rPrChange w:id="110" w:author="mpountou" w:date="2021-02-14T19:27:00Z">
                  <w:rPr>
                    <w:noProof/>
                    <w:webHidden/>
                  </w:rPr>
                </w:rPrChange>
              </w:rPr>
              <w:fldChar w:fldCharType="begin"/>
            </w:r>
            <w:r w:rsidRPr="008D65BC">
              <w:rPr>
                <w:noProof/>
                <w:webHidden/>
                <w:rPrChange w:id="111" w:author="mpountou" w:date="2021-02-14T19:27:00Z">
                  <w:rPr>
                    <w:noProof/>
                    <w:webHidden/>
                  </w:rPr>
                </w:rPrChange>
              </w:rPr>
              <w:instrText xml:space="preserve"> PAGEREF _Toc64223368 \h </w:instrText>
            </w:r>
            <w:r w:rsidRPr="008D65BC">
              <w:rPr>
                <w:noProof/>
                <w:webHidden/>
                <w:rPrChange w:id="112" w:author="mpountou" w:date="2021-02-14T19:27:00Z">
                  <w:rPr>
                    <w:noProof/>
                    <w:webHidden/>
                  </w:rPr>
                </w:rPrChange>
              </w:rPr>
            </w:r>
          </w:ins>
          <w:r w:rsidRPr="008D65BC">
            <w:rPr>
              <w:noProof/>
              <w:webHidden/>
              <w:rPrChange w:id="113" w:author="mpountou" w:date="2021-02-14T19:27:00Z">
                <w:rPr>
                  <w:noProof/>
                  <w:webHidden/>
                </w:rPr>
              </w:rPrChange>
            </w:rPr>
            <w:fldChar w:fldCharType="separate"/>
          </w:r>
          <w:ins w:id="114" w:author="mpountou" w:date="2021-02-14T19:26:00Z">
            <w:r w:rsidRPr="008D65BC">
              <w:rPr>
                <w:noProof/>
                <w:webHidden/>
                <w:rPrChange w:id="115" w:author="mpountou" w:date="2021-02-14T19:27:00Z">
                  <w:rPr>
                    <w:noProof/>
                    <w:webHidden/>
                  </w:rPr>
                </w:rPrChange>
              </w:rPr>
              <w:t>3</w:t>
            </w:r>
            <w:r w:rsidRPr="008D65BC">
              <w:rPr>
                <w:noProof/>
                <w:webHidden/>
                <w:rPrChange w:id="116" w:author="mpountou" w:date="2021-02-14T19:27:00Z">
                  <w:rPr>
                    <w:noProof/>
                    <w:webHidden/>
                  </w:rPr>
                </w:rPrChange>
              </w:rPr>
              <w:fldChar w:fldCharType="end"/>
            </w:r>
            <w:r w:rsidRPr="008D65BC">
              <w:rPr>
                <w:rStyle w:val="-"/>
                <w:noProof/>
                <w:rPrChange w:id="117" w:author="mpountou" w:date="2021-02-14T19:27:00Z">
                  <w:rPr>
                    <w:rStyle w:val="-"/>
                    <w:noProof/>
                  </w:rPr>
                </w:rPrChange>
              </w:rPr>
              <w:fldChar w:fldCharType="end"/>
            </w:r>
          </w:ins>
        </w:p>
        <w:p w14:paraId="2090C43E" w14:textId="331D6877" w:rsidR="000D2B64" w:rsidRPr="008D65BC" w:rsidRDefault="000D2B64">
          <w:pPr>
            <w:pStyle w:val="20"/>
            <w:tabs>
              <w:tab w:val="left" w:pos="720"/>
              <w:tab w:val="right" w:leader="dot" w:pos="8296"/>
            </w:tabs>
            <w:rPr>
              <w:ins w:id="118" w:author="mpountou" w:date="2021-02-14T19:26:00Z"/>
              <w:rFonts w:asciiTheme="minorHAnsi" w:eastAsiaTheme="minorEastAsia" w:hAnsiTheme="minorHAnsi" w:cstheme="minorBidi"/>
              <w:noProof/>
              <w:szCs w:val="22"/>
              <w:lang w:eastAsia="el-GR"/>
              <w:rPrChange w:id="119" w:author="mpountou" w:date="2021-02-14T19:27:00Z">
                <w:rPr>
                  <w:ins w:id="120" w:author="mpountou" w:date="2021-02-14T19:26:00Z"/>
                  <w:rFonts w:asciiTheme="minorHAnsi" w:eastAsiaTheme="minorEastAsia" w:hAnsiTheme="minorHAnsi" w:cstheme="minorBidi"/>
                  <w:noProof/>
                  <w:szCs w:val="22"/>
                  <w:lang w:eastAsia="el-GR"/>
                </w:rPr>
              </w:rPrChange>
            </w:rPr>
          </w:pPr>
          <w:ins w:id="121" w:author="mpountou" w:date="2021-02-14T19:26:00Z">
            <w:r w:rsidRPr="008D65BC">
              <w:rPr>
                <w:rStyle w:val="-"/>
                <w:noProof/>
                <w:rPrChange w:id="122" w:author="mpountou" w:date="2021-02-14T19:27:00Z">
                  <w:rPr>
                    <w:rStyle w:val="-"/>
                    <w:noProof/>
                  </w:rPr>
                </w:rPrChange>
              </w:rPr>
              <w:fldChar w:fldCharType="begin"/>
            </w:r>
            <w:r w:rsidRPr="008D65BC">
              <w:rPr>
                <w:rStyle w:val="-"/>
                <w:noProof/>
                <w:rPrChange w:id="123" w:author="mpountou" w:date="2021-02-14T19:27:00Z">
                  <w:rPr>
                    <w:rStyle w:val="-"/>
                    <w:noProof/>
                  </w:rPr>
                </w:rPrChange>
              </w:rPr>
              <w:instrText xml:space="preserve"> </w:instrText>
            </w:r>
            <w:r w:rsidRPr="008D65BC">
              <w:rPr>
                <w:noProof/>
                <w:rPrChange w:id="124" w:author="mpountou" w:date="2021-02-14T19:27:00Z">
                  <w:rPr>
                    <w:noProof/>
                  </w:rPr>
                </w:rPrChange>
              </w:rPr>
              <w:instrText>HYPERLINK \l "_Toc64223369"</w:instrText>
            </w:r>
            <w:r w:rsidRPr="008D65BC">
              <w:rPr>
                <w:rStyle w:val="-"/>
                <w:noProof/>
                <w:rPrChange w:id="125" w:author="mpountou" w:date="2021-02-14T19:27:00Z">
                  <w:rPr>
                    <w:rStyle w:val="-"/>
                    <w:noProof/>
                  </w:rPr>
                </w:rPrChange>
              </w:rPr>
              <w:instrText xml:space="preserve"> </w:instrText>
            </w:r>
            <w:r w:rsidRPr="008D65BC">
              <w:rPr>
                <w:rStyle w:val="-"/>
                <w:noProof/>
                <w:rPrChange w:id="126" w:author="mpountou" w:date="2021-02-14T19:27:00Z">
                  <w:rPr>
                    <w:rStyle w:val="-"/>
                    <w:noProof/>
                  </w:rPr>
                </w:rPrChange>
              </w:rPr>
            </w:r>
            <w:r w:rsidRPr="008D65BC">
              <w:rPr>
                <w:rStyle w:val="-"/>
                <w:noProof/>
                <w:rPrChange w:id="127" w:author="mpountou" w:date="2021-02-14T19:27:00Z">
                  <w:rPr>
                    <w:rStyle w:val="-"/>
                    <w:noProof/>
                  </w:rPr>
                </w:rPrChange>
              </w:rPr>
              <w:fldChar w:fldCharType="separate"/>
            </w:r>
            <w:r w:rsidRPr="008D65BC">
              <w:rPr>
                <w:rStyle w:val="-"/>
                <w:bCs/>
                <w:noProof/>
                <w:rPrChange w:id="128" w:author="mpountou" w:date="2021-02-14T19:27:00Z">
                  <w:rPr>
                    <w:rStyle w:val="-"/>
                    <w:b/>
                    <w:bCs/>
                    <w:noProof/>
                  </w:rPr>
                </w:rPrChange>
              </w:rPr>
              <w:t>1.5</w:t>
            </w:r>
            <w:r w:rsidRPr="008D65BC">
              <w:rPr>
                <w:rFonts w:asciiTheme="minorHAnsi" w:eastAsiaTheme="minorEastAsia" w:hAnsiTheme="minorHAnsi" w:cstheme="minorBidi"/>
                <w:noProof/>
                <w:szCs w:val="22"/>
                <w:lang w:eastAsia="el-GR"/>
                <w:rPrChange w:id="129"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30" w:author="mpountou" w:date="2021-02-14T19:27:00Z">
                  <w:rPr>
                    <w:rStyle w:val="-"/>
                    <w:b/>
                    <w:bCs/>
                    <w:noProof/>
                  </w:rPr>
                </w:rPrChange>
              </w:rPr>
              <w:t>Οργάνωση Κεφαλαίων</w:t>
            </w:r>
            <w:r w:rsidRPr="008D65BC">
              <w:rPr>
                <w:noProof/>
                <w:webHidden/>
                <w:rPrChange w:id="131" w:author="mpountou" w:date="2021-02-14T19:27:00Z">
                  <w:rPr>
                    <w:noProof/>
                    <w:webHidden/>
                  </w:rPr>
                </w:rPrChange>
              </w:rPr>
              <w:tab/>
            </w:r>
            <w:r w:rsidRPr="008D65BC">
              <w:rPr>
                <w:noProof/>
                <w:webHidden/>
                <w:rPrChange w:id="132" w:author="mpountou" w:date="2021-02-14T19:27:00Z">
                  <w:rPr>
                    <w:noProof/>
                    <w:webHidden/>
                  </w:rPr>
                </w:rPrChange>
              </w:rPr>
              <w:fldChar w:fldCharType="begin"/>
            </w:r>
            <w:r w:rsidRPr="008D65BC">
              <w:rPr>
                <w:noProof/>
                <w:webHidden/>
                <w:rPrChange w:id="133" w:author="mpountou" w:date="2021-02-14T19:27:00Z">
                  <w:rPr>
                    <w:noProof/>
                    <w:webHidden/>
                  </w:rPr>
                </w:rPrChange>
              </w:rPr>
              <w:instrText xml:space="preserve"> PAGEREF _Toc64223369 \h </w:instrText>
            </w:r>
            <w:r w:rsidRPr="008D65BC">
              <w:rPr>
                <w:noProof/>
                <w:webHidden/>
                <w:rPrChange w:id="134" w:author="mpountou" w:date="2021-02-14T19:27:00Z">
                  <w:rPr>
                    <w:noProof/>
                    <w:webHidden/>
                  </w:rPr>
                </w:rPrChange>
              </w:rPr>
            </w:r>
          </w:ins>
          <w:r w:rsidRPr="008D65BC">
            <w:rPr>
              <w:noProof/>
              <w:webHidden/>
              <w:rPrChange w:id="135" w:author="mpountou" w:date="2021-02-14T19:27:00Z">
                <w:rPr>
                  <w:noProof/>
                  <w:webHidden/>
                </w:rPr>
              </w:rPrChange>
            </w:rPr>
            <w:fldChar w:fldCharType="separate"/>
          </w:r>
          <w:ins w:id="136" w:author="mpountou" w:date="2021-02-14T19:26:00Z">
            <w:r w:rsidRPr="008D65BC">
              <w:rPr>
                <w:noProof/>
                <w:webHidden/>
                <w:rPrChange w:id="137" w:author="mpountou" w:date="2021-02-14T19:27:00Z">
                  <w:rPr>
                    <w:noProof/>
                    <w:webHidden/>
                  </w:rPr>
                </w:rPrChange>
              </w:rPr>
              <w:t>4</w:t>
            </w:r>
            <w:r w:rsidRPr="008D65BC">
              <w:rPr>
                <w:noProof/>
                <w:webHidden/>
                <w:rPrChange w:id="138" w:author="mpountou" w:date="2021-02-14T19:27:00Z">
                  <w:rPr>
                    <w:noProof/>
                    <w:webHidden/>
                  </w:rPr>
                </w:rPrChange>
              </w:rPr>
              <w:fldChar w:fldCharType="end"/>
            </w:r>
            <w:r w:rsidRPr="008D65BC">
              <w:rPr>
                <w:rStyle w:val="-"/>
                <w:noProof/>
                <w:rPrChange w:id="139" w:author="mpountou" w:date="2021-02-14T19:27:00Z">
                  <w:rPr>
                    <w:rStyle w:val="-"/>
                    <w:noProof/>
                  </w:rPr>
                </w:rPrChange>
              </w:rPr>
              <w:fldChar w:fldCharType="end"/>
            </w:r>
          </w:ins>
        </w:p>
        <w:p w14:paraId="6CC52FD3" w14:textId="32470F34" w:rsidR="000D2B64" w:rsidRDefault="000D2B64">
          <w:pPr>
            <w:pStyle w:val="10"/>
            <w:tabs>
              <w:tab w:val="left" w:pos="480"/>
              <w:tab w:val="right" w:leader="dot" w:pos="8296"/>
            </w:tabs>
            <w:rPr>
              <w:ins w:id="140" w:author="mpountou" w:date="2021-02-14T19:26:00Z"/>
              <w:rFonts w:asciiTheme="minorHAnsi" w:eastAsiaTheme="minorEastAsia" w:hAnsiTheme="minorHAnsi" w:cstheme="minorBidi"/>
              <w:noProof/>
              <w:szCs w:val="22"/>
              <w:lang w:eastAsia="el-GR"/>
            </w:rPr>
          </w:pPr>
          <w:ins w:id="141" w:author="mpountou" w:date="2021-02-14T19:26:00Z">
            <w:r w:rsidRPr="009507A7">
              <w:rPr>
                <w:rStyle w:val="-"/>
                <w:noProof/>
              </w:rPr>
              <w:fldChar w:fldCharType="begin"/>
            </w:r>
            <w:r w:rsidRPr="009507A7">
              <w:rPr>
                <w:rStyle w:val="-"/>
                <w:noProof/>
              </w:rPr>
              <w:instrText xml:space="preserve"> </w:instrText>
            </w:r>
            <w:r>
              <w:rPr>
                <w:noProof/>
              </w:rPr>
              <w:instrText>HYPERLINK \l "_Toc64223370"</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rPr>
              <w:t>2</w:t>
            </w:r>
            <w:r>
              <w:rPr>
                <w:rFonts w:asciiTheme="minorHAnsi" w:eastAsiaTheme="minorEastAsia" w:hAnsiTheme="minorHAnsi" w:cstheme="minorBidi"/>
                <w:noProof/>
                <w:szCs w:val="22"/>
                <w:lang w:eastAsia="el-GR"/>
              </w:rPr>
              <w:tab/>
            </w:r>
            <w:r w:rsidRPr="009507A7">
              <w:rPr>
                <w:rStyle w:val="-"/>
                <w:b/>
                <w:bCs/>
                <w:noProof/>
              </w:rPr>
              <w:t>Θεωρητικό Υπόβαθρο</w:t>
            </w:r>
            <w:r>
              <w:rPr>
                <w:noProof/>
                <w:webHidden/>
              </w:rPr>
              <w:tab/>
            </w:r>
            <w:r>
              <w:rPr>
                <w:noProof/>
                <w:webHidden/>
              </w:rPr>
              <w:fldChar w:fldCharType="begin"/>
            </w:r>
            <w:r>
              <w:rPr>
                <w:noProof/>
                <w:webHidden/>
              </w:rPr>
              <w:instrText xml:space="preserve"> PAGEREF _Toc64223370 \h </w:instrText>
            </w:r>
            <w:r>
              <w:rPr>
                <w:noProof/>
                <w:webHidden/>
              </w:rPr>
            </w:r>
          </w:ins>
          <w:r>
            <w:rPr>
              <w:noProof/>
              <w:webHidden/>
            </w:rPr>
            <w:fldChar w:fldCharType="separate"/>
          </w:r>
          <w:ins w:id="142" w:author="mpountou" w:date="2021-02-14T19:26:00Z">
            <w:r>
              <w:rPr>
                <w:noProof/>
                <w:webHidden/>
              </w:rPr>
              <w:t>6</w:t>
            </w:r>
            <w:r>
              <w:rPr>
                <w:noProof/>
                <w:webHidden/>
              </w:rPr>
              <w:fldChar w:fldCharType="end"/>
            </w:r>
            <w:r w:rsidRPr="009507A7">
              <w:rPr>
                <w:rStyle w:val="-"/>
                <w:noProof/>
              </w:rPr>
              <w:fldChar w:fldCharType="end"/>
            </w:r>
          </w:ins>
        </w:p>
        <w:p w14:paraId="63C89F6C" w14:textId="42FD4502" w:rsidR="000D2B64" w:rsidRPr="008D65BC" w:rsidRDefault="000D2B64">
          <w:pPr>
            <w:pStyle w:val="20"/>
            <w:tabs>
              <w:tab w:val="left" w:pos="720"/>
              <w:tab w:val="right" w:leader="dot" w:pos="8296"/>
            </w:tabs>
            <w:rPr>
              <w:ins w:id="143" w:author="mpountou" w:date="2021-02-14T19:26:00Z"/>
              <w:rFonts w:asciiTheme="minorHAnsi" w:eastAsiaTheme="minorEastAsia" w:hAnsiTheme="minorHAnsi" w:cstheme="minorBidi"/>
              <w:noProof/>
              <w:szCs w:val="22"/>
              <w:lang w:eastAsia="el-GR"/>
              <w:rPrChange w:id="144" w:author="mpountou" w:date="2021-02-14T19:27:00Z">
                <w:rPr>
                  <w:ins w:id="145" w:author="mpountou" w:date="2021-02-14T19:26:00Z"/>
                  <w:rFonts w:asciiTheme="minorHAnsi" w:eastAsiaTheme="minorEastAsia" w:hAnsiTheme="minorHAnsi" w:cstheme="minorBidi"/>
                  <w:noProof/>
                  <w:szCs w:val="22"/>
                  <w:lang w:eastAsia="el-GR"/>
                </w:rPr>
              </w:rPrChange>
            </w:rPr>
          </w:pPr>
          <w:ins w:id="146" w:author="mpountou" w:date="2021-02-14T19:26:00Z">
            <w:r w:rsidRPr="008D65BC">
              <w:rPr>
                <w:rStyle w:val="-"/>
                <w:noProof/>
                <w:rPrChange w:id="147" w:author="mpountou" w:date="2021-02-14T19:27:00Z">
                  <w:rPr>
                    <w:rStyle w:val="-"/>
                    <w:noProof/>
                  </w:rPr>
                </w:rPrChange>
              </w:rPr>
              <w:fldChar w:fldCharType="begin"/>
            </w:r>
            <w:r w:rsidRPr="008D65BC">
              <w:rPr>
                <w:rStyle w:val="-"/>
                <w:noProof/>
                <w:rPrChange w:id="148" w:author="mpountou" w:date="2021-02-14T19:27:00Z">
                  <w:rPr>
                    <w:rStyle w:val="-"/>
                    <w:noProof/>
                  </w:rPr>
                </w:rPrChange>
              </w:rPr>
              <w:instrText xml:space="preserve"> </w:instrText>
            </w:r>
            <w:r w:rsidRPr="008D65BC">
              <w:rPr>
                <w:noProof/>
                <w:rPrChange w:id="149" w:author="mpountou" w:date="2021-02-14T19:27:00Z">
                  <w:rPr>
                    <w:noProof/>
                  </w:rPr>
                </w:rPrChange>
              </w:rPr>
              <w:instrText>HYPERLINK \l "_Toc64223371"</w:instrText>
            </w:r>
            <w:r w:rsidRPr="008D65BC">
              <w:rPr>
                <w:rStyle w:val="-"/>
                <w:noProof/>
                <w:rPrChange w:id="150" w:author="mpountou" w:date="2021-02-14T19:27:00Z">
                  <w:rPr>
                    <w:rStyle w:val="-"/>
                    <w:noProof/>
                  </w:rPr>
                </w:rPrChange>
              </w:rPr>
              <w:instrText xml:space="preserve"> </w:instrText>
            </w:r>
            <w:r w:rsidRPr="008D65BC">
              <w:rPr>
                <w:rStyle w:val="-"/>
                <w:noProof/>
                <w:rPrChange w:id="151" w:author="mpountou" w:date="2021-02-14T19:27:00Z">
                  <w:rPr>
                    <w:rStyle w:val="-"/>
                    <w:noProof/>
                  </w:rPr>
                </w:rPrChange>
              </w:rPr>
            </w:r>
            <w:r w:rsidRPr="008D65BC">
              <w:rPr>
                <w:rStyle w:val="-"/>
                <w:noProof/>
                <w:rPrChange w:id="152" w:author="mpountou" w:date="2021-02-14T19:27:00Z">
                  <w:rPr>
                    <w:rStyle w:val="-"/>
                    <w:noProof/>
                  </w:rPr>
                </w:rPrChange>
              </w:rPr>
              <w:fldChar w:fldCharType="separate"/>
            </w:r>
            <w:r w:rsidRPr="008D65BC">
              <w:rPr>
                <w:rStyle w:val="-"/>
                <w:bCs/>
                <w:noProof/>
                <w:rPrChange w:id="153" w:author="mpountou" w:date="2021-02-14T19:27:00Z">
                  <w:rPr>
                    <w:rStyle w:val="-"/>
                    <w:b/>
                    <w:bCs/>
                    <w:noProof/>
                  </w:rPr>
                </w:rPrChange>
              </w:rPr>
              <w:t>2.1</w:t>
            </w:r>
            <w:r w:rsidRPr="008D65BC">
              <w:rPr>
                <w:rFonts w:asciiTheme="minorHAnsi" w:eastAsiaTheme="minorEastAsia" w:hAnsiTheme="minorHAnsi" w:cstheme="minorBidi"/>
                <w:noProof/>
                <w:szCs w:val="22"/>
                <w:lang w:eastAsia="el-GR"/>
                <w:rPrChange w:id="154"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55" w:author="mpountou" w:date="2021-02-14T19:27:00Z">
                  <w:rPr>
                    <w:rStyle w:val="-"/>
                    <w:b/>
                    <w:bCs/>
                    <w:noProof/>
                  </w:rPr>
                </w:rPrChange>
              </w:rPr>
              <w:t>Κατηγορίες συστημάτων προτάσεων</w:t>
            </w:r>
            <w:r w:rsidRPr="008D65BC">
              <w:rPr>
                <w:noProof/>
                <w:webHidden/>
                <w:rPrChange w:id="156" w:author="mpountou" w:date="2021-02-14T19:27:00Z">
                  <w:rPr>
                    <w:noProof/>
                    <w:webHidden/>
                  </w:rPr>
                </w:rPrChange>
              </w:rPr>
              <w:tab/>
            </w:r>
            <w:r w:rsidRPr="008D65BC">
              <w:rPr>
                <w:noProof/>
                <w:webHidden/>
                <w:rPrChange w:id="157" w:author="mpountou" w:date="2021-02-14T19:27:00Z">
                  <w:rPr>
                    <w:noProof/>
                    <w:webHidden/>
                  </w:rPr>
                </w:rPrChange>
              </w:rPr>
              <w:fldChar w:fldCharType="begin"/>
            </w:r>
            <w:r w:rsidRPr="008D65BC">
              <w:rPr>
                <w:noProof/>
                <w:webHidden/>
                <w:rPrChange w:id="158" w:author="mpountou" w:date="2021-02-14T19:27:00Z">
                  <w:rPr>
                    <w:noProof/>
                    <w:webHidden/>
                  </w:rPr>
                </w:rPrChange>
              </w:rPr>
              <w:instrText xml:space="preserve"> PAGEREF _Toc64223371 \h </w:instrText>
            </w:r>
            <w:r w:rsidRPr="008D65BC">
              <w:rPr>
                <w:noProof/>
                <w:webHidden/>
                <w:rPrChange w:id="159" w:author="mpountou" w:date="2021-02-14T19:27:00Z">
                  <w:rPr>
                    <w:noProof/>
                    <w:webHidden/>
                  </w:rPr>
                </w:rPrChange>
              </w:rPr>
            </w:r>
          </w:ins>
          <w:r w:rsidRPr="008D65BC">
            <w:rPr>
              <w:noProof/>
              <w:webHidden/>
              <w:rPrChange w:id="160" w:author="mpountou" w:date="2021-02-14T19:27:00Z">
                <w:rPr>
                  <w:noProof/>
                  <w:webHidden/>
                </w:rPr>
              </w:rPrChange>
            </w:rPr>
            <w:fldChar w:fldCharType="separate"/>
          </w:r>
          <w:ins w:id="161" w:author="mpountou" w:date="2021-02-14T19:26:00Z">
            <w:r w:rsidRPr="008D65BC">
              <w:rPr>
                <w:noProof/>
                <w:webHidden/>
                <w:rPrChange w:id="162" w:author="mpountou" w:date="2021-02-14T19:27:00Z">
                  <w:rPr>
                    <w:noProof/>
                    <w:webHidden/>
                  </w:rPr>
                </w:rPrChange>
              </w:rPr>
              <w:t>6</w:t>
            </w:r>
            <w:r w:rsidRPr="008D65BC">
              <w:rPr>
                <w:noProof/>
                <w:webHidden/>
                <w:rPrChange w:id="163" w:author="mpountou" w:date="2021-02-14T19:27:00Z">
                  <w:rPr>
                    <w:noProof/>
                    <w:webHidden/>
                  </w:rPr>
                </w:rPrChange>
              </w:rPr>
              <w:fldChar w:fldCharType="end"/>
            </w:r>
            <w:r w:rsidRPr="008D65BC">
              <w:rPr>
                <w:rStyle w:val="-"/>
                <w:noProof/>
                <w:rPrChange w:id="164" w:author="mpountou" w:date="2021-02-14T19:27:00Z">
                  <w:rPr>
                    <w:rStyle w:val="-"/>
                    <w:noProof/>
                  </w:rPr>
                </w:rPrChange>
              </w:rPr>
              <w:fldChar w:fldCharType="end"/>
            </w:r>
          </w:ins>
        </w:p>
        <w:p w14:paraId="2298D01F" w14:textId="154E200D" w:rsidR="000D2B64" w:rsidRPr="008D65BC" w:rsidRDefault="000D2B64">
          <w:pPr>
            <w:pStyle w:val="30"/>
            <w:tabs>
              <w:tab w:val="left" w:pos="1100"/>
              <w:tab w:val="right" w:leader="dot" w:pos="8296"/>
            </w:tabs>
            <w:rPr>
              <w:ins w:id="165" w:author="mpountou" w:date="2021-02-14T19:26:00Z"/>
              <w:rFonts w:asciiTheme="minorHAnsi" w:eastAsiaTheme="minorEastAsia" w:hAnsiTheme="minorHAnsi" w:cstheme="minorBidi"/>
              <w:noProof/>
              <w:szCs w:val="22"/>
              <w:lang w:eastAsia="el-GR"/>
              <w:rPrChange w:id="166" w:author="mpountou" w:date="2021-02-14T19:27:00Z">
                <w:rPr>
                  <w:ins w:id="167" w:author="mpountou" w:date="2021-02-14T19:26:00Z"/>
                  <w:rFonts w:asciiTheme="minorHAnsi" w:eastAsiaTheme="minorEastAsia" w:hAnsiTheme="minorHAnsi" w:cstheme="minorBidi"/>
                  <w:noProof/>
                  <w:szCs w:val="22"/>
                  <w:lang w:eastAsia="el-GR"/>
                </w:rPr>
              </w:rPrChange>
            </w:rPr>
          </w:pPr>
          <w:ins w:id="168" w:author="mpountou" w:date="2021-02-14T19:26:00Z">
            <w:r w:rsidRPr="008D65BC">
              <w:rPr>
                <w:rStyle w:val="-"/>
                <w:noProof/>
                <w:rPrChange w:id="169" w:author="mpountou" w:date="2021-02-14T19:27:00Z">
                  <w:rPr>
                    <w:rStyle w:val="-"/>
                    <w:noProof/>
                  </w:rPr>
                </w:rPrChange>
              </w:rPr>
              <w:fldChar w:fldCharType="begin"/>
            </w:r>
            <w:r w:rsidRPr="008D65BC">
              <w:rPr>
                <w:rStyle w:val="-"/>
                <w:noProof/>
                <w:rPrChange w:id="170" w:author="mpountou" w:date="2021-02-14T19:27:00Z">
                  <w:rPr>
                    <w:rStyle w:val="-"/>
                    <w:noProof/>
                  </w:rPr>
                </w:rPrChange>
              </w:rPr>
              <w:instrText xml:space="preserve"> </w:instrText>
            </w:r>
            <w:r w:rsidRPr="008D65BC">
              <w:rPr>
                <w:noProof/>
                <w:rPrChange w:id="171" w:author="mpountou" w:date="2021-02-14T19:27:00Z">
                  <w:rPr>
                    <w:noProof/>
                  </w:rPr>
                </w:rPrChange>
              </w:rPr>
              <w:instrText>HYPERLINK \l "_Toc64223372"</w:instrText>
            </w:r>
            <w:r w:rsidRPr="008D65BC">
              <w:rPr>
                <w:rStyle w:val="-"/>
                <w:noProof/>
                <w:rPrChange w:id="172" w:author="mpountou" w:date="2021-02-14T19:27:00Z">
                  <w:rPr>
                    <w:rStyle w:val="-"/>
                    <w:noProof/>
                  </w:rPr>
                </w:rPrChange>
              </w:rPr>
              <w:instrText xml:space="preserve"> </w:instrText>
            </w:r>
            <w:r w:rsidRPr="008D65BC">
              <w:rPr>
                <w:rStyle w:val="-"/>
                <w:noProof/>
                <w:rPrChange w:id="173" w:author="mpountou" w:date="2021-02-14T19:27:00Z">
                  <w:rPr>
                    <w:rStyle w:val="-"/>
                    <w:noProof/>
                  </w:rPr>
                </w:rPrChange>
              </w:rPr>
            </w:r>
            <w:r w:rsidRPr="008D65BC">
              <w:rPr>
                <w:rStyle w:val="-"/>
                <w:noProof/>
                <w:rPrChange w:id="174" w:author="mpountou" w:date="2021-02-14T19:27:00Z">
                  <w:rPr>
                    <w:rStyle w:val="-"/>
                    <w:noProof/>
                  </w:rPr>
                </w:rPrChange>
              </w:rPr>
              <w:fldChar w:fldCharType="separate"/>
            </w:r>
            <w:r w:rsidRPr="008D65BC">
              <w:rPr>
                <w:rStyle w:val="-"/>
                <w:bCs/>
                <w:noProof/>
                <w:rPrChange w:id="175" w:author="mpountou" w:date="2021-02-14T19:27:00Z">
                  <w:rPr>
                    <w:rStyle w:val="-"/>
                    <w:b/>
                    <w:bCs/>
                    <w:noProof/>
                  </w:rPr>
                </w:rPrChange>
              </w:rPr>
              <w:t>2.1.1</w:t>
            </w:r>
            <w:r w:rsidRPr="008D65BC">
              <w:rPr>
                <w:rFonts w:asciiTheme="minorHAnsi" w:eastAsiaTheme="minorEastAsia" w:hAnsiTheme="minorHAnsi" w:cstheme="minorBidi"/>
                <w:noProof/>
                <w:szCs w:val="22"/>
                <w:lang w:eastAsia="el-GR"/>
                <w:rPrChange w:id="176"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77" w:author="mpountou" w:date="2021-02-14T19:27:00Z">
                  <w:rPr>
                    <w:rStyle w:val="-"/>
                    <w:b/>
                    <w:bCs/>
                    <w:noProof/>
                  </w:rPr>
                </w:rPrChange>
              </w:rPr>
              <w:t>Συστήματα Προτάσεων Συνεργατικού Φιλτραρίσματος (Collaborative filtering)</w:t>
            </w:r>
            <w:r w:rsidRPr="008D65BC">
              <w:rPr>
                <w:noProof/>
                <w:webHidden/>
                <w:rPrChange w:id="178" w:author="mpountou" w:date="2021-02-14T19:27:00Z">
                  <w:rPr>
                    <w:noProof/>
                    <w:webHidden/>
                  </w:rPr>
                </w:rPrChange>
              </w:rPr>
              <w:tab/>
            </w:r>
            <w:r w:rsidRPr="008D65BC">
              <w:rPr>
                <w:noProof/>
                <w:webHidden/>
                <w:rPrChange w:id="179" w:author="mpountou" w:date="2021-02-14T19:27:00Z">
                  <w:rPr>
                    <w:noProof/>
                    <w:webHidden/>
                  </w:rPr>
                </w:rPrChange>
              </w:rPr>
              <w:fldChar w:fldCharType="begin"/>
            </w:r>
            <w:r w:rsidRPr="008D65BC">
              <w:rPr>
                <w:noProof/>
                <w:webHidden/>
                <w:rPrChange w:id="180" w:author="mpountou" w:date="2021-02-14T19:27:00Z">
                  <w:rPr>
                    <w:noProof/>
                    <w:webHidden/>
                  </w:rPr>
                </w:rPrChange>
              </w:rPr>
              <w:instrText xml:space="preserve"> PAGEREF _Toc64223372 \h </w:instrText>
            </w:r>
            <w:r w:rsidRPr="008D65BC">
              <w:rPr>
                <w:noProof/>
                <w:webHidden/>
                <w:rPrChange w:id="181" w:author="mpountou" w:date="2021-02-14T19:27:00Z">
                  <w:rPr>
                    <w:noProof/>
                    <w:webHidden/>
                  </w:rPr>
                </w:rPrChange>
              </w:rPr>
            </w:r>
          </w:ins>
          <w:r w:rsidRPr="008D65BC">
            <w:rPr>
              <w:noProof/>
              <w:webHidden/>
              <w:rPrChange w:id="182" w:author="mpountou" w:date="2021-02-14T19:27:00Z">
                <w:rPr>
                  <w:noProof/>
                  <w:webHidden/>
                </w:rPr>
              </w:rPrChange>
            </w:rPr>
            <w:fldChar w:fldCharType="separate"/>
          </w:r>
          <w:ins w:id="183" w:author="mpountou" w:date="2021-02-14T19:26:00Z">
            <w:r w:rsidRPr="008D65BC">
              <w:rPr>
                <w:noProof/>
                <w:webHidden/>
                <w:rPrChange w:id="184" w:author="mpountou" w:date="2021-02-14T19:27:00Z">
                  <w:rPr>
                    <w:noProof/>
                    <w:webHidden/>
                  </w:rPr>
                </w:rPrChange>
              </w:rPr>
              <w:t>6</w:t>
            </w:r>
            <w:r w:rsidRPr="008D65BC">
              <w:rPr>
                <w:noProof/>
                <w:webHidden/>
                <w:rPrChange w:id="185" w:author="mpountou" w:date="2021-02-14T19:27:00Z">
                  <w:rPr>
                    <w:noProof/>
                    <w:webHidden/>
                  </w:rPr>
                </w:rPrChange>
              </w:rPr>
              <w:fldChar w:fldCharType="end"/>
            </w:r>
            <w:r w:rsidRPr="008D65BC">
              <w:rPr>
                <w:rStyle w:val="-"/>
                <w:noProof/>
                <w:rPrChange w:id="186" w:author="mpountou" w:date="2021-02-14T19:27:00Z">
                  <w:rPr>
                    <w:rStyle w:val="-"/>
                    <w:noProof/>
                  </w:rPr>
                </w:rPrChange>
              </w:rPr>
              <w:fldChar w:fldCharType="end"/>
            </w:r>
          </w:ins>
        </w:p>
        <w:p w14:paraId="5B74FF97" w14:textId="1D4CEEBD" w:rsidR="000D2B64" w:rsidRPr="008D65BC" w:rsidRDefault="000D2B64">
          <w:pPr>
            <w:pStyle w:val="40"/>
            <w:tabs>
              <w:tab w:val="left" w:pos="1540"/>
              <w:tab w:val="right" w:leader="dot" w:pos="8296"/>
            </w:tabs>
            <w:rPr>
              <w:ins w:id="187" w:author="mpountou" w:date="2021-02-14T19:26:00Z"/>
              <w:rFonts w:asciiTheme="minorHAnsi" w:eastAsiaTheme="minorEastAsia" w:hAnsiTheme="minorHAnsi" w:cstheme="minorBidi"/>
              <w:noProof/>
              <w:szCs w:val="22"/>
              <w:lang w:eastAsia="el-GR"/>
              <w:rPrChange w:id="188" w:author="mpountou" w:date="2021-02-14T19:27:00Z">
                <w:rPr>
                  <w:ins w:id="189" w:author="mpountou" w:date="2021-02-14T19:26:00Z"/>
                  <w:rFonts w:asciiTheme="minorHAnsi" w:eastAsiaTheme="minorEastAsia" w:hAnsiTheme="minorHAnsi" w:cstheme="minorBidi"/>
                  <w:noProof/>
                  <w:szCs w:val="22"/>
                  <w:lang w:eastAsia="el-GR"/>
                </w:rPr>
              </w:rPrChange>
            </w:rPr>
          </w:pPr>
          <w:ins w:id="190" w:author="mpountou" w:date="2021-02-14T19:26:00Z">
            <w:r w:rsidRPr="008D65BC">
              <w:rPr>
                <w:rStyle w:val="-"/>
                <w:noProof/>
                <w:rPrChange w:id="191" w:author="mpountou" w:date="2021-02-14T19:27:00Z">
                  <w:rPr>
                    <w:rStyle w:val="-"/>
                    <w:noProof/>
                  </w:rPr>
                </w:rPrChange>
              </w:rPr>
              <w:fldChar w:fldCharType="begin"/>
            </w:r>
            <w:r w:rsidRPr="008D65BC">
              <w:rPr>
                <w:rStyle w:val="-"/>
                <w:noProof/>
                <w:rPrChange w:id="192" w:author="mpountou" w:date="2021-02-14T19:27:00Z">
                  <w:rPr>
                    <w:rStyle w:val="-"/>
                    <w:noProof/>
                  </w:rPr>
                </w:rPrChange>
              </w:rPr>
              <w:instrText xml:space="preserve"> </w:instrText>
            </w:r>
            <w:r w:rsidRPr="008D65BC">
              <w:rPr>
                <w:noProof/>
                <w:rPrChange w:id="193" w:author="mpountou" w:date="2021-02-14T19:27:00Z">
                  <w:rPr>
                    <w:noProof/>
                  </w:rPr>
                </w:rPrChange>
              </w:rPr>
              <w:instrText>HYPERLINK \l "_Toc64223373"</w:instrText>
            </w:r>
            <w:r w:rsidRPr="008D65BC">
              <w:rPr>
                <w:rStyle w:val="-"/>
                <w:noProof/>
                <w:rPrChange w:id="194" w:author="mpountou" w:date="2021-02-14T19:27:00Z">
                  <w:rPr>
                    <w:rStyle w:val="-"/>
                    <w:noProof/>
                  </w:rPr>
                </w:rPrChange>
              </w:rPr>
              <w:instrText xml:space="preserve"> </w:instrText>
            </w:r>
            <w:r w:rsidRPr="008D65BC">
              <w:rPr>
                <w:rStyle w:val="-"/>
                <w:noProof/>
                <w:rPrChange w:id="195" w:author="mpountou" w:date="2021-02-14T19:27:00Z">
                  <w:rPr>
                    <w:rStyle w:val="-"/>
                    <w:noProof/>
                  </w:rPr>
                </w:rPrChange>
              </w:rPr>
            </w:r>
            <w:r w:rsidRPr="008D65BC">
              <w:rPr>
                <w:rStyle w:val="-"/>
                <w:noProof/>
                <w:rPrChange w:id="196" w:author="mpountou" w:date="2021-02-14T19:27:00Z">
                  <w:rPr>
                    <w:rStyle w:val="-"/>
                    <w:noProof/>
                  </w:rPr>
                </w:rPrChange>
              </w:rPr>
              <w:fldChar w:fldCharType="separate"/>
            </w:r>
            <w:r w:rsidRPr="008D65BC">
              <w:rPr>
                <w:rStyle w:val="-"/>
                <w:bCs/>
                <w:noProof/>
                <w:rPrChange w:id="197" w:author="mpountou" w:date="2021-02-14T19:27:00Z">
                  <w:rPr>
                    <w:rStyle w:val="-"/>
                    <w:b/>
                    <w:bCs/>
                    <w:noProof/>
                  </w:rPr>
                </w:rPrChange>
              </w:rPr>
              <w:t>2.1.1.1</w:t>
            </w:r>
            <w:r w:rsidRPr="008D65BC">
              <w:rPr>
                <w:rFonts w:asciiTheme="minorHAnsi" w:eastAsiaTheme="minorEastAsia" w:hAnsiTheme="minorHAnsi" w:cstheme="minorBidi"/>
                <w:noProof/>
                <w:szCs w:val="22"/>
                <w:lang w:eastAsia="el-GR"/>
                <w:rPrChange w:id="198"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99" w:author="mpountou" w:date="2021-02-14T19:27:00Z">
                  <w:rPr>
                    <w:rStyle w:val="-"/>
                    <w:b/>
                    <w:bCs/>
                    <w:noProof/>
                  </w:rPr>
                </w:rPrChange>
              </w:rPr>
              <w:t>Συστήματα ανάλυσης πίνακα σε ιδιάζουσες τιμές (</w:t>
            </w:r>
            <w:r w:rsidRPr="008D65BC">
              <w:rPr>
                <w:rStyle w:val="-"/>
                <w:bCs/>
                <w:noProof/>
                <w:lang w:val="en-US"/>
                <w:rPrChange w:id="200" w:author="mpountou" w:date="2021-02-14T19:27:00Z">
                  <w:rPr>
                    <w:rStyle w:val="-"/>
                    <w:b/>
                    <w:bCs/>
                    <w:noProof/>
                    <w:lang w:val="en-US"/>
                  </w:rPr>
                </w:rPrChange>
              </w:rPr>
              <w:t>SVD</w:t>
            </w:r>
            <w:r w:rsidRPr="008D65BC">
              <w:rPr>
                <w:rStyle w:val="-"/>
                <w:bCs/>
                <w:noProof/>
                <w:rPrChange w:id="201" w:author="mpountou" w:date="2021-02-14T19:27:00Z">
                  <w:rPr>
                    <w:rStyle w:val="-"/>
                    <w:b/>
                    <w:bCs/>
                    <w:noProof/>
                  </w:rPr>
                </w:rPrChange>
              </w:rPr>
              <w:t>)</w:t>
            </w:r>
            <w:r w:rsidRPr="008D65BC">
              <w:rPr>
                <w:noProof/>
                <w:webHidden/>
                <w:rPrChange w:id="202" w:author="mpountou" w:date="2021-02-14T19:27:00Z">
                  <w:rPr>
                    <w:noProof/>
                    <w:webHidden/>
                  </w:rPr>
                </w:rPrChange>
              </w:rPr>
              <w:tab/>
            </w:r>
            <w:r w:rsidRPr="008D65BC">
              <w:rPr>
                <w:noProof/>
                <w:webHidden/>
                <w:rPrChange w:id="203" w:author="mpountou" w:date="2021-02-14T19:27:00Z">
                  <w:rPr>
                    <w:noProof/>
                    <w:webHidden/>
                  </w:rPr>
                </w:rPrChange>
              </w:rPr>
              <w:fldChar w:fldCharType="begin"/>
            </w:r>
            <w:r w:rsidRPr="008D65BC">
              <w:rPr>
                <w:noProof/>
                <w:webHidden/>
                <w:rPrChange w:id="204" w:author="mpountou" w:date="2021-02-14T19:27:00Z">
                  <w:rPr>
                    <w:noProof/>
                    <w:webHidden/>
                  </w:rPr>
                </w:rPrChange>
              </w:rPr>
              <w:instrText xml:space="preserve"> PAGEREF _Toc64223373 \h </w:instrText>
            </w:r>
            <w:r w:rsidRPr="008D65BC">
              <w:rPr>
                <w:noProof/>
                <w:webHidden/>
                <w:rPrChange w:id="205" w:author="mpountou" w:date="2021-02-14T19:27:00Z">
                  <w:rPr>
                    <w:noProof/>
                    <w:webHidden/>
                  </w:rPr>
                </w:rPrChange>
              </w:rPr>
            </w:r>
          </w:ins>
          <w:r w:rsidRPr="008D65BC">
            <w:rPr>
              <w:noProof/>
              <w:webHidden/>
              <w:rPrChange w:id="206" w:author="mpountou" w:date="2021-02-14T19:27:00Z">
                <w:rPr>
                  <w:noProof/>
                  <w:webHidden/>
                </w:rPr>
              </w:rPrChange>
            </w:rPr>
            <w:fldChar w:fldCharType="separate"/>
          </w:r>
          <w:ins w:id="207" w:author="mpountou" w:date="2021-02-14T19:26:00Z">
            <w:r w:rsidRPr="008D65BC">
              <w:rPr>
                <w:noProof/>
                <w:webHidden/>
                <w:rPrChange w:id="208" w:author="mpountou" w:date="2021-02-14T19:27:00Z">
                  <w:rPr>
                    <w:noProof/>
                    <w:webHidden/>
                  </w:rPr>
                </w:rPrChange>
              </w:rPr>
              <w:t>8</w:t>
            </w:r>
            <w:r w:rsidRPr="008D65BC">
              <w:rPr>
                <w:noProof/>
                <w:webHidden/>
                <w:rPrChange w:id="209" w:author="mpountou" w:date="2021-02-14T19:27:00Z">
                  <w:rPr>
                    <w:noProof/>
                    <w:webHidden/>
                  </w:rPr>
                </w:rPrChange>
              </w:rPr>
              <w:fldChar w:fldCharType="end"/>
            </w:r>
            <w:r w:rsidRPr="008D65BC">
              <w:rPr>
                <w:rStyle w:val="-"/>
                <w:noProof/>
                <w:rPrChange w:id="210" w:author="mpountou" w:date="2021-02-14T19:27:00Z">
                  <w:rPr>
                    <w:rStyle w:val="-"/>
                    <w:noProof/>
                  </w:rPr>
                </w:rPrChange>
              </w:rPr>
              <w:fldChar w:fldCharType="end"/>
            </w:r>
          </w:ins>
        </w:p>
        <w:p w14:paraId="327E24E4" w14:textId="41A1F6E5" w:rsidR="000D2B64" w:rsidRPr="008D65BC" w:rsidRDefault="000D2B64">
          <w:pPr>
            <w:pStyle w:val="40"/>
            <w:tabs>
              <w:tab w:val="left" w:pos="1540"/>
              <w:tab w:val="right" w:leader="dot" w:pos="8296"/>
            </w:tabs>
            <w:rPr>
              <w:ins w:id="211" w:author="mpountou" w:date="2021-02-14T19:26:00Z"/>
              <w:rFonts w:asciiTheme="minorHAnsi" w:eastAsiaTheme="minorEastAsia" w:hAnsiTheme="minorHAnsi" w:cstheme="minorBidi"/>
              <w:noProof/>
              <w:szCs w:val="22"/>
              <w:lang w:eastAsia="el-GR"/>
              <w:rPrChange w:id="212" w:author="mpountou" w:date="2021-02-14T19:27:00Z">
                <w:rPr>
                  <w:ins w:id="213" w:author="mpountou" w:date="2021-02-14T19:26:00Z"/>
                  <w:rFonts w:asciiTheme="minorHAnsi" w:eastAsiaTheme="minorEastAsia" w:hAnsiTheme="minorHAnsi" w:cstheme="minorBidi"/>
                  <w:noProof/>
                  <w:szCs w:val="22"/>
                  <w:lang w:eastAsia="el-GR"/>
                </w:rPr>
              </w:rPrChange>
            </w:rPr>
          </w:pPr>
          <w:ins w:id="214" w:author="mpountou" w:date="2021-02-14T19:26:00Z">
            <w:r w:rsidRPr="008D65BC">
              <w:rPr>
                <w:rStyle w:val="-"/>
                <w:noProof/>
                <w:rPrChange w:id="215" w:author="mpountou" w:date="2021-02-14T19:27:00Z">
                  <w:rPr>
                    <w:rStyle w:val="-"/>
                    <w:noProof/>
                  </w:rPr>
                </w:rPrChange>
              </w:rPr>
              <w:fldChar w:fldCharType="begin"/>
            </w:r>
            <w:r w:rsidRPr="008D65BC">
              <w:rPr>
                <w:rStyle w:val="-"/>
                <w:noProof/>
                <w:rPrChange w:id="216" w:author="mpountou" w:date="2021-02-14T19:27:00Z">
                  <w:rPr>
                    <w:rStyle w:val="-"/>
                    <w:noProof/>
                  </w:rPr>
                </w:rPrChange>
              </w:rPr>
              <w:instrText xml:space="preserve"> </w:instrText>
            </w:r>
            <w:r w:rsidRPr="008D65BC">
              <w:rPr>
                <w:noProof/>
                <w:rPrChange w:id="217" w:author="mpountou" w:date="2021-02-14T19:27:00Z">
                  <w:rPr>
                    <w:noProof/>
                  </w:rPr>
                </w:rPrChange>
              </w:rPr>
              <w:instrText>HYPERLINK \l "_Toc64223374"</w:instrText>
            </w:r>
            <w:r w:rsidRPr="008D65BC">
              <w:rPr>
                <w:rStyle w:val="-"/>
                <w:noProof/>
                <w:rPrChange w:id="218" w:author="mpountou" w:date="2021-02-14T19:27:00Z">
                  <w:rPr>
                    <w:rStyle w:val="-"/>
                    <w:noProof/>
                  </w:rPr>
                </w:rPrChange>
              </w:rPr>
              <w:instrText xml:space="preserve"> </w:instrText>
            </w:r>
            <w:r w:rsidRPr="008D65BC">
              <w:rPr>
                <w:rStyle w:val="-"/>
                <w:noProof/>
                <w:rPrChange w:id="219" w:author="mpountou" w:date="2021-02-14T19:27:00Z">
                  <w:rPr>
                    <w:rStyle w:val="-"/>
                    <w:noProof/>
                  </w:rPr>
                </w:rPrChange>
              </w:rPr>
            </w:r>
            <w:r w:rsidRPr="008D65BC">
              <w:rPr>
                <w:rStyle w:val="-"/>
                <w:noProof/>
                <w:rPrChange w:id="220" w:author="mpountou" w:date="2021-02-14T19:27:00Z">
                  <w:rPr>
                    <w:rStyle w:val="-"/>
                    <w:noProof/>
                  </w:rPr>
                </w:rPrChange>
              </w:rPr>
              <w:fldChar w:fldCharType="separate"/>
            </w:r>
            <w:r w:rsidRPr="008D65BC">
              <w:rPr>
                <w:rStyle w:val="-"/>
                <w:noProof/>
                <w:rPrChange w:id="221" w:author="mpountou" w:date="2021-02-14T19:27:00Z">
                  <w:rPr>
                    <w:rStyle w:val="-"/>
                    <w:b/>
                    <w:noProof/>
                  </w:rPr>
                </w:rPrChange>
              </w:rPr>
              <w:t>2.1.1.2</w:t>
            </w:r>
            <w:r w:rsidRPr="008D65BC">
              <w:rPr>
                <w:rFonts w:asciiTheme="minorHAnsi" w:eastAsiaTheme="minorEastAsia" w:hAnsiTheme="minorHAnsi" w:cstheme="minorBidi"/>
                <w:noProof/>
                <w:szCs w:val="22"/>
                <w:lang w:eastAsia="el-GR"/>
                <w:rPrChange w:id="222" w:author="mpountou" w:date="2021-02-14T19:27:00Z">
                  <w:rPr>
                    <w:rFonts w:asciiTheme="minorHAnsi" w:eastAsiaTheme="minorEastAsia" w:hAnsiTheme="minorHAnsi" w:cstheme="minorBidi"/>
                    <w:noProof/>
                    <w:szCs w:val="22"/>
                    <w:lang w:eastAsia="el-GR"/>
                  </w:rPr>
                </w:rPrChange>
              </w:rPr>
              <w:tab/>
            </w:r>
            <w:r w:rsidRPr="008D65BC">
              <w:rPr>
                <w:rStyle w:val="-"/>
                <w:noProof/>
                <w:rPrChange w:id="223" w:author="mpountou" w:date="2021-02-14T19:27:00Z">
                  <w:rPr>
                    <w:rStyle w:val="-"/>
                    <w:b/>
                    <w:noProof/>
                  </w:rPr>
                </w:rPrChange>
              </w:rPr>
              <w:t>Νευρωνικά Συνεργατικά Συστήματα (</w:t>
            </w:r>
            <w:r w:rsidRPr="008D65BC">
              <w:rPr>
                <w:rStyle w:val="-"/>
                <w:noProof/>
                <w:lang w:val="en-US"/>
                <w:rPrChange w:id="224" w:author="mpountou" w:date="2021-02-14T19:27:00Z">
                  <w:rPr>
                    <w:rStyle w:val="-"/>
                    <w:b/>
                    <w:noProof/>
                    <w:lang w:val="en-US"/>
                  </w:rPr>
                </w:rPrChange>
              </w:rPr>
              <w:t>NCF</w:t>
            </w:r>
            <w:r w:rsidRPr="008D65BC">
              <w:rPr>
                <w:rStyle w:val="-"/>
                <w:noProof/>
                <w:rPrChange w:id="225" w:author="mpountou" w:date="2021-02-14T19:27:00Z">
                  <w:rPr>
                    <w:rStyle w:val="-"/>
                    <w:b/>
                    <w:noProof/>
                  </w:rPr>
                </w:rPrChange>
              </w:rPr>
              <w:t>)</w:t>
            </w:r>
            <w:r w:rsidRPr="008D65BC">
              <w:rPr>
                <w:noProof/>
                <w:webHidden/>
                <w:rPrChange w:id="226" w:author="mpountou" w:date="2021-02-14T19:27:00Z">
                  <w:rPr>
                    <w:noProof/>
                    <w:webHidden/>
                  </w:rPr>
                </w:rPrChange>
              </w:rPr>
              <w:tab/>
            </w:r>
            <w:r w:rsidRPr="008D65BC">
              <w:rPr>
                <w:noProof/>
                <w:webHidden/>
                <w:rPrChange w:id="227" w:author="mpountou" w:date="2021-02-14T19:27:00Z">
                  <w:rPr>
                    <w:noProof/>
                    <w:webHidden/>
                  </w:rPr>
                </w:rPrChange>
              </w:rPr>
              <w:fldChar w:fldCharType="begin"/>
            </w:r>
            <w:r w:rsidRPr="008D65BC">
              <w:rPr>
                <w:noProof/>
                <w:webHidden/>
                <w:rPrChange w:id="228" w:author="mpountou" w:date="2021-02-14T19:27:00Z">
                  <w:rPr>
                    <w:noProof/>
                    <w:webHidden/>
                  </w:rPr>
                </w:rPrChange>
              </w:rPr>
              <w:instrText xml:space="preserve"> PAGEREF _Toc64223374 \h </w:instrText>
            </w:r>
            <w:r w:rsidRPr="008D65BC">
              <w:rPr>
                <w:noProof/>
                <w:webHidden/>
                <w:rPrChange w:id="229" w:author="mpountou" w:date="2021-02-14T19:27:00Z">
                  <w:rPr>
                    <w:noProof/>
                    <w:webHidden/>
                  </w:rPr>
                </w:rPrChange>
              </w:rPr>
            </w:r>
          </w:ins>
          <w:r w:rsidRPr="008D65BC">
            <w:rPr>
              <w:noProof/>
              <w:webHidden/>
              <w:rPrChange w:id="230" w:author="mpountou" w:date="2021-02-14T19:27:00Z">
                <w:rPr>
                  <w:noProof/>
                  <w:webHidden/>
                </w:rPr>
              </w:rPrChange>
            </w:rPr>
            <w:fldChar w:fldCharType="separate"/>
          </w:r>
          <w:ins w:id="231" w:author="mpountou" w:date="2021-02-14T19:26:00Z">
            <w:r w:rsidRPr="008D65BC">
              <w:rPr>
                <w:noProof/>
                <w:webHidden/>
                <w:rPrChange w:id="232" w:author="mpountou" w:date="2021-02-14T19:27:00Z">
                  <w:rPr>
                    <w:noProof/>
                    <w:webHidden/>
                  </w:rPr>
                </w:rPrChange>
              </w:rPr>
              <w:t>10</w:t>
            </w:r>
            <w:r w:rsidRPr="008D65BC">
              <w:rPr>
                <w:noProof/>
                <w:webHidden/>
                <w:rPrChange w:id="233" w:author="mpountou" w:date="2021-02-14T19:27:00Z">
                  <w:rPr>
                    <w:noProof/>
                    <w:webHidden/>
                  </w:rPr>
                </w:rPrChange>
              </w:rPr>
              <w:fldChar w:fldCharType="end"/>
            </w:r>
            <w:r w:rsidRPr="008D65BC">
              <w:rPr>
                <w:rStyle w:val="-"/>
                <w:noProof/>
                <w:rPrChange w:id="234" w:author="mpountou" w:date="2021-02-14T19:27:00Z">
                  <w:rPr>
                    <w:rStyle w:val="-"/>
                    <w:noProof/>
                  </w:rPr>
                </w:rPrChange>
              </w:rPr>
              <w:fldChar w:fldCharType="end"/>
            </w:r>
          </w:ins>
        </w:p>
        <w:p w14:paraId="2C59FAEC" w14:textId="10C59EF9" w:rsidR="000D2B64" w:rsidRPr="008D65BC" w:rsidRDefault="000D2B64">
          <w:pPr>
            <w:pStyle w:val="30"/>
            <w:tabs>
              <w:tab w:val="left" w:pos="1320"/>
              <w:tab w:val="right" w:leader="dot" w:pos="8296"/>
            </w:tabs>
            <w:rPr>
              <w:ins w:id="235" w:author="mpountou" w:date="2021-02-14T19:26:00Z"/>
              <w:rFonts w:asciiTheme="minorHAnsi" w:eastAsiaTheme="minorEastAsia" w:hAnsiTheme="minorHAnsi" w:cstheme="minorBidi"/>
              <w:noProof/>
              <w:szCs w:val="22"/>
              <w:lang w:eastAsia="el-GR"/>
              <w:rPrChange w:id="236" w:author="mpountou" w:date="2021-02-14T19:27:00Z">
                <w:rPr>
                  <w:ins w:id="237" w:author="mpountou" w:date="2021-02-14T19:26:00Z"/>
                  <w:rFonts w:asciiTheme="minorHAnsi" w:eastAsiaTheme="minorEastAsia" w:hAnsiTheme="minorHAnsi" w:cstheme="minorBidi"/>
                  <w:noProof/>
                  <w:szCs w:val="22"/>
                  <w:lang w:eastAsia="el-GR"/>
                </w:rPr>
              </w:rPrChange>
            </w:rPr>
          </w:pPr>
          <w:ins w:id="238" w:author="mpountou" w:date="2021-02-14T19:26:00Z">
            <w:r w:rsidRPr="008D65BC">
              <w:rPr>
                <w:rStyle w:val="-"/>
                <w:noProof/>
                <w:rPrChange w:id="239" w:author="mpountou" w:date="2021-02-14T19:27:00Z">
                  <w:rPr>
                    <w:rStyle w:val="-"/>
                    <w:noProof/>
                  </w:rPr>
                </w:rPrChange>
              </w:rPr>
              <w:fldChar w:fldCharType="begin"/>
            </w:r>
            <w:r w:rsidRPr="008D65BC">
              <w:rPr>
                <w:rStyle w:val="-"/>
                <w:noProof/>
                <w:rPrChange w:id="240" w:author="mpountou" w:date="2021-02-14T19:27:00Z">
                  <w:rPr>
                    <w:rStyle w:val="-"/>
                    <w:noProof/>
                  </w:rPr>
                </w:rPrChange>
              </w:rPr>
              <w:instrText xml:space="preserve"> </w:instrText>
            </w:r>
            <w:r w:rsidRPr="008D65BC">
              <w:rPr>
                <w:noProof/>
                <w:rPrChange w:id="241" w:author="mpountou" w:date="2021-02-14T19:27:00Z">
                  <w:rPr>
                    <w:noProof/>
                  </w:rPr>
                </w:rPrChange>
              </w:rPr>
              <w:instrText>HYPERLINK \l "_Toc64223375"</w:instrText>
            </w:r>
            <w:r w:rsidRPr="008D65BC">
              <w:rPr>
                <w:rStyle w:val="-"/>
                <w:noProof/>
                <w:rPrChange w:id="242" w:author="mpountou" w:date="2021-02-14T19:27:00Z">
                  <w:rPr>
                    <w:rStyle w:val="-"/>
                    <w:noProof/>
                  </w:rPr>
                </w:rPrChange>
              </w:rPr>
              <w:instrText xml:space="preserve"> </w:instrText>
            </w:r>
            <w:r w:rsidRPr="008D65BC">
              <w:rPr>
                <w:rStyle w:val="-"/>
                <w:noProof/>
                <w:rPrChange w:id="243" w:author="mpountou" w:date="2021-02-14T19:27:00Z">
                  <w:rPr>
                    <w:rStyle w:val="-"/>
                    <w:noProof/>
                  </w:rPr>
                </w:rPrChange>
              </w:rPr>
            </w:r>
            <w:r w:rsidRPr="008D65BC">
              <w:rPr>
                <w:rStyle w:val="-"/>
                <w:noProof/>
                <w:rPrChange w:id="244" w:author="mpountou" w:date="2021-02-14T19:27:00Z">
                  <w:rPr>
                    <w:rStyle w:val="-"/>
                    <w:noProof/>
                  </w:rPr>
                </w:rPrChange>
              </w:rPr>
              <w:fldChar w:fldCharType="separate"/>
            </w:r>
            <w:r w:rsidRPr="008D65BC">
              <w:rPr>
                <w:rStyle w:val="-"/>
                <w:bCs/>
                <w:noProof/>
                <w:rPrChange w:id="245" w:author="mpountou" w:date="2021-02-14T19:27:00Z">
                  <w:rPr>
                    <w:rStyle w:val="-"/>
                    <w:b/>
                    <w:bCs/>
                    <w:noProof/>
                  </w:rPr>
                </w:rPrChange>
              </w:rPr>
              <w:t>2.1.2</w:t>
            </w:r>
            <w:r w:rsidRPr="008D65BC">
              <w:rPr>
                <w:rFonts w:asciiTheme="minorHAnsi" w:eastAsiaTheme="minorEastAsia" w:hAnsiTheme="minorHAnsi" w:cstheme="minorBidi"/>
                <w:noProof/>
                <w:szCs w:val="22"/>
                <w:lang w:eastAsia="el-GR"/>
                <w:rPrChange w:id="246" w:author="mpountou" w:date="2021-02-14T19:27:00Z">
                  <w:rPr>
                    <w:rFonts w:asciiTheme="minorHAnsi" w:eastAsiaTheme="minorEastAsia" w:hAnsiTheme="minorHAnsi" w:cstheme="minorBidi"/>
                    <w:noProof/>
                    <w:szCs w:val="22"/>
                    <w:lang w:eastAsia="el-GR"/>
                  </w:rPr>
                </w:rPrChange>
              </w:rPr>
              <w:tab/>
            </w:r>
            <w:r w:rsidRPr="008D65BC">
              <w:rPr>
                <w:rStyle w:val="-"/>
                <w:bCs/>
                <w:noProof/>
                <w:rPrChange w:id="247" w:author="mpountou" w:date="2021-02-14T19:27:00Z">
                  <w:rPr>
                    <w:rStyle w:val="-"/>
                    <w:b/>
                    <w:bCs/>
                    <w:noProof/>
                  </w:rPr>
                </w:rPrChange>
              </w:rPr>
              <w:t>Συστήματα Προτάσεων Φιλτραρίσματος Περιεχομένου (</w:t>
            </w:r>
            <w:r w:rsidRPr="008D65BC">
              <w:rPr>
                <w:rStyle w:val="-"/>
                <w:bCs/>
                <w:noProof/>
                <w:lang w:val="en-US"/>
                <w:rPrChange w:id="248" w:author="mpountou" w:date="2021-02-14T19:27:00Z">
                  <w:rPr>
                    <w:rStyle w:val="-"/>
                    <w:b/>
                    <w:bCs/>
                    <w:noProof/>
                    <w:lang w:val="en-US"/>
                  </w:rPr>
                </w:rPrChange>
              </w:rPr>
              <w:t>Content</w:t>
            </w:r>
            <w:r w:rsidRPr="008D65BC">
              <w:rPr>
                <w:rStyle w:val="-"/>
                <w:bCs/>
                <w:noProof/>
                <w:rPrChange w:id="249" w:author="mpountou" w:date="2021-02-14T19:27:00Z">
                  <w:rPr>
                    <w:rStyle w:val="-"/>
                    <w:b/>
                    <w:bCs/>
                    <w:noProof/>
                  </w:rPr>
                </w:rPrChange>
              </w:rPr>
              <w:t>-</w:t>
            </w:r>
            <w:r w:rsidRPr="008D65BC">
              <w:rPr>
                <w:rStyle w:val="-"/>
                <w:bCs/>
                <w:noProof/>
                <w:lang w:val="en-US"/>
                <w:rPrChange w:id="250" w:author="mpountou" w:date="2021-02-14T19:27:00Z">
                  <w:rPr>
                    <w:rStyle w:val="-"/>
                    <w:b/>
                    <w:bCs/>
                    <w:noProof/>
                    <w:lang w:val="en-US"/>
                  </w:rPr>
                </w:rPrChange>
              </w:rPr>
              <w:t>based</w:t>
            </w:r>
            <w:r w:rsidRPr="008D65BC">
              <w:rPr>
                <w:rStyle w:val="-"/>
                <w:bCs/>
                <w:noProof/>
                <w:rPrChange w:id="251" w:author="mpountou" w:date="2021-02-14T19:27:00Z">
                  <w:rPr>
                    <w:rStyle w:val="-"/>
                    <w:b/>
                    <w:bCs/>
                    <w:noProof/>
                  </w:rPr>
                </w:rPrChange>
              </w:rPr>
              <w:t xml:space="preserve"> </w:t>
            </w:r>
            <w:r w:rsidRPr="008D65BC">
              <w:rPr>
                <w:rStyle w:val="-"/>
                <w:bCs/>
                <w:noProof/>
                <w:lang w:val="en-US"/>
                <w:rPrChange w:id="252" w:author="mpountou" w:date="2021-02-14T19:27:00Z">
                  <w:rPr>
                    <w:rStyle w:val="-"/>
                    <w:b/>
                    <w:bCs/>
                    <w:noProof/>
                    <w:lang w:val="en-US"/>
                  </w:rPr>
                </w:rPrChange>
              </w:rPr>
              <w:t>Filtering</w:t>
            </w:r>
            <w:r w:rsidRPr="008D65BC">
              <w:rPr>
                <w:rStyle w:val="-"/>
                <w:bCs/>
                <w:noProof/>
                <w:rPrChange w:id="253" w:author="mpountou" w:date="2021-02-14T19:27:00Z">
                  <w:rPr>
                    <w:rStyle w:val="-"/>
                    <w:b/>
                    <w:bCs/>
                    <w:noProof/>
                  </w:rPr>
                </w:rPrChange>
              </w:rPr>
              <w:t>)</w:t>
            </w:r>
            <w:r w:rsidRPr="008D65BC">
              <w:rPr>
                <w:noProof/>
                <w:webHidden/>
                <w:rPrChange w:id="254" w:author="mpountou" w:date="2021-02-14T19:27:00Z">
                  <w:rPr>
                    <w:noProof/>
                    <w:webHidden/>
                  </w:rPr>
                </w:rPrChange>
              </w:rPr>
              <w:tab/>
            </w:r>
            <w:r w:rsidRPr="008D65BC">
              <w:rPr>
                <w:noProof/>
                <w:webHidden/>
                <w:rPrChange w:id="255" w:author="mpountou" w:date="2021-02-14T19:27:00Z">
                  <w:rPr>
                    <w:noProof/>
                    <w:webHidden/>
                  </w:rPr>
                </w:rPrChange>
              </w:rPr>
              <w:fldChar w:fldCharType="begin"/>
            </w:r>
            <w:r w:rsidRPr="008D65BC">
              <w:rPr>
                <w:noProof/>
                <w:webHidden/>
                <w:rPrChange w:id="256" w:author="mpountou" w:date="2021-02-14T19:27:00Z">
                  <w:rPr>
                    <w:noProof/>
                    <w:webHidden/>
                  </w:rPr>
                </w:rPrChange>
              </w:rPr>
              <w:instrText xml:space="preserve"> PAGEREF _Toc64223375 \h </w:instrText>
            </w:r>
            <w:r w:rsidRPr="008D65BC">
              <w:rPr>
                <w:noProof/>
                <w:webHidden/>
                <w:rPrChange w:id="257" w:author="mpountou" w:date="2021-02-14T19:27:00Z">
                  <w:rPr>
                    <w:noProof/>
                    <w:webHidden/>
                  </w:rPr>
                </w:rPrChange>
              </w:rPr>
            </w:r>
          </w:ins>
          <w:r w:rsidRPr="008D65BC">
            <w:rPr>
              <w:noProof/>
              <w:webHidden/>
              <w:rPrChange w:id="258" w:author="mpountou" w:date="2021-02-14T19:27:00Z">
                <w:rPr>
                  <w:noProof/>
                  <w:webHidden/>
                </w:rPr>
              </w:rPrChange>
            </w:rPr>
            <w:fldChar w:fldCharType="separate"/>
          </w:r>
          <w:ins w:id="259" w:author="mpountou" w:date="2021-02-14T19:26:00Z">
            <w:r w:rsidRPr="008D65BC">
              <w:rPr>
                <w:noProof/>
                <w:webHidden/>
                <w:rPrChange w:id="260" w:author="mpountou" w:date="2021-02-14T19:27:00Z">
                  <w:rPr>
                    <w:noProof/>
                    <w:webHidden/>
                  </w:rPr>
                </w:rPrChange>
              </w:rPr>
              <w:t>13</w:t>
            </w:r>
            <w:r w:rsidRPr="008D65BC">
              <w:rPr>
                <w:noProof/>
                <w:webHidden/>
                <w:rPrChange w:id="261" w:author="mpountou" w:date="2021-02-14T19:27:00Z">
                  <w:rPr>
                    <w:noProof/>
                    <w:webHidden/>
                  </w:rPr>
                </w:rPrChange>
              </w:rPr>
              <w:fldChar w:fldCharType="end"/>
            </w:r>
            <w:r w:rsidRPr="008D65BC">
              <w:rPr>
                <w:rStyle w:val="-"/>
                <w:noProof/>
                <w:rPrChange w:id="262" w:author="mpountou" w:date="2021-02-14T19:27:00Z">
                  <w:rPr>
                    <w:rStyle w:val="-"/>
                    <w:noProof/>
                  </w:rPr>
                </w:rPrChange>
              </w:rPr>
              <w:fldChar w:fldCharType="end"/>
            </w:r>
          </w:ins>
        </w:p>
        <w:p w14:paraId="12FBFD23" w14:textId="485B62E2" w:rsidR="000D2B64" w:rsidRPr="008D65BC" w:rsidRDefault="000D2B64">
          <w:pPr>
            <w:pStyle w:val="40"/>
            <w:tabs>
              <w:tab w:val="left" w:pos="1540"/>
              <w:tab w:val="right" w:leader="dot" w:pos="8296"/>
            </w:tabs>
            <w:rPr>
              <w:ins w:id="263" w:author="mpountou" w:date="2021-02-14T19:26:00Z"/>
              <w:rFonts w:asciiTheme="minorHAnsi" w:eastAsiaTheme="minorEastAsia" w:hAnsiTheme="minorHAnsi" w:cstheme="minorBidi"/>
              <w:noProof/>
              <w:szCs w:val="22"/>
              <w:lang w:eastAsia="el-GR"/>
              <w:rPrChange w:id="264" w:author="mpountou" w:date="2021-02-14T19:27:00Z">
                <w:rPr>
                  <w:ins w:id="265" w:author="mpountou" w:date="2021-02-14T19:26:00Z"/>
                  <w:rFonts w:asciiTheme="minorHAnsi" w:eastAsiaTheme="minorEastAsia" w:hAnsiTheme="minorHAnsi" w:cstheme="minorBidi"/>
                  <w:noProof/>
                  <w:szCs w:val="22"/>
                  <w:lang w:eastAsia="el-GR"/>
                </w:rPr>
              </w:rPrChange>
            </w:rPr>
          </w:pPr>
          <w:ins w:id="266" w:author="mpountou" w:date="2021-02-14T19:26:00Z">
            <w:r w:rsidRPr="008D65BC">
              <w:rPr>
                <w:rStyle w:val="-"/>
                <w:noProof/>
                <w:rPrChange w:id="267" w:author="mpountou" w:date="2021-02-14T19:27:00Z">
                  <w:rPr>
                    <w:rStyle w:val="-"/>
                    <w:noProof/>
                  </w:rPr>
                </w:rPrChange>
              </w:rPr>
              <w:fldChar w:fldCharType="begin"/>
            </w:r>
            <w:r w:rsidRPr="008D65BC">
              <w:rPr>
                <w:rStyle w:val="-"/>
                <w:noProof/>
                <w:rPrChange w:id="268" w:author="mpountou" w:date="2021-02-14T19:27:00Z">
                  <w:rPr>
                    <w:rStyle w:val="-"/>
                    <w:noProof/>
                  </w:rPr>
                </w:rPrChange>
              </w:rPr>
              <w:instrText xml:space="preserve"> </w:instrText>
            </w:r>
            <w:r w:rsidRPr="008D65BC">
              <w:rPr>
                <w:noProof/>
                <w:rPrChange w:id="269" w:author="mpountou" w:date="2021-02-14T19:27:00Z">
                  <w:rPr>
                    <w:noProof/>
                  </w:rPr>
                </w:rPrChange>
              </w:rPr>
              <w:instrText>HYPERLINK \l "_Toc64223376"</w:instrText>
            </w:r>
            <w:r w:rsidRPr="008D65BC">
              <w:rPr>
                <w:rStyle w:val="-"/>
                <w:noProof/>
                <w:rPrChange w:id="270" w:author="mpountou" w:date="2021-02-14T19:27:00Z">
                  <w:rPr>
                    <w:rStyle w:val="-"/>
                    <w:noProof/>
                  </w:rPr>
                </w:rPrChange>
              </w:rPr>
              <w:instrText xml:space="preserve"> </w:instrText>
            </w:r>
            <w:r w:rsidRPr="008D65BC">
              <w:rPr>
                <w:rStyle w:val="-"/>
                <w:noProof/>
                <w:rPrChange w:id="271" w:author="mpountou" w:date="2021-02-14T19:27:00Z">
                  <w:rPr>
                    <w:rStyle w:val="-"/>
                    <w:noProof/>
                  </w:rPr>
                </w:rPrChange>
              </w:rPr>
            </w:r>
            <w:r w:rsidRPr="008D65BC">
              <w:rPr>
                <w:rStyle w:val="-"/>
                <w:noProof/>
                <w:rPrChange w:id="272" w:author="mpountou" w:date="2021-02-14T19:27:00Z">
                  <w:rPr>
                    <w:rStyle w:val="-"/>
                    <w:noProof/>
                  </w:rPr>
                </w:rPrChange>
              </w:rPr>
              <w:fldChar w:fldCharType="separate"/>
            </w:r>
            <w:r w:rsidRPr="008D65BC">
              <w:rPr>
                <w:rStyle w:val="-"/>
                <w:noProof/>
                <w:lang w:val="en-US"/>
                <w:rPrChange w:id="273" w:author="mpountou" w:date="2021-02-14T19:27:00Z">
                  <w:rPr>
                    <w:rStyle w:val="-"/>
                    <w:noProof/>
                    <w:lang w:val="en-US"/>
                  </w:rPr>
                </w:rPrChange>
              </w:rPr>
              <w:t>2.1.2.1</w:t>
            </w:r>
            <w:r w:rsidRPr="008D65BC">
              <w:rPr>
                <w:rFonts w:asciiTheme="minorHAnsi" w:eastAsiaTheme="minorEastAsia" w:hAnsiTheme="minorHAnsi" w:cstheme="minorBidi"/>
                <w:noProof/>
                <w:szCs w:val="22"/>
                <w:lang w:eastAsia="el-GR"/>
                <w:rPrChange w:id="274" w:author="mpountou" w:date="2021-02-14T19:27:00Z">
                  <w:rPr>
                    <w:rFonts w:asciiTheme="minorHAnsi" w:eastAsiaTheme="minorEastAsia" w:hAnsiTheme="minorHAnsi" w:cstheme="minorBidi"/>
                    <w:noProof/>
                    <w:szCs w:val="22"/>
                    <w:lang w:eastAsia="el-GR"/>
                  </w:rPr>
                </w:rPrChange>
              </w:rPr>
              <w:tab/>
            </w:r>
            <w:r w:rsidRPr="008D65BC">
              <w:rPr>
                <w:rStyle w:val="-"/>
                <w:bCs/>
                <w:noProof/>
                <w:rPrChange w:id="275" w:author="mpountou" w:date="2021-02-14T19:27:00Z">
                  <w:rPr>
                    <w:rStyle w:val="-"/>
                    <w:b/>
                    <w:bCs/>
                    <w:noProof/>
                  </w:rPr>
                </w:rPrChange>
              </w:rPr>
              <w:t>Τυχαία Δάση (</w:t>
            </w:r>
            <w:r w:rsidRPr="008D65BC">
              <w:rPr>
                <w:rStyle w:val="-"/>
                <w:bCs/>
                <w:noProof/>
                <w:lang w:val="en-US"/>
                <w:rPrChange w:id="276" w:author="mpountou" w:date="2021-02-14T19:27:00Z">
                  <w:rPr>
                    <w:rStyle w:val="-"/>
                    <w:b/>
                    <w:bCs/>
                    <w:noProof/>
                    <w:lang w:val="en-US"/>
                  </w:rPr>
                </w:rPrChange>
              </w:rPr>
              <w:t>Random Forest)</w:t>
            </w:r>
            <w:r w:rsidRPr="008D65BC">
              <w:rPr>
                <w:noProof/>
                <w:webHidden/>
                <w:rPrChange w:id="277" w:author="mpountou" w:date="2021-02-14T19:27:00Z">
                  <w:rPr>
                    <w:noProof/>
                    <w:webHidden/>
                  </w:rPr>
                </w:rPrChange>
              </w:rPr>
              <w:tab/>
            </w:r>
            <w:r w:rsidRPr="008D65BC">
              <w:rPr>
                <w:noProof/>
                <w:webHidden/>
                <w:rPrChange w:id="278" w:author="mpountou" w:date="2021-02-14T19:27:00Z">
                  <w:rPr>
                    <w:noProof/>
                    <w:webHidden/>
                  </w:rPr>
                </w:rPrChange>
              </w:rPr>
              <w:fldChar w:fldCharType="begin"/>
            </w:r>
            <w:r w:rsidRPr="008D65BC">
              <w:rPr>
                <w:noProof/>
                <w:webHidden/>
                <w:rPrChange w:id="279" w:author="mpountou" w:date="2021-02-14T19:27:00Z">
                  <w:rPr>
                    <w:noProof/>
                    <w:webHidden/>
                  </w:rPr>
                </w:rPrChange>
              </w:rPr>
              <w:instrText xml:space="preserve"> PAGEREF _Toc64223376 \h </w:instrText>
            </w:r>
            <w:r w:rsidRPr="008D65BC">
              <w:rPr>
                <w:noProof/>
                <w:webHidden/>
                <w:rPrChange w:id="280" w:author="mpountou" w:date="2021-02-14T19:27:00Z">
                  <w:rPr>
                    <w:noProof/>
                    <w:webHidden/>
                  </w:rPr>
                </w:rPrChange>
              </w:rPr>
            </w:r>
          </w:ins>
          <w:r w:rsidRPr="008D65BC">
            <w:rPr>
              <w:noProof/>
              <w:webHidden/>
              <w:rPrChange w:id="281" w:author="mpountou" w:date="2021-02-14T19:27:00Z">
                <w:rPr>
                  <w:noProof/>
                  <w:webHidden/>
                </w:rPr>
              </w:rPrChange>
            </w:rPr>
            <w:fldChar w:fldCharType="separate"/>
          </w:r>
          <w:ins w:id="282" w:author="mpountou" w:date="2021-02-14T19:26:00Z">
            <w:r w:rsidRPr="008D65BC">
              <w:rPr>
                <w:noProof/>
                <w:webHidden/>
                <w:rPrChange w:id="283" w:author="mpountou" w:date="2021-02-14T19:27:00Z">
                  <w:rPr>
                    <w:noProof/>
                    <w:webHidden/>
                  </w:rPr>
                </w:rPrChange>
              </w:rPr>
              <w:t>14</w:t>
            </w:r>
            <w:r w:rsidRPr="008D65BC">
              <w:rPr>
                <w:noProof/>
                <w:webHidden/>
                <w:rPrChange w:id="284" w:author="mpountou" w:date="2021-02-14T19:27:00Z">
                  <w:rPr>
                    <w:noProof/>
                    <w:webHidden/>
                  </w:rPr>
                </w:rPrChange>
              </w:rPr>
              <w:fldChar w:fldCharType="end"/>
            </w:r>
            <w:r w:rsidRPr="008D65BC">
              <w:rPr>
                <w:rStyle w:val="-"/>
                <w:noProof/>
                <w:rPrChange w:id="285" w:author="mpountou" w:date="2021-02-14T19:27:00Z">
                  <w:rPr>
                    <w:rStyle w:val="-"/>
                    <w:noProof/>
                  </w:rPr>
                </w:rPrChange>
              </w:rPr>
              <w:fldChar w:fldCharType="end"/>
            </w:r>
          </w:ins>
        </w:p>
        <w:p w14:paraId="682AF38A" w14:textId="1F3A4F8E" w:rsidR="000D2B64" w:rsidRPr="008D65BC" w:rsidRDefault="000D2B64">
          <w:pPr>
            <w:pStyle w:val="40"/>
            <w:tabs>
              <w:tab w:val="left" w:pos="1540"/>
              <w:tab w:val="right" w:leader="dot" w:pos="8296"/>
            </w:tabs>
            <w:rPr>
              <w:ins w:id="286" w:author="mpountou" w:date="2021-02-14T19:26:00Z"/>
              <w:rFonts w:asciiTheme="minorHAnsi" w:eastAsiaTheme="minorEastAsia" w:hAnsiTheme="minorHAnsi" w:cstheme="minorBidi"/>
              <w:noProof/>
              <w:szCs w:val="22"/>
              <w:lang w:eastAsia="el-GR"/>
              <w:rPrChange w:id="287" w:author="mpountou" w:date="2021-02-14T19:27:00Z">
                <w:rPr>
                  <w:ins w:id="288" w:author="mpountou" w:date="2021-02-14T19:26:00Z"/>
                  <w:rFonts w:asciiTheme="minorHAnsi" w:eastAsiaTheme="minorEastAsia" w:hAnsiTheme="minorHAnsi" w:cstheme="minorBidi"/>
                  <w:noProof/>
                  <w:szCs w:val="22"/>
                  <w:lang w:eastAsia="el-GR"/>
                </w:rPr>
              </w:rPrChange>
            </w:rPr>
          </w:pPr>
          <w:ins w:id="289" w:author="mpountou" w:date="2021-02-14T19:26:00Z">
            <w:r w:rsidRPr="008D65BC">
              <w:rPr>
                <w:rStyle w:val="-"/>
                <w:noProof/>
                <w:rPrChange w:id="290" w:author="mpountou" w:date="2021-02-14T19:27:00Z">
                  <w:rPr>
                    <w:rStyle w:val="-"/>
                    <w:noProof/>
                  </w:rPr>
                </w:rPrChange>
              </w:rPr>
              <w:fldChar w:fldCharType="begin"/>
            </w:r>
            <w:r w:rsidRPr="008D65BC">
              <w:rPr>
                <w:rStyle w:val="-"/>
                <w:noProof/>
                <w:rPrChange w:id="291" w:author="mpountou" w:date="2021-02-14T19:27:00Z">
                  <w:rPr>
                    <w:rStyle w:val="-"/>
                    <w:noProof/>
                  </w:rPr>
                </w:rPrChange>
              </w:rPr>
              <w:instrText xml:space="preserve"> </w:instrText>
            </w:r>
            <w:r w:rsidRPr="008D65BC">
              <w:rPr>
                <w:noProof/>
                <w:rPrChange w:id="292" w:author="mpountou" w:date="2021-02-14T19:27:00Z">
                  <w:rPr>
                    <w:noProof/>
                  </w:rPr>
                </w:rPrChange>
              </w:rPr>
              <w:instrText>HYPERLINK \l "_Toc64223377"</w:instrText>
            </w:r>
            <w:r w:rsidRPr="008D65BC">
              <w:rPr>
                <w:rStyle w:val="-"/>
                <w:noProof/>
                <w:rPrChange w:id="293" w:author="mpountou" w:date="2021-02-14T19:27:00Z">
                  <w:rPr>
                    <w:rStyle w:val="-"/>
                    <w:noProof/>
                  </w:rPr>
                </w:rPrChange>
              </w:rPr>
              <w:instrText xml:space="preserve"> </w:instrText>
            </w:r>
            <w:r w:rsidRPr="008D65BC">
              <w:rPr>
                <w:rStyle w:val="-"/>
                <w:noProof/>
                <w:rPrChange w:id="294" w:author="mpountou" w:date="2021-02-14T19:27:00Z">
                  <w:rPr>
                    <w:rStyle w:val="-"/>
                    <w:noProof/>
                  </w:rPr>
                </w:rPrChange>
              </w:rPr>
            </w:r>
            <w:r w:rsidRPr="008D65BC">
              <w:rPr>
                <w:rStyle w:val="-"/>
                <w:noProof/>
                <w:rPrChange w:id="295" w:author="mpountou" w:date="2021-02-14T19:27:00Z">
                  <w:rPr>
                    <w:rStyle w:val="-"/>
                    <w:noProof/>
                  </w:rPr>
                </w:rPrChange>
              </w:rPr>
              <w:fldChar w:fldCharType="separate"/>
            </w:r>
            <w:r w:rsidRPr="008D65BC">
              <w:rPr>
                <w:rStyle w:val="-"/>
                <w:bCs/>
                <w:noProof/>
                <w:rPrChange w:id="296" w:author="mpountou" w:date="2021-02-14T19:27:00Z">
                  <w:rPr>
                    <w:rStyle w:val="-"/>
                    <w:b/>
                    <w:bCs/>
                    <w:noProof/>
                  </w:rPr>
                </w:rPrChange>
              </w:rPr>
              <w:t>2.1.2.2</w:t>
            </w:r>
            <w:r w:rsidRPr="008D65BC">
              <w:rPr>
                <w:rFonts w:asciiTheme="minorHAnsi" w:eastAsiaTheme="minorEastAsia" w:hAnsiTheme="minorHAnsi" w:cstheme="minorBidi"/>
                <w:noProof/>
                <w:szCs w:val="22"/>
                <w:lang w:eastAsia="el-GR"/>
                <w:rPrChange w:id="29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298" w:author="mpountou" w:date="2021-02-14T19:27:00Z">
                  <w:rPr>
                    <w:rStyle w:val="-"/>
                    <w:b/>
                    <w:bCs/>
                    <w:noProof/>
                  </w:rPr>
                </w:rPrChange>
              </w:rPr>
              <w:t>Βαθιά Νευρωνικά Δίκτυα Περιεχομένου (</w:t>
            </w:r>
            <w:r w:rsidRPr="008D65BC">
              <w:rPr>
                <w:rStyle w:val="-"/>
                <w:bCs/>
                <w:noProof/>
                <w:lang w:val="en-US"/>
                <w:rPrChange w:id="299" w:author="mpountou" w:date="2021-02-14T19:27:00Z">
                  <w:rPr>
                    <w:rStyle w:val="-"/>
                    <w:b/>
                    <w:bCs/>
                    <w:noProof/>
                    <w:lang w:val="en-US"/>
                  </w:rPr>
                </w:rPrChange>
              </w:rPr>
              <w:t>Deep</w:t>
            </w:r>
            <w:r w:rsidRPr="008D65BC">
              <w:rPr>
                <w:rStyle w:val="-"/>
                <w:bCs/>
                <w:noProof/>
                <w:rPrChange w:id="300" w:author="mpountou" w:date="2021-02-14T19:27:00Z">
                  <w:rPr>
                    <w:rStyle w:val="-"/>
                    <w:b/>
                    <w:bCs/>
                    <w:noProof/>
                  </w:rPr>
                </w:rPrChange>
              </w:rPr>
              <w:t xml:space="preserve"> </w:t>
            </w:r>
            <w:r w:rsidRPr="008D65BC">
              <w:rPr>
                <w:rStyle w:val="-"/>
                <w:bCs/>
                <w:noProof/>
                <w:lang w:val="en-US"/>
                <w:rPrChange w:id="301" w:author="mpountou" w:date="2021-02-14T19:27:00Z">
                  <w:rPr>
                    <w:rStyle w:val="-"/>
                    <w:b/>
                    <w:bCs/>
                    <w:noProof/>
                    <w:lang w:val="en-US"/>
                  </w:rPr>
                </w:rPrChange>
              </w:rPr>
              <w:t>Content</w:t>
            </w:r>
            <w:r w:rsidRPr="008D65BC">
              <w:rPr>
                <w:rStyle w:val="-"/>
                <w:bCs/>
                <w:noProof/>
                <w:rPrChange w:id="302" w:author="mpountou" w:date="2021-02-14T19:27:00Z">
                  <w:rPr>
                    <w:rStyle w:val="-"/>
                    <w:b/>
                    <w:bCs/>
                    <w:noProof/>
                  </w:rPr>
                </w:rPrChange>
              </w:rPr>
              <w:t xml:space="preserve"> </w:t>
            </w:r>
            <w:r w:rsidRPr="008D65BC">
              <w:rPr>
                <w:rStyle w:val="-"/>
                <w:bCs/>
                <w:noProof/>
                <w:lang w:val="en-US"/>
                <w:rPrChange w:id="303" w:author="mpountou" w:date="2021-02-14T19:27:00Z">
                  <w:rPr>
                    <w:rStyle w:val="-"/>
                    <w:b/>
                    <w:bCs/>
                    <w:noProof/>
                    <w:lang w:val="en-US"/>
                  </w:rPr>
                </w:rPrChange>
              </w:rPr>
              <w:t>Neural</w:t>
            </w:r>
            <w:r w:rsidRPr="008D65BC">
              <w:rPr>
                <w:rStyle w:val="-"/>
                <w:bCs/>
                <w:noProof/>
                <w:rPrChange w:id="304" w:author="mpountou" w:date="2021-02-14T19:27:00Z">
                  <w:rPr>
                    <w:rStyle w:val="-"/>
                    <w:b/>
                    <w:bCs/>
                    <w:noProof/>
                  </w:rPr>
                </w:rPrChange>
              </w:rPr>
              <w:t xml:space="preserve"> </w:t>
            </w:r>
            <w:r w:rsidRPr="008D65BC">
              <w:rPr>
                <w:rStyle w:val="-"/>
                <w:bCs/>
                <w:noProof/>
                <w:lang w:val="en-US"/>
                <w:rPrChange w:id="305" w:author="mpountou" w:date="2021-02-14T19:27:00Z">
                  <w:rPr>
                    <w:rStyle w:val="-"/>
                    <w:b/>
                    <w:bCs/>
                    <w:noProof/>
                    <w:lang w:val="en-US"/>
                  </w:rPr>
                </w:rPrChange>
              </w:rPr>
              <w:t>Networks</w:t>
            </w:r>
            <w:r w:rsidRPr="008D65BC">
              <w:rPr>
                <w:rStyle w:val="-"/>
                <w:bCs/>
                <w:noProof/>
                <w:rPrChange w:id="306" w:author="mpountou" w:date="2021-02-14T19:27:00Z">
                  <w:rPr>
                    <w:rStyle w:val="-"/>
                    <w:b/>
                    <w:bCs/>
                    <w:noProof/>
                  </w:rPr>
                </w:rPrChange>
              </w:rPr>
              <w:t>)</w:t>
            </w:r>
            <w:r w:rsidRPr="008D65BC">
              <w:rPr>
                <w:noProof/>
                <w:webHidden/>
                <w:rPrChange w:id="307" w:author="mpountou" w:date="2021-02-14T19:27:00Z">
                  <w:rPr>
                    <w:noProof/>
                    <w:webHidden/>
                  </w:rPr>
                </w:rPrChange>
              </w:rPr>
              <w:tab/>
            </w:r>
            <w:r w:rsidRPr="008D65BC">
              <w:rPr>
                <w:noProof/>
                <w:webHidden/>
                <w:rPrChange w:id="308" w:author="mpountou" w:date="2021-02-14T19:27:00Z">
                  <w:rPr>
                    <w:noProof/>
                    <w:webHidden/>
                  </w:rPr>
                </w:rPrChange>
              </w:rPr>
              <w:fldChar w:fldCharType="begin"/>
            </w:r>
            <w:r w:rsidRPr="008D65BC">
              <w:rPr>
                <w:noProof/>
                <w:webHidden/>
                <w:rPrChange w:id="309" w:author="mpountou" w:date="2021-02-14T19:27:00Z">
                  <w:rPr>
                    <w:noProof/>
                    <w:webHidden/>
                  </w:rPr>
                </w:rPrChange>
              </w:rPr>
              <w:instrText xml:space="preserve"> PAGEREF _Toc64223377 \h </w:instrText>
            </w:r>
            <w:r w:rsidRPr="008D65BC">
              <w:rPr>
                <w:noProof/>
                <w:webHidden/>
                <w:rPrChange w:id="310" w:author="mpountou" w:date="2021-02-14T19:27:00Z">
                  <w:rPr>
                    <w:noProof/>
                    <w:webHidden/>
                  </w:rPr>
                </w:rPrChange>
              </w:rPr>
            </w:r>
          </w:ins>
          <w:r w:rsidRPr="008D65BC">
            <w:rPr>
              <w:noProof/>
              <w:webHidden/>
              <w:rPrChange w:id="311" w:author="mpountou" w:date="2021-02-14T19:27:00Z">
                <w:rPr>
                  <w:noProof/>
                  <w:webHidden/>
                </w:rPr>
              </w:rPrChange>
            </w:rPr>
            <w:fldChar w:fldCharType="separate"/>
          </w:r>
          <w:ins w:id="312" w:author="mpountou" w:date="2021-02-14T19:26:00Z">
            <w:r w:rsidRPr="008D65BC">
              <w:rPr>
                <w:noProof/>
                <w:webHidden/>
                <w:rPrChange w:id="313" w:author="mpountou" w:date="2021-02-14T19:27:00Z">
                  <w:rPr>
                    <w:noProof/>
                    <w:webHidden/>
                  </w:rPr>
                </w:rPrChange>
              </w:rPr>
              <w:t>15</w:t>
            </w:r>
            <w:r w:rsidRPr="008D65BC">
              <w:rPr>
                <w:noProof/>
                <w:webHidden/>
                <w:rPrChange w:id="314" w:author="mpountou" w:date="2021-02-14T19:27:00Z">
                  <w:rPr>
                    <w:noProof/>
                    <w:webHidden/>
                  </w:rPr>
                </w:rPrChange>
              </w:rPr>
              <w:fldChar w:fldCharType="end"/>
            </w:r>
            <w:r w:rsidRPr="008D65BC">
              <w:rPr>
                <w:rStyle w:val="-"/>
                <w:noProof/>
                <w:rPrChange w:id="315" w:author="mpountou" w:date="2021-02-14T19:27:00Z">
                  <w:rPr>
                    <w:rStyle w:val="-"/>
                    <w:noProof/>
                  </w:rPr>
                </w:rPrChange>
              </w:rPr>
              <w:fldChar w:fldCharType="end"/>
            </w:r>
          </w:ins>
        </w:p>
        <w:p w14:paraId="52CDEE71" w14:textId="42698A4D" w:rsidR="000D2B64" w:rsidRPr="008D65BC" w:rsidRDefault="000D2B64">
          <w:pPr>
            <w:pStyle w:val="30"/>
            <w:tabs>
              <w:tab w:val="left" w:pos="1320"/>
              <w:tab w:val="right" w:leader="dot" w:pos="8296"/>
            </w:tabs>
            <w:rPr>
              <w:ins w:id="316" w:author="mpountou" w:date="2021-02-14T19:26:00Z"/>
              <w:rFonts w:asciiTheme="minorHAnsi" w:eastAsiaTheme="minorEastAsia" w:hAnsiTheme="minorHAnsi" w:cstheme="minorBidi"/>
              <w:noProof/>
              <w:szCs w:val="22"/>
              <w:lang w:eastAsia="el-GR"/>
              <w:rPrChange w:id="317" w:author="mpountou" w:date="2021-02-14T19:27:00Z">
                <w:rPr>
                  <w:ins w:id="318" w:author="mpountou" w:date="2021-02-14T19:26:00Z"/>
                  <w:rFonts w:asciiTheme="minorHAnsi" w:eastAsiaTheme="minorEastAsia" w:hAnsiTheme="minorHAnsi" w:cstheme="minorBidi"/>
                  <w:noProof/>
                  <w:szCs w:val="22"/>
                  <w:lang w:eastAsia="el-GR"/>
                </w:rPr>
              </w:rPrChange>
            </w:rPr>
          </w:pPr>
          <w:ins w:id="319" w:author="mpountou" w:date="2021-02-14T19:26:00Z">
            <w:r w:rsidRPr="008D65BC">
              <w:rPr>
                <w:rStyle w:val="-"/>
                <w:noProof/>
                <w:rPrChange w:id="320" w:author="mpountou" w:date="2021-02-14T19:27:00Z">
                  <w:rPr>
                    <w:rStyle w:val="-"/>
                    <w:noProof/>
                  </w:rPr>
                </w:rPrChange>
              </w:rPr>
              <w:fldChar w:fldCharType="begin"/>
            </w:r>
            <w:r w:rsidRPr="008D65BC">
              <w:rPr>
                <w:rStyle w:val="-"/>
                <w:noProof/>
                <w:rPrChange w:id="321" w:author="mpountou" w:date="2021-02-14T19:27:00Z">
                  <w:rPr>
                    <w:rStyle w:val="-"/>
                    <w:noProof/>
                  </w:rPr>
                </w:rPrChange>
              </w:rPr>
              <w:instrText xml:space="preserve"> </w:instrText>
            </w:r>
            <w:r w:rsidRPr="008D65BC">
              <w:rPr>
                <w:noProof/>
                <w:rPrChange w:id="322" w:author="mpountou" w:date="2021-02-14T19:27:00Z">
                  <w:rPr>
                    <w:noProof/>
                  </w:rPr>
                </w:rPrChange>
              </w:rPr>
              <w:instrText>HYPERLINK \l "_Toc64223378"</w:instrText>
            </w:r>
            <w:r w:rsidRPr="008D65BC">
              <w:rPr>
                <w:rStyle w:val="-"/>
                <w:noProof/>
                <w:rPrChange w:id="323" w:author="mpountou" w:date="2021-02-14T19:27:00Z">
                  <w:rPr>
                    <w:rStyle w:val="-"/>
                    <w:noProof/>
                  </w:rPr>
                </w:rPrChange>
              </w:rPr>
              <w:instrText xml:space="preserve"> </w:instrText>
            </w:r>
            <w:r w:rsidRPr="008D65BC">
              <w:rPr>
                <w:rStyle w:val="-"/>
                <w:noProof/>
                <w:rPrChange w:id="324" w:author="mpountou" w:date="2021-02-14T19:27:00Z">
                  <w:rPr>
                    <w:rStyle w:val="-"/>
                    <w:noProof/>
                  </w:rPr>
                </w:rPrChange>
              </w:rPr>
            </w:r>
            <w:r w:rsidRPr="008D65BC">
              <w:rPr>
                <w:rStyle w:val="-"/>
                <w:noProof/>
                <w:rPrChange w:id="325" w:author="mpountou" w:date="2021-02-14T19:27:00Z">
                  <w:rPr>
                    <w:rStyle w:val="-"/>
                    <w:noProof/>
                  </w:rPr>
                </w:rPrChange>
              </w:rPr>
              <w:fldChar w:fldCharType="separate"/>
            </w:r>
            <w:r w:rsidRPr="008D65BC">
              <w:rPr>
                <w:rStyle w:val="-"/>
                <w:bCs/>
                <w:noProof/>
                <w:lang w:val="en-US"/>
                <w:rPrChange w:id="326" w:author="mpountou" w:date="2021-02-14T19:27:00Z">
                  <w:rPr>
                    <w:rStyle w:val="-"/>
                    <w:b/>
                    <w:bCs/>
                    <w:noProof/>
                    <w:lang w:val="en-US"/>
                  </w:rPr>
                </w:rPrChange>
              </w:rPr>
              <w:t>2.1.3</w:t>
            </w:r>
            <w:r w:rsidRPr="008D65BC">
              <w:rPr>
                <w:rFonts w:asciiTheme="minorHAnsi" w:eastAsiaTheme="minorEastAsia" w:hAnsiTheme="minorHAnsi" w:cstheme="minorBidi"/>
                <w:noProof/>
                <w:szCs w:val="22"/>
                <w:lang w:eastAsia="el-GR"/>
                <w:rPrChange w:id="32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328" w:author="mpountou" w:date="2021-02-14T19:27:00Z">
                  <w:rPr>
                    <w:rStyle w:val="-"/>
                    <w:b/>
                    <w:bCs/>
                    <w:noProof/>
                  </w:rPr>
                </w:rPrChange>
              </w:rPr>
              <w:t>Υβριδικά Συστήματα Προτάσεων (</w:t>
            </w:r>
            <w:r w:rsidRPr="008D65BC">
              <w:rPr>
                <w:rStyle w:val="-"/>
                <w:bCs/>
                <w:noProof/>
                <w:lang w:val="en-US"/>
                <w:rPrChange w:id="329" w:author="mpountou" w:date="2021-02-14T19:27:00Z">
                  <w:rPr>
                    <w:rStyle w:val="-"/>
                    <w:b/>
                    <w:bCs/>
                    <w:noProof/>
                    <w:lang w:val="en-US"/>
                  </w:rPr>
                </w:rPrChange>
              </w:rPr>
              <w:t>Hybrid)</w:t>
            </w:r>
            <w:r w:rsidRPr="008D65BC">
              <w:rPr>
                <w:noProof/>
                <w:webHidden/>
                <w:rPrChange w:id="330" w:author="mpountou" w:date="2021-02-14T19:27:00Z">
                  <w:rPr>
                    <w:noProof/>
                    <w:webHidden/>
                  </w:rPr>
                </w:rPrChange>
              </w:rPr>
              <w:tab/>
            </w:r>
            <w:r w:rsidRPr="008D65BC">
              <w:rPr>
                <w:noProof/>
                <w:webHidden/>
                <w:rPrChange w:id="331" w:author="mpountou" w:date="2021-02-14T19:27:00Z">
                  <w:rPr>
                    <w:noProof/>
                    <w:webHidden/>
                  </w:rPr>
                </w:rPrChange>
              </w:rPr>
              <w:fldChar w:fldCharType="begin"/>
            </w:r>
            <w:r w:rsidRPr="008D65BC">
              <w:rPr>
                <w:noProof/>
                <w:webHidden/>
                <w:rPrChange w:id="332" w:author="mpountou" w:date="2021-02-14T19:27:00Z">
                  <w:rPr>
                    <w:noProof/>
                    <w:webHidden/>
                  </w:rPr>
                </w:rPrChange>
              </w:rPr>
              <w:instrText xml:space="preserve"> PAGEREF _Toc64223378 \h </w:instrText>
            </w:r>
            <w:r w:rsidRPr="008D65BC">
              <w:rPr>
                <w:noProof/>
                <w:webHidden/>
                <w:rPrChange w:id="333" w:author="mpountou" w:date="2021-02-14T19:27:00Z">
                  <w:rPr>
                    <w:noProof/>
                    <w:webHidden/>
                  </w:rPr>
                </w:rPrChange>
              </w:rPr>
            </w:r>
          </w:ins>
          <w:r w:rsidRPr="008D65BC">
            <w:rPr>
              <w:noProof/>
              <w:webHidden/>
              <w:rPrChange w:id="334" w:author="mpountou" w:date="2021-02-14T19:27:00Z">
                <w:rPr>
                  <w:noProof/>
                  <w:webHidden/>
                </w:rPr>
              </w:rPrChange>
            </w:rPr>
            <w:fldChar w:fldCharType="separate"/>
          </w:r>
          <w:ins w:id="335" w:author="mpountou" w:date="2021-02-14T19:26:00Z">
            <w:r w:rsidRPr="008D65BC">
              <w:rPr>
                <w:noProof/>
                <w:webHidden/>
                <w:rPrChange w:id="336" w:author="mpountou" w:date="2021-02-14T19:27:00Z">
                  <w:rPr>
                    <w:noProof/>
                    <w:webHidden/>
                  </w:rPr>
                </w:rPrChange>
              </w:rPr>
              <w:t>16</w:t>
            </w:r>
            <w:r w:rsidRPr="008D65BC">
              <w:rPr>
                <w:noProof/>
                <w:webHidden/>
                <w:rPrChange w:id="337" w:author="mpountou" w:date="2021-02-14T19:27:00Z">
                  <w:rPr>
                    <w:noProof/>
                    <w:webHidden/>
                  </w:rPr>
                </w:rPrChange>
              </w:rPr>
              <w:fldChar w:fldCharType="end"/>
            </w:r>
            <w:r w:rsidRPr="008D65BC">
              <w:rPr>
                <w:rStyle w:val="-"/>
                <w:noProof/>
                <w:rPrChange w:id="338" w:author="mpountou" w:date="2021-02-14T19:27:00Z">
                  <w:rPr>
                    <w:rStyle w:val="-"/>
                    <w:noProof/>
                  </w:rPr>
                </w:rPrChange>
              </w:rPr>
              <w:fldChar w:fldCharType="end"/>
            </w:r>
          </w:ins>
        </w:p>
        <w:p w14:paraId="414141D0" w14:textId="261FEC01" w:rsidR="000D2B64" w:rsidRPr="008D65BC" w:rsidRDefault="000D2B64">
          <w:pPr>
            <w:pStyle w:val="40"/>
            <w:tabs>
              <w:tab w:val="left" w:pos="1540"/>
              <w:tab w:val="right" w:leader="dot" w:pos="8296"/>
            </w:tabs>
            <w:rPr>
              <w:ins w:id="339" w:author="mpountou" w:date="2021-02-14T19:26:00Z"/>
              <w:rFonts w:asciiTheme="minorHAnsi" w:eastAsiaTheme="minorEastAsia" w:hAnsiTheme="minorHAnsi" w:cstheme="minorBidi"/>
              <w:noProof/>
              <w:szCs w:val="22"/>
              <w:lang w:eastAsia="el-GR"/>
              <w:rPrChange w:id="340" w:author="mpountou" w:date="2021-02-14T19:27:00Z">
                <w:rPr>
                  <w:ins w:id="341" w:author="mpountou" w:date="2021-02-14T19:26:00Z"/>
                  <w:rFonts w:asciiTheme="minorHAnsi" w:eastAsiaTheme="minorEastAsia" w:hAnsiTheme="minorHAnsi" w:cstheme="minorBidi"/>
                  <w:noProof/>
                  <w:szCs w:val="22"/>
                  <w:lang w:eastAsia="el-GR"/>
                </w:rPr>
              </w:rPrChange>
            </w:rPr>
          </w:pPr>
          <w:ins w:id="342" w:author="mpountou" w:date="2021-02-14T19:26:00Z">
            <w:r w:rsidRPr="008D65BC">
              <w:rPr>
                <w:rStyle w:val="-"/>
                <w:noProof/>
                <w:rPrChange w:id="343" w:author="mpountou" w:date="2021-02-14T19:27:00Z">
                  <w:rPr>
                    <w:rStyle w:val="-"/>
                    <w:noProof/>
                  </w:rPr>
                </w:rPrChange>
              </w:rPr>
              <w:fldChar w:fldCharType="begin"/>
            </w:r>
            <w:r w:rsidRPr="008D65BC">
              <w:rPr>
                <w:rStyle w:val="-"/>
                <w:noProof/>
                <w:rPrChange w:id="344" w:author="mpountou" w:date="2021-02-14T19:27:00Z">
                  <w:rPr>
                    <w:rStyle w:val="-"/>
                    <w:noProof/>
                  </w:rPr>
                </w:rPrChange>
              </w:rPr>
              <w:instrText xml:space="preserve"> </w:instrText>
            </w:r>
            <w:r w:rsidRPr="008D65BC">
              <w:rPr>
                <w:noProof/>
                <w:rPrChange w:id="345" w:author="mpountou" w:date="2021-02-14T19:27:00Z">
                  <w:rPr>
                    <w:noProof/>
                  </w:rPr>
                </w:rPrChange>
              </w:rPr>
              <w:instrText>HYPERLINK \l "_Toc64223379"</w:instrText>
            </w:r>
            <w:r w:rsidRPr="008D65BC">
              <w:rPr>
                <w:rStyle w:val="-"/>
                <w:noProof/>
                <w:rPrChange w:id="346" w:author="mpountou" w:date="2021-02-14T19:27:00Z">
                  <w:rPr>
                    <w:rStyle w:val="-"/>
                    <w:noProof/>
                  </w:rPr>
                </w:rPrChange>
              </w:rPr>
              <w:instrText xml:space="preserve"> </w:instrText>
            </w:r>
            <w:r w:rsidRPr="008D65BC">
              <w:rPr>
                <w:rStyle w:val="-"/>
                <w:noProof/>
                <w:rPrChange w:id="347" w:author="mpountou" w:date="2021-02-14T19:27:00Z">
                  <w:rPr>
                    <w:rStyle w:val="-"/>
                    <w:noProof/>
                  </w:rPr>
                </w:rPrChange>
              </w:rPr>
            </w:r>
            <w:r w:rsidRPr="008D65BC">
              <w:rPr>
                <w:rStyle w:val="-"/>
                <w:noProof/>
                <w:rPrChange w:id="348" w:author="mpountou" w:date="2021-02-14T19:27:00Z">
                  <w:rPr>
                    <w:rStyle w:val="-"/>
                    <w:noProof/>
                  </w:rPr>
                </w:rPrChange>
              </w:rPr>
              <w:fldChar w:fldCharType="separate"/>
            </w:r>
            <w:r w:rsidRPr="008D65BC">
              <w:rPr>
                <w:rStyle w:val="-"/>
                <w:bCs/>
                <w:noProof/>
                <w:rPrChange w:id="349" w:author="mpountou" w:date="2021-02-14T19:27:00Z">
                  <w:rPr>
                    <w:rStyle w:val="-"/>
                    <w:b/>
                    <w:bCs/>
                    <w:noProof/>
                  </w:rPr>
                </w:rPrChange>
              </w:rPr>
              <w:t>2.1.3.1</w:t>
            </w:r>
            <w:r w:rsidRPr="008D65BC">
              <w:rPr>
                <w:rFonts w:asciiTheme="minorHAnsi" w:eastAsiaTheme="minorEastAsia" w:hAnsiTheme="minorHAnsi" w:cstheme="minorBidi"/>
                <w:noProof/>
                <w:szCs w:val="22"/>
                <w:lang w:eastAsia="el-GR"/>
                <w:rPrChange w:id="350" w:author="mpountou" w:date="2021-02-14T19:27:00Z">
                  <w:rPr>
                    <w:rFonts w:asciiTheme="minorHAnsi" w:eastAsiaTheme="minorEastAsia" w:hAnsiTheme="minorHAnsi" w:cstheme="minorBidi"/>
                    <w:noProof/>
                    <w:szCs w:val="22"/>
                    <w:lang w:eastAsia="el-GR"/>
                  </w:rPr>
                </w:rPrChange>
              </w:rPr>
              <w:tab/>
            </w:r>
            <w:r w:rsidRPr="008D65BC">
              <w:rPr>
                <w:rStyle w:val="-"/>
                <w:bCs/>
                <w:noProof/>
                <w:rPrChange w:id="351" w:author="mpountou" w:date="2021-02-14T19:27:00Z">
                  <w:rPr>
                    <w:rStyle w:val="-"/>
                    <w:b/>
                    <w:bCs/>
                    <w:noProof/>
                  </w:rPr>
                </w:rPrChange>
              </w:rPr>
              <w:t>Σταθμισμένα Υβριδικά Συστήματα</w:t>
            </w:r>
            <w:r w:rsidRPr="008D65BC">
              <w:rPr>
                <w:noProof/>
                <w:webHidden/>
                <w:rPrChange w:id="352" w:author="mpountou" w:date="2021-02-14T19:27:00Z">
                  <w:rPr>
                    <w:noProof/>
                    <w:webHidden/>
                  </w:rPr>
                </w:rPrChange>
              </w:rPr>
              <w:tab/>
            </w:r>
            <w:r w:rsidRPr="008D65BC">
              <w:rPr>
                <w:noProof/>
                <w:webHidden/>
                <w:rPrChange w:id="353" w:author="mpountou" w:date="2021-02-14T19:27:00Z">
                  <w:rPr>
                    <w:noProof/>
                    <w:webHidden/>
                  </w:rPr>
                </w:rPrChange>
              </w:rPr>
              <w:fldChar w:fldCharType="begin"/>
            </w:r>
            <w:r w:rsidRPr="008D65BC">
              <w:rPr>
                <w:noProof/>
                <w:webHidden/>
                <w:rPrChange w:id="354" w:author="mpountou" w:date="2021-02-14T19:27:00Z">
                  <w:rPr>
                    <w:noProof/>
                    <w:webHidden/>
                  </w:rPr>
                </w:rPrChange>
              </w:rPr>
              <w:instrText xml:space="preserve"> PAGEREF _Toc64223379 \h </w:instrText>
            </w:r>
            <w:r w:rsidRPr="008D65BC">
              <w:rPr>
                <w:noProof/>
                <w:webHidden/>
                <w:rPrChange w:id="355" w:author="mpountou" w:date="2021-02-14T19:27:00Z">
                  <w:rPr>
                    <w:noProof/>
                    <w:webHidden/>
                  </w:rPr>
                </w:rPrChange>
              </w:rPr>
            </w:r>
          </w:ins>
          <w:r w:rsidRPr="008D65BC">
            <w:rPr>
              <w:noProof/>
              <w:webHidden/>
              <w:rPrChange w:id="356" w:author="mpountou" w:date="2021-02-14T19:27:00Z">
                <w:rPr>
                  <w:noProof/>
                  <w:webHidden/>
                </w:rPr>
              </w:rPrChange>
            </w:rPr>
            <w:fldChar w:fldCharType="separate"/>
          </w:r>
          <w:ins w:id="357" w:author="mpountou" w:date="2021-02-14T19:26:00Z">
            <w:r w:rsidRPr="008D65BC">
              <w:rPr>
                <w:noProof/>
                <w:webHidden/>
                <w:rPrChange w:id="358" w:author="mpountou" w:date="2021-02-14T19:27:00Z">
                  <w:rPr>
                    <w:noProof/>
                    <w:webHidden/>
                  </w:rPr>
                </w:rPrChange>
              </w:rPr>
              <w:t>18</w:t>
            </w:r>
            <w:r w:rsidRPr="008D65BC">
              <w:rPr>
                <w:noProof/>
                <w:webHidden/>
                <w:rPrChange w:id="359" w:author="mpountou" w:date="2021-02-14T19:27:00Z">
                  <w:rPr>
                    <w:noProof/>
                    <w:webHidden/>
                  </w:rPr>
                </w:rPrChange>
              </w:rPr>
              <w:fldChar w:fldCharType="end"/>
            </w:r>
            <w:r w:rsidRPr="008D65BC">
              <w:rPr>
                <w:rStyle w:val="-"/>
                <w:noProof/>
                <w:rPrChange w:id="360" w:author="mpountou" w:date="2021-02-14T19:27:00Z">
                  <w:rPr>
                    <w:rStyle w:val="-"/>
                    <w:noProof/>
                  </w:rPr>
                </w:rPrChange>
              </w:rPr>
              <w:fldChar w:fldCharType="end"/>
            </w:r>
          </w:ins>
        </w:p>
        <w:p w14:paraId="7F869D74" w14:textId="2A25521C" w:rsidR="000D2B64" w:rsidRPr="008D65BC" w:rsidRDefault="000D2B64">
          <w:pPr>
            <w:pStyle w:val="20"/>
            <w:tabs>
              <w:tab w:val="left" w:pos="960"/>
              <w:tab w:val="right" w:leader="dot" w:pos="8296"/>
            </w:tabs>
            <w:rPr>
              <w:ins w:id="361" w:author="mpountou" w:date="2021-02-14T19:26:00Z"/>
              <w:rFonts w:asciiTheme="minorHAnsi" w:eastAsiaTheme="minorEastAsia" w:hAnsiTheme="minorHAnsi" w:cstheme="minorBidi"/>
              <w:noProof/>
              <w:szCs w:val="22"/>
              <w:lang w:eastAsia="el-GR"/>
              <w:rPrChange w:id="362" w:author="mpountou" w:date="2021-02-14T19:27:00Z">
                <w:rPr>
                  <w:ins w:id="363" w:author="mpountou" w:date="2021-02-14T19:26:00Z"/>
                  <w:rFonts w:asciiTheme="minorHAnsi" w:eastAsiaTheme="minorEastAsia" w:hAnsiTheme="minorHAnsi" w:cstheme="minorBidi"/>
                  <w:noProof/>
                  <w:szCs w:val="22"/>
                  <w:lang w:eastAsia="el-GR"/>
                </w:rPr>
              </w:rPrChange>
            </w:rPr>
          </w:pPr>
          <w:ins w:id="364" w:author="mpountou" w:date="2021-02-14T19:26:00Z">
            <w:r w:rsidRPr="008D65BC">
              <w:rPr>
                <w:rStyle w:val="-"/>
                <w:noProof/>
                <w:rPrChange w:id="365" w:author="mpountou" w:date="2021-02-14T19:27:00Z">
                  <w:rPr>
                    <w:rStyle w:val="-"/>
                    <w:noProof/>
                  </w:rPr>
                </w:rPrChange>
              </w:rPr>
              <w:fldChar w:fldCharType="begin"/>
            </w:r>
            <w:r w:rsidRPr="008D65BC">
              <w:rPr>
                <w:rStyle w:val="-"/>
                <w:noProof/>
                <w:rPrChange w:id="366" w:author="mpountou" w:date="2021-02-14T19:27:00Z">
                  <w:rPr>
                    <w:rStyle w:val="-"/>
                    <w:noProof/>
                  </w:rPr>
                </w:rPrChange>
              </w:rPr>
              <w:instrText xml:space="preserve"> </w:instrText>
            </w:r>
            <w:r w:rsidRPr="008D65BC">
              <w:rPr>
                <w:noProof/>
                <w:rPrChange w:id="367" w:author="mpountou" w:date="2021-02-14T19:27:00Z">
                  <w:rPr>
                    <w:noProof/>
                  </w:rPr>
                </w:rPrChange>
              </w:rPr>
              <w:instrText>HYPERLINK \l "_Toc64223380"</w:instrText>
            </w:r>
            <w:r w:rsidRPr="008D65BC">
              <w:rPr>
                <w:rStyle w:val="-"/>
                <w:noProof/>
                <w:rPrChange w:id="368" w:author="mpountou" w:date="2021-02-14T19:27:00Z">
                  <w:rPr>
                    <w:rStyle w:val="-"/>
                    <w:noProof/>
                  </w:rPr>
                </w:rPrChange>
              </w:rPr>
              <w:instrText xml:space="preserve"> </w:instrText>
            </w:r>
            <w:r w:rsidRPr="008D65BC">
              <w:rPr>
                <w:rStyle w:val="-"/>
                <w:noProof/>
                <w:rPrChange w:id="369" w:author="mpountou" w:date="2021-02-14T19:27:00Z">
                  <w:rPr>
                    <w:rStyle w:val="-"/>
                    <w:noProof/>
                  </w:rPr>
                </w:rPrChange>
              </w:rPr>
            </w:r>
            <w:r w:rsidRPr="008D65BC">
              <w:rPr>
                <w:rStyle w:val="-"/>
                <w:noProof/>
                <w:rPrChange w:id="370" w:author="mpountou" w:date="2021-02-14T19:27:00Z">
                  <w:rPr>
                    <w:rStyle w:val="-"/>
                    <w:noProof/>
                  </w:rPr>
                </w:rPrChange>
              </w:rPr>
              <w:fldChar w:fldCharType="separate"/>
            </w:r>
            <w:r w:rsidRPr="008D65BC">
              <w:rPr>
                <w:rStyle w:val="-"/>
                <w:bCs/>
                <w:noProof/>
                <w:rPrChange w:id="371" w:author="mpountou" w:date="2021-02-14T19:27:00Z">
                  <w:rPr>
                    <w:rStyle w:val="-"/>
                    <w:b/>
                    <w:bCs/>
                    <w:noProof/>
                  </w:rPr>
                </w:rPrChange>
              </w:rPr>
              <w:t>2.2</w:t>
            </w:r>
            <w:r w:rsidRPr="008D65BC">
              <w:rPr>
                <w:rFonts w:asciiTheme="minorHAnsi" w:eastAsiaTheme="minorEastAsia" w:hAnsiTheme="minorHAnsi" w:cstheme="minorBidi"/>
                <w:noProof/>
                <w:szCs w:val="22"/>
                <w:lang w:eastAsia="el-GR"/>
                <w:rPrChange w:id="372" w:author="mpountou" w:date="2021-02-14T19:27:00Z">
                  <w:rPr>
                    <w:rFonts w:asciiTheme="minorHAnsi" w:eastAsiaTheme="minorEastAsia" w:hAnsiTheme="minorHAnsi" w:cstheme="minorBidi"/>
                    <w:noProof/>
                    <w:szCs w:val="22"/>
                    <w:lang w:eastAsia="el-GR"/>
                  </w:rPr>
                </w:rPrChange>
              </w:rPr>
              <w:tab/>
            </w:r>
            <w:r w:rsidRPr="008D65BC">
              <w:rPr>
                <w:rStyle w:val="-"/>
                <w:bCs/>
                <w:noProof/>
                <w:rPrChange w:id="373" w:author="mpountou" w:date="2021-02-14T19:27:00Z">
                  <w:rPr>
                    <w:rStyle w:val="-"/>
                    <w:b/>
                    <w:bCs/>
                    <w:noProof/>
                  </w:rPr>
                </w:rPrChange>
              </w:rPr>
              <w:t>Μετρικές αξιολόγησης (Χρήσιμες μετρικές)</w:t>
            </w:r>
            <w:r w:rsidRPr="008D65BC">
              <w:rPr>
                <w:noProof/>
                <w:webHidden/>
                <w:rPrChange w:id="374" w:author="mpountou" w:date="2021-02-14T19:27:00Z">
                  <w:rPr>
                    <w:noProof/>
                    <w:webHidden/>
                  </w:rPr>
                </w:rPrChange>
              </w:rPr>
              <w:tab/>
            </w:r>
            <w:r w:rsidRPr="008D65BC">
              <w:rPr>
                <w:noProof/>
                <w:webHidden/>
                <w:rPrChange w:id="375" w:author="mpountou" w:date="2021-02-14T19:27:00Z">
                  <w:rPr>
                    <w:noProof/>
                    <w:webHidden/>
                  </w:rPr>
                </w:rPrChange>
              </w:rPr>
              <w:fldChar w:fldCharType="begin"/>
            </w:r>
            <w:r w:rsidRPr="008D65BC">
              <w:rPr>
                <w:noProof/>
                <w:webHidden/>
                <w:rPrChange w:id="376" w:author="mpountou" w:date="2021-02-14T19:27:00Z">
                  <w:rPr>
                    <w:noProof/>
                    <w:webHidden/>
                  </w:rPr>
                </w:rPrChange>
              </w:rPr>
              <w:instrText xml:space="preserve"> PAGEREF _Toc64223380 \h </w:instrText>
            </w:r>
            <w:r w:rsidRPr="008D65BC">
              <w:rPr>
                <w:noProof/>
                <w:webHidden/>
                <w:rPrChange w:id="377" w:author="mpountou" w:date="2021-02-14T19:27:00Z">
                  <w:rPr>
                    <w:noProof/>
                    <w:webHidden/>
                  </w:rPr>
                </w:rPrChange>
              </w:rPr>
            </w:r>
          </w:ins>
          <w:r w:rsidRPr="008D65BC">
            <w:rPr>
              <w:noProof/>
              <w:webHidden/>
              <w:rPrChange w:id="378" w:author="mpountou" w:date="2021-02-14T19:27:00Z">
                <w:rPr>
                  <w:noProof/>
                  <w:webHidden/>
                </w:rPr>
              </w:rPrChange>
            </w:rPr>
            <w:fldChar w:fldCharType="separate"/>
          </w:r>
          <w:ins w:id="379" w:author="mpountou" w:date="2021-02-14T19:26:00Z">
            <w:r w:rsidRPr="008D65BC">
              <w:rPr>
                <w:noProof/>
                <w:webHidden/>
                <w:rPrChange w:id="380" w:author="mpountou" w:date="2021-02-14T19:27:00Z">
                  <w:rPr>
                    <w:noProof/>
                    <w:webHidden/>
                  </w:rPr>
                </w:rPrChange>
              </w:rPr>
              <w:t>19</w:t>
            </w:r>
            <w:r w:rsidRPr="008D65BC">
              <w:rPr>
                <w:noProof/>
                <w:webHidden/>
                <w:rPrChange w:id="381" w:author="mpountou" w:date="2021-02-14T19:27:00Z">
                  <w:rPr>
                    <w:noProof/>
                    <w:webHidden/>
                  </w:rPr>
                </w:rPrChange>
              </w:rPr>
              <w:fldChar w:fldCharType="end"/>
            </w:r>
            <w:r w:rsidRPr="008D65BC">
              <w:rPr>
                <w:rStyle w:val="-"/>
                <w:noProof/>
                <w:rPrChange w:id="382" w:author="mpountou" w:date="2021-02-14T19:27:00Z">
                  <w:rPr>
                    <w:rStyle w:val="-"/>
                    <w:noProof/>
                  </w:rPr>
                </w:rPrChange>
              </w:rPr>
              <w:fldChar w:fldCharType="end"/>
            </w:r>
          </w:ins>
        </w:p>
        <w:p w14:paraId="6A5363A0" w14:textId="074870C0" w:rsidR="000D2B64" w:rsidRPr="008D65BC" w:rsidRDefault="000D2B64">
          <w:pPr>
            <w:pStyle w:val="30"/>
            <w:tabs>
              <w:tab w:val="left" w:pos="1320"/>
              <w:tab w:val="right" w:leader="dot" w:pos="8296"/>
            </w:tabs>
            <w:rPr>
              <w:ins w:id="383" w:author="mpountou" w:date="2021-02-14T19:26:00Z"/>
              <w:rFonts w:asciiTheme="minorHAnsi" w:eastAsiaTheme="minorEastAsia" w:hAnsiTheme="minorHAnsi" w:cstheme="minorBidi"/>
              <w:noProof/>
              <w:szCs w:val="22"/>
              <w:lang w:eastAsia="el-GR"/>
              <w:rPrChange w:id="384" w:author="mpountou" w:date="2021-02-14T19:27:00Z">
                <w:rPr>
                  <w:ins w:id="385" w:author="mpountou" w:date="2021-02-14T19:26:00Z"/>
                  <w:rFonts w:asciiTheme="minorHAnsi" w:eastAsiaTheme="minorEastAsia" w:hAnsiTheme="minorHAnsi" w:cstheme="minorBidi"/>
                  <w:noProof/>
                  <w:szCs w:val="22"/>
                  <w:lang w:eastAsia="el-GR"/>
                </w:rPr>
              </w:rPrChange>
            </w:rPr>
          </w:pPr>
          <w:ins w:id="386" w:author="mpountou" w:date="2021-02-14T19:26:00Z">
            <w:r w:rsidRPr="008D65BC">
              <w:rPr>
                <w:rStyle w:val="-"/>
                <w:noProof/>
                <w:rPrChange w:id="387" w:author="mpountou" w:date="2021-02-14T19:27:00Z">
                  <w:rPr>
                    <w:rStyle w:val="-"/>
                    <w:noProof/>
                  </w:rPr>
                </w:rPrChange>
              </w:rPr>
              <w:fldChar w:fldCharType="begin"/>
            </w:r>
            <w:r w:rsidRPr="008D65BC">
              <w:rPr>
                <w:rStyle w:val="-"/>
                <w:noProof/>
                <w:rPrChange w:id="388" w:author="mpountou" w:date="2021-02-14T19:27:00Z">
                  <w:rPr>
                    <w:rStyle w:val="-"/>
                    <w:noProof/>
                  </w:rPr>
                </w:rPrChange>
              </w:rPr>
              <w:instrText xml:space="preserve"> </w:instrText>
            </w:r>
            <w:r w:rsidRPr="008D65BC">
              <w:rPr>
                <w:noProof/>
                <w:rPrChange w:id="389" w:author="mpountou" w:date="2021-02-14T19:27:00Z">
                  <w:rPr>
                    <w:noProof/>
                  </w:rPr>
                </w:rPrChange>
              </w:rPr>
              <w:instrText>HYPERLINK \l "_Toc64223381"</w:instrText>
            </w:r>
            <w:r w:rsidRPr="008D65BC">
              <w:rPr>
                <w:rStyle w:val="-"/>
                <w:noProof/>
                <w:rPrChange w:id="390" w:author="mpountou" w:date="2021-02-14T19:27:00Z">
                  <w:rPr>
                    <w:rStyle w:val="-"/>
                    <w:noProof/>
                  </w:rPr>
                </w:rPrChange>
              </w:rPr>
              <w:instrText xml:space="preserve"> </w:instrText>
            </w:r>
            <w:r w:rsidRPr="008D65BC">
              <w:rPr>
                <w:rStyle w:val="-"/>
                <w:noProof/>
                <w:rPrChange w:id="391" w:author="mpountou" w:date="2021-02-14T19:27:00Z">
                  <w:rPr>
                    <w:rStyle w:val="-"/>
                    <w:noProof/>
                  </w:rPr>
                </w:rPrChange>
              </w:rPr>
            </w:r>
            <w:r w:rsidRPr="008D65BC">
              <w:rPr>
                <w:rStyle w:val="-"/>
                <w:noProof/>
                <w:rPrChange w:id="392" w:author="mpountou" w:date="2021-02-14T19:27:00Z">
                  <w:rPr>
                    <w:rStyle w:val="-"/>
                    <w:noProof/>
                  </w:rPr>
                </w:rPrChange>
              </w:rPr>
              <w:fldChar w:fldCharType="separate"/>
            </w:r>
            <w:r w:rsidRPr="008D65BC">
              <w:rPr>
                <w:rStyle w:val="-"/>
                <w:bCs/>
                <w:noProof/>
                <w:rPrChange w:id="393" w:author="mpountou" w:date="2021-02-14T19:27:00Z">
                  <w:rPr>
                    <w:rStyle w:val="-"/>
                    <w:b/>
                    <w:bCs/>
                    <w:noProof/>
                  </w:rPr>
                </w:rPrChange>
              </w:rPr>
              <w:t>2.2.1</w:t>
            </w:r>
            <w:r w:rsidRPr="008D65BC">
              <w:rPr>
                <w:rFonts w:asciiTheme="minorHAnsi" w:eastAsiaTheme="minorEastAsia" w:hAnsiTheme="minorHAnsi" w:cstheme="minorBidi"/>
                <w:noProof/>
                <w:szCs w:val="22"/>
                <w:lang w:eastAsia="el-GR"/>
                <w:rPrChange w:id="394" w:author="mpountou" w:date="2021-02-14T19:27:00Z">
                  <w:rPr>
                    <w:rFonts w:asciiTheme="minorHAnsi" w:eastAsiaTheme="minorEastAsia" w:hAnsiTheme="minorHAnsi" w:cstheme="minorBidi"/>
                    <w:noProof/>
                    <w:szCs w:val="22"/>
                    <w:lang w:eastAsia="el-GR"/>
                  </w:rPr>
                </w:rPrChange>
              </w:rPr>
              <w:tab/>
            </w:r>
            <w:r w:rsidRPr="008D65BC">
              <w:rPr>
                <w:rStyle w:val="-"/>
                <w:bCs/>
                <w:noProof/>
                <w:rPrChange w:id="395" w:author="mpountou" w:date="2021-02-14T19:27:00Z">
                  <w:rPr>
                    <w:rStyle w:val="-"/>
                    <w:b/>
                    <w:bCs/>
                    <w:noProof/>
                  </w:rPr>
                </w:rPrChange>
              </w:rPr>
              <w:t>Ομοιότητα δεδομένων</w:t>
            </w:r>
            <w:r w:rsidRPr="008D65BC">
              <w:rPr>
                <w:noProof/>
                <w:webHidden/>
                <w:rPrChange w:id="396" w:author="mpountou" w:date="2021-02-14T19:27:00Z">
                  <w:rPr>
                    <w:noProof/>
                    <w:webHidden/>
                  </w:rPr>
                </w:rPrChange>
              </w:rPr>
              <w:tab/>
            </w:r>
            <w:r w:rsidRPr="008D65BC">
              <w:rPr>
                <w:noProof/>
                <w:webHidden/>
                <w:rPrChange w:id="397" w:author="mpountou" w:date="2021-02-14T19:27:00Z">
                  <w:rPr>
                    <w:noProof/>
                    <w:webHidden/>
                  </w:rPr>
                </w:rPrChange>
              </w:rPr>
              <w:fldChar w:fldCharType="begin"/>
            </w:r>
            <w:r w:rsidRPr="008D65BC">
              <w:rPr>
                <w:noProof/>
                <w:webHidden/>
                <w:rPrChange w:id="398" w:author="mpountou" w:date="2021-02-14T19:27:00Z">
                  <w:rPr>
                    <w:noProof/>
                    <w:webHidden/>
                  </w:rPr>
                </w:rPrChange>
              </w:rPr>
              <w:instrText xml:space="preserve"> PAGEREF _Toc64223381 \h </w:instrText>
            </w:r>
            <w:r w:rsidRPr="008D65BC">
              <w:rPr>
                <w:noProof/>
                <w:webHidden/>
                <w:rPrChange w:id="399" w:author="mpountou" w:date="2021-02-14T19:27:00Z">
                  <w:rPr>
                    <w:noProof/>
                    <w:webHidden/>
                  </w:rPr>
                </w:rPrChange>
              </w:rPr>
            </w:r>
          </w:ins>
          <w:r w:rsidRPr="008D65BC">
            <w:rPr>
              <w:noProof/>
              <w:webHidden/>
              <w:rPrChange w:id="400" w:author="mpountou" w:date="2021-02-14T19:27:00Z">
                <w:rPr>
                  <w:noProof/>
                  <w:webHidden/>
                </w:rPr>
              </w:rPrChange>
            </w:rPr>
            <w:fldChar w:fldCharType="separate"/>
          </w:r>
          <w:ins w:id="401" w:author="mpountou" w:date="2021-02-14T19:26:00Z">
            <w:r w:rsidRPr="008D65BC">
              <w:rPr>
                <w:noProof/>
                <w:webHidden/>
                <w:rPrChange w:id="402" w:author="mpountou" w:date="2021-02-14T19:27:00Z">
                  <w:rPr>
                    <w:noProof/>
                    <w:webHidden/>
                  </w:rPr>
                </w:rPrChange>
              </w:rPr>
              <w:t>19</w:t>
            </w:r>
            <w:r w:rsidRPr="008D65BC">
              <w:rPr>
                <w:noProof/>
                <w:webHidden/>
                <w:rPrChange w:id="403" w:author="mpountou" w:date="2021-02-14T19:27:00Z">
                  <w:rPr>
                    <w:noProof/>
                    <w:webHidden/>
                  </w:rPr>
                </w:rPrChange>
              </w:rPr>
              <w:fldChar w:fldCharType="end"/>
            </w:r>
            <w:r w:rsidRPr="008D65BC">
              <w:rPr>
                <w:rStyle w:val="-"/>
                <w:noProof/>
                <w:rPrChange w:id="404" w:author="mpountou" w:date="2021-02-14T19:27:00Z">
                  <w:rPr>
                    <w:rStyle w:val="-"/>
                    <w:noProof/>
                  </w:rPr>
                </w:rPrChange>
              </w:rPr>
              <w:fldChar w:fldCharType="end"/>
            </w:r>
          </w:ins>
        </w:p>
        <w:p w14:paraId="1C21CDF7" w14:textId="7E0414C7" w:rsidR="000D2B64" w:rsidRPr="008D65BC" w:rsidRDefault="000D2B64">
          <w:pPr>
            <w:pStyle w:val="30"/>
            <w:tabs>
              <w:tab w:val="left" w:pos="1320"/>
              <w:tab w:val="right" w:leader="dot" w:pos="8296"/>
            </w:tabs>
            <w:rPr>
              <w:ins w:id="405" w:author="mpountou" w:date="2021-02-14T19:26:00Z"/>
              <w:rFonts w:asciiTheme="minorHAnsi" w:eastAsiaTheme="minorEastAsia" w:hAnsiTheme="minorHAnsi" w:cstheme="minorBidi"/>
              <w:noProof/>
              <w:szCs w:val="22"/>
              <w:lang w:eastAsia="el-GR"/>
              <w:rPrChange w:id="406" w:author="mpountou" w:date="2021-02-14T19:27:00Z">
                <w:rPr>
                  <w:ins w:id="407" w:author="mpountou" w:date="2021-02-14T19:26:00Z"/>
                  <w:rFonts w:asciiTheme="minorHAnsi" w:eastAsiaTheme="minorEastAsia" w:hAnsiTheme="minorHAnsi" w:cstheme="minorBidi"/>
                  <w:noProof/>
                  <w:szCs w:val="22"/>
                  <w:lang w:eastAsia="el-GR"/>
                </w:rPr>
              </w:rPrChange>
            </w:rPr>
          </w:pPr>
          <w:ins w:id="408" w:author="mpountou" w:date="2021-02-14T19:26:00Z">
            <w:r w:rsidRPr="008D65BC">
              <w:rPr>
                <w:rStyle w:val="-"/>
                <w:noProof/>
                <w:rPrChange w:id="409" w:author="mpountou" w:date="2021-02-14T19:27:00Z">
                  <w:rPr>
                    <w:rStyle w:val="-"/>
                    <w:noProof/>
                  </w:rPr>
                </w:rPrChange>
              </w:rPr>
              <w:fldChar w:fldCharType="begin"/>
            </w:r>
            <w:r w:rsidRPr="008D65BC">
              <w:rPr>
                <w:rStyle w:val="-"/>
                <w:noProof/>
                <w:rPrChange w:id="410" w:author="mpountou" w:date="2021-02-14T19:27:00Z">
                  <w:rPr>
                    <w:rStyle w:val="-"/>
                    <w:noProof/>
                  </w:rPr>
                </w:rPrChange>
              </w:rPr>
              <w:instrText xml:space="preserve"> </w:instrText>
            </w:r>
            <w:r w:rsidRPr="008D65BC">
              <w:rPr>
                <w:noProof/>
                <w:rPrChange w:id="411" w:author="mpountou" w:date="2021-02-14T19:27:00Z">
                  <w:rPr>
                    <w:noProof/>
                  </w:rPr>
                </w:rPrChange>
              </w:rPr>
              <w:instrText>HYPERLINK \l "_Toc64223382"</w:instrText>
            </w:r>
            <w:r w:rsidRPr="008D65BC">
              <w:rPr>
                <w:rStyle w:val="-"/>
                <w:noProof/>
                <w:rPrChange w:id="412" w:author="mpountou" w:date="2021-02-14T19:27:00Z">
                  <w:rPr>
                    <w:rStyle w:val="-"/>
                    <w:noProof/>
                  </w:rPr>
                </w:rPrChange>
              </w:rPr>
              <w:instrText xml:space="preserve"> </w:instrText>
            </w:r>
            <w:r w:rsidRPr="008D65BC">
              <w:rPr>
                <w:rStyle w:val="-"/>
                <w:noProof/>
                <w:rPrChange w:id="413" w:author="mpountou" w:date="2021-02-14T19:27:00Z">
                  <w:rPr>
                    <w:rStyle w:val="-"/>
                    <w:noProof/>
                  </w:rPr>
                </w:rPrChange>
              </w:rPr>
            </w:r>
            <w:r w:rsidRPr="008D65BC">
              <w:rPr>
                <w:rStyle w:val="-"/>
                <w:noProof/>
                <w:rPrChange w:id="414" w:author="mpountou" w:date="2021-02-14T19:27:00Z">
                  <w:rPr>
                    <w:rStyle w:val="-"/>
                    <w:noProof/>
                  </w:rPr>
                </w:rPrChange>
              </w:rPr>
              <w:fldChar w:fldCharType="separate"/>
            </w:r>
            <w:r w:rsidRPr="008D65BC">
              <w:rPr>
                <w:rStyle w:val="-"/>
                <w:bCs/>
                <w:noProof/>
                <w:rPrChange w:id="415" w:author="mpountou" w:date="2021-02-14T19:27:00Z">
                  <w:rPr>
                    <w:rStyle w:val="-"/>
                    <w:b/>
                    <w:bCs/>
                    <w:noProof/>
                  </w:rPr>
                </w:rPrChange>
              </w:rPr>
              <w:t>2.2.2</w:t>
            </w:r>
            <w:r w:rsidRPr="008D65BC">
              <w:rPr>
                <w:rFonts w:asciiTheme="minorHAnsi" w:eastAsiaTheme="minorEastAsia" w:hAnsiTheme="minorHAnsi" w:cstheme="minorBidi"/>
                <w:noProof/>
                <w:szCs w:val="22"/>
                <w:lang w:eastAsia="el-GR"/>
                <w:rPrChange w:id="416" w:author="mpountou" w:date="2021-02-14T19:27:00Z">
                  <w:rPr>
                    <w:rFonts w:asciiTheme="minorHAnsi" w:eastAsiaTheme="minorEastAsia" w:hAnsiTheme="minorHAnsi" w:cstheme="minorBidi"/>
                    <w:noProof/>
                    <w:szCs w:val="22"/>
                    <w:lang w:eastAsia="el-GR"/>
                  </w:rPr>
                </w:rPrChange>
              </w:rPr>
              <w:tab/>
            </w:r>
            <w:r w:rsidRPr="008D65BC">
              <w:rPr>
                <w:rStyle w:val="-"/>
                <w:bCs/>
                <w:noProof/>
                <w:rPrChange w:id="417" w:author="mpountou" w:date="2021-02-14T19:27:00Z">
                  <w:rPr>
                    <w:rStyle w:val="-"/>
                    <w:b/>
                    <w:bCs/>
                    <w:noProof/>
                  </w:rPr>
                </w:rPrChange>
              </w:rPr>
              <w:t>Ρίζα μέσου τετραγωνικού σφάλματος (</w:t>
            </w:r>
            <w:r w:rsidRPr="008D65BC">
              <w:rPr>
                <w:rStyle w:val="-"/>
                <w:bCs/>
                <w:noProof/>
                <w:lang w:val="en-US"/>
                <w:rPrChange w:id="418" w:author="mpountou" w:date="2021-02-14T19:27:00Z">
                  <w:rPr>
                    <w:rStyle w:val="-"/>
                    <w:b/>
                    <w:bCs/>
                    <w:noProof/>
                    <w:lang w:val="en-US"/>
                  </w:rPr>
                </w:rPrChange>
              </w:rPr>
              <w:t>RMSE</w:t>
            </w:r>
            <w:r w:rsidRPr="008D65BC">
              <w:rPr>
                <w:rStyle w:val="-"/>
                <w:bCs/>
                <w:noProof/>
                <w:rPrChange w:id="419" w:author="mpountou" w:date="2021-02-14T19:27:00Z">
                  <w:rPr>
                    <w:rStyle w:val="-"/>
                    <w:b/>
                    <w:bCs/>
                    <w:noProof/>
                  </w:rPr>
                </w:rPrChange>
              </w:rPr>
              <w:t>)</w:t>
            </w:r>
            <w:r w:rsidRPr="008D65BC">
              <w:rPr>
                <w:noProof/>
                <w:webHidden/>
                <w:rPrChange w:id="420" w:author="mpountou" w:date="2021-02-14T19:27:00Z">
                  <w:rPr>
                    <w:noProof/>
                    <w:webHidden/>
                  </w:rPr>
                </w:rPrChange>
              </w:rPr>
              <w:tab/>
            </w:r>
            <w:r w:rsidRPr="008D65BC">
              <w:rPr>
                <w:noProof/>
                <w:webHidden/>
                <w:rPrChange w:id="421" w:author="mpountou" w:date="2021-02-14T19:27:00Z">
                  <w:rPr>
                    <w:noProof/>
                    <w:webHidden/>
                  </w:rPr>
                </w:rPrChange>
              </w:rPr>
              <w:fldChar w:fldCharType="begin"/>
            </w:r>
            <w:r w:rsidRPr="008D65BC">
              <w:rPr>
                <w:noProof/>
                <w:webHidden/>
                <w:rPrChange w:id="422" w:author="mpountou" w:date="2021-02-14T19:27:00Z">
                  <w:rPr>
                    <w:noProof/>
                    <w:webHidden/>
                  </w:rPr>
                </w:rPrChange>
              </w:rPr>
              <w:instrText xml:space="preserve"> PAGEREF _Toc64223382 \h </w:instrText>
            </w:r>
            <w:r w:rsidRPr="008D65BC">
              <w:rPr>
                <w:noProof/>
                <w:webHidden/>
                <w:rPrChange w:id="423" w:author="mpountou" w:date="2021-02-14T19:27:00Z">
                  <w:rPr>
                    <w:noProof/>
                    <w:webHidden/>
                  </w:rPr>
                </w:rPrChange>
              </w:rPr>
            </w:r>
          </w:ins>
          <w:r w:rsidRPr="008D65BC">
            <w:rPr>
              <w:noProof/>
              <w:webHidden/>
              <w:rPrChange w:id="424" w:author="mpountou" w:date="2021-02-14T19:27:00Z">
                <w:rPr>
                  <w:noProof/>
                  <w:webHidden/>
                </w:rPr>
              </w:rPrChange>
            </w:rPr>
            <w:fldChar w:fldCharType="separate"/>
          </w:r>
          <w:ins w:id="425" w:author="mpountou" w:date="2021-02-14T19:26:00Z">
            <w:r w:rsidRPr="008D65BC">
              <w:rPr>
                <w:noProof/>
                <w:webHidden/>
                <w:rPrChange w:id="426" w:author="mpountou" w:date="2021-02-14T19:27:00Z">
                  <w:rPr>
                    <w:noProof/>
                    <w:webHidden/>
                  </w:rPr>
                </w:rPrChange>
              </w:rPr>
              <w:t>20</w:t>
            </w:r>
            <w:r w:rsidRPr="008D65BC">
              <w:rPr>
                <w:noProof/>
                <w:webHidden/>
                <w:rPrChange w:id="427" w:author="mpountou" w:date="2021-02-14T19:27:00Z">
                  <w:rPr>
                    <w:noProof/>
                    <w:webHidden/>
                  </w:rPr>
                </w:rPrChange>
              </w:rPr>
              <w:fldChar w:fldCharType="end"/>
            </w:r>
            <w:r w:rsidRPr="008D65BC">
              <w:rPr>
                <w:rStyle w:val="-"/>
                <w:noProof/>
                <w:rPrChange w:id="428" w:author="mpountou" w:date="2021-02-14T19:27:00Z">
                  <w:rPr>
                    <w:rStyle w:val="-"/>
                    <w:noProof/>
                  </w:rPr>
                </w:rPrChange>
              </w:rPr>
              <w:fldChar w:fldCharType="end"/>
            </w:r>
          </w:ins>
        </w:p>
        <w:p w14:paraId="57E7323A" w14:textId="5C2BB0A6" w:rsidR="000D2B64" w:rsidRPr="008D65BC" w:rsidRDefault="000D2B64">
          <w:pPr>
            <w:pStyle w:val="30"/>
            <w:tabs>
              <w:tab w:val="left" w:pos="1320"/>
              <w:tab w:val="right" w:leader="dot" w:pos="8296"/>
            </w:tabs>
            <w:rPr>
              <w:ins w:id="429" w:author="mpountou" w:date="2021-02-14T19:26:00Z"/>
              <w:rFonts w:asciiTheme="minorHAnsi" w:eastAsiaTheme="minorEastAsia" w:hAnsiTheme="minorHAnsi" w:cstheme="minorBidi"/>
              <w:noProof/>
              <w:szCs w:val="22"/>
              <w:lang w:eastAsia="el-GR"/>
              <w:rPrChange w:id="430" w:author="mpountou" w:date="2021-02-14T19:27:00Z">
                <w:rPr>
                  <w:ins w:id="431" w:author="mpountou" w:date="2021-02-14T19:26:00Z"/>
                  <w:rFonts w:asciiTheme="minorHAnsi" w:eastAsiaTheme="minorEastAsia" w:hAnsiTheme="minorHAnsi" w:cstheme="minorBidi"/>
                  <w:noProof/>
                  <w:szCs w:val="22"/>
                  <w:lang w:eastAsia="el-GR"/>
                </w:rPr>
              </w:rPrChange>
            </w:rPr>
          </w:pPr>
          <w:ins w:id="432" w:author="mpountou" w:date="2021-02-14T19:26:00Z">
            <w:r w:rsidRPr="008D65BC">
              <w:rPr>
                <w:rStyle w:val="-"/>
                <w:noProof/>
                <w:rPrChange w:id="433" w:author="mpountou" w:date="2021-02-14T19:27:00Z">
                  <w:rPr>
                    <w:rStyle w:val="-"/>
                    <w:noProof/>
                  </w:rPr>
                </w:rPrChange>
              </w:rPr>
              <w:fldChar w:fldCharType="begin"/>
            </w:r>
            <w:r w:rsidRPr="008D65BC">
              <w:rPr>
                <w:rStyle w:val="-"/>
                <w:noProof/>
                <w:rPrChange w:id="434" w:author="mpountou" w:date="2021-02-14T19:27:00Z">
                  <w:rPr>
                    <w:rStyle w:val="-"/>
                    <w:noProof/>
                  </w:rPr>
                </w:rPrChange>
              </w:rPr>
              <w:instrText xml:space="preserve"> </w:instrText>
            </w:r>
            <w:r w:rsidRPr="008D65BC">
              <w:rPr>
                <w:noProof/>
                <w:rPrChange w:id="435" w:author="mpountou" w:date="2021-02-14T19:27:00Z">
                  <w:rPr>
                    <w:noProof/>
                  </w:rPr>
                </w:rPrChange>
              </w:rPr>
              <w:instrText>HYPERLINK \l "_Toc64223383"</w:instrText>
            </w:r>
            <w:r w:rsidRPr="008D65BC">
              <w:rPr>
                <w:rStyle w:val="-"/>
                <w:noProof/>
                <w:rPrChange w:id="436" w:author="mpountou" w:date="2021-02-14T19:27:00Z">
                  <w:rPr>
                    <w:rStyle w:val="-"/>
                    <w:noProof/>
                  </w:rPr>
                </w:rPrChange>
              </w:rPr>
              <w:instrText xml:space="preserve"> </w:instrText>
            </w:r>
            <w:r w:rsidRPr="008D65BC">
              <w:rPr>
                <w:rStyle w:val="-"/>
                <w:noProof/>
                <w:rPrChange w:id="437" w:author="mpountou" w:date="2021-02-14T19:27:00Z">
                  <w:rPr>
                    <w:rStyle w:val="-"/>
                    <w:noProof/>
                  </w:rPr>
                </w:rPrChange>
              </w:rPr>
            </w:r>
            <w:r w:rsidRPr="008D65BC">
              <w:rPr>
                <w:rStyle w:val="-"/>
                <w:noProof/>
                <w:rPrChange w:id="438" w:author="mpountou" w:date="2021-02-14T19:27:00Z">
                  <w:rPr>
                    <w:rStyle w:val="-"/>
                    <w:noProof/>
                  </w:rPr>
                </w:rPrChange>
              </w:rPr>
              <w:fldChar w:fldCharType="separate"/>
            </w:r>
            <w:r w:rsidRPr="008D65BC">
              <w:rPr>
                <w:rStyle w:val="-"/>
                <w:bCs/>
                <w:noProof/>
                <w:rPrChange w:id="439" w:author="mpountou" w:date="2021-02-14T19:27:00Z">
                  <w:rPr>
                    <w:rStyle w:val="-"/>
                    <w:b/>
                    <w:bCs/>
                    <w:noProof/>
                  </w:rPr>
                </w:rPrChange>
              </w:rPr>
              <w:t>2.2.3</w:t>
            </w:r>
            <w:r w:rsidRPr="008D65BC">
              <w:rPr>
                <w:rFonts w:asciiTheme="minorHAnsi" w:eastAsiaTheme="minorEastAsia" w:hAnsiTheme="minorHAnsi" w:cstheme="minorBidi"/>
                <w:noProof/>
                <w:szCs w:val="22"/>
                <w:lang w:eastAsia="el-GR"/>
                <w:rPrChange w:id="440" w:author="mpountou" w:date="2021-02-14T19:27:00Z">
                  <w:rPr>
                    <w:rFonts w:asciiTheme="minorHAnsi" w:eastAsiaTheme="minorEastAsia" w:hAnsiTheme="minorHAnsi" w:cstheme="minorBidi"/>
                    <w:noProof/>
                    <w:szCs w:val="22"/>
                    <w:lang w:eastAsia="el-GR"/>
                  </w:rPr>
                </w:rPrChange>
              </w:rPr>
              <w:tab/>
            </w:r>
            <w:r w:rsidRPr="008D65BC">
              <w:rPr>
                <w:rStyle w:val="-"/>
                <w:bCs/>
                <w:noProof/>
                <w:rPrChange w:id="441" w:author="mpountou" w:date="2021-02-14T19:27:00Z">
                  <w:rPr>
                    <w:rStyle w:val="-"/>
                    <w:b/>
                    <w:bCs/>
                    <w:noProof/>
                  </w:rPr>
                </w:rPrChange>
              </w:rPr>
              <w:t>Μέσο απόλυτο σφάλμα (</w:t>
            </w:r>
            <w:r w:rsidRPr="008D65BC">
              <w:rPr>
                <w:rStyle w:val="-"/>
                <w:bCs/>
                <w:noProof/>
                <w:lang w:val="en-US"/>
                <w:rPrChange w:id="442" w:author="mpountou" w:date="2021-02-14T19:27:00Z">
                  <w:rPr>
                    <w:rStyle w:val="-"/>
                    <w:b/>
                    <w:bCs/>
                    <w:noProof/>
                    <w:lang w:val="en-US"/>
                  </w:rPr>
                </w:rPrChange>
              </w:rPr>
              <w:t>MAE</w:t>
            </w:r>
            <w:r w:rsidRPr="008D65BC">
              <w:rPr>
                <w:rStyle w:val="-"/>
                <w:bCs/>
                <w:noProof/>
                <w:rPrChange w:id="443" w:author="mpountou" w:date="2021-02-14T19:27:00Z">
                  <w:rPr>
                    <w:rStyle w:val="-"/>
                    <w:b/>
                    <w:bCs/>
                    <w:noProof/>
                  </w:rPr>
                </w:rPrChange>
              </w:rPr>
              <w:t>)</w:t>
            </w:r>
            <w:r w:rsidRPr="008D65BC">
              <w:rPr>
                <w:noProof/>
                <w:webHidden/>
                <w:rPrChange w:id="444" w:author="mpountou" w:date="2021-02-14T19:27:00Z">
                  <w:rPr>
                    <w:noProof/>
                    <w:webHidden/>
                  </w:rPr>
                </w:rPrChange>
              </w:rPr>
              <w:tab/>
            </w:r>
            <w:r w:rsidRPr="008D65BC">
              <w:rPr>
                <w:noProof/>
                <w:webHidden/>
                <w:rPrChange w:id="445" w:author="mpountou" w:date="2021-02-14T19:27:00Z">
                  <w:rPr>
                    <w:noProof/>
                    <w:webHidden/>
                  </w:rPr>
                </w:rPrChange>
              </w:rPr>
              <w:fldChar w:fldCharType="begin"/>
            </w:r>
            <w:r w:rsidRPr="008D65BC">
              <w:rPr>
                <w:noProof/>
                <w:webHidden/>
                <w:rPrChange w:id="446" w:author="mpountou" w:date="2021-02-14T19:27:00Z">
                  <w:rPr>
                    <w:noProof/>
                    <w:webHidden/>
                  </w:rPr>
                </w:rPrChange>
              </w:rPr>
              <w:instrText xml:space="preserve"> PAGEREF _Toc64223383 \h </w:instrText>
            </w:r>
            <w:r w:rsidRPr="008D65BC">
              <w:rPr>
                <w:noProof/>
                <w:webHidden/>
                <w:rPrChange w:id="447" w:author="mpountou" w:date="2021-02-14T19:27:00Z">
                  <w:rPr>
                    <w:noProof/>
                    <w:webHidden/>
                  </w:rPr>
                </w:rPrChange>
              </w:rPr>
            </w:r>
          </w:ins>
          <w:r w:rsidRPr="008D65BC">
            <w:rPr>
              <w:noProof/>
              <w:webHidden/>
              <w:rPrChange w:id="448" w:author="mpountou" w:date="2021-02-14T19:27:00Z">
                <w:rPr>
                  <w:noProof/>
                  <w:webHidden/>
                </w:rPr>
              </w:rPrChange>
            </w:rPr>
            <w:fldChar w:fldCharType="separate"/>
          </w:r>
          <w:ins w:id="449" w:author="mpountou" w:date="2021-02-14T19:26:00Z">
            <w:r w:rsidRPr="008D65BC">
              <w:rPr>
                <w:noProof/>
                <w:webHidden/>
                <w:rPrChange w:id="450" w:author="mpountou" w:date="2021-02-14T19:27:00Z">
                  <w:rPr>
                    <w:noProof/>
                    <w:webHidden/>
                  </w:rPr>
                </w:rPrChange>
              </w:rPr>
              <w:t>20</w:t>
            </w:r>
            <w:r w:rsidRPr="008D65BC">
              <w:rPr>
                <w:noProof/>
                <w:webHidden/>
                <w:rPrChange w:id="451" w:author="mpountou" w:date="2021-02-14T19:27:00Z">
                  <w:rPr>
                    <w:noProof/>
                    <w:webHidden/>
                  </w:rPr>
                </w:rPrChange>
              </w:rPr>
              <w:fldChar w:fldCharType="end"/>
            </w:r>
            <w:r w:rsidRPr="008D65BC">
              <w:rPr>
                <w:rStyle w:val="-"/>
                <w:noProof/>
                <w:rPrChange w:id="452" w:author="mpountou" w:date="2021-02-14T19:27:00Z">
                  <w:rPr>
                    <w:rStyle w:val="-"/>
                    <w:noProof/>
                  </w:rPr>
                </w:rPrChange>
              </w:rPr>
              <w:fldChar w:fldCharType="end"/>
            </w:r>
          </w:ins>
        </w:p>
        <w:p w14:paraId="5B7ECF6F" w14:textId="1DD7FD42" w:rsidR="000D2B64" w:rsidRPr="008D65BC" w:rsidRDefault="000D2B64">
          <w:pPr>
            <w:pStyle w:val="30"/>
            <w:tabs>
              <w:tab w:val="left" w:pos="1320"/>
              <w:tab w:val="right" w:leader="dot" w:pos="8296"/>
            </w:tabs>
            <w:rPr>
              <w:ins w:id="453" w:author="mpountou" w:date="2021-02-14T19:26:00Z"/>
              <w:rFonts w:asciiTheme="minorHAnsi" w:eastAsiaTheme="minorEastAsia" w:hAnsiTheme="minorHAnsi" w:cstheme="minorBidi"/>
              <w:noProof/>
              <w:szCs w:val="22"/>
              <w:lang w:eastAsia="el-GR"/>
              <w:rPrChange w:id="454" w:author="mpountou" w:date="2021-02-14T19:27:00Z">
                <w:rPr>
                  <w:ins w:id="455" w:author="mpountou" w:date="2021-02-14T19:26:00Z"/>
                  <w:rFonts w:asciiTheme="minorHAnsi" w:eastAsiaTheme="minorEastAsia" w:hAnsiTheme="minorHAnsi" w:cstheme="minorBidi"/>
                  <w:noProof/>
                  <w:szCs w:val="22"/>
                  <w:lang w:eastAsia="el-GR"/>
                </w:rPr>
              </w:rPrChange>
            </w:rPr>
          </w:pPr>
          <w:ins w:id="456" w:author="mpountou" w:date="2021-02-14T19:26:00Z">
            <w:r w:rsidRPr="008D65BC">
              <w:rPr>
                <w:rStyle w:val="-"/>
                <w:noProof/>
                <w:rPrChange w:id="457" w:author="mpountou" w:date="2021-02-14T19:27:00Z">
                  <w:rPr>
                    <w:rStyle w:val="-"/>
                    <w:noProof/>
                  </w:rPr>
                </w:rPrChange>
              </w:rPr>
              <w:fldChar w:fldCharType="begin"/>
            </w:r>
            <w:r w:rsidRPr="008D65BC">
              <w:rPr>
                <w:rStyle w:val="-"/>
                <w:noProof/>
                <w:rPrChange w:id="458" w:author="mpountou" w:date="2021-02-14T19:27:00Z">
                  <w:rPr>
                    <w:rStyle w:val="-"/>
                    <w:noProof/>
                  </w:rPr>
                </w:rPrChange>
              </w:rPr>
              <w:instrText xml:space="preserve"> </w:instrText>
            </w:r>
            <w:r w:rsidRPr="008D65BC">
              <w:rPr>
                <w:noProof/>
                <w:rPrChange w:id="459" w:author="mpountou" w:date="2021-02-14T19:27:00Z">
                  <w:rPr>
                    <w:noProof/>
                  </w:rPr>
                </w:rPrChange>
              </w:rPr>
              <w:instrText>HYPERLINK \l "_Toc64223384"</w:instrText>
            </w:r>
            <w:r w:rsidRPr="008D65BC">
              <w:rPr>
                <w:rStyle w:val="-"/>
                <w:noProof/>
                <w:rPrChange w:id="460" w:author="mpountou" w:date="2021-02-14T19:27:00Z">
                  <w:rPr>
                    <w:rStyle w:val="-"/>
                    <w:noProof/>
                  </w:rPr>
                </w:rPrChange>
              </w:rPr>
              <w:instrText xml:space="preserve"> </w:instrText>
            </w:r>
            <w:r w:rsidRPr="008D65BC">
              <w:rPr>
                <w:rStyle w:val="-"/>
                <w:noProof/>
                <w:rPrChange w:id="461" w:author="mpountou" w:date="2021-02-14T19:27:00Z">
                  <w:rPr>
                    <w:rStyle w:val="-"/>
                    <w:noProof/>
                  </w:rPr>
                </w:rPrChange>
              </w:rPr>
            </w:r>
            <w:r w:rsidRPr="008D65BC">
              <w:rPr>
                <w:rStyle w:val="-"/>
                <w:noProof/>
                <w:rPrChange w:id="462" w:author="mpountou" w:date="2021-02-14T19:27:00Z">
                  <w:rPr>
                    <w:rStyle w:val="-"/>
                    <w:noProof/>
                  </w:rPr>
                </w:rPrChange>
              </w:rPr>
              <w:fldChar w:fldCharType="separate"/>
            </w:r>
            <w:r w:rsidRPr="008D65BC">
              <w:rPr>
                <w:rStyle w:val="-"/>
                <w:bCs/>
                <w:noProof/>
                <w:rPrChange w:id="463" w:author="mpountou" w:date="2021-02-14T19:27:00Z">
                  <w:rPr>
                    <w:rStyle w:val="-"/>
                    <w:b/>
                    <w:bCs/>
                    <w:noProof/>
                  </w:rPr>
                </w:rPrChange>
              </w:rPr>
              <w:t>2.2.4</w:t>
            </w:r>
            <w:r w:rsidRPr="008D65BC">
              <w:rPr>
                <w:rFonts w:asciiTheme="minorHAnsi" w:eastAsiaTheme="minorEastAsia" w:hAnsiTheme="minorHAnsi" w:cstheme="minorBidi"/>
                <w:noProof/>
                <w:szCs w:val="22"/>
                <w:lang w:eastAsia="el-GR"/>
                <w:rPrChange w:id="464" w:author="mpountou" w:date="2021-02-14T19:27:00Z">
                  <w:rPr>
                    <w:rFonts w:asciiTheme="minorHAnsi" w:eastAsiaTheme="minorEastAsia" w:hAnsiTheme="minorHAnsi" w:cstheme="minorBidi"/>
                    <w:noProof/>
                    <w:szCs w:val="22"/>
                    <w:lang w:eastAsia="el-GR"/>
                  </w:rPr>
                </w:rPrChange>
              </w:rPr>
              <w:tab/>
            </w:r>
            <w:r w:rsidRPr="008D65BC">
              <w:rPr>
                <w:rStyle w:val="-"/>
                <w:bCs/>
                <w:noProof/>
                <w:rPrChange w:id="465" w:author="mpountou" w:date="2021-02-14T19:27:00Z">
                  <w:rPr>
                    <w:rStyle w:val="-"/>
                    <w:b/>
                    <w:bCs/>
                    <w:noProof/>
                  </w:rPr>
                </w:rPrChange>
              </w:rPr>
              <w:t>Κάλυψη (</w:t>
            </w:r>
            <w:r w:rsidRPr="008D65BC">
              <w:rPr>
                <w:rStyle w:val="-"/>
                <w:bCs/>
                <w:noProof/>
                <w:lang w:val="en-US"/>
                <w:rPrChange w:id="466" w:author="mpountou" w:date="2021-02-14T19:27:00Z">
                  <w:rPr>
                    <w:rStyle w:val="-"/>
                    <w:b/>
                    <w:bCs/>
                    <w:noProof/>
                    <w:lang w:val="en-US"/>
                  </w:rPr>
                </w:rPrChange>
              </w:rPr>
              <w:t>Coverage)</w:t>
            </w:r>
            <w:r w:rsidRPr="008D65BC">
              <w:rPr>
                <w:noProof/>
                <w:webHidden/>
                <w:rPrChange w:id="467" w:author="mpountou" w:date="2021-02-14T19:27:00Z">
                  <w:rPr>
                    <w:noProof/>
                    <w:webHidden/>
                  </w:rPr>
                </w:rPrChange>
              </w:rPr>
              <w:tab/>
            </w:r>
            <w:r w:rsidRPr="008D65BC">
              <w:rPr>
                <w:noProof/>
                <w:webHidden/>
                <w:rPrChange w:id="468" w:author="mpountou" w:date="2021-02-14T19:27:00Z">
                  <w:rPr>
                    <w:noProof/>
                    <w:webHidden/>
                  </w:rPr>
                </w:rPrChange>
              </w:rPr>
              <w:fldChar w:fldCharType="begin"/>
            </w:r>
            <w:r w:rsidRPr="008D65BC">
              <w:rPr>
                <w:noProof/>
                <w:webHidden/>
                <w:rPrChange w:id="469" w:author="mpountou" w:date="2021-02-14T19:27:00Z">
                  <w:rPr>
                    <w:noProof/>
                    <w:webHidden/>
                  </w:rPr>
                </w:rPrChange>
              </w:rPr>
              <w:instrText xml:space="preserve"> PAGEREF _Toc64223384 \h </w:instrText>
            </w:r>
            <w:r w:rsidRPr="008D65BC">
              <w:rPr>
                <w:noProof/>
                <w:webHidden/>
                <w:rPrChange w:id="470" w:author="mpountou" w:date="2021-02-14T19:27:00Z">
                  <w:rPr>
                    <w:noProof/>
                    <w:webHidden/>
                  </w:rPr>
                </w:rPrChange>
              </w:rPr>
            </w:r>
          </w:ins>
          <w:r w:rsidRPr="008D65BC">
            <w:rPr>
              <w:noProof/>
              <w:webHidden/>
              <w:rPrChange w:id="471" w:author="mpountou" w:date="2021-02-14T19:27:00Z">
                <w:rPr>
                  <w:noProof/>
                  <w:webHidden/>
                </w:rPr>
              </w:rPrChange>
            </w:rPr>
            <w:fldChar w:fldCharType="separate"/>
          </w:r>
          <w:ins w:id="472" w:author="mpountou" w:date="2021-02-14T19:26:00Z">
            <w:r w:rsidRPr="008D65BC">
              <w:rPr>
                <w:noProof/>
                <w:webHidden/>
                <w:rPrChange w:id="473" w:author="mpountou" w:date="2021-02-14T19:27:00Z">
                  <w:rPr>
                    <w:noProof/>
                    <w:webHidden/>
                  </w:rPr>
                </w:rPrChange>
              </w:rPr>
              <w:t>21</w:t>
            </w:r>
            <w:r w:rsidRPr="008D65BC">
              <w:rPr>
                <w:noProof/>
                <w:webHidden/>
                <w:rPrChange w:id="474" w:author="mpountou" w:date="2021-02-14T19:27:00Z">
                  <w:rPr>
                    <w:noProof/>
                    <w:webHidden/>
                  </w:rPr>
                </w:rPrChange>
              </w:rPr>
              <w:fldChar w:fldCharType="end"/>
            </w:r>
            <w:r w:rsidRPr="008D65BC">
              <w:rPr>
                <w:rStyle w:val="-"/>
                <w:noProof/>
                <w:rPrChange w:id="475" w:author="mpountou" w:date="2021-02-14T19:27:00Z">
                  <w:rPr>
                    <w:rStyle w:val="-"/>
                    <w:noProof/>
                  </w:rPr>
                </w:rPrChange>
              </w:rPr>
              <w:fldChar w:fldCharType="end"/>
            </w:r>
          </w:ins>
        </w:p>
        <w:p w14:paraId="2AE8B289" w14:textId="76ECC122" w:rsidR="000D2B64" w:rsidRPr="008D65BC" w:rsidRDefault="000D2B64">
          <w:pPr>
            <w:pStyle w:val="30"/>
            <w:tabs>
              <w:tab w:val="left" w:pos="1320"/>
              <w:tab w:val="right" w:leader="dot" w:pos="8296"/>
            </w:tabs>
            <w:rPr>
              <w:ins w:id="476" w:author="mpountou" w:date="2021-02-14T19:26:00Z"/>
              <w:rFonts w:asciiTheme="minorHAnsi" w:eastAsiaTheme="minorEastAsia" w:hAnsiTheme="minorHAnsi" w:cstheme="minorBidi"/>
              <w:noProof/>
              <w:szCs w:val="22"/>
              <w:lang w:eastAsia="el-GR"/>
              <w:rPrChange w:id="477" w:author="mpountou" w:date="2021-02-14T19:27:00Z">
                <w:rPr>
                  <w:ins w:id="478" w:author="mpountou" w:date="2021-02-14T19:26:00Z"/>
                  <w:rFonts w:asciiTheme="minorHAnsi" w:eastAsiaTheme="minorEastAsia" w:hAnsiTheme="minorHAnsi" w:cstheme="minorBidi"/>
                  <w:noProof/>
                  <w:szCs w:val="22"/>
                  <w:lang w:eastAsia="el-GR"/>
                </w:rPr>
              </w:rPrChange>
            </w:rPr>
          </w:pPr>
          <w:ins w:id="479" w:author="mpountou" w:date="2021-02-14T19:26:00Z">
            <w:r w:rsidRPr="008D65BC">
              <w:rPr>
                <w:rStyle w:val="-"/>
                <w:noProof/>
                <w:rPrChange w:id="480" w:author="mpountou" w:date="2021-02-14T19:27:00Z">
                  <w:rPr>
                    <w:rStyle w:val="-"/>
                    <w:noProof/>
                  </w:rPr>
                </w:rPrChange>
              </w:rPr>
              <w:fldChar w:fldCharType="begin"/>
            </w:r>
            <w:r w:rsidRPr="008D65BC">
              <w:rPr>
                <w:rStyle w:val="-"/>
                <w:noProof/>
                <w:rPrChange w:id="481" w:author="mpountou" w:date="2021-02-14T19:27:00Z">
                  <w:rPr>
                    <w:rStyle w:val="-"/>
                    <w:noProof/>
                  </w:rPr>
                </w:rPrChange>
              </w:rPr>
              <w:instrText xml:space="preserve"> </w:instrText>
            </w:r>
            <w:r w:rsidRPr="008D65BC">
              <w:rPr>
                <w:noProof/>
                <w:rPrChange w:id="482" w:author="mpountou" w:date="2021-02-14T19:27:00Z">
                  <w:rPr>
                    <w:noProof/>
                  </w:rPr>
                </w:rPrChange>
              </w:rPr>
              <w:instrText>HYPERLINK \l "_Toc64223385"</w:instrText>
            </w:r>
            <w:r w:rsidRPr="008D65BC">
              <w:rPr>
                <w:rStyle w:val="-"/>
                <w:noProof/>
                <w:rPrChange w:id="483" w:author="mpountou" w:date="2021-02-14T19:27:00Z">
                  <w:rPr>
                    <w:rStyle w:val="-"/>
                    <w:noProof/>
                  </w:rPr>
                </w:rPrChange>
              </w:rPr>
              <w:instrText xml:space="preserve"> </w:instrText>
            </w:r>
            <w:r w:rsidRPr="008D65BC">
              <w:rPr>
                <w:rStyle w:val="-"/>
                <w:noProof/>
                <w:rPrChange w:id="484" w:author="mpountou" w:date="2021-02-14T19:27:00Z">
                  <w:rPr>
                    <w:rStyle w:val="-"/>
                    <w:noProof/>
                  </w:rPr>
                </w:rPrChange>
              </w:rPr>
            </w:r>
            <w:r w:rsidRPr="008D65BC">
              <w:rPr>
                <w:rStyle w:val="-"/>
                <w:noProof/>
                <w:rPrChange w:id="485" w:author="mpountou" w:date="2021-02-14T19:27:00Z">
                  <w:rPr>
                    <w:rStyle w:val="-"/>
                    <w:noProof/>
                  </w:rPr>
                </w:rPrChange>
              </w:rPr>
              <w:fldChar w:fldCharType="separate"/>
            </w:r>
            <w:r w:rsidRPr="008D65BC">
              <w:rPr>
                <w:rStyle w:val="-"/>
                <w:bCs/>
                <w:noProof/>
                <w:lang w:val="en-US"/>
                <w:rPrChange w:id="486" w:author="mpountou" w:date="2021-02-14T19:27:00Z">
                  <w:rPr>
                    <w:rStyle w:val="-"/>
                    <w:b/>
                    <w:bCs/>
                    <w:noProof/>
                    <w:lang w:val="en-US"/>
                  </w:rPr>
                </w:rPrChange>
              </w:rPr>
              <w:t>2.2.5</w:t>
            </w:r>
            <w:r w:rsidRPr="008D65BC">
              <w:rPr>
                <w:rFonts w:asciiTheme="minorHAnsi" w:eastAsiaTheme="minorEastAsia" w:hAnsiTheme="minorHAnsi" w:cstheme="minorBidi"/>
                <w:noProof/>
                <w:szCs w:val="22"/>
                <w:lang w:eastAsia="el-GR"/>
                <w:rPrChange w:id="48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488" w:author="mpountou" w:date="2021-02-14T19:27:00Z">
                  <w:rPr>
                    <w:rStyle w:val="-"/>
                    <w:b/>
                    <w:bCs/>
                    <w:noProof/>
                  </w:rPr>
                </w:rPrChange>
              </w:rPr>
              <w:t>Ποικιλομορφία (</w:t>
            </w:r>
            <w:r w:rsidRPr="008D65BC">
              <w:rPr>
                <w:rStyle w:val="-"/>
                <w:bCs/>
                <w:noProof/>
                <w:lang w:val="en-US"/>
                <w:rPrChange w:id="489" w:author="mpountou" w:date="2021-02-14T19:27:00Z">
                  <w:rPr>
                    <w:rStyle w:val="-"/>
                    <w:b/>
                    <w:bCs/>
                    <w:noProof/>
                    <w:lang w:val="en-US"/>
                  </w:rPr>
                </w:rPrChange>
              </w:rPr>
              <w:t>diversity)</w:t>
            </w:r>
            <w:r w:rsidRPr="008D65BC">
              <w:rPr>
                <w:noProof/>
                <w:webHidden/>
                <w:rPrChange w:id="490" w:author="mpountou" w:date="2021-02-14T19:27:00Z">
                  <w:rPr>
                    <w:noProof/>
                    <w:webHidden/>
                  </w:rPr>
                </w:rPrChange>
              </w:rPr>
              <w:tab/>
            </w:r>
            <w:r w:rsidRPr="008D65BC">
              <w:rPr>
                <w:noProof/>
                <w:webHidden/>
                <w:rPrChange w:id="491" w:author="mpountou" w:date="2021-02-14T19:27:00Z">
                  <w:rPr>
                    <w:noProof/>
                    <w:webHidden/>
                  </w:rPr>
                </w:rPrChange>
              </w:rPr>
              <w:fldChar w:fldCharType="begin"/>
            </w:r>
            <w:r w:rsidRPr="008D65BC">
              <w:rPr>
                <w:noProof/>
                <w:webHidden/>
                <w:rPrChange w:id="492" w:author="mpountou" w:date="2021-02-14T19:27:00Z">
                  <w:rPr>
                    <w:noProof/>
                    <w:webHidden/>
                  </w:rPr>
                </w:rPrChange>
              </w:rPr>
              <w:instrText xml:space="preserve"> PAGEREF _Toc64223385 \h </w:instrText>
            </w:r>
            <w:r w:rsidRPr="008D65BC">
              <w:rPr>
                <w:noProof/>
                <w:webHidden/>
                <w:rPrChange w:id="493" w:author="mpountou" w:date="2021-02-14T19:27:00Z">
                  <w:rPr>
                    <w:noProof/>
                    <w:webHidden/>
                  </w:rPr>
                </w:rPrChange>
              </w:rPr>
            </w:r>
          </w:ins>
          <w:r w:rsidRPr="008D65BC">
            <w:rPr>
              <w:noProof/>
              <w:webHidden/>
              <w:rPrChange w:id="494" w:author="mpountou" w:date="2021-02-14T19:27:00Z">
                <w:rPr>
                  <w:noProof/>
                  <w:webHidden/>
                </w:rPr>
              </w:rPrChange>
            </w:rPr>
            <w:fldChar w:fldCharType="separate"/>
          </w:r>
          <w:ins w:id="495" w:author="mpountou" w:date="2021-02-14T19:26:00Z">
            <w:r w:rsidRPr="008D65BC">
              <w:rPr>
                <w:noProof/>
                <w:webHidden/>
                <w:rPrChange w:id="496" w:author="mpountou" w:date="2021-02-14T19:27:00Z">
                  <w:rPr>
                    <w:noProof/>
                    <w:webHidden/>
                  </w:rPr>
                </w:rPrChange>
              </w:rPr>
              <w:t>21</w:t>
            </w:r>
            <w:r w:rsidRPr="008D65BC">
              <w:rPr>
                <w:noProof/>
                <w:webHidden/>
                <w:rPrChange w:id="497" w:author="mpountou" w:date="2021-02-14T19:27:00Z">
                  <w:rPr>
                    <w:noProof/>
                    <w:webHidden/>
                  </w:rPr>
                </w:rPrChange>
              </w:rPr>
              <w:fldChar w:fldCharType="end"/>
            </w:r>
            <w:r w:rsidRPr="008D65BC">
              <w:rPr>
                <w:rStyle w:val="-"/>
                <w:noProof/>
                <w:rPrChange w:id="498" w:author="mpountou" w:date="2021-02-14T19:27:00Z">
                  <w:rPr>
                    <w:rStyle w:val="-"/>
                    <w:noProof/>
                  </w:rPr>
                </w:rPrChange>
              </w:rPr>
              <w:fldChar w:fldCharType="end"/>
            </w:r>
          </w:ins>
        </w:p>
        <w:p w14:paraId="3C160A1C" w14:textId="4BD5CE0C" w:rsidR="000D2B64" w:rsidRDefault="000D2B64">
          <w:pPr>
            <w:pStyle w:val="30"/>
            <w:tabs>
              <w:tab w:val="left" w:pos="1320"/>
              <w:tab w:val="right" w:leader="dot" w:pos="8296"/>
            </w:tabs>
            <w:rPr>
              <w:ins w:id="499" w:author="mpountou" w:date="2021-02-14T19:26:00Z"/>
              <w:rFonts w:asciiTheme="minorHAnsi" w:eastAsiaTheme="minorEastAsia" w:hAnsiTheme="minorHAnsi" w:cstheme="minorBidi"/>
              <w:noProof/>
              <w:szCs w:val="22"/>
              <w:lang w:eastAsia="el-GR"/>
            </w:rPr>
          </w:pPr>
          <w:ins w:id="500" w:author="mpountou" w:date="2021-02-14T19:26:00Z">
            <w:r w:rsidRPr="009507A7">
              <w:rPr>
                <w:rStyle w:val="-"/>
                <w:noProof/>
              </w:rPr>
              <w:lastRenderedPageBreak/>
              <w:fldChar w:fldCharType="begin"/>
            </w:r>
            <w:r w:rsidRPr="009507A7">
              <w:rPr>
                <w:rStyle w:val="-"/>
                <w:noProof/>
              </w:rPr>
              <w:instrText xml:space="preserve"> </w:instrText>
            </w:r>
            <w:r>
              <w:rPr>
                <w:noProof/>
              </w:rPr>
              <w:instrText>HYPERLINK \l "_Toc64223386"</w:instrText>
            </w:r>
            <w:r w:rsidRPr="009507A7">
              <w:rPr>
                <w:rStyle w:val="-"/>
                <w:noProof/>
              </w:rPr>
              <w:instrText xml:space="preserve"> </w:instrText>
            </w:r>
            <w:r w:rsidRPr="009507A7">
              <w:rPr>
                <w:rStyle w:val="-"/>
                <w:noProof/>
              </w:rPr>
            </w:r>
            <w:r w:rsidRPr="009507A7">
              <w:rPr>
                <w:rStyle w:val="-"/>
                <w:noProof/>
              </w:rPr>
              <w:fldChar w:fldCharType="separate"/>
            </w:r>
            <w:r w:rsidRPr="008D65BC">
              <w:rPr>
                <w:rStyle w:val="-"/>
                <w:bCs/>
                <w:noProof/>
                <w:rPrChange w:id="501" w:author="mpountou" w:date="2021-02-14T19:27:00Z">
                  <w:rPr>
                    <w:rStyle w:val="-"/>
                    <w:b/>
                    <w:bCs/>
                    <w:noProof/>
                  </w:rPr>
                </w:rPrChange>
              </w:rPr>
              <w:t>2.2.6</w:t>
            </w:r>
            <w:r w:rsidRPr="008D65BC">
              <w:rPr>
                <w:rFonts w:asciiTheme="minorHAnsi" w:eastAsiaTheme="minorEastAsia" w:hAnsiTheme="minorHAnsi" w:cstheme="minorBidi"/>
                <w:noProof/>
                <w:szCs w:val="22"/>
                <w:lang w:eastAsia="el-GR"/>
                <w:rPrChange w:id="502" w:author="mpountou" w:date="2021-02-14T19:27:00Z">
                  <w:rPr>
                    <w:rFonts w:asciiTheme="minorHAnsi" w:eastAsiaTheme="minorEastAsia" w:hAnsiTheme="minorHAnsi" w:cstheme="minorBidi"/>
                    <w:noProof/>
                    <w:szCs w:val="22"/>
                    <w:lang w:eastAsia="el-GR"/>
                  </w:rPr>
                </w:rPrChange>
              </w:rPr>
              <w:tab/>
            </w:r>
            <w:r w:rsidRPr="008D65BC">
              <w:rPr>
                <w:rStyle w:val="-"/>
                <w:bCs/>
                <w:noProof/>
                <w:rPrChange w:id="503" w:author="mpountou" w:date="2021-02-14T19:27:00Z">
                  <w:rPr>
                    <w:rStyle w:val="-"/>
                    <w:b/>
                    <w:bCs/>
                    <w:noProof/>
                  </w:rPr>
                </w:rPrChange>
              </w:rPr>
              <w:t>Καινοτομία (</w:t>
            </w:r>
            <w:r w:rsidRPr="008D65BC">
              <w:rPr>
                <w:rStyle w:val="-"/>
                <w:bCs/>
                <w:noProof/>
                <w:lang w:val="en-US"/>
                <w:rPrChange w:id="504" w:author="mpountou" w:date="2021-02-14T19:27:00Z">
                  <w:rPr>
                    <w:rStyle w:val="-"/>
                    <w:b/>
                    <w:bCs/>
                    <w:noProof/>
                    <w:lang w:val="en-US"/>
                  </w:rPr>
                </w:rPrChange>
              </w:rPr>
              <w:t>novelty)</w:t>
            </w:r>
            <w:r>
              <w:rPr>
                <w:noProof/>
                <w:webHidden/>
              </w:rPr>
              <w:tab/>
            </w:r>
            <w:r>
              <w:rPr>
                <w:noProof/>
                <w:webHidden/>
              </w:rPr>
              <w:fldChar w:fldCharType="begin"/>
            </w:r>
            <w:r>
              <w:rPr>
                <w:noProof/>
                <w:webHidden/>
              </w:rPr>
              <w:instrText xml:space="preserve"> PAGEREF _Toc64223386 \h </w:instrText>
            </w:r>
            <w:r>
              <w:rPr>
                <w:noProof/>
                <w:webHidden/>
              </w:rPr>
            </w:r>
          </w:ins>
          <w:r>
            <w:rPr>
              <w:noProof/>
              <w:webHidden/>
            </w:rPr>
            <w:fldChar w:fldCharType="separate"/>
          </w:r>
          <w:ins w:id="505" w:author="mpountou" w:date="2021-02-14T19:26:00Z">
            <w:r>
              <w:rPr>
                <w:noProof/>
                <w:webHidden/>
              </w:rPr>
              <w:t>22</w:t>
            </w:r>
            <w:r>
              <w:rPr>
                <w:noProof/>
                <w:webHidden/>
              </w:rPr>
              <w:fldChar w:fldCharType="end"/>
            </w:r>
            <w:r w:rsidRPr="009507A7">
              <w:rPr>
                <w:rStyle w:val="-"/>
                <w:noProof/>
              </w:rPr>
              <w:fldChar w:fldCharType="end"/>
            </w:r>
          </w:ins>
        </w:p>
        <w:p w14:paraId="348EB3EE" w14:textId="41CB013E" w:rsidR="000D2B64" w:rsidRDefault="000D2B64">
          <w:pPr>
            <w:pStyle w:val="10"/>
            <w:tabs>
              <w:tab w:val="left" w:pos="480"/>
              <w:tab w:val="right" w:leader="dot" w:pos="8296"/>
            </w:tabs>
            <w:rPr>
              <w:ins w:id="506" w:author="mpountou" w:date="2021-02-14T19:26:00Z"/>
              <w:rFonts w:asciiTheme="minorHAnsi" w:eastAsiaTheme="minorEastAsia" w:hAnsiTheme="minorHAnsi" w:cstheme="minorBidi"/>
              <w:noProof/>
              <w:szCs w:val="22"/>
              <w:lang w:eastAsia="el-GR"/>
            </w:rPr>
          </w:pPr>
          <w:ins w:id="507" w:author="mpountou" w:date="2021-02-14T19:26:00Z">
            <w:r w:rsidRPr="009507A7">
              <w:rPr>
                <w:rStyle w:val="-"/>
                <w:noProof/>
              </w:rPr>
              <w:fldChar w:fldCharType="begin"/>
            </w:r>
            <w:r w:rsidRPr="009507A7">
              <w:rPr>
                <w:rStyle w:val="-"/>
                <w:noProof/>
              </w:rPr>
              <w:instrText xml:space="preserve"> </w:instrText>
            </w:r>
            <w:r>
              <w:rPr>
                <w:noProof/>
              </w:rPr>
              <w:instrText>HYPERLINK \l "_Toc64223387"</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rPr>
              <w:t>3</w:t>
            </w:r>
            <w:r>
              <w:rPr>
                <w:rFonts w:asciiTheme="minorHAnsi" w:eastAsiaTheme="minorEastAsia" w:hAnsiTheme="minorHAnsi" w:cstheme="minorBidi"/>
                <w:noProof/>
                <w:szCs w:val="22"/>
                <w:lang w:eastAsia="el-GR"/>
              </w:rPr>
              <w:tab/>
            </w:r>
            <w:r w:rsidRPr="009507A7">
              <w:rPr>
                <w:rStyle w:val="-"/>
                <w:b/>
                <w:bCs/>
                <w:noProof/>
              </w:rPr>
              <w:t>Υλοποιήσεις συστημάτων προτάσεων</w:t>
            </w:r>
            <w:r>
              <w:rPr>
                <w:noProof/>
                <w:webHidden/>
              </w:rPr>
              <w:tab/>
            </w:r>
            <w:r>
              <w:rPr>
                <w:noProof/>
                <w:webHidden/>
              </w:rPr>
              <w:fldChar w:fldCharType="begin"/>
            </w:r>
            <w:r>
              <w:rPr>
                <w:noProof/>
                <w:webHidden/>
              </w:rPr>
              <w:instrText xml:space="preserve"> PAGEREF _Toc64223387 \h </w:instrText>
            </w:r>
            <w:r>
              <w:rPr>
                <w:noProof/>
                <w:webHidden/>
              </w:rPr>
            </w:r>
          </w:ins>
          <w:r>
            <w:rPr>
              <w:noProof/>
              <w:webHidden/>
            </w:rPr>
            <w:fldChar w:fldCharType="separate"/>
          </w:r>
          <w:ins w:id="508" w:author="mpountou" w:date="2021-02-14T19:26:00Z">
            <w:r>
              <w:rPr>
                <w:noProof/>
                <w:webHidden/>
              </w:rPr>
              <w:t>23</w:t>
            </w:r>
            <w:r>
              <w:rPr>
                <w:noProof/>
                <w:webHidden/>
              </w:rPr>
              <w:fldChar w:fldCharType="end"/>
            </w:r>
            <w:r w:rsidRPr="009507A7">
              <w:rPr>
                <w:rStyle w:val="-"/>
                <w:noProof/>
              </w:rPr>
              <w:fldChar w:fldCharType="end"/>
            </w:r>
          </w:ins>
        </w:p>
        <w:p w14:paraId="6199908B" w14:textId="162D2337" w:rsidR="000D2B64" w:rsidRPr="008D65BC" w:rsidRDefault="000D2B64">
          <w:pPr>
            <w:pStyle w:val="20"/>
            <w:tabs>
              <w:tab w:val="left" w:pos="720"/>
              <w:tab w:val="right" w:leader="dot" w:pos="8296"/>
            </w:tabs>
            <w:rPr>
              <w:ins w:id="509" w:author="mpountou" w:date="2021-02-14T19:26:00Z"/>
              <w:rFonts w:asciiTheme="minorHAnsi" w:eastAsiaTheme="minorEastAsia" w:hAnsiTheme="minorHAnsi" w:cstheme="minorBidi"/>
              <w:noProof/>
              <w:szCs w:val="22"/>
              <w:lang w:eastAsia="el-GR"/>
              <w:rPrChange w:id="510" w:author="mpountou" w:date="2021-02-14T19:27:00Z">
                <w:rPr>
                  <w:ins w:id="511" w:author="mpountou" w:date="2021-02-14T19:26:00Z"/>
                  <w:rFonts w:asciiTheme="minorHAnsi" w:eastAsiaTheme="minorEastAsia" w:hAnsiTheme="minorHAnsi" w:cstheme="minorBidi"/>
                  <w:noProof/>
                  <w:szCs w:val="22"/>
                  <w:lang w:eastAsia="el-GR"/>
                </w:rPr>
              </w:rPrChange>
            </w:rPr>
          </w:pPr>
          <w:ins w:id="512" w:author="mpountou" w:date="2021-02-14T19:26:00Z">
            <w:r w:rsidRPr="008D65BC">
              <w:rPr>
                <w:rStyle w:val="-"/>
                <w:noProof/>
                <w:rPrChange w:id="513" w:author="mpountou" w:date="2021-02-14T19:27:00Z">
                  <w:rPr>
                    <w:rStyle w:val="-"/>
                    <w:noProof/>
                  </w:rPr>
                </w:rPrChange>
              </w:rPr>
              <w:fldChar w:fldCharType="begin"/>
            </w:r>
            <w:r w:rsidRPr="008D65BC">
              <w:rPr>
                <w:rStyle w:val="-"/>
                <w:noProof/>
                <w:rPrChange w:id="514" w:author="mpountou" w:date="2021-02-14T19:27:00Z">
                  <w:rPr>
                    <w:rStyle w:val="-"/>
                    <w:noProof/>
                  </w:rPr>
                </w:rPrChange>
              </w:rPr>
              <w:instrText xml:space="preserve"> </w:instrText>
            </w:r>
            <w:r w:rsidRPr="008D65BC">
              <w:rPr>
                <w:noProof/>
                <w:rPrChange w:id="515" w:author="mpountou" w:date="2021-02-14T19:27:00Z">
                  <w:rPr>
                    <w:noProof/>
                  </w:rPr>
                </w:rPrChange>
              </w:rPr>
              <w:instrText>HYPERLINK \l "_Toc64223388"</w:instrText>
            </w:r>
            <w:r w:rsidRPr="008D65BC">
              <w:rPr>
                <w:rStyle w:val="-"/>
                <w:noProof/>
                <w:rPrChange w:id="516" w:author="mpountou" w:date="2021-02-14T19:27:00Z">
                  <w:rPr>
                    <w:rStyle w:val="-"/>
                    <w:noProof/>
                  </w:rPr>
                </w:rPrChange>
              </w:rPr>
              <w:instrText xml:space="preserve"> </w:instrText>
            </w:r>
            <w:r w:rsidRPr="008D65BC">
              <w:rPr>
                <w:rStyle w:val="-"/>
                <w:noProof/>
                <w:rPrChange w:id="517" w:author="mpountou" w:date="2021-02-14T19:27:00Z">
                  <w:rPr>
                    <w:rStyle w:val="-"/>
                    <w:noProof/>
                  </w:rPr>
                </w:rPrChange>
              </w:rPr>
            </w:r>
            <w:r w:rsidRPr="008D65BC">
              <w:rPr>
                <w:rStyle w:val="-"/>
                <w:noProof/>
                <w:rPrChange w:id="518" w:author="mpountou" w:date="2021-02-14T19:27:00Z">
                  <w:rPr>
                    <w:rStyle w:val="-"/>
                    <w:noProof/>
                  </w:rPr>
                </w:rPrChange>
              </w:rPr>
              <w:fldChar w:fldCharType="separate"/>
            </w:r>
            <w:r w:rsidRPr="008D65BC">
              <w:rPr>
                <w:rStyle w:val="-"/>
                <w:bCs/>
                <w:noProof/>
                <w:rPrChange w:id="519" w:author="mpountou" w:date="2021-02-14T19:27:00Z">
                  <w:rPr>
                    <w:rStyle w:val="-"/>
                    <w:b/>
                    <w:bCs/>
                    <w:noProof/>
                  </w:rPr>
                </w:rPrChange>
              </w:rPr>
              <w:t>3.1</w:t>
            </w:r>
            <w:r w:rsidRPr="008D65BC">
              <w:rPr>
                <w:rFonts w:asciiTheme="minorHAnsi" w:eastAsiaTheme="minorEastAsia" w:hAnsiTheme="minorHAnsi" w:cstheme="minorBidi"/>
                <w:noProof/>
                <w:szCs w:val="22"/>
                <w:lang w:eastAsia="el-GR"/>
                <w:rPrChange w:id="520" w:author="mpountou" w:date="2021-02-14T19:27:00Z">
                  <w:rPr>
                    <w:rFonts w:asciiTheme="minorHAnsi" w:eastAsiaTheme="minorEastAsia" w:hAnsiTheme="minorHAnsi" w:cstheme="minorBidi"/>
                    <w:noProof/>
                    <w:szCs w:val="22"/>
                    <w:lang w:eastAsia="el-GR"/>
                  </w:rPr>
                </w:rPrChange>
              </w:rPr>
              <w:tab/>
            </w:r>
            <w:r w:rsidRPr="008D65BC">
              <w:rPr>
                <w:rStyle w:val="-"/>
                <w:bCs/>
                <w:noProof/>
                <w:rPrChange w:id="521" w:author="mpountou" w:date="2021-02-14T19:27:00Z">
                  <w:rPr>
                    <w:rStyle w:val="-"/>
                    <w:b/>
                    <w:bCs/>
                    <w:noProof/>
                  </w:rPr>
                </w:rPrChange>
              </w:rPr>
              <w:t>Προ</w:t>
            </w:r>
            <w:r w:rsidRPr="008D65BC">
              <w:rPr>
                <w:rStyle w:val="-"/>
                <w:bCs/>
                <w:noProof/>
                <w:lang w:val="en-US"/>
                <w:rPrChange w:id="522" w:author="mpountou" w:date="2021-02-14T19:27:00Z">
                  <w:rPr>
                    <w:rStyle w:val="-"/>
                    <w:b/>
                    <w:bCs/>
                    <w:noProof/>
                    <w:lang w:val="en-US"/>
                  </w:rPr>
                </w:rPrChange>
              </w:rPr>
              <w:t>-</w:t>
            </w:r>
            <w:r w:rsidRPr="008D65BC">
              <w:rPr>
                <w:rStyle w:val="-"/>
                <w:bCs/>
                <w:noProof/>
                <w:rPrChange w:id="523" w:author="mpountou" w:date="2021-02-14T19:27:00Z">
                  <w:rPr>
                    <w:rStyle w:val="-"/>
                    <w:b/>
                    <w:bCs/>
                    <w:noProof/>
                  </w:rPr>
                </w:rPrChange>
              </w:rPr>
              <w:t>επεξεργασία Δεδομένων</w:t>
            </w:r>
            <w:r w:rsidRPr="008D65BC">
              <w:rPr>
                <w:noProof/>
                <w:webHidden/>
                <w:rPrChange w:id="524" w:author="mpountou" w:date="2021-02-14T19:27:00Z">
                  <w:rPr>
                    <w:noProof/>
                    <w:webHidden/>
                  </w:rPr>
                </w:rPrChange>
              </w:rPr>
              <w:tab/>
            </w:r>
            <w:r w:rsidRPr="008D65BC">
              <w:rPr>
                <w:noProof/>
                <w:webHidden/>
                <w:rPrChange w:id="525" w:author="mpountou" w:date="2021-02-14T19:27:00Z">
                  <w:rPr>
                    <w:noProof/>
                    <w:webHidden/>
                  </w:rPr>
                </w:rPrChange>
              </w:rPr>
              <w:fldChar w:fldCharType="begin"/>
            </w:r>
            <w:r w:rsidRPr="008D65BC">
              <w:rPr>
                <w:noProof/>
                <w:webHidden/>
                <w:rPrChange w:id="526" w:author="mpountou" w:date="2021-02-14T19:27:00Z">
                  <w:rPr>
                    <w:noProof/>
                    <w:webHidden/>
                  </w:rPr>
                </w:rPrChange>
              </w:rPr>
              <w:instrText xml:space="preserve"> PAGEREF _Toc64223388 \h </w:instrText>
            </w:r>
            <w:r w:rsidRPr="008D65BC">
              <w:rPr>
                <w:noProof/>
                <w:webHidden/>
                <w:rPrChange w:id="527" w:author="mpountou" w:date="2021-02-14T19:27:00Z">
                  <w:rPr>
                    <w:noProof/>
                    <w:webHidden/>
                  </w:rPr>
                </w:rPrChange>
              </w:rPr>
            </w:r>
          </w:ins>
          <w:r w:rsidRPr="008D65BC">
            <w:rPr>
              <w:noProof/>
              <w:webHidden/>
              <w:rPrChange w:id="528" w:author="mpountou" w:date="2021-02-14T19:27:00Z">
                <w:rPr>
                  <w:noProof/>
                  <w:webHidden/>
                </w:rPr>
              </w:rPrChange>
            </w:rPr>
            <w:fldChar w:fldCharType="separate"/>
          </w:r>
          <w:ins w:id="529" w:author="mpountou" w:date="2021-02-14T19:26:00Z">
            <w:r w:rsidRPr="008D65BC">
              <w:rPr>
                <w:noProof/>
                <w:webHidden/>
                <w:rPrChange w:id="530" w:author="mpountou" w:date="2021-02-14T19:27:00Z">
                  <w:rPr>
                    <w:noProof/>
                    <w:webHidden/>
                  </w:rPr>
                </w:rPrChange>
              </w:rPr>
              <w:t>23</w:t>
            </w:r>
            <w:r w:rsidRPr="008D65BC">
              <w:rPr>
                <w:noProof/>
                <w:webHidden/>
                <w:rPrChange w:id="531" w:author="mpountou" w:date="2021-02-14T19:27:00Z">
                  <w:rPr>
                    <w:noProof/>
                    <w:webHidden/>
                  </w:rPr>
                </w:rPrChange>
              </w:rPr>
              <w:fldChar w:fldCharType="end"/>
            </w:r>
            <w:r w:rsidRPr="008D65BC">
              <w:rPr>
                <w:rStyle w:val="-"/>
                <w:noProof/>
                <w:rPrChange w:id="532" w:author="mpountou" w:date="2021-02-14T19:27:00Z">
                  <w:rPr>
                    <w:rStyle w:val="-"/>
                    <w:noProof/>
                  </w:rPr>
                </w:rPrChange>
              </w:rPr>
              <w:fldChar w:fldCharType="end"/>
            </w:r>
          </w:ins>
        </w:p>
        <w:p w14:paraId="5B4B1197" w14:textId="2E15FD69" w:rsidR="000D2B64" w:rsidRPr="008D65BC" w:rsidRDefault="000D2B64">
          <w:pPr>
            <w:pStyle w:val="30"/>
            <w:tabs>
              <w:tab w:val="left" w:pos="1100"/>
              <w:tab w:val="right" w:leader="dot" w:pos="8296"/>
            </w:tabs>
            <w:rPr>
              <w:ins w:id="533" w:author="mpountou" w:date="2021-02-14T19:26:00Z"/>
              <w:rFonts w:asciiTheme="minorHAnsi" w:eastAsiaTheme="minorEastAsia" w:hAnsiTheme="minorHAnsi" w:cstheme="minorBidi"/>
              <w:noProof/>
              <w:szCs w:val="22"/>
              <w:lang w:eastAsia="el-GR"/>
              <w:rPrChange w:id="534" w:author="mpountou" w:date="2021-02-14T19:27:00Z">
                <w:rPr>
                  <w:ins w:id="535" w:author="mpountou" w:date="2021-02-14T19:26:00Z"/>
                  <w:rFonts w:asciiTheme="minorHAnsi" w:eastAsiaTheme="minorEastAsia" w:hAnsiTheme="minorHAnsi" w:cstheme="minorBidi"/>
                  <w:noProof/>
                  <w:szCs w:val="22"/>
                  <w:lang w:eastAsia="el-GR"/>
                </w:rPr>
              </w:rPrChange>
            </w:rPr>
          </w:pPr>
          <w:ins w:id="536" w:author="mpountou" w:date="2021-02-14T19:26:00Z">
            <w:r w:rsidRPr="008D65BC">
              <w:rPr>
                <w:rStyle w:val="-"/>
                <w:noProof/>
                <w:rPrChange w:id="537" w:author="mpountou" w:date="2021-02-14T19:27:00Z">
                  <w:rPr>
                    <w:rStyle w:val="-"/>
                    <w:noProof/>
                  </w:rPr>
                </w:rPrChange>
              </w:rPr>
              <w:fldChar w:fldCharType="begin"/>
            </w:r>
            <w:r w:rsidRPr="008D65BC">
              <w:rPr>
                <w:rStyle w:val="-"/>
                <w:noProof/>
                <w:rPrChange w:id="538" w:author="mpountou" w:date="2021-02-14T19:27:00Z">
                  <w:rPr>
                    <w:rStyle w:val="-"/>
                    <w:noProof/>
                  </w:rPr>
                </w:rPrChange>
              </w:rPr>
              <w:instrText xml:space="preserve"> </w:instrText>
            </w:r>
            <w:r w:rsidRPr="008D65BC">
              <w:rPr>
                <w:noProof/>
                <w:rPrChange w:id="539" w:author="mpountou" w:date="2021-02-14T19:27:00Z">
                  <w:rPr>
                    <w:noProof/>
                  </w:rPr>
                </w:rPrChange>
              </w:rPr>
              <w:instrText>HYPERLINK \l "_Toc64223389"</w:instrText>
            </w:r>
            <w:r w:rsidRPr="008D65BC">
              <w:rPr>
                <w:rStyle w:val="-"/>
                <w:noProof/>
                <w:rPrChange w:id="540" w:author="mpountou" w:date="2021-02-14T19:27:00Z">
                  <w:rPr>
                    <w:rStyle w:val="-"/>
                    <w:noProof/>
                  </w:rPr>
                </w:rPrChange>
              </w:rPr>
              <w:instrText xml:space="preserve"> </w:instrText>
            </w:r>
            <w:r w:rsidRPr="008D65BC">
              <w:rPr>
                <w:rStyle w:val="-"/>
                <w:noProof/>
                <w:rPrChange w:id="541" w:author="mpountou" w:date="2021-02-14T19:27:00Z">
                  <w:rPr>
                    <w:rStyle w:val="-"/>
                    <w:noProof/>
                  </w:rPr>
                </w:rPrChange>
              </w:rPr>
            </w:r>
            <w:r w:rsidRPr="008D65BC">
              <w:rPr>
                <w:rStyle w:val="-"/>
                <w:noProof/>
                <w:rPrChange w:id="542" w:author="mpountou" w:date="2021-02-14T19:27:00Z">
                  <w:rPr>
                    <w:rStyle w:val="-"/>
                    <w:noProof/>
                  </w:rPr>
                </w:rPrChange>
              </w:rPr>
              <w:fldChar w:fldCharType="separate"/>
            </w:r>
            <w:r w:rsidRPr="008D65BC">
              <w:rPr>
                <w:rStyle w:val="-"/>
                <w:bCs/>
                <w:noProof/>
                <w:rPrChange w:id="543" w:author="mpountou" w:date="2021-02-14T19:27:00Z">
                  <w:rPr>
                    <w:rStyle w:val="-"/>
                    <w:b/>
                    <w:bCs/>
                    <w:noProof/>
                  </w:rPr>
                </w:rPrChange>
              </w:rPr>
              <w:t>3.1.1</w:t>
            </w:r>
            <w:r w:rsidRPr="008D65BC">
              <w:rPr>
                <w:rFonts w:asciiTheme="minorHAnsi" w:eastAsiaTheme="minorEastAsia" w:hAnsiTheme="minorHAnsi" w:cstheme="minorBidi"/>
                <w:noProof/>
                <w:szCs w:val="22"/>
                <w:lang w:eastAsia="el-GR"/>
                <w:rPrChange w:id="544" w:author="mpountou" w:date="2021-02-14T19:27:00Z">
                  <w:rPr>
                    <w:rFonts w:asciiTheme="minorHAnsi" w:eastAsiaTheme="minorEastAsia" w:hAnsiTheme="minorHAnsi" w:cstheme="minorBidi"/>
                    <w:noProof/>
                    <w:szCs w:val="22"/>
                    <w:lang w:eastAsia="el-GR"/>
                  </w:rPr>
                </w:rPrChange>
              </w:rPr>
              <w:tab/>
            </w:r>
            <w:r w:rsidRPr="008D65BC">
              <w:rPr>
                <w:rStyle w:val="-"/>
                <w:bCs/>
                <w:noProof/>
                <w:rPrChange w:id="545" w:author="mpountou" w:date="2021-02-14T19:27:00Z">
                  <w:rPr>
                    <w:rStyle w:val="-"/>
                    <w:b/>
                    <w:bCs/>
                    <w:noProof/>
                  </w:rPr>
                </w:rPrChange>
              </w:rPr>
              <w:t xml:space="preserve">Σετ δεδομένων </w:t>
            </w:r>
            <w:r w:rsidRPr="008D65BC">
              <w:rPr>
                <w:rStyle w:val="-"/>
                <w:bCs/>
                <w:noProof/>
                <w:lang w:val="en-US"/>
                <w:rPrChange w:id="546" w:author="mpountou" w:date="2021-02-14T19:27:00Z">
                  <w:rPr>
                    <w:rStyle w:val="-"/>
                    <w:b/>
                    <w:bCs/>
                    <w:noProof/>
                    <w:lang w:val="en-US"/>
                  </w:rPr>
                </w:rPrChange>
              </w:rPr>
              <w:t>Asos</w:t>
            </w:r>
            <w:r w:rsidRPr="008D65BC">
              <w:rPr>
                <w:rStyle w:val="-"/>
                <w:bCs/>
                <w:noProof/>
                <w:rPrChange w:id="547" w:author="mpountou" w:date="2021-02-14T19:27:00Z">
                  <w:rPr>
                    <w:rStyle w:val="-"/>
                    <w:b/>
                    <w:bCs/>
                    <w:noProof/>
                  </w:rPr>
                </w:rPrChange>
              </w:rPr>
              <w:t xml:space="preserve"> - Βήματα</w:t>
            </w:r>
            <w:r w:rsidRPr="008D65BC">
              <w:rPr>
                <w:noProof/>
                <w:webHidden/>
                <w:rPrChange w:id="548" w:author="mpountou" w:date="2021-02-14T19:27:00Z">
                  <w:rPr>
                    <w:noProof/>
                    <w:webHidden/>
                  </w:rPr>
                </w:rPrChange>
              </w:rPr>
              <w:tab/>
            </w:r>
            <w:r w:rsidRPr="008D65BC">
              <w:rPr>
                <w:noProof/>
                <w:webHidden/>
                <w:rPrChange w:id="549" w:author="mpountou" w:date="2021-02-14T19:27:00Z">
                  <w:rPr>
                    <w:noProof/>
                    <w:webHidden/>
                  </w:rPr>
                </w:rPrChange>
              </w:rPr>
              <w:fldChar w:fldCharType="begin"/>
            </w:r>
            <w:r w:rsidRPr="008D65BC">
              <w:rPr>
                <w:noProof/>
                <w:webHidden/>
                <w:rPrChange w:id="550" w:author="mpountou" w:date="2021-02-14T19:27:00Z">
                  <w:rPr>
                    <w:noProof/>
                    <w:webHidden/>
                  </w:rPr>
                </w:rPrChange>
              </w:rPr>
              <w:instrText xml:space="preserve"> PAGEREF _Toc64223389 \h </w:instrText>
            </w:r>
            <w:r w:rsidRPr="008D65BC">
              <w:rPr>
                <w:noProof/>
                <w:webHidden/>
                <w:rPrChange w:id="551" w:author="mpountou" w:date="2021-02-14T19:27:00Z">
                  <w:rPr>
                    <w:noProof/>
                    <w:webHidden/>
                  </w:rPr>
                </w:rPrChange>
              </w:rPr>
            </w:r>
          </w:ins>
          <w:r w:rsidRPr="008D65BC">
            <w:rPr>
              <w:noProof/>
              <w:webHidden/>
              <w:rPrChange w:id="552" w:author="mpountou" w:date="2021-02-14T19:27:00Z">
                <w:rPr>
                  <w:noProof/>
                  <w:webHidden/>
                </w:rPr>
              </w:rPrChange>
            </w:rPr>
            <w:fldChar w:fldCharType="separate"/>
          </w:r>
          <w:ins w:id="553" w:author="mpountou" w:date="2021-02-14T19:26:00Z">
            <w:r w:rsidRPr="008D65BC">
              <w:rPr>
                <w:noProof/>
                <w:webHidden/>
                <w:rPrChange w:id="554" w:author="mpountou" w:date="2021-02-14T19:27:00Z">
                  <w:rPr>
                    <w:noProof/>
                    <w:webHidden/>
                  </w:rPr>
                </w:rPrChange>
              </w:rPr>
              <w:t>23</w:t>
            </w:r>
            <w:r w:rsidRPr="008D65BC">
              <w:rPr>
                <w:noProof/>
                <w:webHidden/>
                <w:rPrChange w:id="555" w:author="mpountou" w:date="2021-02-14T19:27:00Z">
                  <w:rPr>
                    <w:noProof/>
                    <w:webHidden/>
                  </w:rPr>
                </w:rPrChange>
              </w:rPr>
              <w:fldChar w:fldCharType="end"/>
            </w:r>
            <w:r w:rsidRPr="008D65BC">
              <w:rPr>
                <w:rStyle w:val="-"/>
                <w:noProof/>
                <w:rPrChange w:id="556" w:author="mpountou" w:date="2021-02-14T19:27:00Z">
                  <w:rPr>
                    <w:rStyle w:val="-"/>
                    <w:noProof/>
                  </w:rPr>
                </w:rPrChange>
              </w:rPr>
              <w:fldChar w:fldCharType="end"/>
            </w:r>
          </w:ins>
        </w:p>
        <w:p w14:paraId="69EEB9AD" w14:textId="1F6055F6" w:rsidR="000D2B64" w:rsidRPr="008D65BC" w:rsidRDefault="000D2B64">
          <w:pPr>
            <w:pStyle w:val="40"/>
            <w:tabs>
              <w:tab w:val="left" w:pos="1540"/>
              <w:tab w:val="right" w:leader="dot" w:pos="8296"/>
            </w:tabs>
            <w:rPr>
              <w:ins w:id="557" w:author="mpountou" w:date="2021-02-14T19:26:00Z"/>
              <w:rFonts w:asciiTheme="minorHAnsi" w:eastAsiaTheme="minorEastAsia" w:hAnsiTheme="minorHAnsi" w:cstheme="minorBidi"/>
              <w:noProof/>
              <w:szCs w:val="22"/>
              <w:lang w:eastAsia="el-GR"/>
              <w:rPrChange w:id="558" w:author="mpountou" w:date="2021-02-14T19:27:00Z">
                <w:rPr>
                  <w:ins w:id="559" w:author="mpountou" w:date="2021-02-14T19:26:00Z"/>
                  <w:rFonts w:asciiTheme="minorHAnsi" w:eastAsiaTheme="minorEastAsia" w:hAnsiTheme="minorHAnsi" w:cstheme="minorBidi"/>
                  <w:noProof/>
                  <w:szCs w:val="22"/>
                  <w:lang w:eastAsia="el-GR"/>
                </w:rPr>
              </w:rPrChange>
            </w:rPr>
          </w:pPr>
          <w:ins w:id="560" w:author="mpountou" w:date="2021-02-14T19:26:00Z">
            <w:r w:rsidRPr="008D65BC">
              <w:rPr>
                <w:rStyle w:val="-"/>
                <w:noProof/>
                <w:rPrChange w:id="561" w:author="mpountou" w:date="2021-02-14T19:27:00Z">
                  <w:rPr>
                    <w:rStyle w:val="-"/>
                    <w:noProof/>
                  </w:rPr>
                </w:rPrChange>
              </w:rPr>
              <w:fldChar w:fldCharType="begin"/>
            </w:r>
            <w:r w:rsidRPr="008D65BC">
              <w:rPr>
                <w:rStyle w:val="-"/>
                <w:noProof/>
                <w:rPrChange w:id="562" w:author="mpountou" w:date="2021-02-14T19:27:00Z">
                  <w:rPr>
                    <w:rStyle w:val="-"/>
                    <w:noProof/>
                  </w:rPr>
                </w:rPrChange>
              </w:rPr>
              <w:instrText xml:space="preserve"> </w:instrText>
            </w:r>
            <w:r w:rsidRPr="008D65BC">
              <w:rPr>
                <w:noProof/>
                <w:rPrChange w:id="563" w:author="mpountou" w:date="2021-02-14T19:27:00Z">
                  <w:rPr>
                    <w:noProof/>
                  </w:rPr>
                </w:rPrChange>
              </w:rPr>
              <w:instrText>HYPERLINK \l "_Toc64223390"</w:instrText>
            </w:r>
            <w:r w:rsidRPr="008D65BC">
              <w:rPr>
                <w:rStyle w:val="-"/>
                <w:noProof/>
                <w:rPrChange w:id="564" w:author="mpountou" w:date="2021-02-14T19:27:00Z">
                  <w:rPr>
                    <w:rStyle w:val="-"/>
                    <w:noProof/>
                  </w:rPr>
                </w:rPrChange>
              </w:rPr>
              <w:instrText xml:space="preserve"> </w:instrText>
            </w:r>
            <w:r w:rsidRPr="008D65BC">
              <w:rPr>
                <w:rStyle w:val="-"/>
                <w:noProof/>
                <w:rPrChange w:id="565" w:author="mpountou" w:date="2021-02-14T19:27:00Z">
                  <w:rPr>
                    <w:rStyle w:val="-"/>
                    <w:noProof/>
                  </w:rPr>
                </w:rPrChange>
              </w:rPr>
            </w:r>
            <w:r w:rsidRPr="008D65BC">
              <w:rPr>
                <w:rStyle w:val="-"/>
                <w:noProof/>
                <w:rPrChange w:id="566" w:author="mpountou" w:date="2021-02-14T19:27:00Z">
                  <w:rPr>
                    <w:rStyle w:val="-"/>
                    <w:noProof/>
                  </w:rPr>
                </w:rPrChange>
              </w:rPr>
              <w:fldChar w:fldCharType="separate"/>
            </w:r>
            <w:r w:rsidRPr="008D65BC">
              <w:rPr>
                <w:rStyle w:val="-"/>
                <w:bCs/>
                <w:noProof/>
                <w:rPrChange w:id="567" w:author="mpountou" w:date="2021-02-14T19:27:00Z">
                  <w:rPr>
                    <w:rStyle w:val="-"/>
                    <w:b/>
                    <w:bCs/>
                    <w:noProof/>
                  </w:rPr>
                </w:rPrChange>
              </w:rPr>
              <w:t>3.1.1.1</w:t>
            </w:r>
            <w:r w:rsidRPr="008D65BC">
              <w:rPr>
                <w:rFonts w:asciiTheme="minorHAnsi" w:eastAsiaTheme="minorEastAsia" w:hAnsiTheme="minorHAnsi" w:cstheme="minorBidi"/>
                <w:noProof/>
                <w:szCs w:val="22"/>
                <w:lang w:eastAsia="el-GR"/>
                <w:rPrChange w:id="568" w:author="mpountou" w:date="2021-02-14T19:27:00Z">
                  <w:rPr>
                    <w:rFonts w:asciiTheme="minorHAnsi" w:eastAsiaTheme="minorEastAsia" w:hAnsiTheme="minorHAnsi" w:cstheme="minorBidi"/>
                    <w:noProof/>
                    <w:szCs w:val="22"/>
                    <w:lang w:eastAsia="el-GR"/>
                  </w:rPr>
                </w:rPrChange>
              </w:rPr>
              <w:tab/>
            </w:r>
            <w:r w:rsidRPr="008D65BC">
              <w:rPr>
                <w:rStyle w:val="-"/>
                <w:bCs/>
                <w:noProof/>
                <w:rPrChange w:id="569" w:author="mpountou" w:date="2021-02-14T19:27:00Z">
                  <w:rPr>
                    <w:rStyle w:val="-"/>
                    <w:b/>
                    <w:bCs/>
                    <w:noProof/>
                  </w:rPr>
                </w:rPrChange>
              </w:rPr>
              <w:t>Συλλογή και οργάνωση δεδομένων</w:t>
            </w:r>
            <w:r w:rsidRPr="008D65BC">
              <w:rPr>
                <w:noProof/>
                <w:webHidden/>
                <w:rPrChange w:id="570" w:author="mpountou" w:date="2021-02-14T19:27:00Z">
                  <w:rPr>
                    <w:noProof/>
                    <w:webHidden/>
                  </w:rPr>
                </w:rPrChange>
              </w:rPr>
              <w:tab/>
            </w:r>
            <w:r w:rsidRPr="008D65BC">
              <w:rPr>
                <w:noProof/>
                <w:webHidden/>
                <w:rPrChange w:id="571" w:author="mpountou" w:date="2021-02-14T19:27:00Z">
                  <w:rPr>
                    <w:noProof/>
                    <w:webHidden/>
                  </w:rPr>
                </w:rPrChange>
              </w:rPr>
              <w:fldChar w:fldCharType="begin"/>
            </w:r>
            <w:r w:rsidRPr="008D65BC">
              <w:rPr>
                <w:noProof/>
                <w:webHidden/>
                <w:rPrChange w:id="572" w:author="mpountou" w:date="2021-02-14T19:27:00Z">
                  <w:rPr>
                    <w:noProof/>
                    <w:webHidden/>
                  </w:rPr>
                </w:rPrChange>
              </w:rPr>
              <w:instrText xml:space="preserve"> PAGEREF _Toc64223390 \h </w:instrText>
            </w:r>
            <w:r w:rsidRPr="008D65BC">
              <w:rPr>
                <w:noProof/>
                <w:webHidden/>
                <w:rPrChange w:id="573" w:author="mpountou" w:date="2021-02-14T19:27:00Z">
                  <w:rPr>
                    <w:noProof/>
                    <w:webHidden/>
                  </w:rPr>
                </w:rPrChange>
              </w:rPr>
            </w:r>
          </w:ins>
          <w:r w:rsidRPr="008D65BC">
            <w:rPr>
              <w:noProof/>
              <w:webHidden/>
              <w:rPrChange w:id="574" w:author="mpountou" w:date="2021-02-14T19:27:00Z">
                <w:rPr>
                  <w:noProof/>
                  <w:webHidden/>
                </w:rPr>
              </w:rPrChange>
            </w:rPr>
            <w:fldChar w:fldCharType="separate"/>
          </w:r>
          <w:ins w:id="575" w:author="mpountou" w:date="2021-02-14T19:26:00Z">
            <w:r w:rsidRPr="008D65BC">
              <w:rPr>
                <w:noProof/>
                <w:webHidden/>
                <w:rPrChange w:id="576" w:author="mpountou" w:date="2021-02-14T19:27:00Z">
                  <w:rPr>
                    <w:noProof/>
                    <w:webHidden/>
                  </w:rPr>
                </w:rPrChange>
              </w:rPr>
              <w:t>23</w:t>
            </w:r>
            <w:r w:rsidRPr="008D65BC">
              <w:rPr>
                <w:noProof/>
                <w:webHidden/>
                <w:rPrChange w:id="577" w:author="mpountou" w:date="2021-02-14T19:27:00Z">
                  <w:rPr>
                    <w:noProof/>
                    <w:webHidden/>
                  </w:rPr>
                </w:rPrChange>
              </w:rPr>
              <w:fldChar w:fldCharType="end"/>
            </w:r>
            <w:r w:rsidRPr="008D65BC">
              <w:rPr>
                <w:rStyle w:val="-"/>
                <w:noProof/>
                <w:rPrChange w:id="578" w:author="mpountou" w:date="2021-02-14T19:27:00Z">
                  <w:rPr>
                    <w:rStyle w:val="-"/>
                    <w:noProof/>
                  </w:rPr>
                </w:rPrChange>
              </w:rPr>
              <w:fldChar w:fldCharType="end"/>
            </w:r>
          </w:ins>
        </w:p>
        <w:p w14:paraId="06560A4D" w14:textId="1992ABF7" w:rsidR="000D2B64" w:rsidRPr="008D65BC" w:rsidRDefault="000D2B64">
          <w:pPr>
            <w:pStyle w:val="40"/>
            <w:tabs>
              <w:tab w:val="left" w:pos="1540"/>
              <w:tab w:val="right" w:leader="dot" w:pos="8296"/>
            </w:tabs>
            <w:rPr>
              <w:ins w:id="579" w:author="mpountou" w:date="2021-02-14T19:26:00Z"/>
              <w:rFonts w:asciiTheme="minorHAnsi" w:eastAsiaTheme="minorEastAsia" w:hAnsiTheme="minorHAnsi" w:cstheme="minorBidi"/>
              <w:noProof/>
              <w:szCs w:val="22"/>
              <w:lang w:eastAsia="el-GR"/>
              <w:rPrChange w:id="580" w:author="mpountou" w:date="2021-02-14T19:27:00Z">
                <w:rPr>
                  <w:ins w:id="581" w:author="mpountou" w:date="2021-02-14T19:26:00Z"/>
                  <w:rFonts w:asciiTheme="minorHAnsi" w:eastAsiaTheme="minorEastAsia" w:hAnsiTheme="minorHAnsi" w:cstheme="minorBidi"/>
                  <w:noProof/>
                  <w:szCs w:val="22"/>
                  <w:lang w:eastAsia="el-GR"/>
                </w:rPr>
              </w:rPrChange>
            </w:rPr>
          </w:pPr>
          <w:ins w:id="582" w:author="mpountou" w:date="2021-02-14T19:26:00Z">
            <w:r w:rsidRPr="008D65BC">
              <w:rPr>
                <w:rStyle w:val="-"/>
                <w:noProof/>
                <w:rPrChange w:id="583" w:author="mpountou" w:date="2021-02-14T19:27:00Z">
                  <w:rPr>
                    <w:rStyle w:val="-"/>
                    <w:noProof/>
                  </w:rPr>
                </w:rPrChange>
              </w:rPr>
              <w:fldChar w:fldCharType="begin"/>
            </w:r>
            <w:r w:rsidRPr="008D65BC">
              <w:rPr>
                <w:rStyle w:val="-"/>
                <w:noProof/>
                <w:rPrChange w:id="584" w:author="mpountou" w:date="2021-02-14T19:27:00Z">
                  <w:rPr>
                    <w:rStyle w:val="-"/>
                    <w:noProof/>
                  </w:rPr>
                </w:rPrChange>
              </w:rPr>
              <w:instrText xml:space="preserve"> </w:instrText>
            </w:r>
            <w:r w:rsidRPr="008D65BC">
              <w:rPr>
                <w:noProof/>
                <w:rPrChange w:id="585" w:author="mpountou" w:date="2021-02-14T19:27:00Z">
                  <w:rPr>
                    <w:noProof/>
                  </w:rPr>
                </w:rPrChange>
              </w:rPr>
              <w:instrText>HYPERLINK \l "_Toc64223391"</w:instrText>
            </w:r>
            <w:r w:rsidRPr="008D65BC">
              <w:rPr>
                <w:rStyle w:val="-"/>
                <w:noProof/>
                <w:rPrChange w:id="586" w:author="mpountou" w:date="2021-02-14T19:27:00Z">
                  <w:rPr>
                    <w:rStyle w:val="-"/>
                    <w:noProof/>
                  </w:rPr>
                </w:rPrChange>
              </w:rPr>
              <w:instrText xml:space="preserve"> </w:instrText>
            </w:r>
            <w:r w:rsidRPr="008D65BC">
              <w:rPr>
                <w:rStyle w:val="-"/>
                <w:noProof/>
                <w:rPrChange w:id="587" w:author="mpountou" w:date="2021-02-14T19:27:00Z">
                  <w:rPr>
                    <w:rStyle w:val="-"/>
                    <w:noProof/>
                  </w:rPr>
                </w:rPrChange>
              </w:rPr>
            </w:r>
            <w:r w:rsidRPr="008D65BC">
              <w:rPr>
                <w:rStyle w:val="-"/>
                <w:noProof/>
                <w:rPrChange w:id="588" w:author="mpountou" w:date="2021-02-14T19:27:00Z">
                  <w:rPr>
                    <w:rStyle w:val="-"/>
                    <w:noProof/>
                  </w:rPr>
                </w:rPrChange>
              </w:rPr>
              <w:fldChar w:fldCharType="separate"/>
            </w:r>
            <w:r w:rsidRPr="008D65BC">
              <w:rPr>
                <w:rStyle w:val="-"/>
                <w:bCs/>
                <w:noProof/>
                <w:rPrChange w:id="589" w:author="mpountou" w:date="2021-02-14T19:27:00Z">
                  <w:rPr>
                    <w:rStyle w:val="-"/>
                    <w:b/>
                    <w:bCs/>
                    <w:noProof/>
                  </w:rPr>
                </w:rPrChange>
              </w:rPr>
              <w:t>3.1.1.2</w:t>
            </w:r>
            <w:r w:rsidRPr="008D65BC">
              <w:rPr>
                <w:rFonts w:asciiTheme="minorHAnsi" w:eastAsiaTheme="minorEastAsia" w:hAnsiTheme="minorHAnsi" w:cstheme="minorBidi"/>
                <w:noProof/>
                <w:szCs w:val="22"/>
                <w:lang w:eastAsia="el-GR"/>
                <w:rPrChange w:id="590" w:author="mpountou" w:date="2021-02-14T19:27:00Z">
                  <w:rPr>
                    <w:rFonts w:asciiTheme="minorHAnsi" w:eastAsiaTheme="minorEastAsia" w:hAnsiTheme="minorHAnsi" w:cstheme="minorBidi"/>
                    <w:noProof/>
                    <w:szCs w:val="22"/>
                    <w:lang w:eastAsia="el-GR"/>
                  </w:rPr>
                </w:rPrChange>
              </w:rPr>
              <w:tab/>
            </w:r>
            <w:r w:rsidRPr="008D65BC">
              <w:rPr>
                <w:rStyle w:val="-"/>
                <w:bCs/>
                <w:noProof/>
                <w:rPrChange w:id="591" w:author="mpountou" w:date="2021-02-14T19:27:00Z">
                  <w:rPr>
                    <w:rStyle w:val="-"/>
                    <w:b/>
                    <w:bCs/>
                    <w:noProof/>
                  </w:rPr>
                </w:rPrChange>
              </w:rPr>
              <w:t xml:space="preserve">Χαρακτηριστικά Προϊόντων </w:t>
            </w:r>
            <w:r w:rsidRPr="008D65BC">
              <w:rPr>
                <w:rStyle w:val="-"/>
                <w:bCs/>
                <w:noProof/>
                <w:lang w:val="en-US"/>
                <w:rPrChange w:id="592" w:author="mpountou" w:date="2021-02-14T19:27:00Z">
                  <w:rPr>
                    <w:rStyle w:val="-"/>
                    <w:b/>
                    <w:bCs/>
                    <w:noProof/>
                    <w:lang w:val="en-US"/>
                  </w:rPr>
                </w:rPrChange>
              </w:rPr>
              <w:t>(features)</w:t>
            </w:r>
            <w:r w:rsidRPr="008D65BC">
              <w:rPr>
                <w:noProof/>
                <w:webHidden/>
                <w:rPrChange w:id="593" w:author="mpountou" w:date="2021-02-14T19:27:00Z">
                  <w:rPr>
                    <w:noProof/>
                    <w:webHidden/>
                  </w:rPr>
                </w:rPrChange>
              </w:rPr>
              <w:tab/>
            </w:r>
            <w:r w:rsidRPr="008D65BC">
              <w:rPr>
                <w:noProof/>
                <w:webHidden/>
                <w:rPrChange w:id="594" w:author="mpountou" w:date="2021-02-14T19:27:00Z">
                  <w:rPr>
                    <w:noProof/>
                    <w:webHidden/>
                  </w:rPr>
                </w:rPrChange>
              </w:rPr>
              <w:fldChar w:fldCharType="begin"/>
            </w:r>
            <w:r w:rsidRPr="008D65BC">
              <w:rPr>
                <w:noProof/>
                <w:webHidden/>
                <w:rPrChange w:id="595" w:author="mpountou" w:date="2021-02-14T19:27:00Z">
                  <w:rPr>
                    <w:noProof/>
                    <w:webHidden/>
                  </w:rPr>
                </w:rPrChange>
              </w:rPr>
              <w:instrText xml:space="preserve"> PAGEREF _Toc64223391 \h </w:instrText>
            </w:r>
            <w:r w:rsidRPr="008D65BC">
              <w:rPr>
                <w:noProof/>
                <w:webHidden/>
                <w:rPrChange w:id="596" w:author="mpountou" w:date="2021-02-14T19:27:00Z">
                  <w:rPr>
                    <w:noProof/>
                    <w:webHidden/>
                  </w:rPr>
                </w:rPrChange>
              </w:rPr>
            </w:r>
          </w:ins>
          <w:r w:rsidRPr="008D65BC">
            <w:rPr>
              <w:noProof/>
              <w:webHidden/>
              <w:rPrChange w:id="597" w:author="mpountou" w:date="2021-02-14T19:27:00Z">
                <w:rPr>
                  <w:noProof/>
                  <w:webHidden/>
                </w:rPr>
              </w:rPrChange>
            </w:rPr>
            <w:fldChar w:fldCharType="separate"/>
          </w:r>
          <w:ins w:id="598" w:author="mpountou" w:date="2021-02-14T19:26:00Z">
            <w:r w:rsidRPr="008D65BC">
              <w:rPr>
                <w:noProof/>
                <w:webHidden/>
                <w:rPrChange w:id="599" w:author="mpountou" w:date="2021-02-14T19:27:00Z">
                  <w:rPr>
                    <w:noProof/>
                    <w:webHidden/>
                  </w:rPr>
                </w:rPrChange>
              </w:rPr>
              <w:t>25</w:t>
            </w:r>
            <w:r w:rsidRPr="008D65BC">
              <w:rPr>
                <w:noProof/>
                <w:webHidden/>
                <w:rPrChange w:id="600" w:author="mpountou" w:date="2021-02-14T19:27:00Z">
                  <w:rPr>
                    <w:noProof/>
                    <w:webHidden/>
                  </w:rPr>
                </w:rPrChange>
              </w:rPr>
              <w:fldChar w:fldCharType="end"/>
            </w:r>
            <w:r w:rsidRPr="008D65BC">
              <w:rPr>
                <w:rStyle w:val="-"/>
                <w:noProof/>
                <w:rPrChange w:id="601" w:author="mpountou" w:date="2021-02-14T19:27:00Z">
                  <w:rPr>
                    <w:rStyle w:val="-"/>
                    <w:noProof/>
                  </w:rPr>
                </w:rPrChange>
              </w:rPr>
              <w:fldChar w:fldCharType="end"/>
            </w:r>
          </w:ins>
        </w:p>
        <w:p w14:paraId="2DD5E764" w14:textId="40B93E2B" w:rsidR="000D2B64" w:rsidRPr="008D65BC" w:rsidRDefault="000D2B64">
          <w:pPr>
            <w:pStyle w:val="40"/>
            <w:tabs>
              <w:tab w:val="left" w:pos="1540"/>
              <w:tab w:val="right" w:leader="dot" w:pos="8296"/>
            </w:tabs>
            <w:rPr>
              <w:ins w:id="602" w:author="mpountou" w:date="2021-02-14T19:26:00Z"/>
              <w:rFonts w:asciiTheme="minorHAnsi" w:eastAsiaTheme="minorEastAsia" w:hAnsiTheme="minorHAnsi" w:cstheme="minorBidi"/>
              <w:noProof/>
              <w:szCs w:val="22"/>
              <w:lang w:eastAsia="el-GR"/>
              <w:rPrChange w:id="603" w:author="mpountou" w:date="2021-02-14T19:27:00Z">
                <w:rPr>
                  <w:ins w:id="604" w:author="mpountou" w:date="2021-02-14T19:26:00Z"/>
                  <w:rFonts w:asciiTheme="minorHAnsi" w:eastAsiaTheme="minorEastAsia" w:hAnsiTheme="minorHAnsi" w:cstheme="minorBidi"/>
                  <w:noProof/>
                  <w:szCs w:val="22"/>
                  <w:lang w:eastAsia="el-GR"/>
                </w:rPr>
              </w:rPrChange>
            </w:rPr>
          </w:pPr>
          <w:ins w:id="605" w:author="mpountou" w:date="2021-02-14T19:26:00Z">
            <w:r w:rsidRPr="008D65BC">
              <w:rPr>
                <w:rStyle w:val="-"/>
                <w:noProof/>
                <w:rPrChange w:id="606" w:author="mpountou" w:date="2021-02-14T19:27:00Z">
                  <w:rPr>
                    <w:rStyle w:val="-"/>
                    <w:noProof/>
                  </w:rPr>
                </w:rPrChange>
              </w:rPr>
              <w:fldChar w:fldCharType="begin"/>
            </w:r>
            <w:r w:rsidRPr="008D65BC">
              <w:rPr>
                <w:rStyle w:val="-"/>
                <w:noProof/>
                <w:rPrChange w:id="607" w:author="mpountou" w:date="2021-02-14T19:27:00Z">
                  <w:rPr>
                    <w:rStyle w:val="-"/>
                    <w:noProof/>
                  </w:rPr>
                </w:rPrChange>
              </w:rPr>
              <w:instrText xml:space="preserve"> </w:instrText>
            </w:r>
            <w:r w:rsidRPr="008D65BC">
              <w:rPr>
                <w:noProof/>
                <w:rPrChange w:id="608" w:author="mpountou" w:date="2021-02-14T19:27:00Z">
                  <w:rPr>
                    <w:noProof/>
                  </w:rPr>
                </w:rPrChange>
              </w:rPr>
              <w:instrText>HYPERLINK \l "_Toc64223392"</w:instrText>
            </w:r>
            <w:r w:rsidRPr="008D65BC">
              <w:rPr>
                <w:rStyle w:val="-"/>
                <w:noProof/>
                <w:rPrChange w:id="609" w:author="mpountou" w:date="2021-02-14T19:27:00Z">
                  <w:rPr>
                    <w:rStyle w:val="-"/>
                    <w:noProof/>
                  </w:rPr>
                </w:rPrChange>
              </w:rPr>
              <w:instrText xml:space="preserve"> </w:instrText>
            </w:r>
            <w:r w:rsidRPr="008D65BC">
              <w:rPr>
                <w:rStyle w:val="-"/>
                <w:noProof/>
                <w:rPrChange w:id="610" w:author="mpountou" w:date="2021-02-14T19:27:00Z">
                  <w:rPr>
                    <w:rStyle w:val="-"/>
                    <w:noProof/>
                  </w:rPr>
                </w:rPrChange>
              </w:rPr>
            </w:r>
            <w:r w:rsidRPr="008D65BC">
              <w:rPr>
                <w:rStyle w:val="-"/>
                <w:noProof/>
                <w:rPrChange w:id="611" w:author="mpountou" w:date="2021-02-14T19:27:00Z">
                  <w:rPr>
                    <w:rStyle w:val="-"/>
                    <w:noProof/>
                  </w:rPr>
                </w:rPrChange>
              </w:rPr>
              <w:fldChar w:fldCharType="separate"/>
            </w:r>
            <w:r w:rsidRPr="008D65BC">
              <w:rPr>
                <w:rStyle w:val="-"/>
                <w:noProof/>
                <w:rPrChange w:id="612" w:author="mpountou" w:date="2021-02-14T19:27:00Z">
                  <w:rPr>
                    <w:rStyle w:val="-"/>
                    <w:b/>
                    <w:noProof/>
                  </w:rPr>
                </w:rPrChange>
              </w:rPr>
              <w:t>3.1.1.3</w:t>
            </w:r>
            <w:r w:rsidRPr="008D65BC">
              <w:rPr>
                <w:rFonts w:asciiTheme="minorHAnsi" w:eastAsiaTheme="minorEastAsia" w:hAnsiTheme="minorHAnsi" w:cstheme="minorBidi"/>
                <w:noProof/>
                <w:szCs w:val="22"/>
                <w:lang w:eastAsia="el-GR"/>
                <w:rPrChange w:id="613" w:author="mpountou" w:date="2021-02-14T19:27:00Z">
                  <w:rPr>
                    <w:rFonts w:asciiTheme="minorHAnsi" w:eastAsiaTheme="minorEastAsia" w:hAnsiTheme="minorHAnsi" w:cstheme="minorBidi"/>
                    <w:noProof/>
                    <w:szCs w:val="22"/>
                    <w:lang w:eastAsia="el-GR"/>
                  </w:rPr>
                </w:rPrChange>
              </w:rPr>
              <w:tab/>
            </w:r>
            <w:r w:rsidRPr="008D65BC">
              <w:rPr>
                <w:rStyle w:val="-"/>
                <w:noProof/>
                <w:rPrChange w:id="614" w:author="mpountou" w:date="2021-02-14T19:27:00Z">
                  <w:rPr>
                    <w:rStyle w:val="-"/>
                    <w:b/>
                    <w:noProof/>
                  </w:rPr>
                </w:rPrChange>
              </w:rPr>
              <w:t>Βαθμολογίες Προϊόντων</w:t>
            </w:r>
            <w:r w:rsidRPr="008D65BC">
              <w:rPr>
                <w:noProof/>
                <w:webHidden/>
                <w:rPrChange w:id="615" w:author="mpountou" w:date="2021-02-14T19:27:00Z">
                  <w:rPr>
                    <w:noProof/>
                    <w:webHidden/>
                  </w:rPr>
                </w:rPrChange>
              </w:rPr>
              <w:tab/>
            </w:r>
            <w:r w:rsidRPr="008D65BC">
              <w:rPr>
                <w:noProof/>
                <w:webHidden/>
                <w:rPrChange w:id="616" w:author="mpountou" w:date="2021-02-14T19:27:00Z">
                  <w:rPr>
                    <w:noProof/>
                    <w:webHidden/>
                  </w:rPr>
                </w:rPrChange>
              </w:rPr>
              <w:fldChar w:fldCharType="begin"/>
            </w:r>
            <w:r w:rsidRPr="008D65BC">
              <w:rPr>
                <w:noProof/>
                <w:webHidden/>
                <w:rPrChange w:id="617" w:author="mpountou" w:date="2021-02-14T19:27:00Z">
                  <w:rPr>
                    <w:noProof/>
                    <w:webHidden/>
                  </w:rPr>
                </w:rPrChange>
              </w:rPr>
              <w:instrText xml:space="preserve"> PAGEREF _Toc64223392 \h </w:instrText>
            </w:r>
            <w:r w:rsidRPr="008D65BC">
              <w:rPr>
                <w:noProof/>
                <w:webHidden/>
                <w:rPrChange w:id="618" w:author="mpountou" w:date="2021-02-14T19:27:00Z">
                  <w:rPr>
                    <w:noProof/>
                    <w:webHidden/>
                  </w:rPr>
                </w:rPrChange>
              </w:rPr>
            </w:r>
          </w:ins>
          <w:r w:rsidRPr="008D65BC">
            <w:rPr>
              <w:noProof/>
              <w:webHidden/>
              <w:rPrChange w:id="619" w:author="mpountou" w:date="2021-02-14T19:27:00Z">
                <w:rPr>
                  <w:noProof/>
                  <w:webHidden/>
                </w:rPr>
              </w:rPrChange>
            </w:rPr>
            <w:fldChar w:fldCharType="separate"/>
          </w:r>
          <w:ins w:id="620" w:author="mpountou" w:date="2021-02-14T19:26:00Z">
            <w:r w:rsidRPr="008D65BC">
              <w:rPr>
                <w:noProof/>
                <w:webHidden/>
                <w:rPrChange w:id="621" w:author="mpountou" w:date="2021-02-14T19:27:00Z">
                  <w:rPr>
                    <w:noProof/>
                    <w:webHidden/>
                  </w:rPr>
                </w:rPrChange>
              </w:rPr>
              <w:t>27</w:t>
            </w:r>
            <w:r w:rsidRPr="008D65BC">
              <w:rPr>
                <w:noProof/>
                <w:webHidden/>
                <w:rPrChange w:id="622" w:author="mpountou" w:date="2021-02-14T19:27:00Z">
                  <w:rPr>
                    <w:noProof/>
                    <w:webHidden/>
                  </w:rPr>
                </w:rPrChange>
              </w:rPr>
              <w:fldChar w:fldCharType="end"/>
            </w:r>
            <w:r w:rsidRPr="008D65BC">
              <w:rPr>
                <w:rStyle w:val="-"/>
                <w:noProof/>
                <w:rPrChange w:id="623" w:author="mpountou" w:date="2021-02-14T19:27:00Z">
                  <w:rPr>
                    <w:rStyle w:val="-"/>
                    <w:noProof/>
                  </w:rPr>
                </w:rPrChange>
              </w:rPr>
              <w:fldChar w:fldCharType="end"/>
            </w:r>
          </w:ins>
        </w:p>
        <w:p w14:paraId="021AC2BF" w14:textId="3DA21A4F" w:rsidR="000D2B64" w:rsidRPr="008D65BC" w:rsidRDefault="000D2B64">
          <w:pPr>
            <w:pStyle w:val="30"/>
            <w:tabs>
              <w:tab w:val="left" w:pos="1320"/>
              <w:tab w:val="right" w:leader="dot" w:pos="8296"/>
            </w:tabs>
            <w:rPr>
              <w:ins w:id="624" w:author="mpountou" w:date="2021-02-14T19:26:00Z"/>
              <w:rFonts w:asciiTheme="minorHAnsi" w:eastAsiaTheme="minorEastAsia" w:hAnsiTheme="minorHAnsi" w:cstheme="minorBidi"/>
              <w:noProof/>
              <w:szCs w:val="22"/>
              <w:lang w:eastAsia="el-GR"/>
              <w:rPrChange w:id="625" w:author="mpountou" w:date="2021-02-14T19:27:00Z">
                <w:rPr>
                  <w:ins w:id="626" w:author="mpountou" w:date="2021-02-14T19:26:00Z"/>
                  <w:rFonts w:asciiTheme="minorHAnsi" w:eastAsiaTheme="minorEastAsia" w:hAnsiTheme="minorHAnsi" w:cstheme="minorBidi"/>
                  <w:noProof/>
                  <w:szCs w:val="22"/>
                  <w:lang w:eastAsia="el-GR"/>
                </w:rPr>
              </w:rPrChange>
            </w:rPr>
          </w:pPr>
          <w:ins w:id="627" w:author="mpountou" w:date="2021-02-14T19:26:00Z">
            <w:r w:rsidRPr="008D65BC">
              <w:rPr>
                <w:rStyle w:val="-"/>
                <w:noProof/>
                <w:rPrChange w:id="628" w:author="mpountou" w:date="2021-02-14T19:27:00Z">
                  <w:rPr>
                    <w:rStyle w:val="-"/>
                    <w:noProof/>
                  </w:rPr>
                </w:rPrChange>
              </w:rPr>
              <w:fldChar w:fldCharType="begin"/>
            </w:r>
            <w:r w:rsidRPr="008D65BC">
              <w:rPr>
                <w:rStyle w:val="-"/>
                <w:noProof/>
                <w:rPrChange w:id="629" w:author="mpountou" w:date="2021-02-14T19:27:00Z">
                  <w:rPr>
                    <w:rStyle w:val="-"/>
                    <w:noProof/>
                  </w:rPr>
                </w:rPrChange>
              </w:rPr>
              <w:instrText xml:space="preserve"> </w:instrText>
            </w:r>
            <w:r w:rsidRPr="008D65BC">
              <w:rPr>
                <w:noProof/>
                <w:rPrChange w:id="630" w:author="mpountou" w:date="2021-02-14T19:27:00Z">
                  <w:rPr>
                    <w:noProof/>
                  </w:rPr>
                </w:rPrChange>
              </w:rPr>
              <w:instrText>HYPERLINK \l "_Toc64223393"</w:instrText>
            </w:r>
            <w:r w:rsidRPr="008D65BC">
              <w:rPr>
                <w:rStyle w:val="-"/>
                <w:noProof/>
                <w:rPrChange w:id="631" w:author="mpountou" w:date="2021-02-14T19:27:00Z">
                  <w:rPr>
                    <w:rStyle w:val="-"/>
                    <w:noProof/>
                  </w:rPr>
                </w:rPrChange>
              </w:rPr>
              <w:instrText xml:space="preserve"> </w:instrText>
            </w:r>
            <w:r w:rsidRPr="008D65BC">
              <w:rPr>
                <w:rStyle w:val="-"/>
                <w:noProof/>
                <w:rPrChange w:id="632" w:author="mpountou" w:date="2021-02-14T19:27:00Z">
                  <w:rPr>
                    <w:rStyle w:val="-"/>
                    <w:noProof/>
                  </w:rPr>
                </w:rPrChange>
              </w:rPr>
            </w:r>
            <w:r w:rsidRPr="008D65BC">
              <w:rPr>
                <w:rStyle w:val="-"/>
                <w:noProof/>
                <w:rPrChange w:id="633" w:author="mpountou" w:date="2021-02-14T19:27:00Z">
                  <w:rPr>
                    <w:rStyle w:val="-"/>
                    <w:noProof/>
                  </w:rPr>
                </w:rPrChange>
              </w:rPr>
              <w:fldChar w:fldCharType="separate"/>
            </w:r>
            <w:r w:rsidRPr="008D65BC">
              <w:rPr>
                <w:rStyle w:val="-"/>
                <w:bCs/>
                <w:noProof/>
                <w:lang w:val="en-US"/>
                <w:rPrChange w:id="634" w:author="mpountou" w:date="2021-02-14T19:27:00Z">
                  <w:rPr>
                    <w:rStyle w:val="-"/>
                    <w:b/>
                    <w:bCs/>
                    <w:noProof/>
                    <w:lang w:val="en-US"/>
                  </w:rPr>
                </w:rPrChange>
              </w:rPr>
              <w:t>3.1.2</w:t>
            </w:r>
            <w:r w:rsidRPr="008D65BC">
              <w:rPr>
                <w:rFonts w:asciiTheme="minorHAnsi" w:eastAsiaTheme="minorEastAsia" w:hAnsiTheme="minorHAnsi" w:cstheme="minorBidi"/>
                <w:noProof/>
                <w:szCs w:val="22"/>
                <w:lang w:eastAsia="el-GR"/>
                <w:rPrChange w:id="635" w:author="mpountou" w:date="2021-02-14T19:27:00Z">
                  <w:rPr>
                    <w:rFonts w:asciiTheme="minorHAnsi" w:eastAsiaTheme="minorEastAsia" w:hAnsiTheme="minorHAnsi" w:cstheme="minorBidi"/>
                    <w:noProof/>
                    <w:szCs w:val="22"/>
                    <w:lang w:eastAsia="el-GR"/>
                  </w:rPr>
                </w:rPrChange>
              </w:rPr>
              <w:tab/>
            </w:r>
            <w:r w:rsidRPr="008D65BC">
              <w:rPr>
                <w:rStyle w:val="-"/>
                <w:bCs/>
                <w:noProof/>
                <w:rPrChange w:id="636" w:author="mpountou" w:date="2021-02-14T19:27:00Z">
                  <w:rPr>
                    <w:rStyle w:val="-"/>
                    <w:b/>
                    <w:bCs/>
                    <w:noProof/>
                  </w:rPr>
                </w:rPrChange>
              </w:rPr>
              <w:t xml:space="preserve">Σετ δεδομένων </w:t>
            </w:r>
            <w:r w:rsidRPr="008D65BC">
              <w:rPr>
                <w:rStyle w:val="-"/>
                <w:bCs/>
                <w:noProof/>
                <w:lang w:val="en-US"/>
                <w:rPrChange w:id="637" w:author="mpountou" w:date="2021-02-14T19:27:00Z">
                  <w:rPr>
                    <w:rStyle w:val="-"/>
                    <w:b/>
                    <w:bCs/>
                    <w:noProof/>
                    <w:lang w:val="en-US"/>
                  </w:rPr>
                </w:rPrChange>
              </w:rPr>
              <w:t>Movielens-100k</w:t>
            </w:r>
            <w:r w:rsidRPr="008D65BC">
              <w:rPr>
                <w:noProof/>
                <w:webHidden/>
                <w:rPrChange w:id="638" w:author="mpountou" w:date="2021-02-14T19:27:00Z">
                  <w:rPr>
                    <w:noProof/>
                    <w:webHidden/>
                  </w:rPr>
                </w:rPrChange>
              </w:rPr>
              <w:tab/>
            </w:r>
            <w:r w:rsidRPr="008D65BC">
              <w:rPr>
                <w:noProof/>
                <w:webHidden/>
                <w:rPrChange w:id="639" w:author="mpountou" w:date="2021-02-14T19:27:00Z">
                  <w:rPr>
                    <w:noProof/>
                    <w:webHidden/>
                  </w:rPr>
                </w:rPrChange>
              </w:rPr>
              <w:fldChar w:fldCharType="begin"/>
            </w:r>
            <w:r w:rsidRPr="008D65BC">
              <w:rPr>
                <w:noProof/>
                <w:webHidden/>
                <w:rPrChange w:id="640" w:author="mpountou" w:date="2021-02-14T19:27:00Z">
                  <w:rPr>
                    <w:noProof/>
                    <w:webHidden/>
                  </w:rPr>
                </w:rPrChange>
              </w:rPr>
              <w:instrText xml:space="preserve"> PAGEREF _Toc64223393 \h </w:instrText>
            </w:r>
            <w:r w:rsidRPr="008D65BC">
              <w:rPr>
                <w:noProof/>
                <w:webHidden/>
                <w:rPrChange w:id="641" w:author="mpountou" w:date="2021-02-14T19:27:00Z">
                  <w:rPr>
                    <w:noProof/>
                    <w:webHidden/>
                  </w:rPr>
                </w:rPrChange>
              </w:rPr>
            </w:r>
          </w:ins>
          <w:r w:rsidRPr="008D65BC">
            <w:rPr>
              <w:noProof/>
              <w:webHidden/>
              <w:rPrChange w:id="642" w:author="mpountou" w:date="2021-02-14T19:27:00Z">
                <w:rPr>
                  <w:noProof/>
                  <w:webHidden/>
                </w:rPr>
              </w:rPrChange>
            </w:rPr>
            <w:fldChar w:fldCharType="separate"/>
          </w:r>
          <w:ins w:id="643" w:author="mpountou" w:date="2021-02-14T19:26:00Z">
            <w:r w:rsidRPr="008D65BC">
              <w:rPr>
                <w:noProof/>
                <w:webHidden/>
                <w:rPrChange w:id="644" w:author="mpountou" w:date="2021-02-14T19:27:00Z">
                  <w:rPr>
                    <w:noProof/>
                    <w:webHidden/>
                  </w:rPr>
                </w:rPrChange>
              </w:rPr>
              <w:t>27</w:t>
            </w:r>
            <w:r w:rsidRPr="008D65BC">
              <w:rPr>
                <w:noProof/>
                <w:webHidden/>
                <w:rPrChange w:id="645" w:author="mpountou" w:date="2021-02-14T19:27:00Z">
                  <w:rPr>
                    <w:noProof/>
                    <w:webHidden/>
                  </w:rPr>
                </w:rPrChange>
              </w:rPr>
              <w:fldChar w:fldCharType="end"/>
            </w:r>
            <w:r w:rsidRPr="008D65BC">
              <w:rPr>
                <w:rStyle w:val="-"/>
                <w:noProof/>
                <w:rPrChange w:id="646" w:author="mpountou" w:date="2021-02-14T19:27:00Z">
                  <w:rPr>
                    <w:rStyle w:val="-"/>
                    <w:noProof/>
                  </w:rPr>
                </w:rPrChange>
              </w:rPr>
              <w:fldChar w:fldCharType="end"/>
            </w:r>
          </w:ins>
        </w:p>
        <w:p w14:paraId="57ADBD93" w14:textId="15A9CA8B" w:rsidR="000D2B64" w:rsidRPr="008D65BC" w:rsidRDefault="000D2B64">
          <w:pPr>
            <w:pStyle w:val="20"/>
            <w:tabs>
              <w:tab w:val="left" w:pos="960"/>
              <w:tab w:val="right" w:leader="dot" w:pos="8296"/>
            </w:tabs>
            <w:rPr>
              <w:ins w:id="647" w:author="mpountou" w:date="2021-02-14T19:26:00Z"/>
              <w:rFonts w:asciiTheme="minorHAnsi" w:eastAsiaTheme="minorEastAsia" w:hAnsiTheme="minorHAnsi" w:cstheme="minorBidi"/>
              <w:noProof/>
              <w:szCs w:val="22"/>
              <w:lang w:eastAsia="el-GR"/>
              <w:rPrChange w:id="648" w:author="mpountou" w:date="2021-02-14T19:27:00Z">
                <w:rPr>
                  <w:ins w:id="649" w:author="mpountou" w:date="2021-02-14T19:26:00Z"/>
                  <w:rFonts w:asciiTheme="minorHAnsi" w:eastAsiaTheme="minorEastAsia" w:hAnsiTheme="minorHAnsi" w:cstheme="minorBidi"/>
                  <w:noProof/>
                  <w:szCs w:val="22"/>
                  <w:lang w:eastAsia="el-GR"/>
                </w:rPr>
              </w:rPrChange>
            </w:rPr>
          </w:pPr>
          <w:ins w:id="650" w:author="mpountou" w:date="2021-02-14T19:26:00Z">
            <w:r w:rsidRPr="008D65BC">
              <w:rPr>
                <w:rStyle w:val="-"/>
                <w:noProof/>
                <w:rPrChange w:id="651" w:author="mpountou" w:date="2021-02-14T19:27:00Z">
                  <w:rPr>
                    <w:rStyle w:val="-"/>
                    <w:noProof/>
                  </w:rPr>
                </w:rPrChange>
              </w:rPr>
              <w:fldChar w:fldCharType="begin"/>
            </w:r>
            <w:r w:rsidRPr="008D65BC">
              <w:rPr>
                <w:rStyle w:val="-"/>
                <w:noProof/>
                <w:rPrChange w:id="652" w:author="mpountou" w:date="2021-02-14T19:27:00Z">
                  <w:rPr>
                    <w:rStyle w:val="-"/>
                    <w:noProof/>
                  </w:rPr>
                </w:rPrChange>
              </w:rPr>
              <w:instrText xml:space="preserve"> </w:instrText>
            </w:r>
            <w:r w:rsidRPr="008D65BC">
              <w:rPr>
                <w:noProof/>
                <w:rPrChange w:id="653" w:author="mpountou" w:date="2021-02-14T19:27:00Z">
                  <w:rPr>
                    <w:noProof/>
                  </w:rPr>
                </w:rPrChange>
              </w:rPr>
              <w:instrText>HYPERLINK \l "_Toc64223394"</w:instrText>
            </w:r>
            <w:r w:rsidRPr="008D65BC">
              <w:rPr>
                <w:rStyle w:val="-"/>
                <w:noProof/>
                <w:rPrChange w:id="654" w:author="mpountou" w:date="2021-02-14T19:27:00Z">
                  <w:rPr>
                    <w:rStyle w:val="-"/>
                    <w:noProof/>
                  </w:rPr>
                </w:rPrChange>
              </w:rPr>
              <w:instrText xml:space="preserve"> </w:instrText>
            </w:r>
            <w:r w:rsidRPr="008D65BC">
              <w:rPr>
                <w:rStyle w:val="-"/>
                <w:noProof/>
                <w:rPrChange w:id="655" w:author="mpountou" w:date="2021-02-14T19:27:00Z">
                  <w:rPr>
                    <w:rStyle w:val="-"/>
                    <w:noProof/>
                  </w:rPr>
                </w:rPrChange>
              </w:rPr>
            </w:r>
            <w:r w:rsidRPr="008D65BC">
              <w:rPr>
                <w:rStyle w:val="-"/>
                <w:noProof/>
                <w:rPrChange w:id="656" w:author="mpountou" w:date="2021-02-14T19:27:00Z">
                  <w:rPr>
                    <w:rStyle w:val="-"/>
                    <w:noProof/>
                  </w:rPr>
                </w:rPrChange>
              </w:rPr>
              <w:fldChar w:fldCharType="separate"/>
            </w:r>
            <w:r w:rsidRPr="008D65BC">
              <w:rPr>
                <w:rStyle w:val="-"/>
                <w:bCs/>
                <w:noProof/>
                <w:rPrChange w:id="657" w:author="mpountou" w:date="2021-02-14T19:27:00Z">
                  <w:rPr>
                    <w:rStyle w:val="-"/>
                    <w:b/>
                    <w:bCs/>
                    <w:noProof/>
                  </w:rPr>
                </w:rPrChange>
              </w:rPr>
              <w:t>3.2</w:t>
            </w:r>
            <w:r w:rsidRPr="008D65BC">
              <w:rPr>
                <w:rFonts w:asciiTheme="minorHAnsi" w:eastAsiaTheme="minorEastAsia" w:hAnsiTheme="minorHAnsi" w:cstheme="minorBidi"/>
                <w:noProof/>
                <w:szCs w:val="22"/>
                <w:lang w:eastAsia="el-GR"/>
                <w:rPrChange w:id="658" w:author="mpountou" w:date="2021-02-14T19:27:00Z">
                  <w:rPr>
                    <w:rFonts w:asciiTheme="minorHAnsi" w:eastAsiaTheme="minorEastAsia" w:hAnsiTheme="minorHAnsi" w:cstheme="minorBidi"/>
                    <w:noProof/>
                    <w:szCs w:val="22"/>
                    <w:lang w:eastAsia="el-GR"/>
                  </w:rPr>
                </w:rPrChange>
              </w:rPr>
              <w:tab/>
            </w:r>
            <w:r w:rsidRPr="008D65BC">
              <w:rPr>
                <w:rStyle w:val="-"/>
                <w:bCs/>
                <w:noProof/>
                <w:rPrChange w:id="659" w:author="mpountou" w:date="2021-02-14T19:27:00Z">
                  <w:rPr>
                    <w:rStyle w:val="-"/>
                    <w:b/>
                    <w:bCs/>
                    <w:noProof/>
                  </w:rPr>
                </w:rPrChange>
              </w:rPr>
              <w:t>Συνεργατικό φιλτράρισμα με επίκεντρο τον χρήστη</w:t>
            </w:r>
            <w:r w:rsidRPr="008D65BC">
              <w:rPr>
                <w:noProof/>
                <w:webHidden/>
                <w:rPrChange w:id="660" w:author="mpountou" w:date="2021-02-14T19:27:00Z">
                  <w:rPr>
                    <w:noProof/>
                    <w:webHidden/>
                  </w:rPr>
                </w:rPrChange>
              </w:rPr>
              <w:tab/>
            </w:r>
            <w:r w:rsidRPr="008D65BC">
              <w:rPr>
                <w:noProof/>
                <w:webHidden/>
                <w:rPrChange w:id="661" w:author="mpountou" w:date="2021-02-14T19:27:00Z">
                  <w:rPr>
                    <w:noProof/>
                    <w:webHidden/>
                  </w:rPr>
                </w:rPrChange>
              </w:rPr>
              <w:fldChar w:fldCharType="begin"/>
            </w:r>
            <w:r w:rsidRPr="008D65BC">
              <w:rPr>
                <w:noProof/>
                <w:webHidden/>
                <w:rPrChange w:id="662" w:author="mpountou" w:date="2021-02-14T19:27:00Z">
                  <w:rPr>
                    <w:noProof/>
                    <w:webHidden/>
                  </w:rPr>
                </w:rPrChange>
              </w:rPr>
              <w:instrText xml:space="preserve"> PAGEREF _Toc64223394 \h </w:instrText>
            </w:r>
            <w:r w:rsidRPr="008D65BC">
              <w:rPr>
                <w:noProof/>
                <w:webHidden/>
                <w:rPrChange w:id="663" w:author="mpountou" w:date="2021-02-14T19:27:00Z">
                  <w:rPr>
                    <w:noProof/>
                    <w:webHidden/>
                  </w:rPr>
                </w:rPrChange>
              </w:rPr>
            </w:r>
          </w:ins>
          <w:r w:rsidRPr="008D65BC">
            <w:rPr>
              <w:noProof/>
              <w:webHidden/>
              <w:rPrChange w:id="664" w:author="mpountou" w:date="2021-02-14T19:27:00Z">
                <w:rPr>
                  <w:noProof/>
                  <w:webHidden/>
                </w:rPr>
              </w:rPrChange>
            </w:rPr>
            <w:fldChar w:fldCharType="separate"/>
          </w:r>
          <w:ins w:id="665" w:author="mpountou" w:date="2021-02-14T19:26:00Z">
            <w:r w:rsidRPr="008D65BC">
              <w:rPr>
                <w:noProof/>
                <w:webHidden/>
                <w:rPrChange w:id="666" w:author="mpountou" w:date="2021-02-14T19:27:00Z">
                  <w:rPr>
                    <w:noProof/>
                    <w:webHidden/>
                  </w:rPr>
                </w:rPrChange>
              </w:rPr>
              <w:t>28</w:t>
            </w:r>
            <w:r w:rsidRPr="008D65BC">
              <w:rPr>
                <w:noProof/>
                <w:webHidden/>
                <w:rPrChange w:id="667" w:author="mpountou" w:date="2021-02-14T19:27:00Z">
                  <w:rPr>
                    <w:noProof/>
                    <w:webHidden/>
                  </w:rPr>
                </w:rPrChange>
              </w:rPr>
              <w:fldChar w:fldCharType="end"/>
            </w:r>
            <w:r w:rsidRPr="008D65BC">
              <w:rPr>
                <w:rStyle w:val="-"/>
                <w:noProof/>
                <w:rPrChange w:id="668" w:author="mpountou" w:date="2021-02-14T19:27:00Z">
                  <w:rPr>
                    <w:rStyle w:val="-"/>
                    <w:noProof/>
                  </w:rPr>
                </w:rPrChange>
              </w:rPr>
              <w:fldChar w:fldCharType="end"/>
            </w:r>
          </w:ins>
        </w:p>
        <w:p w14:paraId="3F4EA658" w14:textId="7EEC94BF" w:rsidR="000D2B64" w:rsidRPr="008D65BC" w:rsidRDefault="000D2B64">
          <w:pPr>
            <w:pStyle w:val="30"/>
            <w:tabs>
              <w:tab w:val="left" w:pos="1320"/>
              <w:tab w:val="right" w:leader="dot" w:pos="8296"/>
            </w:tabs>
            <w:rPr>
              <w:ins w:id="669" w:author="mpountou" w:date="2021-02-14T19:26:00Z"/>
              <w:rFonts w:asciiTheme="minorHAnsi" w:eastAsiaTheme="minorEastAsia" w:hAnsiTheme="minorHAnsi" w:cstheme="minorBidi"/>
              <w:noProof/>
              <w:szCs w:val="22"/>
              <w:lang w:eastAsia="el-GR"/>
              <w:rPrChange w:id="670" w:author="mpountou" w:date="2021-02-14T19:27:00Z">
                <w:rPr>
                  <w:ins w:id="671" w:author="mpountou" w:date="2021-02-14T19:26:00Z"/>
                  <w:rFonts w:asciiTheme="minorHAnsi" w:eastAsiaTheme="minorEastAsia" w:hAnsiTheme="minorHAnsi" w:cstheme="minorBidi"/>
                  <w:noProof/>
                  <w:szCs w:val="22"/>
                  <w:lang w:eastAsia="el-GR"/>
                </w:rPr>
              </w:rPrChange>
            </w:rPr>
          </w:pPr>
          <w:ins w:id="672" w:author="mpountou" w:date="2021-02-14T19:26:00Z">
            <w:r w:rsidRPr="008D65BC">
              <w:rPr>
                <w:rStyle w:val="-"/>
                <w:noProof/>
                <w:rPrChange w:id="673" w:author="mpountou" w:date="2021-02-14T19:27:00Z">
                  <w:rPr>
                    <w:rStyle w:val="-"/>
                    <w:noProof/>
                  </w:rPr>
                </w:rPrChange>
              </w:rPr>
              <w:fldChar w:fldCharType="begin"/>
            </w:r>
            <w:r w:rsidRPr="008D65BC">
              <w:rPr>
                <w:rStyle w:val="-"/>
                <w:noProof/>
                <w:rPrChange w:id="674" w:author="mpountou" w:date="2021-02-14T19:27:00Z">
                  <w:rPr>
                    <w:rStyle w:val="-"/>
                    <w:noProof/>
                  </w:rPr>
                </w:rPrChange>
              </w:rPr>
              <w:instrText xml:space="preserve"> </w:instrText>
            </w:r>
            <w:r w:rsidRPr="008D65BC">
              <w:rPr>
                <w:noProof/>
                <w:rPrChange w:id="675" w:author="mpountou" w:date="2021-02-14T19:27:00Z">
                  <w:rPr>
                    <w:noProof/>
                  </w:rPr>
                </w:rPrChange>
              </w:rPr>
              <w:instrText>HYPERLINK \l "_Toc64223395"</w:instrText>
            </w:r>
            <w:r w:rsidRPr="008D65BC">
              <w:rPr>
                <w:rStyle w:val="-"/>
                <w:noProof/>
                <w:rPrChange w:id="676" w:author="mpountou" w:date="2021-02-14T19:27:00Z">
                  <w:rPr>
                    <w:rStyle w:val="-"/>
                    <w:noProof/>
                  </w:rPr>
                </w:rPrChange>
              </w:rPr>
              <w:instrText xml:space="preserve"> </w:instrText>
            </w:r>
            <w:r w:rsidRPr="008D65BC">
              <w:rPr>
                <w:rStyle w:val="-"/>
                <w:noProof/>
                <w:rPrChange w:id="677" w:author="mpountou" w:date="2021-02-14T19:27:00Z">
                  <w:rPr>
                    <w:rStyle w:val="-"/>
                    <w:noProof/>
                  </w:rPr>
                </w:rPrChange>
              </w:rPr>
            </w:r>
            <w:r w:rsidRPr="008D65BC">
              <w:rPr>
                <w:rStyle w:val="-"/>
                <w:noProof/>
                <w:rPrChange w:id="678" w:author="mpountou" w:date="2021-02-14T19:27:00Z">
                  <w:rPr>
                    <w:rStyle w:val="-"/>
                    <w:noProof/>
                  </w:rPr>
                </w:rPrChange>
              </w:rPr>
              <w:fldChar w:fldCharType="separate"/>
            </w:r>
            <w:r w:rsidRPr="008D65BC">
              <w:rPr>
                <w:rStyle w:val="-"/>
                <w:bCs/>
                <w:noProof/>
                <w:rPrChange w:id="679" w:author="mpountou" w:date="2021-02-14T19:27:00Z">
                  <w:rPr>
                    <w:rStyle w:val="-"/>
                    <w:b/>
                    <w:bCs/>
                    <w:noProof/>
                  </w:rPr>
                </w:rPrChange>
              </w:rPr>
              <w:t>3.2.1</w:t>
            </w:r>
            <w:r w:rsidRPr="008D65BC">
              <w:rPr>
                <w:rFonts w:asciiTheme="minorHAnsi" w:eastAsiaTheme="minorEastAsia" w:hAnsiTheme="minorHAnsi" w:cstheme="minorBidi"/>
                <w:noProof/>
                <w:szCs w:val="22"/>
                <w:lang w:eastAsia="el-GR"/>
                <w:rPrChange w:id="680" w:author="mpountou" w:date="2021-02-14T19:27:00Z">
                  <w:rPr>
                    <w:rFonts w:asciiTheme="minorHAnsi" w:eastAsiaTheme="minorEastAsia" w:hAnsiTheme="minorHAnsi" w:cstheme="minorBidi"/>
                    <w:noProof/>
                    <w:szCs w:val="22"/>
                    <w:lang w:eastAsia="el-GR"/>
                  </w:rPr>
                </w:rPrChange>
              </w:rPr>
              <w:tab/>
            </w:r>
            <w:r w:rsidRPr="008D65BC">
              <w:rPr>
                <w:rStyle w:val="-"/>
                <w:bCs/>
                <w:noProof/>
                <w:rPrChange w:id="681" w:author="mpountou" w:date="2021-02-14T19:27:00Z">
                  <w:rPr>
                    <w:rStyle w:val="-"/>
                    <w:b/>
                    <w:bCs/>
                    <w:noProof/>
                  </w:rPr>
                </w:rPrChange>
              </w:rPr>
              <w:t>Δεδομένα εισόδου (</w:t>
            </w:r>
            <w:r w:rsidRPr="008D65BC">
              <w:rPr>
                <w:rStyle w:val="-"/>
                <w:bCs/>
                <w:noProof/>
                <w:lang w:val="en-US"/>
                <w:rPrChange w:id="682" w:author="mpountou" w:date="2021-02-14T19:27:00Z">
                  <w:rPr>
                    <w:rStyle w:val="-"/>
                    <w:b/>
                    <w:bCs/>
                    <w:noProof/>
                    <w:lang w:val="en-US"/>
                  </w:rPr>
                </w:rPrChange>
              </w:rPr>
              <w:t>input data)</w:t>
            </w:r>
            <w:r w:rsidRPr="008D65BC">
              <w:rPr>
                <w:noProof/>
                <w:webHidden/>
                <w:rPrChange w:id="683" w:author="mpountou" w:date="2021-02-14T19:27:00Z">
                  <w:rPr>
                    <w:noProof/>
                    <w:webHidden/>
                  </w:rPr>
                </w:rPrChange>
              </w:rPr>
              <w:tab/>
            </w:r>
            <w:r w:rsidRPr="008D65BC">
              <w:rPr>
                <w:noProof/>
                <w:webHidden/>
                <w:rPrChange w:id="684" w:author="mpountou" w:date="2021-02-14T19:27:00Z">
                  <w:rPr>
                    <w:noProof/>
                    <w:webHidden/>
                  </w:rPr>
                </w:rPrChange>
              </w:rPr>
              <w:fldChar w:fldCharType="begin"/>
            </w:r>
            <w:r w:rsidRPr="008D65BC">
              <w:rPr>
                <w:noProof/>
                <w:webHidden/>
                <w:rPrChange w:id="685" w:author="mpountou" w:date="2021-02-14T19:27:00Z">
                  <w:rPr>
                    <w:noProof/>
                    <w:webHidden/>
                  </w:rPr>
                </w:rPrChange>
              </w:rPr>
              <w:instrText xml:space="preserve"> PAGEREF _Toc64223395 \h </w:instrText>
            </w:r>
            <w:r w:rsidRPr="008D65BC">
              <w:rPr>
                <w:noProof/>
                <w:webHidden/>
                <w:rPrChange w:id="686" w:author="mpountou" w:date="2021-02-14T19:27:00Z">
                  <w:rPr>
                    <w:noProof/>
                    <w:webHidden/>
                  </w:rPr>
                </w:rPrChange>
              </w:rPr>
            </w:r>
          </w:ins>
          <w:r w:rsidRPr="008D65BC">
            <w:rPr>
              <w:noProof/>
              <w:webHidden/>
              <w:rPrChange w:id="687" w:author="mpountou" w:date="2021-02-14T19:27:00Z">
                <w:rPr>
                  <w:noProof/>
                  <w:webHidden/>
                </w:rPr>
              </w:rPrChange>
            </w:rPr>
            <w:fldChar w:fldCharType="separate"/>
          </w:r>
          <w:ins w:id="688" w:author="mpountou" w:date="2021-02-14T19:26:00Z">
            <w:r w:rsidRPr="008D65BC">
              <w:rPr>
                <w:noProof/>
                <w:webHidden/>
                <w:rPrChange w:id="689" w:author="mpountou" w:date="2021-02-14T19:27:00Z">
                  <w:rPr>
                    <w:noProof/>
                    <w:webHidden/>
                  </w:rPr>
                </w:rPrChange>
              </w:rPr>
              <w:t>28</w:t>
            </w:r>
            <w:r w:rsidRPr="008D65BC">
              <w:rPr>
                <w:noProof/>
                <w:webHidden/>
                <w:rPrChange w:id="690" w:author="mpountou" w:date="2021-02-14T19:27:00Z">
                  <w:rPr>
                    <w:noProof/>
                    <w:webHidden/>
                  </w:rPr>
                </w:rPrChange>
              </w:rPr>
              <w:fldChar w:fldCharType="end"/>
            </w:r>
            <w:r w:rsidRPr="008D65BC">
              <w:rPr>
                <w:rStyle w:val="-"/>
                <w:noProof/>
                <w:rPrChange w:id="691" w:author="mpountou" w:date="2021-02-14T19:27:00Z">
                  <w:rPr>
                    <w:rStyle w:val="-"/>
                    <w:noProof/>
                  </w:rPr>
                </w:rPrChange>
              </w:rPr>
              <w:fldChar w:fldCharType="end"/>
            </w:r>
          </w:ins>
        </w:p>
        <w:p w14:paraId="475044B3" w14:textId="5077818F" w:rsidR="000D2B64" w:rsidRPr="008D65BC" w:rsidRDefault="000D2B64">
          <w:pPr>
            <w:pStyle w:val="30"/>
            <w:tabs>
              <w:tab w:val="left" w:pos="1320"/>
              <w:tab w:val="right" w:leader="dot" w:pos="8296"/>
            </w:tabs>
            <w:rPr>
              <w:ins w:id="692" w:author="mpountou" w:date="2021-02-14T19:26:00Z"/>
              <w:rFonts w:asciiTheme="minorHAnsi" w:eastAsiaTheme="minorEastAsia" w:hAnsiTheme="minorHAnsi" w:cstheme="minorBidi"/>
              <w:noProof/>
              <w:szCs w:val="22"/>
              <w:lang w:eastAsia="el-GR"/>
              <w:rPrChange w:id="693" w:author="mpountou" w:date="2021-02-14T19:27:00Z">
                <w:rPr>
                  <w:ins w:id="694" w:author="mpountou" w:date="2021-02-14T19:26:00Z"/>
                  <w:rFonts w:asciiTheme="minorHAnsi" w:eastAsiaTheme="minorEastAsia" w:hAnsiTheme="minorHAnsi" w:cstheme="minorBidi"/>
                  <w:noProof/>
                  <w:szCs w:val="22"/>
                  <w:lang w:eastAsia="el-GR"/>
                </w:rPr>
              </w:rPrChange>
            </w:rPr>
          </w:pPr>
          <w:ins w:id="695" w:author="mpountou" w:date="2021-02-14T19:26:00Z">
            <w:r w:rsidRPr="008D65BC">
              <w:rPr>
                <w:rStyle w:val="-"/>
                <w:noProof/>
                <w:rPrChange w:id="696" w:author="mpountou" w:date="2021-02-14T19:27:00Z">
                  <w:rPr>
                    <w:rStyle w:val="-"/>
                    <w:noProof/>
                  </w:rPr>
                </w:rPrChange>
              </w:rPr>
              <w:fldChar w:fldCharType="begin"/>
            </w:r>
            <w:r w:rsidRPr="008D65BC">
              <w:rPr>
                <w:rStyle w:val="-"/>
                <w:noProof/>
                <w:rPrChange w:id="697" w:author="mpountou" w:date="2021-02-14T19:27:00Z">
                  <w:rPr>
                    <w:rStyle w:val="-"/>
                    <w:noProof/>
                  </w:rPr>
                </w:rPrChange>
              </w:rPr>
              <w:instrText xml:space="preserve"> </w:instrText>
            </w:r>
            <w:r w:rsidRPr="008D65BC">
              <w:rPr>
                <w:noProof/>
                <w:rPrChange w:id="698" w:author="mpountou" w:date="2021-02-14T19:27:00Z">
                  <w:rPr>
                    <w:noProof/>
                  </w:rPr>
                </w:rPrChange>
              </w:rPr>
              <w:instrText>HYPERLINK \l "_Toc64223396"</w:instrText>
            </w:r>
            <w:r w:rsidRPr="008D65BC">
              <w:rPr>
                <w:rStyle w:val="-"/>
                <w:noProof/>
                <w:rPrChange w:id="699" w:author="mpountou" w:date="2021-02-14T19:27:00Z">
                  <w:rPr>
                    <w:rStyle w:val="-"/>
                    <w:noProof/>
                  </w:rPr>
                </w:rPrChange>
              </w:rPr>
              <w:instrText xml:space="preserve"> </w:instrText>
            </w:r>
            <w:r w:rsidRPr="008D65BC">
              <w:rPr>
                <w:rStyle w:val="-"/>
                <w:noProof/>
                <w:rPrChange w:id="700" w:author="mpountou" w:date="2021-02-14T19:27:00Z">
                  <w:rPr>
                    <w:rStyle w:val="-"/>
                    <w:noProof/>
                  </w:rPr>
                </w:rPrChange>
              </w:rPr>
            </w:r>
            <w:r w:rsidRPr="008D65BC">
              <w:rPr>
                <w:rStyle w:val="-"/>
                <w:noProof/>
                <w:rPrChange w:id="701" w:author="mpountou" w:date="2021-02-14T19:27:00Z">
                  <w:rPr>
                    <w:rStyle w:val="-"/>
                    <w:noProof/>
                  </w:rPr>
                </w:rPrChange>
              </w:rPr>
              <w:fldChar w:fldCharType="separate"/>
            </w:r>
            <w:r w:rsidRPr="008D65BC">
              <w:rPr>
                <w:rStyle w:val="-"/>
                <w:bCs/>
                <w:noProof/>
                <w:rPrChange w:id="702" w:author="mpountou" w:date="2021-02-14T19:27:00Z">
                  <w:rPr>
                    <w:rStyle w:val="-"/>
                    <w:b/>
                    <w:bCs/>
                    <w:noProof/>
                  </w:rPr>
                </w:rPrChange>
              </w:rPr>
              <w:t>3.2.2</w:t>
            </w:r>
            <w:r w:rsidRPr="008D65BC">
              <w:rPr>
                <w:rFonts w:asciiTheme="minorHAnsi" w:eastAsiaTheme="minorEastAsia" w:hAnsiTheme="minorHAnsi" w:cstheme="minorBidi"/>
                <w:noProof/>
                <w:szCs w:val="22"/>
                <w:lang w:eastAsia="el-GR"/>
                <w:rPrChange w:id="703" w:author="mpountou" w:date="2021-02-14T19:27:00Z">
                  <w:rPr>
                    <w:rFonts w:asciiTheme="minorHAnsi" w:eastAsiaTheme="minorEastAsia" w:hAnsiTheme="minorHAnsi" w:cstheme="minorBidi"/>
                    <w:noProof/>
                    <w:szCs w:val="22"/>
                    <w:lang w:eastAsia="el-GR"/>
                  </w:rPr>
                </w:rPrChange>
              </w:rPr>
              <w:tab/>
            </w:r>
            <w:r w:rsidRPr="008D65BC">
              <w:rPr>
                <w:rStyle w:val="-"/>
                <w:bCs/>
                <w:noProof/>
                <w:rPrChange w:id="704" w:author="mpountou" w:date="2021-02-14T19:27:00Z">
                  <w:rPr>
                    <w:rStyle w:val="-"/>
                    <w:b/>
                    <w:bCs/>
                    <w:noProof/>
                  </w:rPr>
                </w:rPrChange>
              </w:rPr>
              <w:t>Βήματα υλοποίησης</w:t>
            </w:r>
            <w:r w:rsidRPr="008D65BC">
              <w:rPr>
                <w:noProof/>
                <w:webHidden/>
                <w:rPrChange w:id="705" w:author="mpountou" w:date="2021-02-14T19:27:00Z">
                  <w:rPr>
                    <w:noProof/>
                    <w:webHidden/>
                  </w:rPr>
                </w:rPrChange>
              </w:rPr>
              <w:tab/>
            </w:r>
            <w:r w:rsidRPr="008D65BC">
              <w:rPr>
                <w:noProof/>
                <w:webHidden/>
                <w:rPrChange w:id="706" w:author="mpountou" w:date="2021-02-14T19:27:00Z">
                  <w:rPr>
                    <w:noProof/>
                    <w:webHidden/>
                  </w:rPr>
                </w:rPrChange>
              </w:rPr>
              <w:fldChar w:fldCharType="begin"/>
            </w:r>
            <w:r w:rsidRPr="008D65BC">
              <w:rPr>
                <w:noProof/>
                <w:webHidden/>
                <w:rPrChange w:id="707" w:author="mpountou" w:date="2021-02-14T19:27:00Z">
                  <w:rPr>
                    <w:noProof/>
                    <w:webHidden/>
                  </w:rPr>
                </w:rPrChange>
              </w:rPr>
              <w:instrText xml:space="preserve"> PAGEREF _Toc64223396 \h </w:instrText>
            </w:r>
            <w:r w:rsidRPr="008D65BC">
              <w:rPr>
                <w:noProof/>
                <w:webHidden/>
                <w:rPrChange w:id="708" w:author="mpountou" w:date="2021-02-14T19:27:00Z">
                  <w:rPr>
                    <w:noProof/>
                    <w:webHidden/>
                  </w:rPr>
                </w:rPrChange>
              </w:rPr>
            </w:r>
          </w:ins>
          <w:r w:rsidRPr="008D65BC">
            <w:rPr>
              <w:noProof/>
              <w:webHidden/>
              <w:rPrChange w:id="709" w:author="mpountou" w:date="2021-02-14T19:27:00Z">
                <w:rPr>
                  <w:noProof/>
                  <w:webHidden/>
                </w:rPr>
              </w:rPrChange>
            </w:rPr>
            <w:fldChar w:fldCharType="separate"/>
          </w:r>
          <w:ins w:id="710" w:author="mpountou" w:date="2021-02-14T19:26:00Z">
            <w:r w:rsidRPr="008D65BC">
              <w:rPr>
                <w:noProof/>
                <w:webHidden/>
                <w:rPrChange w:id="711" w:author="mpountou" w:date="2021-02-14T19:27:00Z">
                  <w:rPr>
                    <w:noProof/>
                    <w:webHidden/>
                  </w:rPr>
                </w:rPrChange>
              </w:rPr>
              <w:t>28</w:t>
            </w:r>
            <w:r w:rsidRPr="008D65BC">
              <w:rPr>
                <w:noProof/>
                <w:webHidden/>
                <w:rPrChange w:id="712" w:author="mpountou" w:date="2021-02-14T19:27:00Z">
                  <w:rPr>
                    <w:noProof/>
                    <w:webHidden/>
                  </w:rPr>
                </w:rPrChange>
              </w:rPr>
              <w:fldChar w:fldCharType="end"/>
            </w:r>
            <w:r w:rsidRPr="008D65BC">
              <w:rPr>
                <w:rStyle w:val="-"/>
                <w:noProof/>
                <w:rPrChange w:id="713" w:author="mpountou" w:date="2021-02-14T19:27:00Z">
                  <w:rPr>
                    <w:rStyle w:val="-"/>
                    <w:noProof/>
                  </w:rPr>
                </w:rPrChange>
              </w:rPr>
              <w:fldChar w:fldCharType="end"/>
            </w:r>
          </w:ins>
        </w:p>
        <w:p w14:paraId="6D6872D9" w14:textId="38FD7CB7" w:rsidR="000D2B64" w:rsidRPr="008D65BC" w:rsidRDefault="000D2B64">
          <w:pPr>
            <w:pStyle w:val="40"/>
            <w:tabs>
              <w:tab w:val="left" w:pos="1540"/>
              <w:tab w:val="right" w:leader="dot" w:pos="8296"/>
            </w:tabs>
            <w:rPr>
              <w:ins w:id="714" w:author="mpountou" w:date="2021-02-14T19:26:00Z"/>
              <w:rFonts w:asciiTheme="minorHAnsi" w:eastAsiaTheme="minorEastAsia" w:hAnsiTheme="minorHAnsi" w:cstheme="minorBidi"/>
              <w:noProof/>
              <w:szCs w:val="22"/>
              <w:lang w:eastAsia="el-GR"/>
              <w:rPrChange w:id="715" w:author="mpountou" w:date="2021-02-14T19:27:00Z">
                <w:rPr>
                  <w:ins w:id="716" w:author="mpountou" w:date="2021-02-14T19:26:00Z"/>
                  <w:rFonts w:asciiTheme="minorHAnsi" w:eastAsiaTheme="minorEastAsia" w:hAnsiTheme="minorHAnsi" w:cstheme="minorBidi"/>
                  <w:noProof/>
                  <w:szCs w:val="22"/>
                  <w:lang w:eastAsia="el-GR"/>
                </w:rPr>
              </w:rPrChange>
            </w:rPr>
          </w:pPr>
          <w:ins w:id="717" w:author="mpountou" w:date="2021-02-14T19:26:00Z">
            <w:r w:rsidRPr="008D65BC">
              <w:rPr>
                <w:rStyle w:val="-"/>
                <w:noProof/>
                <w:rPrChange w:id="718" w:author="mpountou" w:date="2021-02-14T19:27:00Z">
                  <w:rPr>
                    <w:rStyle w:val="-"/>
                    <w:noProof/>
                  </w:rPr>
                </w:rPrChange>
              </w:rPr>
              <w:fldChar w:fldCharType="begin"/>
            </w:r>
            <w:r w:rsidRPr="008D65BC">
              <w:rPr>
                <w:rStyle w:val="-"/>
                <w:noProof/>
                <w:rPrChange w:id="719" w:author="mpountou" w:date="2021-02-14T19:27:00Z">
                  <w:rPr>
                    <w:rStyle w:val="-"/>
                    <w:noProof/>
                  </w:rPr>
                </w:rPrChange>
              </w:rPr>
              <w:instrText xml:space="preserve"> </w:instrText>
            </w:r>
            <w:r w:rsidRPr="008D65BC">
              <w:rPr>
                <w:noProof/>
                <w:rPrChange w:id="720" w:author="mpountou" w:date="2021-02-14T19:27:00Z">
                  <w:rPr>
                    <w:noProof/>
                  </w:rPr>
                </w:rPrChange>
              </w:rPr>
              <w:instrText>HYPERLINK \l "_Toc64223397"</w:instrText>
            </w:r>
            <w:r w:rsidRPr="008D65BC">
              <w:rPr>
                <w:rStyle w:val="-"/>
                <w:noProof/>
                <w:rPrChange w:id="721" w:author="mpountou" w:date="2021-02-14T19:27:00Z">
                  <w:rPr>
                    <w:rStyle w:val="-"/>
                    <w:noProof/>
                  </w:rPr>
                </w:rPrChange>
              </w:rPr>
              <w:instrText xml:space="preserve"> </w:instrText>
            </w:r>
            <w:r w:rsidRPr="008D65BC">
              <w:rPr>
                <w:rStyle w:val="-"/>
                <w:noProof/>
                <w:rPrChange w:id="722" w:author="mpountou" w:date="2021-02-14T19:27:00Z">
                  <w:rPr>
                    <w:rStyle w:val="-"/>
                    <w:noProof/>
                  </w:rPr>
                </w:rPrChange>
              </w:rPr>
            </w:r>
            <w:r w:rsidRPr="008D65BC">
              <w:rPr>
                <w:rStyle w:val="-"/>
                <w:noProof/>
                <w:rPrChange w:id="723" w:author="mpountou" w:date="2021-02-14T19:27:00Z">
                  <w:rPr>
                    <w:rStyle w:val="-"/>
                    <w:noProof/>
                  </w:rPr>
                </w:rPrChange>
              </w:rPr>
              <w:fldChar w:fldCharType="separate"/>
            </w:r>
            <w:r w:rsidRPr="008D65BC">
              <w:rPr>
                <w:rStyle w:val="-"/>
                <w:bCs/>
                <w:noProof/>
                <w:rPrChange w:id="724" w:author="mpountou" w:date="2021-02-14T19:27:00Z">
                  <w:rPr>
                    <w:rStyle w:val="-"/>
                    <w:b/>
                    <w:bCs/>
                    <w:noProof/>
                  </w:rPr>
                </w:rPrChange>
              </w:rPr>
              <w:t>3.2.2.1</w:t>
            </w:r>
            <w:r w:rsidRPr="008D65BC">
              <w:rPr>
                <w:rFonts w:asciiTheme="minorHAnsi" w:eastAsiaTheme="minorEastAsia" w:hAnsiTheme="minorHAnsi" w:cstheme="minorBidi"/>
                <w:noProof/>
                <w:szCs w:val="22"/>
                <w:lang w:eastAsia="el-GR"/>
                <w:rPrChange w:id="725" w:author="mpountou" w:date="2021-02-14T19:27:00Z">
                  <w:rPr>
                    <w:rFonts w:asciiTheme="minorHAnsi" w:eastAsiaTheme="minorEastAsia" w:hAnsiTheme="minorHAnsi" w:cstheme="minorBidi"/>
                    <w:noProof/>
                    <w:szCs w:val="22"/>
                    <w:lang w:eastAsia="el-GR"/>
                  </w:rPr>
                </w:rPrChange>
              </w:rPr>
              <w:tab/>
            </w:r>
            <w:r w:rsidRPr="008D65BC">
              <w:rPr>
                <w:rStyle w:val="-"/>
                <w:bCs/>
                <w:noProof/>
                <w:rPrChange w:id="726" w:author="mpountou" w:date="2021-02-14T19:27:00Z">
                  <w:rPr>
                    <w:rStyle w:val="-"/>
                    <w:b/>
                    <w:bCs/>
                    <w:noProof/>
                  </w:rPr>
                </w:rPrChange>
              </w:rPr>
              <w:t>Εύρεση όμοιων χρηστών</w:t>
            </w:r>
            <w:r w:rsidRPr="008D65BC">
              <w:rPr>
                <w:noProof/>
                <w:webHidden/>
                <w:rPrChange w:id="727" w:author="mpountou" w:date="2021-02-14T19:27:00Z">
                  <w:rPr>
                    <w:noProof/>
                    <w:webHidden/>
                  </w:rPr>
                </w:rPrChange>
              </w:rPr>
              <w:tab/>
            </w:r>
            <w:r w:rsidRPr="008D65BC">
              <w:rPr>
                <w:noProof/>
                <w:webHidden/>
                <w:rPrChange w:id="728" w:author="mpountou" w:date="2021-02-14T19:27:00Z">
                  <w:rPr>
                    <w:noProof/>
                    <w:webHidden/>
                  </w:rPr>
                </w:rPrChange>
              </w:rPr>
              <w:fldChar w:fldCharType="begin"/>
            </w:r>
            <w:r w:rsidRPr="008D65BC">
              <w:rPr>
                <w:noProof/>
                <w:webHidden/>
                <w:rPrChange w:id="729" w:author="mpountou" w:date="2021-02-14T19:27:00Z">
                  <w:rPr>
                    <w:noProof/>
                    <w:webHidden/>
                  </w:rPr>
                </w:rPrChange>
              </w:rPr>
              <w:instrText xml:space="preserve"> PAGEREF _Toc64223397 \h </w:instrText>
            </w:r>
            <w:r w:rsidRPr="008D65BC">
              <w:rPr>
                <w:noProof/>
                <w:webHidden/>
                <w:rPrChange w:id="730" w:author="mpountou" w:date="2021-02-14T19:27:00Z">
                  <w:rPr>
                    <w:noProof/>
                    <w:webHidden/>
                  </w:rPr>
                </w:rPrChange>
              </w:rPr>
            </w:r>
          </w:ins>
          <w:r w:rsidRPr="008D65BC">
            <w:rPr>
              <w:noProof/>
              <w:webHidden/>
              <w:rPrChange w:id="731" w:author="mpountou" w:date="2021-02-14T19:27:00Z">
                <w:rPr>
                  <w:noProof/>
                  <w:webHidden/>
                </w:rPr>
              </w:rPrChange>
            </w:rPr>
            <w:fldChar w:fldCharType="separate"/>
          </w:r>
          <w:ins w:id="732" w:author="mpountou" w:date="2021-02-14T19:26:00Z">
            <w:r w:rsidRPr="008D65BC">
              <w:rPr>
                <w:noProof/>
                <w:webHidden/>
                <w:rPrChange w:id="733" w:author="mpountou" w:date="2021-02-14T19:27:00Z">
                  <w:rPr>
                    <w:noProof/>
                    <w:webHidden/>
                  </w:rPr>
                </w:rPrChange>
              </w:rPr>
              <w:t>28</w:t>
            </w:r>
            <w:r w:rsidRPr="008D65BC">
              <w:rPr>
                <w:noProof/>
                <w:webHidden/>
                <w:rPrChange w:id="734" w:author="mpountou" w:date="2021-02-14T19:27:00Z">
                  <w:rPr>
                    <w:noProof/>
                    <w:webHidden/>
                  </w:rPr>
                </w:rPrChange>
              </w:rPr>
              <w:fldChar w:fldCharType="end"/>
            </w:r>
            <w:r w:rsidRPr="008D65BC">
              <w:rPr>
                <w:rStyle w:val="-"/>
                <w:noProof/>
                <w:rPrChange w:id="735" w:author="mpountou" w:date="2021-02-14T19:27:00Z">
                  <w:rPr>
                    <w:rStyle w:val="-"/>
                    <w:noProof/>
                  </w:rPr>
                </w:rPrChange>
              </w:rPr>
              <w:fldChar w:fldCharType="end"/>
            </w:r>
          </w:ins>
        </w:p>
        <w:p w14:paraId="5B0AD748" w14:textId="248AC5A9" w:rsidR="000D2B64" w:rsidRPr="008D65BC" w:rsidRDefault="000D2B64">
          <w:pPr>
            <w:pStyle w:val="40"/>
            <w:tabs>
              <w:tab w:val="left" w:pos="1760"/>
              <w:tab w:val="right" w:leader="dot" w:pos="8296"/>
            </w:tabs>
            <w:rPr>
              <w:ins w:id="736" w:author="mpountou" w:date="2021-02-14T19:26:00Z"/>
              <w:rFonts w:asciiTheme="minorHAnsi" w:eastAsiaTheme="minorEastAsia" w:hAnsiTheme="minorHAnsi" w:cstheme="minorBidi"/>
              <w:noProof/>
              <w:szCs w:val="22"/>
              <w:lang w:eastAsia="el-GR"/>
              <w:rPrChange w:id="737" w:author="mpountou" w:date="2021-02-14T19:27:00Z">
                <w:rPr>
                  <w:ins w:id="738" w:author="mpountou" w:date="2021-02-14T19:26:00Z"/>
                  <w:rFonts w:asciiTheme="minorHAnsi" w:eastAsiaTheme="minorEastAsia" w:hAnsiTheme="minorHAnsi" w:cstheme="minorBidi"/>
                  <w:noProof/>
                  <w:szCs w:val="22"/>
                  <w:lang w:eastAsia="el-GR"/>
                </w:rPr>
              </w:rPrChange>
            </w:rPr>
          </w:pPr>
          <w:ins w:id="739" w:author="mpountou" w:date="2021-02-14T19:26:00Z">
            <w:r w:rsidRPr="008D65BC">
              <w:rPr>
                <w:rStyle w:val="-"/>
                <w:noProof/>
                <w:rPrChange w:id="740" w:author="mpountou" w:date="2021-02-14T19:27:00Z">
                  <w:rPr>
                    <w:rStyle w:val="-"/>
                    <w:noProof/>
                  </w:rPr>
                </w:rPrChange>
              </w:rPr>
              <w:fldChar w:fldCharType="begin"/>
            </w:r>
            <w:r w:rsidRPr="008D65BC">
              <w:rPr>
                <w:rStyle w:val="-"/>
                <w:noProof/>
                <w:rPrChange w:id="741" w:author="mpountou" w:date="2021-02-14T19:27:00Z">
                  <w:rPr>
                    <w:rStyle w:val="-"/>
                    <w:noProof/>
                  </w:rPr>
                </w:rPrChange>
              </w:rPr>
              <w:instrText xml:space="preserve"> </w:instrText>
            </w:r>
            <w:r w:rsidRPr="008D65BC">
              <w:rPr>
                <w:noProof/>
                <w:rPrChange w:id="742" w:author="mpountou" w:date="2021-02-14T19:27:00Z">
                  <w:rPr>
                    <w:noProof/>
                  </w:rPr>
                </w:rPrChange>
              </w:rPr>
              <w:instrText>HYPERLINK \l "_Toc64223398"</w:instrText>
            </w:r>
            <w:r w:rsidRPr="008D65BC">
              <w:rPr>
                <w:rStyle w:val="-"/>
                <w:noProof/>
                <w:rPrChange w:id="743" w:author="mpountou" w:date="2021-02-14T19:27:00Z">
                  <w:rPr>
                    <w:rStyle w:val="-"/>
                    <w:noProof/>
                  </w:rPr>
                </w:rPrChange>
              </w:rPr>
              <w:instrText xml:space="preserve"> </w:instrText>
            </w:r>
            <w:r w:rsidRPr="008D65BC">
              <w:rPr>
                <w:rStyle w:val="-"/>
                <w:noProof/>
                <w:rPrChange w:id="744" w:author="mpountou" w:date="2021-02-14T19:27:00Z">
                  <w:rPr>
                    <w:rStyle w:val="-"/>
                    <w:noProof/>
                  </w:rPr>
                </w:rPrChange>
              </w:rPr>
            </w:r>
            <w:r w:rsidRPr="008D65BC">
              <w:rPr>
                <w:rStyle w:val="-"/>
                <w:noProof/>
                <w:rPrChange w:id="745" w:author="mpountou" w:date="2021-02-14T19:27:00Z">
                  <w:rPr>
                    <w:rStyle w:val="-"/>
                    <w:noProof/>
                  </w:rPr>
                </w:rPrChange>
              </w:rPr>
              <w:fldChar w:fldCharType="separate"/>
            </w:r>
            <w:r w:rsidRPr="008D65BC">
              <w:rPr>
                <w:rStyle w:val="-"/>
                <w:bCs/>
                <w:noProof/>
                <w:rPrChange w:id="746" w:author="mpountou" w:date="2021-02-14T19:27:00Z">
                  <w:rPr>
                    <w:rStyle w:val="-"/>
                    <w:b/>
                    <w:bCs/>
                    <w:noProof/>
                  </w:rPr>
                </w:rPrChange>
              </w:rPr>
              <w:t>3.2.2.2</w:t>
            </w:r>
            <w:r w:rsidRPr="008D65BC">
              <w:rPr>
                <w:rFonts w:asciiTheme="minorHAnsi" w:eastAsiaTheme="minorEastAsia" w:hAnsiTheme="minorHAnsi" w:cstheme="minorBidi"/>
                <w:noProof/>
                <w:szCs w:val="22"/>
                <w:lang w:eastAsia="el-GR"/>
                <w:rPrChange w:id="74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748" w:author="mpountou" w:date="2021-02-14T19:27:00Z">
                  <w:rPr>
                    <w:rStyle w:val="-"/>
                    <w:b/>
                    <w:bCs/>
                    <w:noProof/>
                  </w:rPr>
                </w:rPrChange>
              </w:rPr>
              <w:t>Στάθμιση σημασίας ομοιότητας (significance weighting)</w:t>
            </w:r>
            <w:r w:rsidRPr="008D65BC">
              <w:rPr>
                <w:noProof/>
                <w:webHidden/>
                <w:rPrChange w:id="749" w:author="mpountou" w:date="2021-02-14T19:27:00Z">
                  <w:rPr>
                    <w:noProof/>
                    <w:webHidden/>
                  </w:rPr>
                </w:rPrChange>
              </w:rPr>
              <w:tab/>
            </w:r>
            <w:r w:rsidRPr="008D65BC">
              <w:rPr>
                <w:noProof/>
                <w:webHidden/>
                <w:rPrChange w:id="750" w:author="mpountou" w:date="2021-02-14T19:27:00Z">
                  <w:rPr>
                    <w:noProof/>
                    <w:webHidden/>
                  </w:rPr>
                </w:rPrChange>
              </w:rPr>
              <w:fldChar w:fldCharType="begin"/>
            </w:r>
            <w:r w:rsidRPr="008D65BC">
              <w:rPr>
                <w:noProof/>
                <w:webHidden/>
                <w:rPrChange w:id="751" w:author="mpountou" w:date="2021-02-14T19:27:00Z">
                  <w:rPr>
                    <w:noProof/>
                    <w:webHidden/>
                  </w:rPr>
                </w:rPrChange>
              </w:rPr>
              <w:instrText xml:space="preserve"> PAGEREF _Toc64223398 \h </w:instrText>
            </w:r>
            <w:r w:rsidRPr="008D65BC">
              <w:rPr>
                <w:noProof/>
                <w:webHidden/>
                <w:rPrChange w:id="752" w:author="mpountou" w:date="2021-02-14T19:27:00Z">
                  <w:rPr>
                    <w:noProof/>
                    <w:webHidden/>
                  </w:rPr>
                </w:rPrChange>
              </w:rPr>
            </w:r>
          </w:ins>
          <w:r w:rsidRPr="008D65BC">
            <w:rPr>
              <w:noProof/>
              <w:webHidden/>
              <w:rPrChange w:id="753" w:author="mpountou" w:date="2021-02-14T19:27:00Z">
                <w:rPr>
                  <w:noProof/>
                  <w:webHidden/>
                </w:rPr>
              </w:rPrChange>
            </w:rPr>
            <w:fldChar w:fldCharType="separate"/>
          </w:r>
          <w:ins w:id="754" w:author="mpountou" w:date="2021-02-14T19:26:00Z">
            <w:r w:rsidRPr="008D65BC">
              <w:rPr>
                <w:noProof/>
                <w:webHidden/>
                <w:rPrChange w:id="755" w:author="mpountou" w:date="2021-02-14T19:27:00Z">
                  <w:rPr>
                    <w:noProof/>
                    <w:webHidden/>
                  </w:rPr>
                </w:rPrChange>
              </w:rPr>
              <w:t>29</w:t>
            </w:r>
            <w:r w:rsidRPr="008D65BC">
              <w:rPr>
                <w:noProof/>
                <w:webHidden/>
                <w:rPrChange w:id="756" w:author="mpountou" w:date="2021-02-14T19:27:00Z">
                  <w:rPr>
                    <w:noProof/>
                    <w:webHidden/>
                  </w:rPr>
                </w:rPrChange>
              </w:rPr>
              <w:fldChar w:fldCharType="end"/>
            </w:r>
            <w:r w:rsidRPr="008D65BC">
              <w:rPr>
                <w:rStyle w:val="-"/>
                <w:noProof/>
                <w:rPrChange w:id="757" w:author="mpountou" w:date="2021-02-14T19:27:00Z">
                  <w:rPr>
                    <w:rStyle w:val="-"/>
                    <w:noProof/>
                  </w:rPr>
                </w:rPrChange>
              </w:rPr>
              <w:fldChar w:fldCharType="end"/>
            </w:r>
          </w:ins>
        </w:p>
        <w:p w14:paraId="49F1C716" w14:textId="10A85338" w:rsidR="000D2B64" w:rsidRPr="008D65BC" w:rsidRDefault="000D2B64">
          <w:pPr>
            <w:pStyle w:val="40"/>
            <w:tabs>
              <w:tab w:val="left" w:pos="1760"/>
              <w:tab w:val="right" w:leader="dot" w:pos="8296"/>
            </w:tabs>
            <w:rPr>
              <w:ins w:id="758" w:author="mpountou" w:date="2021-02-14T19:26:00Z"/>
              <w:rFonts w:asciiTheme="minorHAnsi" w:eastAsiaTheme="minorEastAsia" w:hAnsiTheme="minorHAnsi" w:cstheme="minorBidi"/>
              <w:noProof/>
              <w:szCs w:val="22"/>
              <w:lang w:eastAsia="el-GR"/>
              <w:rPrChange w:id="759" w:author="mpountou" w:date="2021-02-14T19:27:00Z">
                <w:rPr>
                  <w:ins w:id="760" w:author="mpountou" w:date="2021-02-14T19:26:00Z"/>
                  <w:rFonts w:asciiTheme="minorHAnsi" w:eastAsiaTheme="minorEastAsia" w:hAnsiTheme="minorHAnsi" w:cstheme="minorBidi"/>
                  <w:noProof/>
                  <w:szCs w:val="22"/>
                  <w:lang w:eastAsia="el-GR"/>
                </w:rPr>
              </w:rPrChange>
            </w:rPr>
          </w:pPr>
          <w:ins w:id="761" w:author="mpountou" w:date="2021-02-14T19:26:00Z">
            <w:r w:rsidRPr="008D65BC">
              <w:rPr>
                <w:rStyle w:val="-"/>
                <w:noProof/>
                <w:rPrChange w:id="762" w:author="mpountou" w:date="2021-02-14T19:27:00Z">
                  <w:rPr>
                    <w:rStyle w:val="-"/>
                    <w:noProof/>
                  </w:rPr>
                </w:rPrChange>
              </w:rPr>
              <w:fldChar w:fldCharType="begin"/>
            </w:r>
            <w:r w:rsidRPr="008D65BC">
              <w:rPr>
                <w:rStyle w:val="-"/>
                <w:noProof/>
                <w:rPrChange w:id="763" w:author="mpountou" w:date="2021-02-14T19:27:00Z">
                  <w:rPr>
                    <w:rStyle w:val="-"/>
                    <w:noProof/>
                  </w:rPr>
                </w:rPrChange>
              </w:rPr>
              <w:instrText xml:space="preserve"> </w:instrText>
            </w:r>
            <w:r w:rsidRPr="008D65BC">
              <w:rPr>
                <w:noProof/>
                <w:rPrChange w:id="764" w:author="mpountou" w:date="2021-02-14T19:27:00Z">
                  <w:rPr>
                    <w:noProof/>
                  </w:rPr>
                </w:rPrChange>
              </w:rPr>
              <w:instrText>HYPERLINK \l "_Toc64223399"</w:instrText>
            </w:r>
            <w:r w:rsidRPr="008D65BC">
              <w:rPr>
                <w:rStyle w:val="-"/>
                <w:noProof/>
                <w:rPrChange w:id="765" w:author="mpountou" w:date="2021-02-14T19:27:00Z">
                  <w:rPr>
                    <w:rStyle w:val="-"/>
                    <w:noProof/>
                  </w:rPr>
                </w:rPrChange>
              </w:rPr>
              <w:instrText xml:space="preserve"> </w:instrText>
            </w:r>
            <w:r w:rsidRPr="008D65BC">
              <w:rPr>
                <w:rStyle w:val="-"/>
                <w:noProof/>
                <w:rPrChange w:id="766" w:author="mpountou" w:date="2021-02-14T19:27:00Z">
                  <w:rPr>
                    <w:rStyle w:val="-"/>
                    <w:noProof/>
                  </w:rPr>
                </w:rPrChange>
              </w:rPr>
            </w:r>
            <w:r w:rsidRPr="008D65BC">
              <w:rPr>
                <w:rStyle w:val="-"/>
                <w:noProof/>
                <w:rPrChange w:id="767" w:author="mpountou" w:date="2021-02-14T19:27:00Z">
                  <w:rPr>
                    <w:rStyle w:val="-"/>
                    <w:noProof/>
                  </w:rPr>
                </w:rPrChange>
              </w:rPr>
              <w:fldChar w:fldCharType="separate"/>
            </w:r>
            <w:r w:rsidRPr="008D65BC">
              <w:rPr>
                <w:rStyle w:val="-"/>
                <w:bCs/>
                <w:noProof/>
                <w:rPrChange w:id="768" w:author="mpountou" w:date="2021-02-14T19:27:00Z">
                  <w:rPr>
                    <w:rStyle w:val="-"/>
                    <w:b/>
                    <w:bCs/>
                    <w:noProof/>
                  </w:rPr>
                </w:rPrChange>
              </w:rPr>
              <w:t>3.2.2.3</w:t>
            </w:r>
            <w:r w:rsidRPr="008D65BC">
              <w:rPr>
                <w:rFonts w:asciiTheme="minorHAnsi" w:eastAsiaTheme="minorEastAsia" w:hAnsiTheme="minorHAnsi" w:cstheme="minorBidi"/>
                <w:noProof/>
                <w:szCs w:val="22"/>
                <w:lang w:eastAsia="el-GR"/>
                <w:rPrChange w:id="769" w:author="mpountou" w:date="2021-02-14T19:27:00Z">
                  <w:rPr>
                    <w:rFonts w:asciiTheme="minorHAnsi" w:eastAsiaTheme="minorEastAsia" w:hAnsiTheme="minorHAnsi" w:cstheme="minorBidi"/>
                    <w:noProof/>
                    <w:szCs w:val="22"/>
                    <w:lang w:eastAsia="el-GR"/>
                  </w:rPr>
                </w:rPrChange>
              </w:rPr>
              <w:tab/>
            </w:r>
            <w:r w:rsidRPr="008D65BC">
              <w:rPr>
                <w:rStyle w:val="-"/>
                <w:bCs/>
                <w:noProof/>
                <w:rPrChange w:id="770" w:author="mpountou" w:date="2021-02-14T19:27:00Z">
                  <w:rPr>
                    <w:rStyle w:val="-"/>
                    <w:b/>
                    <w:bCs/>
                    <w:noProof/>
                  </w:rPr>
                </w:rPrChange>
              </w:rPr>
              <w:t>Κεντράρισμα μέση τιμής δεδομένων (</w:t>
            </w:r>
            <w:r w:rsidRPr="008D65BC">
              <w:rPr>
                <w:rStyle w:val="-"/>
                <w:bCs/>
                <w:noProof/>
                <w:lang w:val="en-US"/>
                <w:rPrChange w:id="771" w:author="mpountou" w:date="2021-02-14T19:27:00Z">
                  <w:rPr>
                    <w:rStyle w:val="-"/>
                    <w:b/>
                    <w:bCs/>
                    <w:noProof/>
                    <w:lang w:val="en-US"/>
                  </w:rPr>
                </w:rPrChange>
              </w:rPr>
              <w:t>mean</w:t>
            </w:r>
            <w:r w:rsidRPr="008D65BC">
              <w:rPr>
                <w:rStyle w:val="-"/>
                <w:bCs/>
                <w:noProof/>
                <w:rPrChange w:id="772" w:author="mpountou" w:date="2021-02-14T19:27:00Z">
                  <w:rPr>
                    <w:rStyle w:val="-"/>
                    <w:b/>
                    <w:bCs/>
                    <w:noProof/>
                  </w:rPr>
                </w:rPrChange>
              </w:rPr>
              <w:t>-</w:t>
            </w:r>
            <w:r w:rsidRPr="008D65BC">
              <w:rPr>
                <w:rStyle w:val="-"/>
                <w:bCs/>
                <w:noProof/>
                <w:lang w:val="en-US"/>
                <w:rPrChange w:id="773" w:author="mpountou" w:date="2021-02-14T19:27:00Z">
                  <w:rPr>
                    <w:rStyle w:val="-"/>
                    <w:b/>
                    <w:bCs/>
                    <w:noProof/>
                    <w:lang w:val="en-US"/>
                  </w:rPr>
                </w:rPrChange>
              </w:rPr>
              <w:t>center</w:t>
            </w:r>
            <w:r w:rsidRPr="008D65BC">
              <w:rPr>
                <w:rStyle w:val="-"/>
                <w:bCs/>
                <w:noProof/>
                <w:rPrChange w:id="774" w:author="mpountou" w:date="2021-02-14T19:27:00Z">
                  <w:rPr>
                    <w:rStyle w:val="-"/>
                    <w:b/>
                    <w:bCs/>
                    <w:noProof/>
                  </w:rPr>
                </w:rPrChange>
              </w:rPr>
              <w:t xml:space="preserve"> </w:t>
            </w:r>
            <w:r w:rsidRPr="008D65BC">
              <w:rPr>
                <w:rStyle w:val="-"/>
                <w:bCs/>
                <w:noProof/>
                <w:lang w:val="en-US"/>
                <w:rPrChange w:id="775" w:author="mpountou" w:date="2021-02-14T19:27:00Z">
                  <w:rPr>
                    <w:rStyle w:val="-"/>
                    <w:b/>
                    <w:bCs/>
                    <w:noProof/>
                    <w:lang w:val="en-US"/>
                  </w:rPr>
                </w:rPrChange>
              </w:rPr>
              <w:t>data</w:t>
            </w:r>
            <w:r w:rsidRPr="008D65BC">
              <w:rPr>
                <w:rStyle w:val="-"/>
                <w:bCs/>
                <w:noProof/>
                <w:rPrChange w:id="776" w:author="mpountou" w:date="2021-02-14T19:27:00Z">
                  <w:rPr>
                    <w:rStyle w:val="-"/>
                    <w:b/>
                    <w:bCs/>
                    <w:noProof/>
                  </w:rPr>
                </w:rPrChange>
              </w:rPr>
              <w:t>)</w:t>
            </w:r>
            <w:r w:rsidRPr="008D65BC">
              <w:rPr>
                <w:noProof/>
                <w:webHidden/>
                <w:rPrChange w:id="777" w:author="mpountou" w:date="2021-02-14T19:27:00Z">
                  <w:rPr>
                    <w:noProof/>
                    <w:webHidden/>
                  </w:rPr>
                </w:rPrChange>
              </w:rPr>
              <w:tab/>
            </w:r>
            <w:r w:rsidRPr="008D65BC">
              <w:rPr>
                <w:noProof/>
                <w:webHidden/>
                <w:rPrChange w:id="778" w:author="mpountou" w:date="2021-02-14T19:27:00Z">
                  <w:rPr>
                    <w:noProof/>
                    <w:webHidden/>
                  </w:rPr>
                </w:rPrChange>
              </w:rPr>
              <w:fldChar w:fldCharType="begin"/>
            </w:r>
            <w:r w:rsidRPr="008D65BC">
              <w:rPr>
                <w:noProof/>
                <w:webHidden/>
                <w:rPrChange w:id="779" w:author="mpountou" w:date="2021-02-14T19:27:00Z">
                  <w:rPr>
                    <w:noProof/>
                    <w:webHidden/>
                  </w:rPr>
                </w:rPrChange>
              </w:rPr>
              <w:instrText xml:space="preserve"> PAGEREF _Toc64223399 \h </w:instrText>
            </w:r>
            <w:r w:rsidRPr="008D65BC">
              <w:rPr>
                <w:noProof/>
                <w:webHidden/>
                <w:rPrChange w:id="780" w:author="mpountou" w:date="2021-02-14T19:27:00Z">
                  <w:rPr>
                    <w:noProof/>
                    <w:webHidden/>
                  </w:rPr>
                </w:rPrChange>
              </w:rPr>
            </w:r>
          </w:ins>
          <w:r w:rsidRPr="008D65BC">
            <w:rPr>
              <w:noProof/>
              <w:webHidden/>
              <w:rPrChange w:id="781" w:author="mpountou" w:date="2021-02-14T19:27:00Z">
                <w:rPr>
                  <w:noProof/>
                  <w:webHidden/>
                </w:rPr>
              </w:rPrChange>
            </w:rPr>
            <w:fldChar w:fldCharType="separate"/>
          </w:r>
          <w:ins w:id="782" w:author="mpountou" w:date="2021-02-14T19:26:00Z">
            <w:r w:rsidRPr="008D65BC">
              <w:rPr>
                <w:noProof/>
                <w:webHidden/>
                <w:rPrChange w:id="783" w:author="mpountou" w:date="2021-02-14T19:27:00Z">
                  <w:rPr>
                    <w:noProof/>
                    <w:webHidden/>
                  </w:rPr>
                </w:rPrChange>
              </w:rPr>
              <w:t>29</w:t>
            </w:r>
            <w:r w:rsidRPr="008D65BC">
              <w:rPr>
                <w:noProof/>
                <w:webHidden/>
                <w:rPrChange w:id="784" w:author="mpountou" w:date="2021-02-14T19:27:00Z">
                  <w:rPr>
                    <w:noProof/>
                    <w:webHidden/>
                  </w:rPr>
                </w:rPrChange>
              </w:rPr>
              <w:fldChar w:fldCharType="end"/>
            </w:r>
            <w:r w:rsidRPr="008D65BC">
              <w:rPr>
                <w:rStyle w:val="-"/>
                <w:noProof/>
                <w:rPrChange w:id="785" w:author="mpountou" w:date="2021-02-14T19:27:00Z">
                  <w:rPr>
                    <w:rStyle w:val="-"/>
                    <w:noProof/>
                  </w:rPr>
                </w:rPrChange>
              </w:rPr>
              <w:fldChar w:fldCharType="end"/>
            </w:r>
          </w:ins>
        </w:p>
        <w:p w14:paraId="5B6F8057" w14:textId="5DF2709E" w:rsidR="000D2B64" w:rsidRPr="008D65BC" w:rsidRDefault="000D2B64">
          <w:pPr>
            <w:pStyle w:val="40"/>
            <w:tabs>
              <w:tab w:val="left" w:pos="1760"/>
              <w:tab w:val="right" w:leader="dot" w:pos="8296"/>
            </w:tabs>
            <w:rPr>
              <w:ins w:id="786" w:author="mpountou" w:date="2021-02-14T19:26:00Z"/>
              <w:rFonts w:asciiTheme="minorHAnsi" w:eastAsiaTheme="minorEastAsia" w:hAnsiTheme="minorHAnsi" w:cstheme="minorBidi"/>
              <w:noProof/>
              <w:szCs w:val="22"/>
              <w:lang w:eastAsia="el-GR"/>
              <w:rPrChange w:id="787" w:author="mpountou" w:date="2021-02-14T19:27:00Z">
                <w:rPr>
                  <w:ins w:id="788" w:author="mpountou" w:date="2021-02-14T19:26:00Z"/>
                  <w:rFonts w:asciiTheme="minorHAnsi" w:eastAsiaTheme="minorEastAsia" w:hAnsiTheme="minorHAnsi" w:cstheme="minorBidi"/>
                  <w:noProof/>
                  <w:szCs w:val="22"/>
                  <w:lang w:eastAsia="el-GR"/>
                </w:rPr>
              </w:rPrChange>
            </w:rPr>
          </w:pPr>
          <w:ins w:id="789" w:author="mpountou" w:date="2021-02-14T19:26:00Z">
            <w:r w:rsidRPr="008D65BC">
              <w:rPr>
                <w:rStyle w:val="-"/>
                <w:noProof/>
                <w:rPrChange w:id="790" w:author="mpountou" w:date="2021-02-14T19:27:00Z">
                  <w:rPr>
                    <w:rStyle w:val="-"/>
                    <w:noProof/>
                  </w:rPr>
                </w:rPrChange>
              </w:rPr>
              <w:fldChar w:fldCharType="begin"/>
            </w:r>
            <w:r w:rsidRPr="008D65BC">
              <w:rPr>
                <w:rStyle w:val="-"/>
                <w:noProof/>
                <w:rPrChange w:id="791" w:author="mpountou" w:date="2021-02-14T19:27:00Z">
                  <w:rPr>
                    <w:rStyle w:val="-"/>
                    <w:noProof/>
                  </w:rPr>
                </w:rPrChange>
              </w:rPr>
              <w:instrText xml:space="preserve"> </w:instrText>
            </w:r>
            <w:r w:rsidRPr="008D65BC">
              <w:rPr>
                <w:noProof/>
                <w:rPrChange w:id="792" w:author="mpountou" w:date="2021-02-14T19:27:00Z">
                  <w:rPr>
                    <w:noProof/>
                  </w:rPr>
                </w:rPrChange>
              </w:rPr>
              <w:instrText>HYPERLINK \l "_Toc64223400"</w:instrText>
            </w:r>
            <w:r w:rsidRPr="008D65BC">
              <w:rPr>
                <w:rStyle w:val="-"/>
                <w:noProof/>
                <w:rPrChange w:id="793" w:author="mpountou" w:date="2021-02-14T19:27:00Z">
                  <w:rPr>
                    <w:rStyle w:val="-"/>
                    <w:noProof/>
                  </w:rPr>
                </w:rPrChange>
              </w:rPr>
              <w:instrText xml:space="preserve"> </w:instrText>
            </w:r>
            <w:r w:rsidRPr="008D65BC">
              <w:rPr>
                <w:rStyle w:val="-"/>
                <w:noProof/>
                <w:rPrChange w:id="794" w:author="mpountou" w:date="2021-02-14T19:27:00Z">
                  <w:rPr>
                    <w:rStyle w:val="-"/>
                    <w:noProof/>
                  </w:rPr>
                </w:rPrChange>
              </w:rPr>
            </w:r>
            <w:r w:rsidRPr="008D65BC">
              <w:rPr>
                <w:rStyle w:val="-"/>
                <w:noProof/>
                <w:rPrChange w:id="795" w:author="mpountou" w:date="2021-02-14T19:27:00Z">
                  <w:rPr>
                    <w:rStyle w:val="-"/>
                    <w:noProof/>
                  </w:rPr>
                </w:rPrChange>
              </w:rPr>
              <w:fldChar w:fldCharType="separate"/>
            </w:r>
            <w:r w:rsidRPr="008D65BC">
              <w:rPr>
                <w:rStyle w:val="-"/>
                <w:bCs/>
                <w:noProof/>
                <w:rPrChange w:id="796" w:author="mpountou" w:date="2021-02-14T19:27:00Z">
                  <w:rPr>
                    <w:rStyle w:val="-"/>
                    <w:b/>
                    <w:bCs/>
                    <w:noProof/>
                  </w:rPr>
                </w:rPrChange>
              </w:rPr>
              <w:t>3.2.2.4</w:t>
            </w:r>
            <w:r w:rsidRPr="008D65BC">
              <w:rPr>
                <w:rFonts w:asciiTheme="minorHAnsi" w:eastAsiaTheme="minorEastAsia" w:hAnsiTheme="minorHAnsi" w:cstheme="minorBidi"/>
                <w:noProof/>
                <w:szCs w:val="22"/>
                <w:lang w:eastAsia="el-GR"/>
                <w:rPrChange w:id="79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798" w:author="mpountou" w:date="2021-02-14T19:27:00Z">
                  <w:rPr>
                    <w:rStyle w:val="-"/>
                    <w:b/>
                    <w:bCs/>
                    <w:noProof/>
                  </w:rPr>
                </w:rPrChange>
              </w:rPr>
              <w:t>Συνάρτηση πρόβλεψης αξιολόγησης</w:t>
            </w:r>
            <w:r w:rsidRPr="008D65BC">
              <w:rPr>
                <w:noProof/>
                <w:webHidden/>
                <w:rPrChange w:id="799" w:author="mpountou" w:date="2021-02-14T19:27:00Z">
                  <w:rPr>
                    <w:noProof/>
                    <w:webHidden/>
                  </w:rPr>
                </w:rPrChange>
              </w:rPr>
              <w:tab/>
            </w:r>
            <w:r w:rsidRPr="008D65BC">
              <w:rPr>
                <w:noProof/>
                <w:webHidden/>
                <w:rPrChange w:id="800" w:author="mpountou" w:date="2021-02-14T19:27:00Z">
                  <w:rPr>
                    <w:noProof/>
                    <w:webHidden/>
                  </w:rPr>
                </w:rPrChange>
              </w:rPr>
              <w:fldChar w:fldCharType="begin"/>
            </w:r>
            <w:r w:rsidRPr="008D65BC">
              <w:rPr>
                <w:noProof/>
                <w:webHidden/>
                <w:rPrChange w:id="801" w:author="mpountou" w:date="2021-02-14T19:27:00Z">
                  <w:rPr>
                    <w:noProof/>
                    <w:webHidden/>
                  </w:rPr>
                </w:rPrChange>
              </w:rPr>
              <w:instrText xml:space="preserve"> PAGEREF _Toc64223400 \h </w:instrText>
            </w:r>
            <w:r w:rsidRPr="008D65BC">
              <w:rPr>
                <w:noProof/>
                <w:webHidden/>
                <w:rPrChange w:id="802" w:author="mpountou" w:date="2021-02-14T19:27:00Z">
                  <w:rPr>
                    <w:noProof/>
                    <w:webHidden/>
                  </w:rPr>
                </w:rPrChange>
              </w:rPr>
            </w:r>
          </w:ins>
          <w:r w:rsidRPr="008D65BC">
            <w:rPr>
              <w:noProof/>
              <w:webHidden/>
              <w:rPrChange w:id="803" w:author="mpountou" w:date="2021-02-14T19:27:00Z">
                <w:rPr>
                  <w:noProof/>
                  <w:webHidden/>
                </w:rPr>
              </w:rPrChange>
            </w:rPr>
            <w:fldChar w:fldCharType="separate"/>
          </w:r>
          <w:ins w:id="804" w:author="mpountou" w:date="2021-02-14T19:26:00Z">
            <w:r w:rsidRPr="008D65BC">
              <w:rPr>
                <w:noProof/>
                <w:webHidden/>
                <w:rPrChange w:id="805" w:author="mpountou" w:date="2021-02-14T19:27:00Z">
                  <w:rPr>
                    <w:noProof/>
                    <w:webHidden/>
                  </w:rPr>
                </w:rPrChange>
              </w:rPr>
              <w:t>30</w:t>
            </w:r>
            <w:r w:rsidRPr="008D65BC">
              <w:rPr>
                <w:noProof/>
                <w:webHidden/>
                <w:rPrChange w:id="806" w:author="mpountou" w:date="2021-02-14T19:27:00Z">
                  <w:rPr>
                    <w:noProof/>
                    <w:webHidden/>
                  </w:rPr>
                </w:rPrChange>
              </w:rPr>
              <w:fldChar w:fldCharType="end"/>
            </w:r>
            <w:r w:rsidRPr="008D65BC">
              <w:rPr>
                <w:rStyle w:val="-"/>
                <w:noProof/>
                <w:rPrChange w:id="807" w:author="mpountou" w:date="2021-02-14T19:27:00Z">
                  <w:rPr>
                    <w:rStyle w:val="-"/>
                    <w:noProof/>
                  </w:rPr>
                </w:rPrChange>
              </w:rPr>
              <w:fldChar w:fldCharType="end"/>
            </w:r>
          </w:ins>
        </w:p>
        <w:p w14:paraId="5F9B7247" w14:textId="7C0557F3" w:rsidR="000D2B64" w:rsidRPr="008D65BC" w:rsidRDefault="000D2B64">
          <w:pPr>
            <w:pStyle w:val="20"/>
            <w:tabs>
              <w:tab w:val="left" w:pos="960"/>
              <w:tab w:val="right" w:leader="dot" w:pos="8296"/>
            </w:tabs>
            <w:rPr>
              <w:ins w:id="808" w:author="mpountou" w:date="2021-02-14T19:26:00Z"/>
              <w:rFonts w:asciiTheme="minorHAnsi" w:eastAsiaTheme="minorEastAsia" w:hAnsiTheme="minorHAnsi" w:cstheme="minorBidi"/>
              <w:noProof/>
              <w:szCs w:val="22"/>
              <w:lang w:eastAsia="el-GR"/>
              <w:rPrChange w:id="809" w:author="mpountou" w:date="2021-02-14T19:27:00Z">
                <w:rPr>
                  <w:ins w:id="810" w:author="mpountou" w:date="2021-02-14T19:26:00Z"/>
                  <w:rFonts w:asciiTheme="minorHAnsi" w:eastAsiaTheme="minorEastAsia" w:hAnsiTheme="minorHAnsi" w:cstheme="minorBidi"/>
                  <w:noProof/>
                  <w:szCs w:val="22"/>
                  <w:lang w:eastAsia="el-GR"/>
                </w:rPr>
              </w:rPrChange>
            </w:rPr>
          </w:pPr>
          <w:ins w:id="811" w:author="mpountou" w:date="2021-02-14T19:26:00Z">
            <w:r w:rsidRPr="008D65BC">
              <w:rPr>
                <w:rStyle w:val="-"/>
                <w:noProof/>
                <w:rPrChange w:id="812" w:author="mpountou" w:date="2021-02-14T19:27:00Z">
                  <w:rPr>
                    <w:rStyle w:val="-"/>
                    <w:noProof/>
                  </w:rPr>
                </w:rPrChange>
              </w:rPr>
              <w:fldChar w:fldCharType="begin"/>
            </w:r>
            <w:r w:rsidRPr="008D65BC">
              <w:rPr>
                <w:rStyle w:val="-"/>
                <w:noProof/>
                <w:rPrChange w:id="813" w:author="mpountou" w:date="2021-02-14T19:27:00Z">
                  <w:rPr>
                    <w:rStyle w:val="-"/>
                    <w:noProof/>
                  </w:rPr>
                </w:rPrChange>
              </w:rPr>
              <w:instrText xml:space="preserve"> </w:instrText>
            </w:r>
            <w:r w:rsidRPr="008D65BC">
              <w:rPr>
                <w:noProof/>
                <w:rPrChange w:id="814" w:author="mpountou" w:date="2021-02-14T19:27:00Z">
                  <w:rPr>
                    <w:noProof/>
                  </w:rPr>
                </w:rPrChange>
              </w:rPr>
              <w:instrText>HYPERLINK \l "_Toc64223401"</w:instrText>
            </w:r>
            <w:r w:rsidRPr="008D65BC">
              <w:rPr>
                <w:rStyle w:val="-"/>
                <w:noProof/>
                <w:rPrChange w:id="815" w:author="mpountou" w:date="2021-02-14T19:27:00Z">
                  <w:rPr>
                    <w:rStyle w:val="-"/>
                    <w:noProof/>
                  </w:rPr>
                </w:rPrChange>
              </w:rPr>
              <w:instrText xml:space="preserve"> </w:instrText>
            </w:r>
            <w:r w:rsidRPr="008D65BC">
              <w:rPr>
                <w:rStyle w:val="-"/>
                <w:noProof/>
                <w:rPrChange w:id="816" w:author="mpountou" w:date="2021-02-14T19:27:00Z">
                  <w:rPr>
                    <w:rStyle w:val="-"/>
                    <w:noProof/>
                  </w:rPr>
                </w:rPrChange>
              </w:rPr>
            </w:r>
            <w:r w:rsidRPr="008D65BC">
              <w:rPr>
                <w:rStyle w:val="-"/>
                <w:noProof/>
                <w:rPrChange w:id="817" w:author="mpountou" w:date="2021-02-14T19:27:00Z">
                  <w:rPr>
                    <w:rStyle w:val="-"/>
                    <w:noProof/>
                  </w:rPr>
                </w:rPrChange>
              </w:rPr>
              <w:fldChar w:fldCharType="separate"/>
            </w:r>
            <w:r w:rsidRPr="008D65BC">
              <w:rPr>
                <w:rStyle w:val="-"/>
                <w:bCs/>
                <w:noProof/>
                <w:rPrChange w:id="818" w:author="mpountou" w:date="2021-02-14T19:27:00Z">
                  <w:rPr>
                    <w:rStyle w:val="-"/>
                    <w:b/>
                    <w:bCs/>
                    <w:noProof/>
                  </w:rPr>
                </w:rPrChange>
              </w:rPr>
              <w:t>3.3</w:t>
            </w:r>
            <w:r w:rsidRPr="008D65BC">
              <w:rPr>
                <w:rFonts w:asciiTheme="minorHAnsi" w:eastAsiaTheme="minorEastAsia" w:hAnsiTheme="minorHAnsi" w:cstheme="minorBidi"/>
                <w:noProof/>
                <w:szCs w:val="22"/>
                <w:lang w:eastAsia="el-GR"/>
                <w:rPrChange w:id="819" w:author="mpountou" w:date="2021-02-14T19:27:00Z">
                  <w:rPr>
                    <w:rFonts w:asciiTheme="minorHAnsi" w:eastAsiaTheme="minorEastAsia" w:hAnsiTheme="minorHAnsi" w:cstheme="minorBidi"/>
                    <w:noProof/>
                    <w:szCs w:val="22"/>
                    <w:lang w:eastAsia="el-GR"/>
                  </w:rPr>
                </w:rPrChange>
              </w:rPr>
              <w:tab/>
            </w:r>
            <w:r w:rsidRPr="008D65BC">
              <w:rPr>
                <w:rStyle w:val="-"/>
                <w:bCs/>
                <w:noProof/>
                <w:rPrChange w:id="820" w:author="mpountou" w:date="2021-02-14T19:27:00Z">
                  <w:rPr>
                    <w:rStyle w:val="-"/>
                    <w:b/>
                    <w:bCs/>
                    <w:noProof/>
                  </w:rPr>
                </w:rPrChange>
              </w:rPr>
              <w:t>Συνεργατικό φιλτράρισμα με ανάλυση πίνακα σε ιδιάζουσες τιμές</w:t>
            </w:r>
            <w:r w:rsidRPr="008D65BC">
              <w:rPr>
                <w:noProof/>
                <w:webHidden/>
                <w:rPrChange w:id="821" w:author="mpountou" w:date="2021-02-14T19:27:00Z">
                  <w:rPr>
                    <w:noProof/>
                    <w:webHidden/>
                  </w:rPr>
                </w:rPrChange>
              </w:rPr>
              <w:tab/>
            </w:r>
            <w:r w:rsidRPr="008D65BC">
              <w:rPr>
                <w:noProof/>
                <w:webHidden/>
                <w:rPrChange w:id="822" w:author="mpountou" w:date="2021-02-14T19:27:00Z">
                  <w:rPr>
                    <w:noProof/>
                    <w:webHidden/>
                  </w:rPr>
                </w:rPrChange>
              </w:rPr>
              <w:fldChar w:fldCharType="begin"/>
            </w:r>
            <w:r w:rsidRPr="008D65BC">
              <w:rPr>
                <w:noProof/>
                <w:webHidden/>
                <w:rPrChange w:id="823" w:author="mpountou" w:date="2021-02-14T19:27:00Z">
                  <w:rPr>
                    <w:noProof/>
                    <w:webHidden/>
                  </w:rPr>
                </w:rPrChange>
              </w:rPr>
              <w:instrText xml:space="preserve"> PAGEREF _Toc64223401 \h </w:instrText>
            </w:r>
            <w:r w:rsidRPr="008D65BC">
              <w:rPr>
                <w:noProof/>
                <w:webHidden/>
                <w:rPrChange w:id="824" w:author="mpountou" w:date="2021-02-14T19:27:00Z">
                  <w:rPr>
                    <w:noProof/>
                    <w:webHidden/>
                  </w:rPr>
                </w:rPrChange>
              </w:rPr>
            </w:r>
          </w:ins>
          <w:r w:rsidRPr="008D65BC">
            <w:rPr>
              <w:noProof/>
              <w:webHidden/>
              <w:rPrChange w:id="825" w:author="mpountou" w:date="2021-02-14T19:27:00Z">
                <w:rPr>
                  <w:noProof/>
                  <w:webHidden/>
                </w:rPr>
              </w:rPrChange>
            </w:rPr>
            <w:fldChar w:fldCharType="separate"/>
          </w:r>
          <w:ins w:id="826" w:author="mpountou" w:date="2021-02-14T19:26:00Z">
            <w:r w:rsidRPr="008D65BC">
              <w:rPr>
                <w:noProof/>
                <w:webHidden/>
                <w:rPrChange w:id="827" w:author="mpountou" w:date="2021-02-14T19:27:00Z">
                  <w:rPr>
                    <w:noProof/>
                    <w:webHidden/>
                  </w:rPr>
                </w:rPrChange>
              </w:rPr>
              <w:t>31</w:t>
            </w:r>
            <w:r w:rsidRPr="008D65BC">
              <w:rPr>
                <w:noProof/>
                <w:webHidden/>
                <w:rPrChange w:id="828" w:author="mpountou" w:date="2021-02-14T19:27:00Z">
                  <w:rPr>
                    <w:noProof/>
                    <w:webHidden/>
                  </w:rPr>
                </w:rPrChange>
              </w:rPr>
              <w:fldChar w:fldCharType="end"/>
            </w:r>
            <w:r w:rsidRPr="008D65BC">
              <w:rPr>
                <w:rStyle w:val="-"/>
                <w:noProof/>
                <w:rPrChange w:id="829" w:author="mpountou" w:date="2021-02-14T19:27:00Z">
                  <w:rPr>
                    <w:rStyle w:val="-"/>
                    <w:noProof/>
                  </w:rPr>
                </w:rPrChange>
              </w:rPr>
              <w:fldChar w:fldCharType="end"/>
            </w:r>
          </w:ins>
        </w:p>
        <w:p w14:paraId="697C047A" w14:textId="4574C730" w:rsidR="000D2B64" w:rsidRPr="008D65BC" w:rsidRDefault="000D2B64">
          <w:pPr>
            <w:pStyle w:val="30"/>
            <w:tabs>
              <w:tab w:val="left" w:pos="1320"/>
              <w:tab w:val="right" w:leader="dot" w:pos="8296"/>
            </w:tabs>
            <w:rPr>
              <w:ins w:id="830" w:author="mpountou" w:date="2021-02-14T19:26:00Z"/>
              <w:rFonts w:asciiTheme="minorHAnsi" w:eastAsiaTheme="minorEastAsia" w:hAnsiTheme="minorHAnsi" w:cstheme="minorBidi"/>
              <w:noProof/>
              <w:szCs w:val="22"/>
              <w:lang w:eastAsia="el-GR"/>
              <w:rPrChange w:id="831" w:author="mpountou" w:date="2021-02-14T19:27:00Z">
                <w:rPr>
                  <w:ins w:id="832" w:author="mpountou" w:date="2021-02-14T19:26:00Z"/>
                  <w:rFonts w:asciiTheme="minorHAnsi" w:eastAsiaTheme="minorEastAsia" w:hAnsiTheme="minorHAnsi" w:cstheme="minorBidi"/>
                  <w:noProof/>
                  <w:szCs w:val="22"/>
                  <w:lang w:eastAsia="el-GR"/>
                </w:rPr>
              </w:rPrChange>
            </w:rPr>
          </w:pPr>
          <w:ins w:id="833" w:author="mpountou" w:date="2021-02-14T19:26:00Z">
            <w:r w:rsidRPr="008D65BC">
              <w:rPr>
                <w:rStyle w:val="-"/>
                <w:noProof/>
                <w:rPrChange w:id="834" w:author="mpountou" w:date="2021-02-14T19:27:00Z">
                  <w:rPr>
                    <w:rStyle w:val="-"/>
                    <w:noProof/>
                  </w:rPr>
                </w:rPrChange>
              </w:rPr>
              <w:fldChar w:fldCharType="begin"/>
            </w:r>
            <w:r w:rsidRPr="008D65BC">
              <w:rPr>
                <w:rStyle w:val="-"/>
                <w:noProof/>
                <w:rPrChange w:id="835" w:author="mpountou" w:date="2021-02-14T19:27:00Z">
                  <w:rPr>
                    <w:rStyle w:val="-"/>
                    <w:noProof/>
                  </w:rPr>
                </w:rPrChange>
              </w:rPr>
              <w:instrText xml:space="preserve"> </w:instrText>
            </w:r>
            <w:r w:rsidRPr="008D65BC">
              <w:rPr>
                <w:noProof/>
                <w:rPrChange w:id="836" w:author="mpountou" w:date="2021-02-14T19:27:00Z">
                  <w:rPr>
                    <w:noProof/>
                  </w:rPr>
                </w:rPrChange>
              </w:rPr>
              <w:instrText>HYPERLINK \l "_Toc64223402"</w:instrText>
            </w:r>
            <w:r w:rsidRPr="008D65BC">
              <w:rPr>
                <w:rStyle w:val="-"/>
                <w:noProof/>
                <w:rPrChange w:id="837" w:author="mpountou" w:date="2021-02-14T19:27:00Z">
                  <w:rPr>
                    <w:rStyle w:val="-"/>
                    <w:noProof/>
                  </w:rPr>
                </w:rPrChange>
              </w:rPr>
              <w:instrText xml:space="preserve"> </w:instrText>
            </w:r>
            <w:r w:rsidRPr="008D65BC">
              <w:rPr>
                <w:rStyle w:val="-"/>
                <w:noProof/>
                <w:rPrChange w:id="838" w:author="mpountou" w:date="2021-02-14T19:27:00Z">
                  <w:rPr>
                    <w:rStyle w:val="-"/>
                    <w:noProof/>
                  </w:rPr>
                </w:rPrChange>
              </w:rPr>
            </w:r>
            <w:r w:rsidRPr="008D65BC">
              <w:rPr>
                <w:rStyle w:val="-"/>
                <w:noProof/>
                <w:rPrChange w:id="839" w:author="mpountou" w:date="2021-02-14T19:27:00Z">
                  <w:rPr>
                    <w:rStyle w:val="-"/>
                    <w:noProof/>
                  </w:rPr>
                </w:rPrChange>
              </w:rPr>
              <w:fldChar w:fldCharType="separate"/>
            </w:r>
            <w:r w:rsidRPr="008D65BC">
              <w:rPr>
                <w:rStyle w:val="-"/>
                <w:bCs/>
                <w:noProof/>
                <w:lang w:val="en-US"/>
                <w:rPrChange w:id="840" w:author="mpountou" w:date="2021-02-14T19:27:00Z">
                  <w:rPr>
                    <w:rStyle w:val="-"/>
                    <w:b/>
                    <w:bCs/>
                    <w:noProof/>
                    <w:lang w:val="en-US"/>
                  </w:rPr>
                </w:rPrChange>
              </w:rPr>
              <w:t>3.3.1</w:t>
            </w:r>
            <w:r w:rsidRPr="008D65BC">
              <w:rPr>
                <w:rFonts w:asciiTheme="minorHAnsi" w:eastAsiaTheme="minorEastAsia" w:hAnsiTheme="minorHAnsi" w:cstheme="minorBidi"/>
                <w:noProof/>
                <w:szCs w:val="22"/>
                <w:lang w:eastAsia="el-GR"/>
                <w:rPrChange w:id="841" w:author="mpountou" w:date="2021-02-14T19:27:00Z">
                  <w:rPr>
                    <w:rFonts w:asciiTheme="minorHAnsi" w:eastAsiaTheme="minorEastAsia" w:hAnsiTheme="minorHAnsi" w:cstheme="minorBidi"/>
                    <w:noProof/>
                    <w:szCs w:val="22"/>
                    <w:lang w:eastAsia="el-GR"/>
                  </w:rPr>
                </w:rPrChange>
              </w:rPr>
              <w:tab/>
            </w:r>
            <w:r w:rsidRPr="008D65BC">
              <w:rPr>
                <w:rStyle w:val="-"/>
                <w:bCs/>
                <w:noProof/>
                <w:rPrChange w:id="842" w:author="mpountou" w:date="2021-02-14T19:27:00Z">
                  <w:rPr>
                    <w:rStyle w:val="-"/>
                    <w:b/>
                    <w:bCs/>
                    <w:noProof/>
                  </w:rPr>
                </w:rPrChange>
              </w:rPr>
              <w:t>Δεδομένα Εισόδου (</w:t>
            </w:r>
            <w:r w:rsidRPr="008D65BC">
              <w:rPr>
                <w:rStyle w:val="-"/>
                <w:bCs/>
                <w:noProof/>
                <w:lang w:val="en-US"/>
                <w:rPrChange w:id="843" w:author="mpountou" w:date="2021-02-14T19:27:00Z">
                  <w:rPr>
                    <w:rStyle w:val="-"/>
                    <w:b/>
                    <w:bCs/>
                    <w:noProof/>
                    <w:lang w:val="en-US"/>
                  </w:rPr>
                </w:rPrChange>
              </w:rPr>
              <w:t>input data)</w:t>
            </w:r>
            <w:r w:rsidRPr="008D65BC">
              <w:rPr>
                <w:noProof/>
                <w:webHidden/>
                <w:rPrChange w:id="844" w:author="mpountou" w:date="2021-02-14T19:27:00Z">
                  <w:rPr>
                    <w:noProof/>
                    <w:webHidden/>
                  </w:rPr>
                </w:rPrChange>
              </w:rPr>
              <w:tab/>
            </w:r>
            <w:r w:rsidRPr="008D65BC">
              <w:rPr>
                <w:noProof/>
                <w:webHidden/>
                <w:rPrChange w:id="845" w:author="mpountou" w:date="2021-02-14T19:27:00Z">
                  <w:rPr>
                    <w:noProof/>
                    <w:webHidden/>
                  </w:rPr>
                </w:rPrChange>
              </w:rPr>
              <w:fldChar w:fldCharType="begin"/>
            </w:r>
            <w:r w:rsidRPr="008D65BC">
              <w:rPr>
                <w:noProof/>
                <w:webHidden/>
                <w:rPrChange w:id="846" w:author="mpountou" w:date="2021-02-14T19:27:00Z">
                  <w:rPr>
                    <w:noProof/>
                    <w:webHidden/>
                  </w:rPr>
                </w:rPrChange>
              </w:rPr>
              <w:instrText xml:space="preserve"> PAGEREF _Toc64223402 \h </w:instrText>
            </w:r>
            <w:r w:rsidRPr="008D65BC">
              <w:rPr>
                <w:noProof/>
                <w:webHidden/>
                <w:rPrChange w:id="847" w:author="mpountou" w:date="2021-02-14T19:27:00Z">
                  <w:rPr>
                    <w:noProof/>
                    <w:webHidden/>
                  </w:rPr>
                </w:rPrChange>
              </w:rPr>
            </w:r>
          </w:ins>
          <w:r w:rsidRPr="008D65BC">
            <w:rPr>
              <w:noProof/>
              <w:webHidden/>
              <w:rPrChange w:id="848" w:author="mpountou" w:date="2021-02-14T19:27:00Z">
                <w:rPr>
                  <w:noProof/>
                  <w:webHidden/>
                </w:rPr>
              </w:rPrChange>
            </w:rPr>
            <w:fldChar w:fldCharType="separate"/>
          </w:r>
          <w:ins w:id="849" w:author="mpountou" w:date="2021-02-14T19:26:00Z">
            <w:r w:rsidRPr="008D65BC">
              <w:rPr>
                <w:noProof/>
                <w:webHidden/>
                <w:rPrChange w:id="850" w:author="mpountou" w:date="2021-02-14T19:27:00Z">
                  <w:rPr>
                    <w:noProof/>
                    <w:webHidden/>
                  </w:rPr>
                </w:rPrChange>
              </w:rPr>
              <w:t>31</w:t>
            </w:r>
            <w:r w:rsidRPr="008D65BC">
              <w:rPr>
                <w:noProof/>
                <w:webHidden/>
                <w:rPrChange w:id="851" w:author="mpountou" w:date="2021-02-14T19:27:00Z">
                  <w:rPr>
                    <w:noProof/>
                    <w:webHidden/>
                  </w:rPr>
                </w:rPrChange>
              </w:rPr>
              <w:fldChar w:fldCharType="end"/>
            </w:r>
            <w:r w:rsidRPr="008D65BC">
              <w:rPr>
                <w:rStyle w:val="-"/>
                <w:noProof/>
                <w:rPrChange w:id="852" w:author="mpountou" w:date="2021-02-14T19:27:00Z">
                  <w:rPr>
                    <w:rStyle w:val="-"/>
                    <w:noProof/>
                  </w:rPr>
                </w:rPrChange>
              </w:rPr>
              <w:fldChar w:fldCharType="end"/>
            </w:r>
          </w:ins>
        </w:p>
        <w:p w14:paraId="55C4B1BB" w14:textId="5D0CFA69" w:rsidR="000D2B64" w:rsidRPr="008D65BC" w:rsidRDefault="000D2B64">
          <w:pPr>
            <w:pStyle w:val="30"/>
            <w:tabs>
              <w:tab w:val="left" w:pos="1320"/>
              <w:tab w:val="right" w:leader="dot" w:pos="8296"/>
            </w:tabs>
            <w:rPr>
              <w:ins w:id="853" w:author="mpountou" w:date="2021-02-14T19:26:00Z"/>
              <w:rFonts w:asciiTheme="minorHAnsi" w:eastAsiaTheme="minorEastAsia" w:hAnsiTheme="minorHAnsi" w:cstheme="minorBidi"/>
              <w:noProof/>
              <w:szCs w:val="22"/>
              <w:lang w:eastAsia="el-GR"/>
              <w:rPrChange w:id="854" w:author="mpountou" w:date="2021-02-14T19:27:00Z">
                <w:rPr>
                  <w:ins w:id="855" w:author="mpountou" w:date="2021-02-14T19:26:00Z"/>
                  <w:rFonts w:asciiTheme="minorHAnsi" w:eastAsiaTheme="minorEastAsia" w:hAnsiTheme="minorHAnsi" w:cstheme="minorBidi"/>
                  <w:noProof/>
                  <w:szCs w:val="22"/>
                  <w:lang w:eastAsia="el-GR"/>
                </w:rPr>
              </w:rPrChange>
            </w:rPr>
          </w:pPr>
          <w:ins w:id="856" w:author="mpountou" w:date="2021-02-14T19:26:00Z">
            <w:r w:rsidRPr="008D65BC">
              <w:rPr>
                <w:rStyle w:val="-"/>
                <w:noProof/>
                <w:rPrChange w:id="857" w:author="mpountou" w:date="2021-02-14T19:27:00Z">
                  <w:rPr>
                    <w:rStyle w:val="-"/>
                    <w:noProof/>
                  </w:rPr>
                </w:rPrChange>
              </w:rPr>
              <w:fldChar w:fldCharType="begin"/>
            </w:r>
            <w:r w:rsidRPr="008D65BC">
              <w:rPr>
                <w:rStyle w:val="-"/>
                <w:noProof/>
                <w:rPrChange w:id="858" w:author="mpountou" w:date="2021-02-14T19:27:00Z">
                  <w:rPr>
                    <w:rStyle w:val="-"/>
                    <w:noProof/>
                  </w:rPr>
                </w:rPrChange>
              </w:rPr>
              <w:instrText xml:space="preserve"> </w:instrText>
            </w:r>
            <w:r w:rsidRPr="008D65BC">
              <w:rPr>
                <w:noProof/>
                <w:rPrChange w:id="859" w:author="mpountou" w:date="2021-02-14T19:27:00Z">
                  <w:rPr>
                    <w:noProof/>
                  </w:rPr>
                </w:rPrChange>
              </w:rPr>
              <w:instrText>HYPERLINK \l "_Toc64223403"</w:instrText>
            </w:r>
            <w:r w:rsidRPr="008D65BC">
              <w:rPr>
                <w:rStyle w:val="-"/>
                <w:noProof/>
                <w:rPrChange w:id="860" w:author="mpountou" w:date="2021-02-14T19:27:00Z">
                  <w:rPr>
                    <w:rStyle w:val="-"/>
                    <w:noProof/>
                  </w:rPr>
                </w:rPrChange>
              </w:rPr>
              <w:instrText xml:space="preserve"> </w:instrText>
            </w:r>
            <w:r w:rsidRPr="008D65BC">
              <w:rPr>
                <w:rStyle w:val="-"/>
                <w:noProof/>
                <w:rPrChange w:id="861" w:author="mpountou" w:date="2021-02-14T19:27:00Z">
                  <w:rPr>
                    <w:rStyle w:val="-"/>
                    <w:noProof/>
                  </w:rPr>
                </w:rPrChange>
              </w:rPr>
            </w:r>
            <w:r w:rsidRPr="008D65BC">
              <w:rPr>
                <w:rStyle w:val="-"/>
                <w:noProof/>
                <w:rPrChange w:id="862" w:author="mpountou" w:date="2021-02-14T19:27:00Z">
                  <w:rPr>
                    <w:rStyle w:val="-"/>
                    <w:noProof/>
                  </w:rPr>
                </w:rPrChange>
              </w:rPr>
              <w:fldChar w:fldCharType="separate"/>
            </w:r>
            <w:r w:rsidRPr="008D65BC">
              <w:rPr>
                <w:rStyle w:val="-"/>
                <w:bCs/>
                <w:noProof/>
                <w:rPrChange w:id="863" w:author="mpountou" w:date="2021-02-14T19:27:00Z">
                  <w:rPr>
                    <w:rStyle w:val="-"/>
                    <w:b/>
                    <w:bCs/>
                    <w:noProof/>
                  </w:rPr>
                </w:rPrChange>
              </w:rPr>
              <w:t>3.3.2</w:t>
            </w:r>
            <w:r w:rsidRPr="008D65BC">
              <w:rPr>
                <w:rFonts w:asciiTheme="minorHAnsi" w:eastAsiaTheme="minorEastAsia" w:hAnsiTheme="minorHAnsi" w:cstheme="minorBidi"/>
                <w:noProof/>
                <w:szCs w:val="22"/>
                <w:lang w:eastAsia="el-GR"/>
                <w:rPrChange w:id="864" w:author="mpountou" w:date="2021-02-14T19:27:00Z">
                  <w:rPr>
                    <w:rFonts w:asciiTheme="minorHAnsi" w:eastAsiaTheme="minorEastAsia" w:hAnsiTheme="minorHAnsi" w:cstheme="minorBidi"/>
                    <w:noProof/>
                    <w:szCs w:val="22"/>
                    <w:lang w:eastAsia="el-GR"/>
                  </w:rPr>
                </w:rPrChange>
              </w:rPr>
              <w:tab/>
            </w:r>
            <w:r w:rsidRPr="008D65BC">
              <w:rPr>
                <w:rStyle w:val="-"/>
                <w:bCs/>
                <w:noProof/>
                <w:rPrChange w:id="865" w:author="mpountou" w:date="2021-02-14T19:27:00Z">
                  <w:rPr>
                    <w:rStyle w:val="-"/>
                    <w:b/>
                    <w:bCs/>
                    <w:noProof/>
                  </w:rPr>
                </w:rPrChange>
              </w:rPr>
              <w:t>Βήματα υλοποίησης</w:t>
            </w:r>
            <w:r w:rsidRPr="008D65BC">
              <w:rPr>
                <w:noProof/>
                <w:webHidden/>
                <w:rPrChange w:id="866" w:author="mpountou" w:date="2021-02-14T19:27:00Z">
                  <w:rPr>
                    <w:noProof/>
                    <w:webHidden/>
                  </w:rPr>
                </w:rPrChange>
              </w:rPr>
              <w:tab/>
            </w:r>
            <w:r w:rsidRPr="008D65BC">
              <w:rPr>
                <w:noProof/>
                <w:webHidden/>
                <w:rPrChange w:id="867" w:author="mpountou" w:date="2021-02-14T19:27:00Z">
                  <w:rPr>
                    <w:noProof/>
                    <w:webHidden/>
                  </w:rPr>
                </w:rPrChange>
              </w:rPr>
              <w:fldChar w:fldCharType="begin"/>
            </w:r>
            <w:r w:rsidRPr="008D65BC">
              <w:rPr>
                <w:noProof/>
                <w:webHidden/>
                <w:rPrChange w:id="868" w:author="mpountou" w:date="2021-02-14T19:27:00Z">
                  <w:rPr>
                    <w:noProof/>
                    <w:webHidden/>
                  </w:rPr>
                </w:rPrChange>
              </w:rPr>
              <w:instrText xml:space="preserve"> PAGEREF _Toc64223403 \h </w:instrText>
            </w:r>
            <w:r w:rsidRPr="008D65BC">
              <w:rPr>
                <w:noProof/>
                <w:webHidden/>
                <w:rPrChange w:id="869" w:author="mpountou" w:date="2021-02-14T19:27:00Z">
                  <w:rPr>
                    <w:noProof/>
                    <w:webHidden/>
                  </w:rPr>
                </w:rPrChange>
              </w:rPr>
            </w:r>
          </w:ins>
          <w:r w:rsidRPr="008D65BC">
            <w:rPr>
              <w:noProof/>
              <w:webHidden/>
              <w:rPrChange w:id="870" w:author="mpountou" w:date="2021-02-14T19:27:00Z">
                <w:rPr>
                  <w:noProof/>
                  <w:webHidden/>
                </w:rPr>
              </w:rPrChange>
            </w:rPr>
            <w:fldChar w:fldCharType="separate"/>
          </w:r>
          <w:ins w:id="871" w:author="mpountou" w:date="2021-02-14T19:26:00Z">
            <w:r w:rsidRPr="008D65BC">
              <w:rPr>
                <w:noProof/>
                <w:webHidden/>
                <w:rPrChange w:id="872" w:author="mpountou" w:date="2021-02-14T19:27:00Z">
                  <w:rPr>
                    <w:noProof/>
                    <w:webHidden/>
                  </w:rPr>
                </w:rPrChange>
              </w:rPr>
              <w:t>31</w:t>
            </w:r>
            <w:r w:rsidRPr="008D65BC">
              <w:rPr>
                <w:noProof/>
                <w:webHidden/>
                <w:rPrChange w:id="873" w:author="mpountou" w:date="2021-02-14T19:27:00Z">
                  <w:rPr>
                    <w:noProof/>
                    <w:webHidden/>
                  </w:rPr>
                </w:rPrChange>
              </w:rPr>
              <w:fldChar w:fldCharType="end"/>
            </w:r>
            <w:r w:rsidRPr="008D65BC">
              <w:rPr>
                <w:rStyle w:val="-"/>
                <w:noProof/>
                <w:rPrChange w:id="874" w:author="mpountou" w:date="2021-02-14T19:27:00Z">
                  <w:rPr>
                    <w:rStyle w:val="-"/>
                    <w:noProof/>
                  </w:rPr>
                </w:rPrChange>
              </w:rPr>
              <w:fldChar w:fldCharType="end"/>
            </w:r>
          </w:ins>
        </w:p>
        <w:p w14:paraId="75E344F9" w14:textId="7CB96353" w:rsidR="000D2B64" w:rsidRPr="008D65BC" w:rsidRDefault="000D2B64">
          <w:pPr>
            <w:pStyle w:val="40"/>
            <w:tabs>
              <w:tab w:val="left" w:pos="1540"/>
              <w:tab w:val="right" w:leader="dot" w:pos="8296"/>
            </w:tabs>
            <w:rPr>
              <w:ins w:id="875" w:author="mpountou" w:date="2021-02-14T19:26:00Z"/>
              <w:rFonts w:asciiTheme="minorHAnsi" w:eastAsiaTheme="minorEastAsia" w:hAnsiTheme="minorHAnsi" w:cstheme="minorBidi"/>
              <w:noProof/>
              <w:szCs w:val="22"/>
              <w:lang w:eastAsia="el-GR"/>
              <w:rPrChange w:id="876" w:author="mpountou" w:date="2021-02-14T19:27:00Z">
                <w:rPr>
                  <w:ins w:id="877" w:author="mpountou" w:date="2021-02-14T19:26:00Z"/>
                  <w:rFonts w:asciiTheme="minorHAnsi" w:eastAsiaTheme="minorEastAsia" w:hAnsiTheme="minorHAnsi" w:cstheme="minorBidi"/>
                  <w:noProof/>
                  <w:szCs w:val="22"/>
                  <w:lang w:eastAsia="el-GR"/>
                </w:rPr>
              </w:rPrChange>
            </w:rPr>
          </w:pPr>
          <w:ins w:id="878" w:author="mpountou" w:date="2021-02-14T19:26:00Z">
            <w:r w:rsidRPr="008D65BC">
              <w:rPr>
                <w:rStyle w:val="-"/>
                <w:noProof/>
                <w:rPrChange w:id="879" w:author="mpountou" w:date="2021-02-14T19:27:00Z">
                  <w:rPr>
                    <w:rStyle w:val="-"/>
                    <w:noProof/>
                  </w:rPr>
                </w:rPrChange>
              </w:rPr>
              <w:fldChar w:fldCharType="begin"/>
            </w:r>
            <w:r w:rsidRPr="008D65BC">
              <w:rPr>
                <w:rStyle w:val="-"/>
                <w:noProof/>
                <w:rPrChange w:id="880" w:author="mpountou" w:date="2021-02-14T19:27:00Z">
                  <w:rPr>
                    <w:rStyle w:val="-"/>
                    <w:noProof/>
                  </w:rPr>
                </w:rPrChange>
              </w:rPr>
              <w:instrText xml:space="preserve"> </w:instrText>
            </w:r>
            <w:r w:rsidRPr="008D65BC">
              <w:rPr>
                <w:noProof/>
                <w:rPrChange w:id="881" w:author="mpountou" w:date="2021-02-14T19:27:00Z">
                  <w:rPr>
                    <w:noProof/>
                  </w:rPr>
                </w:rPrChange>
              </w:rPr>
              <w:instrText>HYPERLINK \l "_Toc64223404"</w:instrText>
            </w:r>
            <w:r w:rsidRPr="008D65BC">
              <w:rPr>
                <w:rStyle w:val="-"/>
                <w:noProof/>
                <w:rPrChange w:id="882" w:author="mpountou" w:date="2021-02-14T19:27:00Z">
                  <w:rPr>
                    <w:rStyle w:val="-"/>
                    <w:noProof/>
                  </w:rPr>
                </w:rPrChange>
              </w:rPr>
              <w:instrText xml:space="preserve"> </w:instrText>
            </w:r>
            <w:r w:rsidRPr="008D65BC">
              <w:rPr>
                <w:rStyle w:val="-"/>
                <w:noProof/>
                <w:rPrChange w:id="883" w:author="mpountou" w:date="2021-02-14T19:27:00Z">
                  <w:rPr>
                    <w:rStyle w:val="-"/>
                    <w:noProof/>
                  </w:rPr>
                </w:rPrChange>
              </w:rPr>
            </w:r>
            <w:r w:rsidRPr="008D65BC">
              <w:rPr>
                <w:rStyle w:val="-"/>
                <w:noProof/>
                <w:rPrChange w:id="884" w:author="mpountou" w:date="2021-02-14T19:27:00Z">
                  <w:rPr>
                    <w:rStyle w:val="-"/>
                    <w:noProof/>
                  </w:rPr>
                </w:rPrChange>
              </w:rPr>
              <w:fldChar w:fldCharType="separate"/>
            </w:r>
            <w:r w:rsidRPr="008D65BC">
              <w:rPr>
                <w:rStyle w:val="-"/>
                <w:bCs/>
                <w:noProof/>
                <w:rPrChange w:id="885" w:author="mpountou" w:date="2021-02-14T19:27:00Z">
                  <w:rPr>
                    <w:rStyle w:val="-"/>
                    <w:b/>
                    <w:bCs/>
                    <w:noProof/>
                  </w:rPr>
                </w:rPrChange>
              </w:rPr>
              <w:t>3.3.2.1</w:t>
            </w:r>
            <w:r w:rsidRPr="008D65BC">
              <w:rPr>
                <w:rFonts w:asciiTheme="minorHAnsi" w:eastAsiaTheme="minorEastAsia" w:hAnsiTheme="minorHAnsi" w:cstheme="minorBidi"/>
                <w:noProof/>
                <w:szCs w:val="22"/>
                <w:lang w:eastAsia="el-GR"/>
                <w:rPrChange w:id="886" w:author="mpountou" w:date="2021-02-14T19:27:00Z">
                  <w:rPr>
                    <w:rFonts w:asciiTheme="minorHAnsi" w:eastAsiaTheme="minorEastAsia" w:hAnsiTheme="minorHAnsi" w:cstheme="minorBidi"/>
                    <w:noProof/>
                    <w:szCs w:val="22"/>
                    <w:lang w:eastAsia="el-GR"/>
                  </w:rPr>
                </w:rPrChange>
              </w:rPr>
              <w:tab/>
            </w:r>
            <w:r w:rsidRPr="008D65BC">
              <w:rPr>
                <w:rStyle w:val="-"/>
                <w:bCs/>
                <w:noProof/>
                <w:rPrChange w:id="887" w:author="mpountou" w:date="2021-02-14T19:27:00Z">
                  <w:rPr>
                    <w:rStyle w:val="-"/>
                    <w:b/>
                    <w:bCs/>
                    <w:noProof/>
                  </w:rPr>
                </w:rPrChange>
              </w:rPr>
              <w:t>Επιλογή βιβλιοθήκης μοντέλου</w:t>
            </w:r>
            <w:r w:rsidRPr="008D65BC">
              <w:rPr>
                <w:noProof/>
                <w:webHidden/>
                <w:rPrChange w:id="888" w:author="mpountou" w:date="2021-02-14T19:27:00Z">
                  <w:rPr>
                    <w:noProof/>
                    <w:webHidden/>
                  </w:rPr>
                </w:rPrChange>
              </w:rPr>
              <w:tab/>
            </w:r>
            <w:r w:rsidRPr="008D65BC">
              <w:rPr>
                <w:noProof/>
                <w:webHidden/>
                <w:rPrChange w:id="889" w:author="mpountou" w:date="2021-02-14T19:27:00Z">
                  <w:rPr>
                    <w:noProof/>
                    <w:webHidden/>
                  </w:rPr>
                </w:rPrChange>
              </w:rPr>
              <w:fldChar w:fldCharType="begin"/>
            </w:r>
            <w:r w:rsidRPr="008D65BC">
              <w:rPr>
                <w:noProof/>
                <w:webHidden/>
                <w:rPrChange w:id="890" w:author="mpountou" w:date="2021-02-14T19:27:00Z">
                  <w:rPr>
                    <w:noProof/>
                    <w:webHidden/>
                  </w:rPr>
                </w:rPrChange>
              </w:rPr>
              <w:instrText xml:space="preserve"> PAGEREF _Toc64223404 \h </w:instrText>
            </w:r>
            <w:r w:rsidRPr="008D65BC">
              <w:rPr>
                <w:noProof/>
                <w:webHidden/>
                <w:rPrChange w:id="891" w:author="mpountou" w:date="2021-02-14T19:27:00Z">
                  <w:rPr>
                    <w:noProof/>
                    <w:webHidden/>
                  </w:rPr>
                </w:rPrChange>
              </w:rPr>
            </w:r>
          </w:ins>
          <w:r w:rsidRPr="008D65BC">
            <w:rPr>
              <w:noProof/>
              <w:webHidden/>
              <w:rPrChange w:id="892" w:author="mpountou" w:date="2021-02-14T19:27:00Z">
                <w:rPr>
                  <w:noProof/>
                  <w:webHidden/>
                </w:rPr>
              </w:rPrChange>
            </w:rPr>
            <w:fldChar w:fldCharType="separate"/>
          </w:r>
          <w:ins w:id="893" w:author="mpountou" w:date="2021-02-14T19:26:00Z">
            <w:r w:rsidRPr="008D65BC">
              <w:rPr>
                <w:noProof/>
                <w:webHidden/>
                <w:rPrChange w:id="894" w:author="mpountou" w:date="2021-02-14T19:27:00Z">
                  <w:rPr>
                    <w:noProof/>
                    <w:webHidden/>
                  </w:rPr>
                </w:rPrChange>
              </w:rPr>
              <w:t>31</w:t>
            </w:r>
            <w:r w:rsidRPr="008D65BC">
              <w:rPr>
                <w:noProof/>
                <w:webHidden/>
                <w:rPrChange w:id="895" w:author="mpountou" w:date="2021-02-14T19:27:00Z">
                  <w:rPr>
                    <w:noProof/>
                    <w:webHidden/>
                  </w:rPr>
                </w:rPrChange>
              </w:rPr>
              <w:fldChar w:fldCharType="end"/>
            </w:r>
            <w:r w:rsidRPr="008D65BC">
              <w:rPr>
                <w:rStyle w:val="-"/>
                <w:noProof/>
                <w:rPrChange w:id="896" w:author="mpountou" w:date="2021-02-14T19:27:00Z">
                  <w:rPr>
                    <w:rStyle w:val="-"/>
                    <w:noProof/>
                  </w:rPr>
                </w:rPrChange>
              </w:rPr>
              <w:fldChar w:fldCharType="end"/>
            </w:r>
          </w:ins>
        </w:p>
        <w:p w14:paraId="2AD9EFD5" w14:textId="18C443AA" w:rsidR="000D2B64" w:rsidRPr="008D65BC" w:rsidRDefault="000D2B64">
          <w:pPr>
            <w:pStyle w:val="40"/>
            <w:tabs>
              <w:tab w:val="left" w:pos="1760"/>
              <w:tab w:val="right" w:leader="dot" w:pos="8296"/>
            </w:tabs>
            <w:rPr>
              <w:ins w:id="897" w:author="mpountou" w:date="2021-02-14T19:26:00Z"/>
              <w:rFonts w:asciiTheme="minorHAnsi" w:eastAsiaTheme="minorEastAsia" w:hAnsiTheme="minorHAnsi" w:cstheme="minorBidi"/>
              <w:noProof/>
              <w:szCs w:val="22"/>
              <w:lang w:eastAsia="el-GR"/>
              <w:rPrChange w:id="898" w:author="mpountou" w:date="2021-02-14T19:27:00Z">
                <w:rPr>
                  <w:ins w:id="899" w:author="mpountou" w:date="2021-02-14T19:26:00Z"/>
                  <w:rFonts w:asciiTheme="minorHAnsi" w:eastAsiaTheme="minorEastAsia" w:hAnsiTheme="minorHAnsi" w:cstheme="minorBidi"/>
                  <w:noProof/>
                  <w:szCs w:val="22"/>
                  <w:lang w:eastAsia="el-GR"/>
                </w:rPr>
              </w:rPrChange>
            </w:rPr>
          </w:pPr>
          <w:ins w:id="900" w:author="mpountou" w:date="2021-02-14T19:26:00Z">
            <w:r w:rsidRPr="008D65BC">
              <w:rPr>
                <w:rStyle w:val="-"/>
                <w:noProof/>
                <w:rPrChange w:id="901" w:author="mpountou" w:date="2021-02-14T19:27:00Z">
                  <w:rPr>
                    <w:rStyle w:val="-"/>
                    <w:noProof/>
                  </w:rPr>
                </w:rPrChange>
              </w:rPr>
              <w:fldChar w:fldCharType="begin"/>
            </w:r>
            <w:r w:rsidRPr="008D65BC">
              <w:rPr>
                <w:rStyle w:val="-"/>
                <w:noProof/>
                <w:rPrChange w:id="902" w:author="mpountou" w:date="2021-02-14T19:27:00Z">
                  <w:rPr>
                    <w:rStyle w:val="-"/>
                    <w:noProof/>
                  </w:rPr>
                </w:rPrChange>
              </w:rPr>
              <w:instrText xml:space="preserve"> </w:instrText>
            </w:r>
            <w:r w:rsidRPr="008D65BC">
              <w:rPr>
                <w:noProof/>
                <w:rPrChange w:id="903" w:author="mpountou" w:date="2021-02-14T19:27:00Z">
                  <w:rPr>
                    <w:noProof/>
                  </w:rPr>
                </w:rPrChange>
              </w:rPr>
              <w:instrText>HYPERLINK \l "_Toc64223405"</w:instrText>
            </w:r>
            <w:r w:rsidRPr="008D65BC">
              <w:rPr>
                <w:rStyle w:val="-"/>
                <w:noProof/>
                <w:rPrChange w:id="904" w:author="mpountou" w:date="2021-02-14T19:27:00Z">
                  <w:rPr>
                    <w:rStyle w:val="-"/>
                    <w:noProof/>
                  </w:rPr>
                </w:rPrChange>
              </w:rPr>
              <w:instrText xml:space="preserve"> </w:instrText>
            </w:r>
            <w:r w:rsidRPr="008D65BC">
              <w:rPr>
                <w:rStyle w:val="-"/>
                <w:noProof/>
                <w:rPrChange w:id="905" w:author="mpountou" w:date="2021-02-14T19:27:00Z">
                  <w:rPr>
                    <w:rStyle w:val="-"/>
                    <w:noProof/>
                  </w:rPr>
                </w:rPrChange>
              </w:rPr>
            </w:r>
            <w:r w:rsidRPr="008D65BC">
              <w:rPr>
                <w:rStyle w:val="-"/>
                <w:noProof/>
                <w:rPrChange w:id="906" w:author="mpountou" w:date="2021-02-14T19:27:00Z">
                  <w:rPr>
                    <w:rStyle w:val="-"/>
                    <w:noProof/>
                  </w:rPr>
                </w:rPrChange>
              </w:rPr>
              <w:fldChar w:fldCharType="separate"/>
            </w:r>
            <w:r w:rsidRPr="008D65BC">
              <w:rPr>
                <w:rStyle w:val="-"/>
                <w:bCs/>
                <w:noProof/>
                <w:rPrChange w:id="907" w:author="mpountou" w:date="2021-02-14T19:27:00Z">
                  <w:rPr>
                    <w:rStyle w:val="-"/>
                    <w:b/>
                    <w:bCs/>
                    <w:noProof/>
                  </w:rPr>
                </w:rPrChange>
              </w:rPr>
              <w:t>3.3.2.2</w:t>
            </w:r>
            <w:r w:rsidRPr="008D65BC">
              <w:rPr>
                <w:rFonts w:asciiTheme="minorHAnsi" w:eastAsiaTheme="minorEastAsia" w:hAnsiTheme="minorHAnsi" w:cstheme="minorBidi"/>
                <w:noProof/>
                <w:szCs w:val="22"/>
                <w:lang w:eastAsia="el-GR"/>
                <w:rPrChange w:id="908" w:author="mpountou" w:date="2021-02-14T19:27:00Z">
                  <w:rPr>
                    <w:rFonts w:asciiTheme="minorHAnsi" w:eastAsiaTheme="minorEastAsia" w:hAnsiTheme="minorHAnsi" w:cstheme="minorBidi"/>
                    <w:noProof/>
                    <w:szCs w:val="22"/>
                    <w:lang w:eastAsia="el-GR"/>
                  </w:rPr>
                </w:rPrChange>
              </w:rPr>
              <w:tab/>
            </w:r>
            <w:r w:rsidRPr="008D65BC">
              <w:rPr>
                <w:rStyle w:val="-"/>
                <w:bCs/>
                <w:noProof/>
                <w:rPrChange w:id="909" w:author="mpountou" w:date="2021-02-14T19:27:00Z">
                  <w:rPr>
                    <w:rStyle w:val="-"/>
                    <w:b/>
                    <w:bCs/>
                    <w:noProof/>
                  </w:rPr>
                </w:rPrChange>
              </w:rPr>
              <w:t>Επιλογή παραμέτρων</w:t>
            </w:r>
            <w:r w:rsidRPr="008D65BC">
              <w:rPr>
                <w:noProof/>
                <w:webHidden/>
                <w:rPrChange w:id="910" w:author="mpountou" w:date="2021-02-14T19:27:00Z">
                  <w:rPr>
                    <w:noProof/>
                    <w:webHidden/>
                  </w:rPr>
                </w:rPrChange>
              </w:rPr>
              <w:tab/>
            </w:r>
            <w:r w:rsidRPr="008D65BC">
              <w:rPr>
                <w:noProof/>
                <w:webHidden/>
                <w:rPrChange w:id="911" w:author="mpountou" w:date="2021-02-14T19:27:00Z">
                  <w:rPr>
                    <w:noProof/>
                    <w:webHidden/>
                  </w:rPr>
                </w:rPrChange>
              </w:rPr>
              <w:fldChar w:fldCharType="begin"/>
            </w:r>
            <w:r w:rsidRPr="008D65BC">
              <w:rPr>
                <w:noProof/>
                <w:webHidden/>
                <w:rPrChange w:id="912" w:author="mpountou" w:date="2021-02-14T19:27:00Z">
                  <w:rPr>
                    <w:noProof/>
                    <w:webHidden/>
                  </w:rPr>
                </w:rPrChange>
              </w:rPr>
              <w:instrText xml:space="preserve"> PAGEREF _Toc64223405 \h </w:instrText>
            </w:r>
            <w:r w:rsidRPr="008D65BC">
              <w:rPr>
                <w:noProof/>
                <w:webHidden/>
                <w:rPrChange w:id="913" w:author="mpountou" w:date="2021-02-14T19:27:00Z">
                  <w:rPr>
                    <w:noProof/>
                    <w:webHidden/>
                  </w:rPr>
                </w:rPrChange>
              </w:rPr>
            </w:r>
          </w:ins>
          <w:r w:rsidRPr="008D65BC">
            <w:rPr>
              <w:noProof/>
              <w:webHidden/>
              <w:rPrChange w:id="914" w:author="mpountou" w:date="2021-02-14T19:27:00Z">
                <w:rPr>
                  <w:noProof/>
                  <w:webHidden/>
                </w:rPr>
              </w:rPrChange>
            </w:rPr>
            <w:fldChar w:fldCharType="separate"/>
          </w:r>
          <w:ins w:id="915" w:author="mpountou" w:date="2021-02-14T19:26:00Z">
            <w:r w:rsidRPr="008D65BC">
              <w:rPr>
                <w:noProof/>
                <w:webHidden/>
                <w:rPrChange w:id="916" w:author="mpountou" w:date="2021-02-14T19:27:00Z">
                  <w:rPr>
                    <w:noProof/>
                    <w:webHidden/>
                  </w:rPr>
                </w:rPrChange>
              </w:rPr>
              <w:t>31</w:t>
            </w:r>
            <w:r w:rsidRPr="008D65BC">
              <w:rPr>
                <w:noProof/>
                <w:webHidden/>
                <w:rPrChange w:id="917" w:author="mpountou" w:date="2021-02-14T19:27:00Z">
                  <w:rPr>
                    <w:noProof/>
                    <w:webHidden/>
                  </w:rPr>
                </w:rPrChange>
              </w:rPr>
              <w:fldChar w:fldCharType="end"/>
            </w:r>
            <w:r w:rsidRPr="008D65BC">
              <w:rPr>
                <w:rStyle w:val="-"/>
                <w:noProof/>
                <w:rPrChange w:id="918" w:author="mpountou" w:date="2021-02-14T19:27:00Z">
                  <w:rPr>
                    <w:rStyle w:val="-"/>
                    <w:noProof/>
                  </w:rPr>
                </w:rPrChange>
              </w:rPr>
              <w:fldChar w:fldCharType="end"/>
            </w:r>
          </w:ins>
        </w:p>
        <w:p w14:paraId="05D27D19" w14:textId="2C50DF58" w:rsidR="000D2B64" w:rsidRPr="008D65BC" w:rsidRDefault="000D2B64">
          <w:pPr>
            <w:pStyle w:val="20"/>
            <w:tabs>
              <w:tab w:val="left" w:pos="960"/>
              <w:tab w:val="right" w:leader="dot" w:pos="8296"/>
            </w:tabs>
            <w:rPr>
              <w:ins w:id="919" w:author="mpountou" w:date="2021-02-14T19:26:00Z"/>
              <w:rFonts w:asciiTheme="minorHAnsi" w:eastAsiaTheme="minorEastAsia" w:hAnsiTheme="minorHAnsi" w:cstheme="minorBidi"/>
              <w:noProof/>
              <w:szCs w:val="22"/>
              <w:lang w:eastAsia="el-GR"/>
              <w:rPrChange w:id="920" w:author="mpountou" w:date="2021-02-14T19:27:00Z">
                <w:rPr>
                  <w:ins w:id="921" w:author="mpountou" w:date="2021-02-14T19:26:00Z"/>
                  <w:rFonts w:asciiTheme="minorHAnsi" w:eastAsiaTheme="minorEastAsia" w:hAnsiTheme="minorHAnsi" w:cstheme="minorBidi"/>
                  <w:noProof/>
                  <w:szCs w:val="22"/>
                  <w:lang w:eastAsia="el-GR"/>
                </w:rPr>
              </w:rPrChange>
            </w:rPr>
          </w:pPr>
          <w:ins w:id="922" w:author="mpountou" w:date="2021-02-14T19:26:00Z">
            <w:r w:rsidRPr="008D65BC">
              <w:rPr>
                <w:rStyle w:val="-"/>
                <w:noProof/>
                <w:rPrChange w:id="923" w:author="mpountou" w:date="2021-02-14T19:27:00Z">
                  <w:rPr>
                    <w:rStyle w:val="-"/>
                    <w:noProof/>
                  </w:rPr>
                </w:rPrChange>
              </w:rPr>
              <w:fldChar w:fldCharType="begin"/>
            </w:r>
            <w:r w:rsidRPr="008D65BC">
              <w:rPr>
                <w:rStyle w:val="-"/>
                <w:noProof/>
                <w:rPrChange w:id="924" w:author="mpountou" w:date="2021-02-14T19:27:00Z">
                  <w:rPr>
                    <w:rStyle w:val="-"/>
                    <w:noProof/>
                  </w:rPr>
                </w:rPrChange>
              </w:rPr>
              <w:instrText xml:space="preserve"> </w:instrText>
            </w:r>
            <w:r w:rsidRPr="008D65BC">
              <w:rPr>
                <w:noProof/>
                <w:rPrChange w:id="925" w:author="mpountou" w:date="2021-02-14T19:27:00Z">
                  <w:rPr>
                    <w:noProof/>
                  </w:rPr>
                </w:rPrChange>
              </w:rPr>
              <w:instrText>HYPERLINK \l "_Toc64223406"</w:instrText>
            </w:r>
            <w:r w:rsidRPr="008D65BC">
              <w:rPr>
                <w:rStyle w:val="-"/>
                <w:noProof/>
                <w:rPrChange w:id="926" w:author="mpountou" w:date="2021-02-14T19:27:00Z">
                  <w:rPr>
                    <w:rStyle w:val="-"/>
                    <w:noProof/>
                  </w:rPr>
                </w:rPrChange>
              </w:rPr>
              <w:instrText xml:space="preserve"> </w:instrText>
            </w:r>
            <w:r w:rsidRPr="008D65BC">
              <w:rPr>
                <w:rStyle w:val="-"/>
                <w:noProof/>
                <w:rPrChange w:id="927" w:author="mpountou" w:date="2021-02-14T19:27:00Z">
                  <w:rPr>
                    <w:rStyle w:val="-"/>
                    <w:noProof/>
                  </w:rPr>
                </w:rPrChange>
              </w:rPr>
            </w:r>
            <w:r w:rsidRPr="008D65BC">
              <w:rPr>
                <w:rStyle w:val="-"/>
                <w:noProof/>
                <w:rPrChange w:id="928" w:author="mpountou" w:date="2021-02-14T19:27:00Z">
                  <w:rPr>
                    <w:rStyle w:val="-"/>
                    <w:noProof/>
                  </w:rPr>
                </w:rPrChange>
              </w:rPr>
              <w:fldChar w:fldCharType="separate"/>
            </w:r>
            <w:r w:rsidRPr="008D65BC">
              <w:rPr>
                <w:rStyle w:val="-"/>
                <w:bCs/>
                <w:noProof/>
                <w:rPrChange w:id="929" w:author="mpountou" w:date="2021-02-14T19:27:00Z">
                  <w:rPr>
                    <w:rStyle w:val="-"/>
                    <w:b/>
                    <w:bCs/>
                    <w:noProof/>
                  </w:rPr>
                </w:rPrChange>
              </w:rPr>
              <w:t>3.4</w:t>
            </w:r>
            <w:r w:rsidRPr="008D65BC">
              <w:rPr>
                <w:rFonts w:asciiTheme="minorHAnsi" w:eastAsiaTheme="minorEastAsia" w:hAnsiTheme="minorHAnsi" w:cstheme="minorBidi"/>
                <w:noProof/>
                <w:szCs w:val="22"/>
                <w:lang w:eastAsia="el-GR"/>
                <w:rPrChange w:id="930" w:author="mpountou" w:date="2021-02-14T19:27:00Z">
                  <w:rPr>
                    <w:rFonts w:asciiTheme="minorHAnsi" w:eastAsiaTheme="minorEastAsia" w:hAnsiTheme="minorHAnsi" w:cstheme="minorBidi"/>
                    <w:noProof/>
                    <w:szCs w:val="22"/>
                    <w:lang w:eastAsia="el-GR"/>
                  </w:rPr>
                </w:rPrChange>
              </w:rPr>
              <w:tab/>
            </w:r>
            <w:r w:rsidRPr="008D65BC">
              <w:rPr>
                <w:rStyle w:val="-"/>
                <w:bCs/>
                <w:noProof/>
                <w:rPrChange w:id="931" w:author="mpountou" w:date="2021-02-14T19:27:00Z">
                  <w:rPr>
                    <w:rStyle w:val="-"/>
                    <w:b/>
                    <w:bCs/>
                    <w:noProof/>
                  </w:rPr>
                </w:rPrChange>
              </w:rPr>
              <w:t>Συνεργατικό φιλτράρισμα μέσω νευρωνικών δικτύων</w:t>
            </w:r>
            <w:r w:rsidRPr="008D65BC">
              <w:rPr>
                <w:noProof/>
                <w:webHidden/>
                <w:rPrChange w:id="932" w:author="mpountou" w:date="2021-02-14T19:27:00Z">
                  <w:rPr>
                    <w:noProof/>
                    <w:webHidden/>
                  </w:rPr>
                </w:rPrChange>
              </w:rPr>
              <w:tab/>
            </w:r>
            <w:r w:rsidRPr="008D65BC">
              <w:rPr>
                <w:noProof/>
                <w:webHidden/>
                <w:rPrChange w:id="933" w:author="mpountou" w:date="2021-02-14T19:27:00Z">
                  <w:rPr>
                    <w:noProof/>
                    <w:webHidden/>
                  </w:rPr>
                </w:rPrChange>
              </w:rPr>
              <w:fldChar w:fldCharType="begin"/>
            </w:r>
            <w:r w:rsidRPr="008D65BC">
              <w:rPr>
                <w:noProof/>
                <w:webHidden/>
                <w:rPrChange w:id="934" w:author="mpountou" w:date="2021-02-14T19:27:00Z">
                  <w:rPr>
                    <w:noProof/>
                    <w:webHidden/>
                  </w:rPr>
                </w:rPrChange>
              </w:rPr>
              <w:instrText xml:space="preserve"> PAGEREF _Toc64223406 \h </w:instrText>
            </w:r>
            <w:r w:rsidRPr="008D65BC">
              <w:rPr>
                <w:noProof/>
                <w:webHidden/>
                <w:rPrChange w:id="935" w:author="mpountou" w:date="2021-02-14T19:27:00Z">
                  <w:rPr>
                    <w:noProof/>
                    <w:webHidden/>
                  </w:rPr>
                </w:rPrChange>
              </w:rPr>
            </w:r>
          </w:ins>
          <w:r w:rsidRPr="008D65BC">
            <w:rPr>
              <w:noProof/>
              <w:webHidden/>
              <w:rPrChange w:id="936" w:author="mpountou" w:date="2021-02-14T19:27:00Z">
                <w:rPr>
                  <w:noProof/>
                  <w:webHidden/>
                </w:rPr>
              </w:rPrChange>
            </w:rPr>
            <w:fldChar w:fldCharType="separate"/>
          </w:r>
          <w:ins w:id="937" w:author="mpountou" w:date="2021-02-14T19:26:00Z">
            <w:r w:rsidRPr="008D65BC">
              <w:rPr>
                <w:noProof/>
                <w:webHidden/>
                <w:rPrChange w:id="938" w:author="mpountou" w:date="2021-02-14T19:27:00Z">
                  <w:rPr>
                    <w:noProof/>
                    <w:webHidden/>
                  </w:rPr>
                </w:rPrChange>
              </w:rPr>
              <w:t>33</w:t>
            </w:r>
            <w:r w:rsidRPr="008D65BC">
              <w:rPr>
                <w:noProof/>
                <w:webHidden/>
                <w:rPrChange w:id="939" w:author="mpountou" w:date="2021-02-14T19:27:00Z">
                  <w:rPr>
                    <w:noProof/>
                    <w:webHidden/>
                  </w:rPr>
                </w:rPrChange>
              </w:rPr>
              <w:fldChar w:fldCharType="end"/>
            </w:r>
            <w:r w:rsidRPr="008D65BC">
              <w:rPr>
                <w:rStyle w:val="-"/>
                <w:noProof/>
                <w:rPrChange w:id="940" w:author="mpountou" w:date="2021-02-14T19:27:00Z">
                  <w:rPr>
                    <w:rStyle w:val="-"/>
                    <w:noProof/>
                  </w:rPr>
                </w:rPrChange>
              </w:rPr>
              <w:fldChar w:fldCharType="end"/>
            </w:r>
          </w:ins>
        </w:p>
        <w:p w14:paraId="7715DCD4" w14:textId="18553515" w:rsidR="000D2B64" w:rsidRPr="008D65BC" w:rsidRDefault="000D2B64">
          <w:pPr>
            <w:pStyle w:val="30"/>
            <w:tabs>
              <w:tab w:val="left" w:pos="1320"/>
              <w:tab w:val="right" w:leader="dot" w:pos="8296"/>
            </w:tabs>
            <w:rPr>
              <w:ins w:id="941" w:author="mpountou" w:date="2021-02-14T19:26:00Z"/>
              <w:rFonts w:asciiTheme="minorHAnsi" w:eastAsiaTheme="minorEastAsia" w:hAnsiTheme="minorHAnsi" w:cstheme="minorBidi"/>
              <w:noProof/>
              <w:szCs w:val="22"/>
              <w:lang w:eastAsia="el-GR"/>
              <w:rPrChange w:id="942" w:author="mpountou" w:date="2021-02-14T19:27:00Z">
                <w:rPr>
                  <w:ins w:id="943" w:author="mpountou" w:date="2021-02-14T19:26:00Z"/>
                  <w:rFonts w:asciiTheme="minorHAnsi" w:eastAsiaTheme="minorEastAsia" w:hAnsiTheme="minorHAnsi" w:cstheme="minorBidi"/>
                  <w:noProof/>
                  <w:szCs w:val="22"/>
                  <w:lang w:eastAsia="el-GR"/>
                </w:rPr>
              </w:rPrChange>
            </w:rPr>
          </w:pPr>
          <w:ins w:id="944" w:author="mpountou" w:date="2021-02-14T19:26:00Z">
            <w:r w:rsidRPr="008D65BC">
              <w:rPr>
                <w:rStyle w:val="-"/>
                <w:noProof/>
                <w:rPrChange w:id="945" w:author="mpountou" w:date="2021-02-14T19:27:00Z">
                  <w:rPr>
                    <w:rStyle w:val="-"/>
                    <w:noProof/>
                  </w:rPr>
                </w:rPrChange>
              </w:rPr>
              <w:fldChar w:fldCharType="begin"/>
            </w:r>
            <w:r w:rsidRPr="008D65BC">
              <w:rPr>
                <w:rStyle w:val="-"/>
                <w:noProof/>
                <w:rPrChange w:id="946" w:author="mpountou" w:date="2021-02-14T19:27:00Z">
                  <w:rPr>
                    <w:rStyle w:val="-"/>
                    <w:noProof/>
                  </w:rPr>
                </w:rPrChange>
              </w:rPr>
              <w:instrText xml:space="preserve"> </w:instrText>
            </w:r>
            <w:r w:rsidRPr="008D65BC">
              <w:rPr>
                <w:noProof/>
                <w:rPrChange w:id="947" w:author="mpountou" w:date="2021-02-14T19:27:00Z">
                  <w:rPr>
                    <w:noProof/>
                  </w:rPr>
                </w:rPrChange>
              </w:rPr>
              <w:instrText>HYPERLINK \l "_Toc64223407"</w:instrText>
            </w:r>
            <w:r w:rsidRPr="008D65BC">
              <w:rPr>
                <w:rStyle w:val="-"/>
                <w:noProof/>
                <w:rPrChange w:id="948" w:author="mpountou" w:date="2021-02-14T19:27:00Z">
                  <w:rPr>
                    <w:rStyle w:val="-"/>
                    <w:noProof/>
                  </w:rPr>
                </w:rPrChange>
              </w:rPr>
              <w:instrText xml:space="preserve"> </w:instrText>
            </w:r>
            <w:r w:rsidRPr="008D65BC">
              <w:rPr>
                <w:rStyle w:val="-"/>
                <w:noProof/>
                <w:rPrChange w:id="949" w:author="mpountou" w:date="2021-02-14T19:27:00Z">
                  <w:rPr>
                    <w:rStyle w:val="-"/>
                    <w:noProof/>
                  </w:rPr>
                </w:rPrChange>
              </w:rPr>
            </w:r>
            <w:r w:rsidRPr="008D65BC">
              <w:rPr>
                <w:rStyle w:val="-"/>
                <w:noProof/>
                <w:rPrChange w:id="950" w:author="mpountou" w:date="2021-02-14T19:27:00Z">
                  <w:rPr>
                    <w:rStyle w:val="-"/>
                    <w:noProof/>
                  </w:rPr>
                </w:rPrChange>
              </w:rPr>
              <w:fldChar w:fldCharType="separate"/>
            </w:r>
            <w:r w:rsidRPr="008D65BC">
              <w:rPr>
                <w:rStyle w:val="-"/>
                <w:bCs/>
                <w:noProof/>
                <w:rPrChange w:id="951" w:author="mpountou" w:date="2021-02-14T19:27:00Z">
                  <w:rPr>
                    <w:rStyle w:val="-"/>
                    <w:b/>
                    <w:bCs/>
                    <w:noProof/>
                  </w:rPr>
                </w:rPrChange>
              </w:rPr>
              <w:t>3.4.1</w:t>
            </w:r>
            <w:r w:rsidRPr="008D65BC">
              <w:rPr>
                <w:rFonts w:asciiTheme="minorHAnsi" w:eastAsiaTheme="minorEastAsia" w:hAnsiTheme="minorHAnsi" w:cstheme="minorBidi"/>
                <w:noProof/>
                <w:szCs w:val="22"/>
                <w:lang w:eastAsia="el-GR"/>
                <w:rPrChange w:id="952" w:author="mpountou" w:date="2021-02-14T19:27:00Z">
                  <w:rPr>
                    <w:rFonts w:asciiTheme="minorHAnsi" w:eastAsiaTheme="minorEastAsia" w:hAnsiTheme="minorHAnsi" w:cstheme="minorBidi"/>
                    <w:noProof/>
                    <w:szCs w:val="22"/>
                    <w:lang w:eastAsia="el-GR"/>
                  </w:rPr>
                </w:rPrChange>
              </w:rPr>
              <w:tab/>
            </w:r>
            <w:r w:rsidRPr="008D65BC">
              <w:rPr>
                <w:rStyle w:val="-"/>
                <w:bCs/>
                <w:noProof/>
                <w:rPrChange w:id="953" w:author="mpountou" w:date="2021-02-14T19:27:00Z">
                  <w:rPr>
                    <w:rStyle w:val="-"/>
                    <w:b/>
                    <w:bCs/>
                    <w:noProof/>
                  </w:rPr>
                </w:rPrChange>
              </w:rPr>
              <w:t>Δεδομένα εισόδου</w:t>
            </w:r>
            <w:r w:rsidRPr="008D65BC">
              <w:rPr>
                <w:rStyle w:val="-"/>
                <w:bCs/>
                <w:noProof/>
                <w:lang w:val="en-US"/>
                <w:rPrChange w:id="954" w:author="mpountou" w:date="2021-02-14T19:27:00Z">
                  <w:rPr>
                    <w:rStyle w:val="-"/>
                    <w:b/>
                    <w:bCs/>
                    <w:noProof/>
                    <w:lang w:val="en-US"/>
                  </w:rPr>
                </w:rPrChange>
              </w:rPr>
              <w:t xml:space="preserve"> (input data)</w:t>
            </w:r>
            <w:r w:rsidRPr="008D65BC">
              <w:rPr>
                <w:noProof/>
                <w:webHidden/>
                <w:rPrChange w:id="955" w:author="mpountou" w:date="2021-02-14T19:27:00Z">
                  <w:rPr>
                    <w:noProof/>
                    <w:webHidden/>
                  </w:rPr>
                </w:rPrChange>
              </w:rPr>
              <w:tab/>
            </w:r>
            <w:r w:rsidRPr="008D65BC">
              <w:rPr>
                <w:noProof/>
                <w:webHidden/>
                <w:rPrChange w:id="956" w:author="mpountou" w:date="2021-02-14T19:27:00Z">
                  <w:rPr>
                    <w:noProof/>
                    <w:webHidden/>
                  </w:rPr>
                </w:rPrChange>
              </w:rPr>
              <w:fldChar w:fldCharType="begin"/>
            </w:r>
            <w:r w:rsidRPr="008D65BC">
              <w:rPr>
                <w:noProof/>
                <w:webHidden/>
                <w:rPrChange w:id="957" w:author="mpountou" w:date="2021-02-14T19:27:00Z">
                  <w:rPr>
                    <w:noProof/>
                    <w:webHidden/>
                  </w:rPr>
                </w:rPrChange>
              </w:rPr>
              <w:instrText xml:space="preserve"> PAGEREF _Toc64223407 \h </w:instrText>
            </w:r>
            <w:r w:rsidRPr="008D65BC">
              <w:rPr>
                <w:noProof/>
                <w:webHidden/>
                <w:rPrChange w:id="958" w:author="mpountou" w:date="2021-02-14T19:27:00Z">
                  <w:rPr>
                    <w:noProof/>
                    <w:webHidden/>
                  </w:rPr>
                </w:rPrChange>
              </w:rPr>
            </w:r>
          </w:ins>
          <w:r w:rsidRPr="008D65BC">
            <w:rPr>
              <w:noProof/>
              <w:webHidden/>
              <w:rPrChange w:id="959" w:author="mpountou" w:date="2021-02-14T19:27:00Z">
                <w:rPr>
                  <w:noProof/>
                  <w:webHidden/>
                </w:rPr>
              </w:rPrChange>
            </w:rPr>
            <w:fldChar w:fldCharType="separate"/>
          </w:r>
          <w:ins w:id="960" w:author="mpountou" w:date="2021-02-14T19:26:00Z">
            <w:r w:rsidRPr="008D65BC">
              <w:rPr>
                <w:noProof/>
                <w:webHidden/>
                <w:rPrChange w:id="961" w:author="mpountou" w:date="2021-02-14T19:27:00Z">
                  <w:rPr>
                    <w:noProof/>
                    <w:webHidden/>
                  </w:rPr>
                </w:rPrChange>
              </w:rPr>
              <w:t>33</w:t>
            </w:r>
            <w:r w:rsidRPr="008D65BC">
              <w:rPr>
                <w:noProof/>
                <w:webHidden/>
                <w:rPrChange w:id="962" w:author="mpountou" w:date="2021-02-14T19:27:00Z">
                  <w:rPr>
                    <w:noProof/>
                    <w:webHidden/>
                  </w:rPr>
                </w:rPrChange>
              </w:rPr>
              <w:fldChar w:fldCharType="end"/>
            </w:r>
            <w:r w:rsidRPr="008D65BC">
              <w:rPr>
                <w:rStyle w:val="-"/>
                <w:noProof/>
                <w:rPrChange w:id="963" w:author="mpountou" w:date="2021-02-14T19:27:00Z">
                  <w:rPr>
                    <w:rStyle w:val="-"/>
                    <w:noProof/>
                  </w:rPr>
                </w:rPrChange>
              </w:rPr>
              <w:fldChar w:fldCharType="end"/>
            </w:r>
          </w:ins>
        </w:p>
        <w:p w14:paraId="1CC5AC6D" w14:textId="1FB25F53" w:rsidR="000D2B64" w:rsidRPr="008D65BC" w:rsidRDefault="000D2B64">
          <w:pPr>
            <w:pStyle w:val="30"/>
            <w:tabs>
              <w:tab w:val="left" w:pos="1320"/>
              <w:tab w:val="right" w:leader="dot" w:pos="8296"/>
            </w:tabs>
            <w:rPr>
              <w:ins w:id="964" w:author="mpountou" w:date="2021-02-14T19:26:00Z"/>
              <w:rFonts w:asciiTheme="minorHAnsi" w:eastAsiaTheme="minorEastAsia" w:hAnsiTheme="minorHAnsi" w:cstheme="minorBidi"/>
              <w:noProof/>
              <w:szCs w:val="22"/>
              <w:lang w:eastAsia="el-GR"/>
              <w:rPrChange w:id="965" w:author="mpountou" w:date="2021-02-14T19:27:00Z">
                <w:rPr>
                  <w:ins w:id="966" w:author="mpountou" w:date="2021-02-14T19:26:00Z"/>
                  <w:rFonts w:asciiTheme="minorHAnsi" w:eastAsiaTheme="minorEastAsia" w:hAnsiTheme="minorHAnsi" w:cstheme="minorBidi"/>
                  <w:noProof/>
                  <w:szCs w:val="22"/>
                  <w:lang w:eastAsia="el-GR"/>
                </w:rPr>
              </w:rPrChange>
            </w:rPr>
          </w:pPr>
          <w:ins w:id="967" w:author="mpountou" w:date="2021-02-14T19:26:00Z">
            <w:r w:rsidRPr="008D65BC">
              <w:rPr>
                <w:rStyle w:val="-"/>
                <w:noProof/>
                <w:rPrChange w:id="968" w:author="mpountou" w:date="2021-02-14T19:27:00Z">
                  <w:rPr>
                    <w:rStyle w:val="-"/>
                    <w:noProof/>
                  </w:rPr>
                </w:rPrChange>
              </w:rPr>
              <w:fldChar w:fldCharType="begin"/>
            </w:r>
            <w:r w:rsidRPr="008D65BC">
              <w:rPr>
                <w:rStyle w:val="-"/>
                <w:noProof/>
                <w:rPrChange w:id="969" w:author="mpountou" w:date="2021-02-14T19:27:00Z">
                  <w:rPr>
                    <w:rStyle w:val="-"/>
                    <w:noProof/>
                  </w:rPr>
                </w:rPrChange>
              </w:rPr>
              <w:instrText xml:space="preserve"> </w:instrText>
            </w:r>
            <w:r w:rsidRPr="008D65BC">
              <w:rPr>
                <w:noProof/>
                <w:rPrChange w:id="970" w:author="mpountou" w:date="2021-02-14T19:27:00Z">
                  <w:rPr>
                    <w:noProof/>
                  </w:rPr>
                </w:rPrChange>
              </w:rPr>
              <w:instrText>HYPERLINK \l "_Toc64223408"</w:instrText>
            </w:r>
            <w:r w:rsidRPr="008D65BC">
              <w:rPr>
                <w:rStyle w:val="-"/>
                <w:noProof/>
                <w:rPrChange w:id="971" w:author="mpountou" w:date="2021-02-14T19:27:00Z">
                  <w:rPr>
                    <w:rStyle w:val="-"/>
                    <w:noProof/>
                  </w:rPr>
                </w:rPrChange>
              </w:rPr>
              <w:instrText xml:space="preserve"> </w:instrText>
            </w:r>
            <w:r w:rsidRPr="008D65BC">
              <w:rPr>
                <w:rStyle w:val="-"/>
                <w:noProof/>
                <w:rPrChange w:id="972" w:author="mpountou" w:date="2021-02-14T19:27:00Z">
                  <w:rPr>
                    <w:rStyle w:val="-"/>
                    <w:noProof/>
                  </w:rPr>
                </w:rPrChange>
              </w:rPr>
            </w:r>
            <w:r w:rsidRPr="008D65BC">
              <w:rPr>
                <w:rStyle w:val="-"/>
                <w:noProof/>
                <w:rPrChange w:id="973" w:author="mpountou" w:date="2021-02-14T19:27:00Z">
                  <w:rPr>
                    <w:rStyle w:val="-"/>
                    <w:noProof/>
                  </w:rPr>
                </w:rPrChange>
              </w:rPr>
              <w:fldChar w:fldCharType="separate"/>
            </w:r>
            <w:r w:rsidRPr="008D65BC">
              <w:rPr>
                <w:rStyle w:val="-"/>
                <w:bCs/>
                <w:noProof/>
                <w:rPrChange w:id="974" w:author="mpountou" w:date="2021-02-14T19:27:00Z">
                  <w:rPr>
                    <w:rStyle w:val="-"/>
                    <w:b/>
                    <w:bCs/>
                    <w:noProof/>
                  </w:rPr>
                </w:rPrChange>
              </w:rPr>
              <w:t>3.4.2</w:t>
            </w:r>
            <w:r w:rsidRPr="008D65BC">
              <w:rPr>
                <w:rFonts w:asciiTheme="minorHAnsi" w:eastAsiaTheme="minorEastAsia" w:hAnsiTheme="minorHAnsi" w:cstheme="minorBidi"/>
                <w:noProof/>
                <w:szCs w:val="22"/>
                <w:lang w:eastAsia="el-GR"/>
                <w:rPrChange w:id="975" w:author="mpountou" w:date="2021-02-14T19:27:00Z">
                  <w:rPr>
                    <w:rFonts w:asciiTheme="minorHAnsi" w:eastAsiaTheme="minorEastAsia" w:hAnsiTheme="minorHAnsi" w:cstheme="minorBidi"/>
                    <w:noProof/>
                    <w:szCs w:val="22"/>
                    <w:lang w:eastAsia="el-GR"/>
                  </w:rPr>
                </w:rPrChange>
              </w:rPr>
              <w:tab/>
            </w:r>
            <w:r w:rsidRPr="008D65BC">
              <w:rPr>
                <w:rStyle w:val="-"/>
                <w:bCs/>
                <w:noProof/>
                <w:rPrChange w:id="976" w:author="mpountou" w:date="2021-02-14T19:27:00Z">
                  <w:rPr>
                    <w:rStyle w:val="-"/>
                    <w:b/>
                    <w:bCs/>
                    <w:noProof/>
                  </w:rPr>
                </w:rPrChange>
              </w:rPr>
              <w:t>Βήματα υλοποίησης</w:t>
            </w:r>
            <w:r w:rsidRPr="008D65BC">
              <w:rPr>
                <w:noProof/>
                <w:webHidden/>
                <w:rPrChange w:id="977" w:author="mpountou" w:date="2021-02-14T19:27:00Z">
                  <w:rPr>
                    <w:noProof/>
                    <w:webHidden/>
                  </w:rPr>
                </w:rPrChange>
              </w:rPr>
              <w:tab/>
            </w:r>
            <w:r w:rsidRPr="008D65BC">
              <w:rPr>
                <w:noProof/>
                <w:webHidden/>
                <w:rPrChange w:id="978" w:author="mpountou" w:date="2021-02-14T19:27:00Z">
                  <w:rPr>
                    <w:noProof/>
                    <w:webHidden/>
                  </w:rPr>
                </w:rPrChange>
              </w:rPr>
              <w:fldChar w:fldCharType="begin"/>
            </w:r>
            <w:r w:rsidRPr="008D65BC">
              <w:rPr>
                <w:noProof/>
                <w:webHidden/>
                <w:rPrChange w:id="979" w:author="mpountou" w:date="2021-02-14T19:27:00Z">
                  <w:rPr>
                    <w:noProof/>
                    <w:webHidden/>
                  </w:rPr>
                </w:rPrChange>
              </w:rPr>
              <w:instrText xml:space="preserve"> PAGEREF _Toc64223408 \h </w:instrText>
            </w:r>
            <w:r w:rsidRPr="008D65BC">
              <w:rPr>
                <w:noProof/>
                <w:webHidden/>
                <w:rPrChange w:id="980" w:author="mpountou" w:date="2021-02-14T19:27:00Z">
                  <w:rPr>
                    <w:noProof/>
                    <w:webHidden/>
                  </w:rPr>
                </w:rPrChange>
              </w:rPr>
            </w:r>
          </w:ins>
          <w:r w:rsidRPr="008D65BC">
            <w:rPr>
              <w:noProof/>
              <w:webHidden/>
              <w:rPrChange w:id="981" w:author="mpountou" w:date="2021-02-14T19:27:00Z">
                <w:rPr>
                  <w:noProof/>
                  <w:webHidden/>
                </w:rPr>
              </w:rPrChange>
            </w:rPr>
            <w:fldChar w:fldCharType="separate"/>
          </w:r>
          <w:ins w:id="982" w:author="mpountou" w:date="2021-02-14T19:26:00Z">
            <w:r w:rsidRPr="008D65BC">
              <w:rPr>
                <w:noProof/>
                <w:webHidden/>
                <w:rPrChange w:id="983" w:author="mpountou" w:date="2021-02-14T19:27:00Z">
                  <w:rPr>
                    <w:noProof/>
                    <w:webHidden/>
                  </w:rPr>
                </w:rPrChange>
              </w:rPr>
              <w:t>33</w:t>
            </w:r>
            <w:r w:rsidRPr="008D65BC">
              <w:rPr>
                <w:noProof/>
                <w:webHidden/>
                <w:rPrChange w:id="984" w:author="mpountou" w:date="2021-02-14T19:27:00Z">
                  <w:rPr>
                    <w:noProof/>
                    <w:webHidden/>
                  </w:rPr>
                </w:rPrChange>
              </w:rPr>
              <w:fldChar w:fldCharType="end"/>
            </w:r>
            <w:r w:rsidRPr="008D65BC">
              <w:rPr>
                <w:rStyle w:val="-"/>
                <w:noProof/>
                <w:rPrChange w:id="985" w:author="mpountou" w:date="2021-02-14T19:27:00Z">
                  <w:rPr>
                    <w:rStyle w:val="-"/>
                    <w:noProof/>
                  </w:rPr>
                </w:rPrChange>
              </w:rPr>
              <w:fldChar w:fldCharType="end"/>
            </w:r>
          </w:ins>
        </w:p>
        <w:p w14:paraId="66748B5E" w14:textId="4870B330" w:rsidR="000D2B64" w:rsidRPr="008D65BC" w:rsidRDefault="000D2B64">
          <w:pPr>
            <w:pStyle w:val="40"/>
            <w:tabs>
              <w:tab w:val="left" w:pos="1540"/>
              <w:tab w:val="right" w:leader="dot" w:pos="8296"/>
            </w:tabs>
            <w:rPr>
              <w:ins w:id="986" w:author="mpountou" w:date="2021-02-14T19:26:00Z"/>
              <w:rFonts w:asciiTheme="minorHAnsi" w:eastAsiaTheme="minorEastAsia" w:hAnsiTheme="minorHAnsi" w:cstheme="minorBidi"/>
              <w:noProof/>
              <w:szCs w:val="22"/>
              <w:lang w:eastAsia="el-GR"/>
              <w:rPrChange w:id="987" w:author="mpountou" w:date="2021-02-14T19:27:00Z">
                <w:rPr>
                  <w:ins w:id="988" w:author="mpountou" w:date="2021-02-14T19:26:00Z"/>
                  <w:rFonts w:asciiTheme="minorHAnsi" w:eastAsiaTheme="minorEastAsia" w:hAnsiTheme="minorHAnsi" w:cstheme="minorBidi"/>
                  <w:noProof/>
                  <w:szCs w:val="22"/>
                  <w:lang w:eastAsia="el-GR"/>
                </w:rPr>
              </w:rPrChange>
            </w:rPr>
          </w:pPr>
          <w:ins w:id="989" w:author="mpountou" w:date="2021-02-14T19:26:00Z">
            <w:r w:rsidRPr="008D65BC">
              <w:rPr>
                <w:rStyle w:val="-"/>
                <w:noProof/>
                <w:rPrChange w:id="990" w:author="mpountou" w:date="2021-02-14T19:27:00Z">
                  <w:rPr>
                    <w:rStyle w:val="-"/>
                    <w:noProof/>
                  </w:rPr>
                </w:rPrChange>
              </w:rPr>
              <w:fldChar w:fldCharType="begin"/>
            </w:r>
            <w:r w:rsidRPr="008D65BC">
              <w:rPr>
                <w:rStyle w:val="-"/>
                <w:noProof/>
                <w:rPrChange w:id="991" w:author="mpountou" w:date="2021-02-14T19:27:00Z">
                  <w:rPr>
                    <w:rStyle w:val="-"/>
                    <w:noProof/>
                  </w:rPr>
                </w:rPrChange>
              </w:rPr>
              <w:instrText xml:space="preserve"> </w:instrText>
            </w:r>
            <w:r w:rsidRPr="008D65BC">
              <w:rPr>
                <w:noProof/>
                <w:rPrChange w:id="992" w:author="mpountou" w:date="2021-02-14T19:27:00Z">
                  <w:rPr>
                    <w:noProof/>
                  </w:rPr>
                </w:rPrChange>
              </w:rPr>
              <w:instrText>HYPERLINK \l "_Toc64223409"</w:instrText>
            </w:r>
            <w:r w:rsidRPr="008D65BC">
              <w:rPr>
                <w:rStyle w:val="-"/>
                <w:noProof/>
                <w:rPrChange w:id="993" w:author="mpountou" w:date="2021-02-14T19:27:00Z">
                  <w:rPr>
                    <w:rStyle w:val="-"/>
                    <w:noProof/>
                  </w:rPr>
                </w:rPrChange>
              </w:rPr>
              <w:instrText xml:space="preserve"> </w:instrText>
            </w:r>
            <w:r w:rsidRPr="008D65BC">
              <w:rPr>
                <w:rStyle w:val="-"/>
                <w:noProof/>
                <w:rPrChange w:id="994" w:author="mpountou" w:date="2021-02-14T19:27:00Z">
                  <w:rPr>
                    <w:rStyle w:val="-"/>
                    <w:noProof/>
                  </w:rPr>
                </w:rPrChange>
              </w:rPr>
            </w:r>
            <w:r w:rsidRPr="008D65BC">
              <w:rPr>
                <w:rStyle w:val="-"/>
                <w:noProof/>
                <w:rPrChange w:id="995" w:author="mpountou" w:date="2021-02-14T19:27:00Z">
                  <w:rPr>
                    <w:rStyle w:val="-"/>
                    <w:noProof/>
                  </w:rPr>
                </w:rPrChange>
              </w:rPr>
              <w:fldChar w:fldCharType="separate"/>
            </w:r>
            <w:r w:rsidRPr="008D65BC">
              <w:rPr>
                <w:rStyle w:val="-"/>
                <w:bCs/>
                <w:noProof/>
                <w:rPrChange w:id="996" w:author="mpountou" w:date="2021-02-14T19:27:00Z">
                  <w:rPr>
                    <w:rStyle w:val="-"/>
                    <w:b/>
                    <w:bCs/>
                    <w:noProof/>
                  </w:rPr>
                </w:rPrChange>
              </w:rPr>
              <w:t>3.4.2.1</w:t>
            </w:r>
            <w:r w:rsidRPr="008D65BC">
              <w:rPr>
                <w:rFonts w:asciiTheme="minorHAnsi" w:eastAsiaTheme="minorEastAsia" w:hAnsiTheme="minorHAnsi" w:cstheme="minorBidi"/>
                <w:noProof/>
                <w:szCs w:val="22"/>
                <w:lang w:eastAsia="el-GR"/>
                <w:rPrChange w:id="99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998" w:author="mpountou" w:date="2021-02-14T19:27:00Z">
                  <w:rPr>
                    <w:rStyle w:val="-"/>
                    <w:b/>
                    <w:bCs/>
                    <w:noProof/>
                  </w:rPr>
                </w:rPrChange>
              </w:rPr>
              <w:t>Κωδικοποίηση Χρηστών-Προϊόντων (Ρούχων/Ταινιών)</w:t>
            </w:r>
            <w:r w:rsidRPr="008D65BC">
              <w:rPr>
                <w:noProof/>
                <w:webHidden/>
                <w:rPrChange w:id="999" w:author="mpountou" w:date="2021-02-14T19:27:00Z">
                  <w:rPr>
                    <w:noProof/>
                    <w:webHidden/>
                  </w:rPr>
                </w:rPrChange>
              </w:rPr>
              <w:tab/>
            </w:r>
            <w:r w:rsidRPr="008D65BC">
              <w:rPr>
                <w:noProof/>
                <w:webHidden/>
                <w:rPrChange w:id="1000" w:author="mpountou" w:date="2021-02-14T19:27:00Z">
                  <w:rPr>
                    <w:noProof/>
                    <w:webHidden/>
                  </w:rPr>
                </w:rPrChange>
              </w:rPr>
              <w:fldChar w:fldCharType="begin"/>
            </w:r>
            <w:r w:rsidRPr="008D65BC">
              <w:rPr>
                <w:noProof/>
                <w:webHidden/>
                <w:rPrChange w:id="1001" w:author="mpountou" w:date="2021-02-14T19:27:00Z">
                  <w:rPr>
                    <w:noProof/>
                    <w:webHidden/>
                  </w:rPr>
                </w:rPrChange>
              </w:rPr>
              <w:instrText xml:space="preserve"> PAGEREF _Toc64223409 \h </w:instrText>
            </w:r>
            <w:r w:rsidRPr="008D65BC">
              <w:rPr>
                <w:noProof/>
                <w:webHidden/>
                <w:rPrChange w:id="1002" w:author="mpountou" w:date="2021-02-14T19:27:00Z">
                  <w:rPr>
                    <w:noProof/>
                    <w:webHidden/>
                  </w:rPr>
                </w:rPrChange>
              </w:rPr>
            </w:r>
          </w:ins>
          <w:r w:rsidRPr="008D65BC">
            <w:rPr>
              <w:noProof/>
              <w:webHidden/>
              <w:rPrChange w:id="1003" w:author="mpountou" w:date="2021-02-14T19:27:00Z">
                <w:rPr>
                  <w:noProof/>
                  <w:webHidden/>
                </w:rPr>
              </w:rPrChange>
            </w:rPr>
            <w:fldChar w:fldCharType="separate"/>
          </w:r>
          <w:ins w:id="1004" w:author="mpountou" w:date="2021-02-14T19:26:00Z">
            <w:r w:rsidRPr="008D65BC">
              <w:rPr>
                <w:noProof/>
                <w:webHidden/>
                <w:rPrChange w:id="1005" w:author="mpountou" w:date="2021-02-14T19:27:00Z">
                  <w:rPr>
                    <w:noProof/>
                    <w:webHidden/>
                  </w:rPr>
                </w:rPrChange>
              </w:rPr>
              <w:t>33</w:t>
            </w:r>
            <w:r w:rsidRPr="008D65BC">
              <w:rPr>
                <w:noProof/>
                <w:webHidden/>
                <w:rPrChange w:id="1006" w:author="mpountou" w:date="2021-02-14T19:27:00Z">
                  <w:rPr>
                    <w:noProof/>
                    <w:webHidden/>
                  </w:rPr>
                </w:rPrChange>
              </w:rPr>
              <w:fldChar w:fldCharType="end"/>
            </w:r>
            <w:r w:rsidRPr="008D65BC">
              <w:rPr>
                <w:rStyle w:val="-"/>
                <w:noProof/>
                <w:rPrChange w:id="1007" w:author="mpountou" w:date="2021-02-14T19:27:00Z">
                  <w:rPr>
                    <w:rStyle w:val="-"/>
                    <w:noProof/>
                  </w:rPr>
                </w:rPrChange>
              </w:rPr>
              <w:fldChar w:fldCharType="end"/>
            </w:r>
          </w:ins>
        </w:p>
        <w:p w14:paraId="201370B7" w14:textId="30EAB73A" w:rsidR="000D2B64" w:rsidRPr="008D65BC" w:rsidRDefault="000D2B64">
          <w:pPr>
            <w:pStyle w:val="40"/>
            <w:tabs>
              <w:tab w:val="left" w:pos="1760"/>
              <w:tab w:val="right" w:leader="dot" w:pos="8296"/>
            </w:tabs>
            <w:rPr>
              <w:ins w:id="1008" w:author="mpountou" w:date="2021-02-14T19:26:00Z"/>
              <w:rFonts w:asciiTheme="minorHAnsi" w:eastAsiaTheme="minorEastAsia" w:hAnsiTheme="minorHAnsi" w:cstheme="minorBidi"/>
              <w:noProof/>
              <w:szCs w:val="22"/>
              <w:lang w:eastAsia="el-GR"/>
              <w:rPrChange w:id="1009" w:author="mpountou" w:date="2021-02-14T19:27:00Z">
                <w:rPr>
                  <w:ins w:id="1010" w:author="mpountou" w:date="2021-02-14T19:26:00Z"/>
                  <w:rFonts w:asciiTheme="minorHAnsi" w:eastAsiaTheme="minorEastAsia" w:hAnsiTheme="minorHAnsi" w:cstheme="minorBidi"/>
                  <w:noProof/>
                  <w:szCs w:val="22"/>
                  <w:lang w:eastAsia="el-GR"/>
                </w:rPr>
              </w:rPrChange>
            </w:rPr>
          </w:pPr>
          <w:ins w:id="1011" w:author="mpountou" w:date="2021-02-14T19:26:00Z">
            <w:r w:rsidRPr="008D65BC">
              <w:rPr>
                <w:rStyle w:val="-"/>
                <w:noProof/>
                <w:rPrChange w:id="1012" w:author="mpountou" w:date="2021-02-14T19:27:00Z">
                  <w:rPr>
                    <w:rStyle w:val="-"/>
                    <w:noProof/>
                  </w:rPr>
                </w:rPrChange>
              </w:rPr>
              <w:fldChar w:fldCharType="begin"/>
            </w:r>
            <w:r w:rsidRPr="008D65BC">
              <w:rPr>
                <w:rStyle w:val="-"/>
                <w:noProof/>
                <w:rPrChange w:id="1013" w:author="mpountou" w:date="2021-02-14T19:27:00Z">
                  <w:rPr>
                    <w:rStyle w:val="-"/>
                    <w:noProof/>
                  </w:rPr>
                </w:rPrChange>
              </w:rPr>
              <w:instrText xml:space="preserve"> </w:instrText>
            </w:r>
            <w:r w:rsidRPr="008D65BC">
              <w:rPr>
                <w:noProof/>
                <w:rPrChange w:id="1014" w:author="mpountou" w:date="2021-02-14T19:27:00Z">
                  <w:rPr>
                    <w:noProof/>
                  </w:rPr>
                </w:rPrChange>
              </w:rPr>
              <w:instrText>HYPERLINK \l "_Toc64223410"</w:instrText>
            </w:r>
            <w:r w:rsidRPr="008D65BC">
              <w:rPr>
                <w:rStyle w:val="-"/>
                <w:noProof/>
                <w:rPrChange w:id="1015" w:author="mpountou" w:date="2021-02-14T19:27:00Z">
                  <w:rPr>
                    <w:rStyle w:val="-"/>
                    <w:noProof/>
                  </w:rPr>
                </w:rPrChange>
              </w:rPr>
              <w:instrText xml:space="preserve"> </w:instrText>
            </w:r>
            <w:r w:rsidRPr="008D65BC">
              <w:rPr>
                <w:rStyle w:val="-"/>
                <w:noProof/>
                <w:rPrChange w:id="1016" w:author="mpountou" w:date="2021-02-14T19:27:00Z">
                  <w:rPr>
                    <w:rStyle w:val="-"/>
                    <w:noProof/>
                  </w:rPr>
                </w:rPrChange>
              </w:rPr>
            </w:r>
            <w:r w:rsidRPr="008D65BC">
              <w:rPr>
                <w:rStyle w:val="-"/>
                <w:noProof/>
                <w:rPrChange w:id="1017" w:author="mpountou" w:date="2021-02-14T19:27:00Z">
                  <w:rPr>
                    <w:rStyle w:val="-"/>
                    <w:noProof/>
                  </w:rPr>
                </w:rPrChange>
              </w:rPr>
              <w:fldChar w:fldCharType="separate"/>
            </w:r>
            <w:r w:rsidRPr="008D65BC">
              <w:rPr>
                <w:rStyle w:val="-"/>
                <w:bCs/>
                <w:noProof/>
                <w:rPrChange w:id="1018" w:author="mpountou" w:date="2021-02-14T19:27:00Z">
                  <w:rPr>
                    <w:rStyle w:val="-"/>
                    <w:b/>
                    <w:bCs/>
                    <w:noProof/>
                  </w:rPr>
                </w:rPrChange>
              </w:rPr>
              <w:t>3.4.2.2</w:t>
            </w:r>
            <w:r w:rsidRPr="008D65BC">
              <w:rPr>
                <w:rFonts w:asciiTheme="minorHAnsi" w:eastAsiaTheme="minorEastAsia" w:hAnsiTheme="minorHAnsi" w:cstheme="minorBidi"/>
                <w:noProof/>
                <w:szCs w:val="22"/>
                <w:lang w:eastAsia="el-GR"/>
                <w:rPrChange w:id="1019"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020" w:author="mpountou" w:date="2021-02-14T19:27:00Z">
                  <w:rPr>
                    <w:rStyle w:val="-"/>
                    <w:b/>
                    <w:bCs/>
                    <w:noProof/>
                  </w:rPr>
                </w:rPrChange>
              </w:rPr>
              <w:t>Επίπεδο Ενσωμάτωσης</w:t>
            </w:r>
            <w:r w:rsidRPr="008D65BC">
              <w:rPr>
                <w:noProof/>
                <w:webHidden/>
                <w:rPrChange w:id="1021" w:author="mpountou" w:date="2021-02-14T19:27:00Z">
                  <w:rPr>
                    <w:noProof/>
                    <w:webHidden/>
                  </w:rPr>
                </w:rPrChange>
              </w:rPr>
              <w:tab/>
            </w:r>
            <w:r w:rsidRPr="008D65BC">
              <w:rPr>
                <w:noProof/>
                <w:webHidden/>
                <w:rPrChange w:id="1022" w:author="mpountou" w:date="2021-02-14T19:27:00Z">
                  <w:rPr>
                    <w:noProof/>
                    <w:webHidden/>
                  </w:rPr>
                </w:rPrChange>
              </w:rPr>
              <w:fldChar w:fldCharType="begin"/>
            </w:r>
            <w:r w:rsidRPr="008D65BC">
              <w:rPr>
                <w:noProof/>
                <w:webHidden/>
                <w:rPrChange w:id="1023" w:author="mpountou" w:date="2021-02-14T19:27:00Z">
                  <w:rPr>
                    <w:noProof/>
                    <w:webHidden/>
                  </w:rPr>
                </w:rPrChange>
              </w:rPr>
              <w:instrText xml:space="preserve"> PAGEREF _Toc64223410 \h </w:instrText>
            </w:r>
            <w:r w:rsidRPr="008D65BC">
              <w:rPr>
                <w:noProof/>
                <w:webHidden/>
                <w:rPrChange w:id="1024" w:author="mpountou" w:date="2021-02-14T19:27:00Z">
                  <w:rPr>
                    <w:noProof/>
                    <w:webHidden/>
                  </w:rPr>
                </w:rPrChange>
              </w:rPr>
            </w:r>
          </w:ins>
          <w:r w:rsidRPr="008D65BC">
            <w:rPr>
              <w:noProof/>
              <w:webHidden/>
              <w:rPrChange w:id="1025" w:author="mpountou" w:date="2021-02-14T19:27:00Z">
                <w:rPr>
                  <w:noProof/>
                  <w:webHidden/>
                </w:rPr>
              </w:rPrChange>
            </w:rPr>
            <w:fldChar w:fldCharType="separate"/>
          </w:r>
          <w:ins w:id="1026" w:author="mpountou" w:date="2021-02-14T19:26:00Z">
            <w:r w:rsidRPr="008D65BC">
              <w:rPr>
                <w:noProof/>
                <w:webHidden/>
                <w:rPrChange w:id="1027" w:author="mpountou" w:date="2021-02-14T19:27:00Z">
                  <w:rPr>
                    <w:noProof/>
                    <w:webHidden/>
                  </w:rPr>
                </w:rPrChange>
              </w:rPr>
              <w:t>33</w:t>
            </w:r>
            <w:r w:rsidRPr="008D65BC">
              <w:rPr>
                <w:noProof/>
                <w:webHidden/>
                <w:rPrChange w:id="1028" w:author="mpountou" w:date="2021-02-14T19:27:00Z">
                  <w:rPr>
                    <w:noProof/>
                    <w:webHidden/>
                  </w:rPr>
                </w:rPrChange>
              </w:rPr>
              <w:fldChar w:fldCharType="end"/>
            </w:r>
            <w:r w:rsidRPr="008D65BC">
              <w:rPr>
                <w:rStyle w:val="-"/>
                <w:noProof/>
                <w:rPrChange w:id="1029" w:author="mpountou" w:date="2021-02-14T19:27:00Z">
                  <w:rPr>
                    <w:rStyle w:val="-"/>
                    <w:noProof/>
                  </w:rPr>
                </w:rPrChange>
              </w:rPr>
              <w:fldChar w:fldCharType="end"/>
            </w:r>
          </w:ins>
        </w:p>
        <w:p w14:paraId="24D7CE9C" w14:textId="2E6BA69C" w:rsidR="000D2B64" w:rsidRPr="008D65BC" w:rsidRDefault="000D2B64">
          <w:pPr>
            <w:pStyle w:val="40"/>
            <w:tabs>
              <w:tab w:val="left" w:pos="1760"/>
              <w:tab w:val="right" w:leader="dot" w:pos="8296"/>
            </w:tabs>
            <w:rPr>
              <w:ins w:id="1030" w:author="mpountou" w:date="2021-02-14T19:26:00Z"/>
              <w:rFonts w:asciiTheme="minorHAnsi" w:eastAsiaTheme="minorEastAsia" w:hAnsiTheme="minorHAnsi" w:cstheme="minorBidi"/>
              <w:noProof/>
              <w:szCs w:val="22"/>
              <w:lang w:eastAsia="el-GR"/>
              <w:rPrChange w:id="1031" w:author="mpountou" w:date="2021-02-14T19:27:00Z">
                <w:rPr>
                  <w:ins w:id="1032" w:author="mpountou" w:date="2021-02-14T19:26:00Z"/>
                  <w:rFonts w:asciiTheme="minorHAnsi" w:eastAsiaTheme="minorEastAsia" w:hAnsiTheme="minorHAnsi" w:cstheme="minorBidi"/>
                  <w:noProof/>
                  <w:szCs w:val="22"/>
                  <w:lang w:eastAsia="el-GR"/>
                </w:rPr>
              </w:rPrChange>
            </w:rPr>
          </w:pPr>
          <w:ins w:id="1033" w:author="mpountou" w:date="2021-02-14T19:26:00Z">
            <w:r w:rsidRPr="008D65BC">
              <w:rPr>
                <w:rStyle w:val="-"/>
                <w:noProof/>
                <w:rPrChange w:id="1034" w:author="mpountou" w:date="2021-02-14T19:27:00Z">
                  <w:rPr>
                    <w:rStyle w:val="-"/>
                    <w:noProof/>
                  </w:rPr>
                </w:rPrChange>
              </w:rPr>
              <w:fldChar w:fldCharType="begin"/>
            </w:r>
            <w:r w:rsidRPr="008D65BC">
              <w:rPr>
                <w:rStyle w:val="-"/>
                <w:noProof/>
                <w:rPrChange w:id="1035" w:author="mpountou" w:date="2021-02-14T19:27:00Z">
                  <w:rPr>
                    <w:rStyle w:val="-"/>
                    <w:noProof/>
                  </w:rPr>
                </w:rPrChange>
              </w:rPr>
              <w:instrText xml:space="preserve"> </w:instrText>
            </w:r>
            <w:r w:rsidRPr="008D65BC">
              <w:rPr>
                <w:noProof/>
                <w:rPrChange w:id="1036" w:author="mpountou" w:date="2021-02-14T19:27:00Z">
                  <w:rPr>
                    <w:noProof/>
                  </w:rPr>
                </w:rPrChange>
              </w:rPr>
              <w:instrText>HYPERLINK \l "_Toc64223411"</w:instrText>
            </w:r>
            <w:r w:rsidRPr="008D65BC">
              <w:rPr>
                <w:rStyle w:val="-"/>
                <w:noProof/>
                <w:rPrChange w:id="1037" w:author="mpountou" w:date="2021-02-14T19:27:00Z">
                  <w:rPr>
                    <w:rStyle w:val="-"/>
                    <w:noProof/>
                  </w:rPr>
                </w:rPrChange>
              </w:rPr>
              <w:instrText xml:space="preserve"> </w:instrText>
            </w:r>
            <w:r w:rsidRPr="008D65BC">
              <w:rPr>
                <w:rStyle w:val="-"/>
                <w:noProof/>
                <w:rPrChange w:id="1038" w:author="mpountou" w:date="2021-02-14T19:27:00Z">
                  <w:rPr>
                    <w:rStyle w:val="-"/>
                    <w:noProof/>
                  </w:rPr>
                </w:rPrChange>
              </w:rPr>
            </w:r>
            <w:r w:rsidRPr="008D65BC">
              <w:rPr>
                <w:rStyle w:val="-"/>
                <w:noProof/>
                <w:rPrChange w:id="1039" w:author="mpountou" w:date="2021-02-14T19:27:00Z">
                  <w:rPr>
                    <w:rStyle w:val="-"/>
                    <w:noProof/>
                  </w:rPr>
                </w:rPrChange>
              </w:rPr>
              <w:fldChar w:fldCharType="separate"/>
            </w:r>
            <w:r w:rsidRPr="008D65BC">
              <w:rPr>
                <w:rStyle w:val="-"/>
                <w:bCs/>
                <w:noProof/>
                <w:rPrChange w:id="1040" w:author="mpountou" w:date="2021-02-14T19:27:00Z">
                  <w:rPr>
                    <w:rStyle w:val="-"/>
                    <w:b/>
                    <w:bCs/>
                    <w:noProof/>
                  </w:rPr>
                </w:rPrChange>
              </w:rPr>
              <w:t>3.4.2.3</w:t>
            </w:r>
            <w:r w:rsidRPr="008D65BC">
              <w:rPr>
                <w:rFonts w:asciiTheme="minorHAnsi" w:eastAsiaTheme="minorEastAsia" w:hAnsiTheme="minorHAnsi" w:cstheme="minorBidi"/>
                <w:noProof/>
                <w:szCs w:val="22"/>
                <w:lang w:eastAsia="el-GR"/>
                <w:rPrChange w:id="1041"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042" w:author="mpountou" w:date="2021-02-14T19:27:00Z">
                  <w:rPr>
                    <w:rStyle w:val="-"/>
                    <w:b/>
                    <w:bCs/>
                    <w:noProof/>
                  </w:rPr>
                </w:rPrChange>
              </w:rPr>
              <w:t>Αρχιτεκτονική πολύ-επίπεδο νευρωνικού δικτύου</w:t>
            </w:r>
            <w:r w:rsidRPr="008D65BC">
              <w:rPr>
                <w:noProof/>
                <w:webHidden/>
                <w:rPrChange w:id="1043" w:author="mpountou" w:date="2021-02-14T19:27:00Z">
                  <w:rPr>
                    <w:noProof/>
                    <w:webHidden/>
                  </w:rPr>
                </w:rPrChange>
              </w:rPr>
              <w:tab/>
            </w:r>
            <w:r w:rsidRPr="008D65BC">
              <w:rPr>
                <w:noProof/>
                <w:webHidden/>
                <w:rPrChange w:id="1044" w:author="mpountou" w:date="2021-02-14T19:27:00Z">
                  <w:rPr>
                    <w:noProof/>
                    <w:webHidden/>
                  </w:rPr>
                </w:rPrChange>
              </w:rPr>
              <w:fldChar w:fldCharType="begin"/>
            </w:r>
            <w:r w:rsidRPr="008D65BC">
              <w:rPr>
                <w:noProof/>
                <w:webHidden/>
                <w:rPrChange w:id="1045" w:author="mpountou" w:date="2021-02-14T19:27:00Z">
                  <w:rPr>
                    <w:noProof/>
                    <w:webHidden/>
                  </w:rPr>
                </w:rPrChange>
              </w:rPr>
              <w:instrText xml:space="preserve"> PAGEREF _Toc64223411 \h </w:instrText>
            </w:r>
            <w:r w:rsidRPr="008D65BC">
              <w:rPr>
                <w:noProof/>
                <w:webHidden/>
                <w:rPrChange w:id="1046" w:author="mpountou" w:date="2021-02-14T19:27:00Z">
                  <w:rPr>
                    <w:noProof/>
                    <w:webHidden/>
                  </w:rPr>
                </w:rPrChange>
              </w:rPr>
            </w:r>
          </w:ins>
          <w:r w:rsidRPr="008D65BC">
            <w:rPr>
              <w:noProof/>
              <w:webHidden/>
              <w:rPrChange w:id="1047" w:author="mpountou" w:date="2021-02-14T19:27:00Z">
                <w:rPr>
                  <w:noProof/>
                  <w:webHidden/>
                </w:rPr>
              </w:rPrChange>
            </w:rPr>
            <w:fldChar w:fldCharType="separate"/>
          </w:r>
          <w:ins w:id="1048" w:author="mpountou" w:date="2021-02-14T19:26:00Z">
            <w:r w:rsidRPr="008D65BC">
              <w:rPr>
                <w:noProof/>
                <w:webHidden/>
                <w:rPrChange w:id="1049" w:author="mpountou" w:date="2021-02-14T19:27:00Z">
                  <w:rPr>
                    <w:noProof/>
                    <w:webHidden/>
                  </w:rPr>
                </w:rPrChange>
              </w:rPr>
              <w:t>33</w:t>
            </w:r>
            <w:r w:rsidRPr="008D65BC">
              <w:rPr>
                <w:noProof/>
                <w:webHidden/>
                <w:rPrChange w:id="1050" w:author="mpountou" w:date="2021-02-14T19:27:00Z">
                  <w:rPr>
                    <w:noProof/>
                    <w:webHidden/>
                  </w:rPr>
                </w:rPrChange>
              </w:rPr>
              <w:fldChar w:fldCharType="end"/>
            </w:r>
            <w:r w:rsidRPr="008D65BC">
              <w:rPr>
                <w:rStyle w:val="-"/>
                <w:noProof/>
                <w:rPrChange w:id="1051" w:author="mpountou" w:date="2021-02-14T19:27:00Z">
                  <w:rPr>
                    <w:rStyle w:val="-"/>
                    <w:noProof/>
                  </w:rPr>
                </w:rPrChange>
              </w:rPr>
              <w:fldChar w:fldCharType="end"/>
            </w:r>
          </w:ins>
        </w:p>
        <w:p w14:paraId="061DFE02" w14:textId="2F9A3C4A" w:rsidR="000D2B64" w:rsidRPr="008D65BC" w:rsidRDefault="000D2B64">
          <w:pPr>
            <w:pStyle w:val="20"/>
            <w:tabs>
              <w:tab w:val="left" w:pos="960"/>
              <w:tab w:val="right" w:leader="dot" w:pos="8296"/>
            </w:tabs>
            <w:rPr>
              <w:ins w:id="1052" w:author="mpountou" w:date="2021-02-14T19:26:00Z"/>
              <w:rFonts w:asciiTheme="minorHAnsi" w:eastAsiaTheme="minorEastAsia" w:hAnsiTheme="minorHAnsi" w:cstheme="minorBidi"/>
              <w:noProof/>
              <w:szCs w:val="22"/>
              <w:lang w:eastAsia="el-GR"/>
              <w:rPrChange w:id="1053" w:author="mpountou" w:date="2021-02-14T19:27:00Z">
                <w:rPr>
                  <w:ins w:id="1054" w:author="mpountou" w:date="2021-02-14T19:26:00Z"/>
                  <w:rFonts w:asciiTheme="minorHAnsi" w:eastAsiaTheme="minorEastAsia" w:hAnsiTheme="minorHAnsi" w:cstheme="minorBidi"/>
                  <w:noProof/>
                  <w:szCs w:val="22"/>
                  <w:lang w:eastAsia="el-GR"/>
                </w:rPr>
              </w:rPrChange>
            </w:rPr>
          </w:pPr>
          <w:ins w:id="1055" w:author="mpountou" w:date="2021-02-14T19:26:00Z">
            <w:r w:rsidRPr="008D65BC">
              <w:rPr>
                <w:rStyle w:val="-"/>
                <w:noProof/>
                <w:rPrChange w:id="1056" w:author="mpountou" w:date="2021-02-14T19:27:00Z">
                  <w:rPr>
                    <w:rStyle w:val="-"/>
                    <w:noProof/>
                  </w:rPr>
                </w:rPrChange>
              </w:rPr>
              <w:fldChar w:fldCharType="begin"/>
            </w:r>
            <w:r w:rsidRPr="008D65BC">
              <w:rPr>
                <w:rStyle w:val="-"/>
                <w:noProof/>
                <w:rPrChange w:id="1057" w:author="mpountou" w:date="2021-02-14T19:27:00Z">
                  <w:rPr>
                    <w:rStyle w:val="-"/>
                    <w:noProof/>
                  </w:rPr>
                </w:rPrChange>
              </w:rPr>
              <w:instrText xml:space="preserve"> </w:instrText>
            </w:r>
            <w:r w:rsidRPr="008D65BC">
              <w:rPr>
                <w:noProof/>
                <w:rPrChange w:id="1058" w:author="mpountou" w:date="2021-02-14T19:27:00Z">
                  <w:rPr>
                    <w:noProof/>
                  </w:rPr>
                </w:rPrChange>
              </w:rPr>
              <w:instrText>HYPERLINK \l "_Toc64223412"</w:instrText>
            </w:r>
            <w:r w:rsidRPr="008D65BC">
              <w:rPr>
                <w:rStyle w:val="-"/>
                <w:noProof/>
                <w:rPrChange w:id="1059" w:author="mpountou" w:date="2021-02-14T19:27:00Z">
                  <w:rPr>
                    <w:rStyle w:val="-"/>
                    <w:noProof/>
                  </w:rPr>
                </w:rPrChange>
              </w:rPr>
              <w:instrText xml:space="preserve"> </w:instrText>
            </w:r>
            <w:r w:rsidRPr="008D65BC">
              <w:rPr>
                <w:rStyle w:val="-"/>
                <w:noProof/>
                <w:rPrChange w:id="1060" w:author="mpountou" w:date="2021-02-14T19:27:00Z">
                  <w:rPr>
                    <w:rStyle w:val="-"/>
                    <w:noProof/>
                  </w:rPr>
                </w:rPrChange>
              </w:rPr>
            </w:r>
            <w:r w:rsidRPr="008D65BC">
              <w:rPr>
                <w:rStyle w:val="-"/>
                <w:noProof/>
                <w:rPrChange w:id="1061" w:author="mpountou" w:date="2021-02-14T19:27:00Z">
                  <w:rPr>
                    <w:rStyle w:val="-"/>
                    <w:noProof/>
                  </w:rPr>
                </w:rPrChange>
              </w:rPr>
              <w:fldChar w:fldCharType="separate"/>
            </w:r>
            <w:r w:rsidRPr="008D65BC">
              <w:rPr>
                <w:rStyle w:val="-"/>
                <w:bCs/>
                <w:noProof/>
                <w:rPrChange w:id="1062" w:author="mpountou" w:date="2021-02-14T19:27:00Z">
                  <w:rPr>
                    <w:rStyle w:val="-"/>
                    <w:b/>
                    <w:bCs/>
                    <w:noProof/>
                  </w:rPr>
                </w:rPrChange>
              </w:rPr>
              <w:t>3.5</w:t>
            </w:r>
            <w:r w:rsidRPr="008D65BC">
              <w:rPr>
                <w:rFonts w:asciiTheme="minorHAnsi" w:eastAsiaTheme="minorEastAsia" w:hAnsiTheme="minorHAnsi" w:cstheme="minorBidi"/>
                <w:noProof/>
                <w:szCs w:val="22"/>
                <w:lang w:eastAsia="el-GR"/>
                <w:rPrChange w:id="1063"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064" w:author="mpountou" w:date="2021-02-14T19:27:00Z">
                  <w:rPr>
                    <w:rStyle w:val="-"/>
                    <w:b/>
                    <w:bCs/>
                    <w:noProof/>
                  </w:rPr>
                </w:rPrChange>
              </w:rPr>
              <w:t>Φιλτράρισμα Περιεχομένου με Τυχαία Δάση</w:t>
            </w:r>
            <w:r w:rsidRPr="008D65BC">
              <w:rPr>
                <w:noProof/>
                <w:webHidden/>
                <w:rPrChange w:id="1065" w:author="mpountou" w:date="2021-02-14T19:27:00Z">
                  <w:rPr>
                    <w:noProof/>
                    <w:webHidden/>
                  </w:rPr>
                </w:rPrChange>
              </w:rPr>
              <w:tab/>
            </w:r>
            <w:r w:rsidRPr="008D65BC">
              <w:rPr>
                <w:noProof/>
                <w:webHidden/>
                <w:rPrChange w:id="1066" w:author="mpountou" w:date="2021-02-14T19:27:00Z">
                  <w:rPr>
                    <w:noProof/>
                    <w:webHidden/>
                  </w:rPr>
                </w:rPrChange>
              </w:rPr>
              <w:fldChar w:fldCharType="begin"/>
            </w:r>
            <w:r w:rsidRPr="008D65BC">
              <w:rPr>
                <w:noProof/>
                <w:webHidden/>
                <w:rPrChange w:id="1067" w:author="mpountou" w:date="2021-02-14T19:27:00Z">
                  <w:rPr>
                    <w:noProof/>
                    <w:webHidden/>
                  </w:rPr>
                </w:rPrChange>
              </w:rPr>
              <w:instrText xml:space="preserve"> PAGEREF _Toc64223412 \h </w:instrText>
            </w:r>
            <w:r w:rsidRPr="008D65BC">
              <w:rPr>
                <w:noProof/>
                <w:webHidden/>
                <w:rPrChange w:id="1068" w:author="mpountou" w:date="2021-02-14T19:27:00Z">
                  <w:rPr>
                    <w:noProof/>
                    <w:webHidden/>
                  </w:rPr>
                </w:rPrChange>
              </w:rPr>
            </w:r>
          </w:ins>
          <w:r w:rsidRPr="008D65BC">
            <w:rPr>
              <w:noProof/>
              <w:webHidden/>
              <w:rPrChange w:id="1069" w:author="mpountou" w:date="2021-02-14T19:27:00Z">
                <w:rPr>
                  <w:noProof/>
                  <w:webHidden/>
                </w:rPr>
              </w:rPrChange>
            </w:rPr>
            <w:fldChar w:fldCharType="separate"/>
          </w:r>
          <w:ins w:id="1070" w:author="mpountou" w:date="2021-02-14T19:26:00Z">
            <w:r w:rsidRPr="008D65BC">
              <w:rPr>
                <w:noProof/>
                <w:webHidden/>
                <w:rPrChange w:id="1071" w:author="mpountou" w:date="2021-02-14T19:27:00Z">
                  <w:rPr>
                    <w:noProof/>
                    <w:webHidden/>
                  </w:rPr>
                </w:rPrChange>
              </w:rPr>
              <w:t>36</w:t>
            </w:r>
            <w:r w:rsidRPr="008D65BC">
              <w:rPr>
                <w:noProof/>
                <w:webHidden/>
                <w:rPrChange w:id="1072" w:author="mpountou" w:date="2021-02-14T19:27:00Z">
                  <w:rPr>
                    <w:noProof/>
                    <w:webHidden/>
                  </w:rPr>
                </w:rPrChange>
              </w:rPr>
              <w:fldChar w:fldCharType="end"/>
            </w:r>
            <w:r w:rsidRPr="008D65BC">
              <w:rPr>
                <w:rStyle w:val="-"/>
                <w:noProof/>
                <w:rPrChange w:id="1073" w:author="mpountou" w:date="2021-02-14T19:27:00Z">
                  <w:rPr>
                    <w:rStyle w:val="-"/>
                    <w:noProof/>
                  </w:rPr>
                </w:rPrChange>
              </w:rPr>
              <w:fldChar w:fldCharType="end"/>
            </w:r>
          </w:ins>
        </w:p>
        <w:p w14:paraId="47A64334" w14:textId="600265CF" w:rsidR="000D2B64" w:rsidRPr="008D65BC" w:rsidRDefault="000D2B64">
          <w:pPr>
            <w:pStyle w:val="30"/>
            <w:tabs>
              <w:tab w:val="left" w:pos="1320"/>
              <w:tab w:val="right" w:leader="dot" w:pos="8296"/>
            </w:tabs>
            <w:rPr>
              <w:ins w:id="1074" w:author="mpountou" w:date="2021-02-14T19:26:00Z"/>
              <w:rFonts w:asciiTheme="minorHAnsi" w:eastAsiaTheme="minorEastAsia" w:hAnsiTheme="minorHAnsi" w:cstheme="minorBidi"/>
              <w:noProof/>
              <w:szCs w:val="22"/>
              <w:lang w:eastAsia="el-GR"/>
              <w:rPrChange w:id="1075" w:author="mpountou" w:date="2021-02-14T19:27:00Z">
                <w:rPr>
                  <w:ins w:id="1076" w:author="mpountou" w:date="2021-02-14T19:26:00Z"/>
                  <w:rFonts w:asciiTheme="minorHAnsi" w:eastAsiaTheme="minorEastAsia" w:hAnsiTheme="minorHAnsi" w:cstheme="minorBidi"/>
                  <w:noProof/>
                  <w:szCs w:val="22"/>
                  <w:lang w:eastAsia="el-GR"/>
                </w:rPr>
              </w:rPrChange>
            </w:rPr>
          </w:pPr>
          <w:ins w:id="1077" w:author="mpountou" w:date="2021-02-14T19:26:00Z">
            <w:r w:rsidRPr="008D65BC">
              <w:rPr>
                <w:rStyle w:val="-"/>
                <w:noProof/>
                <w:rPrChange w:id="1078" w:author="mpountou" w:date="2021-02-14T19:27:00Z">
                  <w:rPr>
                    <w:rStyle w:val="-"/>
                    <w:noProof/>
                  </w:rPr>
                </w:rPrChange>
              </w:rPr>
              <w:fldChar w:fldCharType="begin"/>
            </w:r>
            <w:r w:rsidRPr="008D65BC">
              <w:rPr>
                <w:rStyle w:val="-"/>
                <w:noProof/>
                <w:rPrChange w:id="1079" w:author="mpountou" w:date="2021-02-14T19:27:00Z">
                  <w:rPr>
                    <w:rStyle w:val="-"/>
                    <w:noProof/>
                  </w:rPr>
                </w:rPrChange>
              </w:rPr>
              <w:instrText xml:space="preserve"> </w:instrText>
            </w:r>
            <w:r w:rsidRPr="008D65BC">
              <w:rPr>
                <w:noProof/>
                <w:rPrChange w:id="1080" w:author="mpountou" w:date="2021-02-14T19:27:00Z">
                  <w:rPr>
                    <w:noProof/>
                  </w:rPr>
                </w:rPrChange>
              </w:rPr>
              <w:instrText>HYPERLINK \l "_Toc64223413"</w:instrText>
            </w:r>
            <w:r w:rsidRPr="008D65BC">
              <w:rPr>
                <w:rStyle w:val="-"/>
                <w:noProof/>
                <w:rPrChange w:id="1081" w:author="mpountou" w:date="2021-02-14T19:27:00Z">
                  <w:rPr>
                    <w:rStyle w:val="-"/>
                    <w:noProof/>
                  </w:rPr>
                </w:rPrChange>
              </w:rPr>
              <w:instrText xml:space="preserve"> </w:instrText>
            </w:r>
            <w:r w:rsidRPr="008D65BC">
              <w:rPr>
                <w:rStyle w:val="-"/>
                <w:noProof/>
                <w:rPrChange w:id="1082" w:author="mpountou" w:date="2021-02-14T19:27:00Z">
                  <w:rPr>
                    <w:rStyle w:val="-"/>
                    <w:noProof/>
                  </w:rPr>
                </w:rPrChange>
              </w:rPr>
            </w:r>
            <w:r w:rsidRPr="008D65BC">
              <w:rPr>
                <w:rStyle w:val="-"/>
                <w:noProof/>
                <w:rPrChange w:id="1083" w:author="mpountou" w:date="2021-02-14T19:27:00Z">
                  <w:rPr>
                    <w:rStyle w:val="-"/>
                    <w:noProof/>
                  </w:rPr>
                </w:rPrChange>
              </w:rPr>
              <w:fldChar w:fldCharType="separate"/>
            </w:r>
            <w:r w:rsidRPr="008D65BC">
              <w:rPr>
                <w:rStyle w:val="-"/>
                <w:bCs/>
                <w:noProof/>
                <w:rPrChange w:id="1084" w:author="mpountou" w:date="2021-02-14T19:27:00Z">
                  <w:rPr>
                    <w:rStyle w:val="-"/>
                    <w:b/>
                    <w:bCs/>
                    <w:noProof/>
                  </w:rPr>
                </w:rPrChange>
              </w:rPr>
              <w:t>3.5.1</w:t>
            </w:r>
            <w:r w:rsidRPr="008D65BC">
              <w:rPr>
                <w:rFonts w:asciiTheme="minorHAnsi" w:eastAsiaTheme="minorEastAsia" w:hAnsiTheme="minorHAnsi" w:cstheme="minorBidi"/>
                <w:noProof/>
                <w:szCs w:val="22"/>
                <w:lang w:eastAsia="el-GR"/>
                <w:rPrChange w:id="1085"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086" w:author="mpountou" w:date="2021-02-14T19:27:00Z">
                  <w:rPr>
                    <w:rStyle w:val="-"/>
                    <w:b/>
                    <w:bCs/>
                    <w:noProof/>
                  </w:rPr>
                </w:rPrChange>
              </w:rPr>
              <w:t>Δεδομένα εισόδου</w:t>
            </w:r>
            <w:r w:rsidRPr="008D65BC">
              <w:rPr>
                <w:noProof/>
                <w:webHidden/>
                <w:rPrChange w:id="1087" w:author="mpountou" w:date="2021-02-14T19:27:00Z">
                  <w:rPr>
                    <w:noProof/>
                    <w:webHidden/>
                  </w:rPr>
                </w:rPrChange>
              </w:rPr>
              <w:tab/>
            </w:r>
            <w:r w:rsidRPr="008D65BC">
              <w:rPr>
                <w:noProof/>
                <w:webHidden/>
                <w:rPrChange w:id="1088" w:author="mpountou" w:date="2021-02-14T19:27:00Z">
                  <w:rPr>
                    <w:noProof/>
                    <w:webHidden/>
                  </w:rPr>
                </w:rPrChange>
              </w:rPr>
              <w:fldChar w:fldCharType="begin"/>
            </w:r>
            <w:r w:rsidRPr="008D65BC">
              <w:rPr>
                <w:noProof/>
                <w:webHidden/>
                <w:rPrChange w:id="1089" w:author="mpountou" w:date="2021-02-14T19:27:00Z">
                  <w:rPr>
                    <w:noProof/>
                    <w:webHidden/>
                  </w:rPr>
                </w:rPrChange>
              </w:rPr>
              <w:instrText xml:space="preserve"> PAGEREF _Toc64223413 \h </w:instrText>
            </w:r>
            <w:r w:rsidRPr="008D65BC">
              <w:rPr>
                <w:noProof/>
                <w:webHidden/>
                <w:rPrChange w:id="1090" w:author="mpountou" w:date="2021-02-14T19:27:00Z">
                  <w:rPr>
                    <w:noProof/>
                    <w:webHidden/>
                  </w:rPr>
                </w:rPrChange>
              </w:rPr>
            </w:r>
          </w:ins>
          <w:r w:rsidRPr="008D65BC">
            <w:rPr>
              <w:noProof/>
              <w:webHidden/>
              <w:rPrChange w:id="1091" w:author="mpountou" w:date="2021-02-14T19:27:00Z">
                <w:rPr>
                  <w:noProof/>
                  <w:webHidden/>
                </w:rPr>
              </w:rPrChange>
            </w:rPr>
            <w:fldChar w:fldCharType="separate"/>
          </w:r>
          <w:ins w:id="1092" w:author="mpountou" w:date="2021-02-14T19:26:00Z">
            <w:r w:rsidRPr="008D65BC">
              <w:rPr>
                <w:noProof/>
                <w:webHidden/>
                <w:rPrChange w:id="1093" w:author="mpountou" w:date="2021-02-14T19:27:00Z">
                  <w:rPr>
                    <w:noProof/>
                    <w:webHidden/>
                  </w:rPr>
                </w:rPrChange>
              </w:rPr>
              <w:t>36</w:t>
            </w:r>
            <w:r w:rsidRPr="008D65BC">
              <w:rPr>
                <w:noProof/>
                <w:webHidden/>
                <w:rPrChange w:id="1094" w:author="mpountou" w:date="2021-02-14T19:27:00Z">
                  <w:rPr>
                    <w:noProof/>
                    <w:webHidden/>
                  </w:rPr>
                </w:rPrChange>
              </w:rPr>
              <w:fldChar w:fldCharType="end"/>
            </w:r>
            <w:r w:rsidRPr="008D65BC">
              <w:rPr>
                <w:rStyle w:val="-"/>
                <w:noProof/>
                <w:rPrChange w:id="1095" w:author="mpountou" w:date="2021-02-14T19:27:00Z">
                  <w:rPr>
                    <w:rStyle w:val="-"/>
                    <w:noProof/>
                  </w:rPr>
                </w:rPrChange>
              </w:rPr>
              <w:fldChar w:fldCharType="end"/>
            </w:r>
          </w:ins>
        </w:p>
        <w:p w14:paraId="506D0FBC" w14:textId="3A9E9C5F" w:rsidR="000D2B64" w:rsidRPr="008D65BC" w:rsidRDefault="000D2B64">
          <w:pPr>
            <w:pStyle w:val="30"/>
            <w:tabs>
              <w:tab w:val="left" w:pos="1320"/>
              <w:tab w:val="right" w:leader="dot" w:pos="8296"/>
            </w:tabs>
            <w:rPr>
              <w:ins w:id="1096" w:author="mpountou" w:date="2021-02-14T19:26:00Z"/>
              <w:rFonts w:asciiTheme="minorHAnsi" w:eastAsiaTheme="minorEastAsia" w:hAnsiTheme="minorHAnsi" w:cstheme="minorBidi"/>
              <w:noProof/>
              <w:szCs w:val="22"/>
              <w:lang w:eastAsia="el-GR"/>
              <w:rPrChange w:id="1097" w:author="mpountou" w:date="2021-02-14T19:27:00Z">
                <w:rPr>
                  <w:ins w:id="1098" w:author="mpountou" w:date="2021-02-14T19:26:00Z"/>
                  <w:rFonts w:asciiTheme="minorHAnsi" w:eastAsiaTheme="minorEastAsia" w:hAnsiTheme="minorHAnsi" w:cstheme="minorBidi"/>
                  <w:noProof/>
                  <w:szCs w:val="22"/>
                  <w:lang w:eastAsia="el-GR"/>
                </w:rPr>
              </w:rPrChange>
            </w:rPr>
          </w:pPr>
          <w:ins w:id="1099" w:author="mpountou" w:date="2021-02-14T19:26:00Z">
            <w:r w:rsidRPr="008D65BC">
              <w:rPr>
                <w:rStyle w:val="-"/>
                <w:noProof/>
                <w:rPrChange w:id="1100" w:author="mpountou" w:date="2021-02-14T19:27:00Z">
                  <w:rPr>
                    <w:rStyle w:val="-"/>
                    <w:noProof/>
                  </w:rPr>
                </w:rPrChange>
              </w:rPr>
              <w:fldChar w:fldCharType="begin"/>
            </w:r>
            <w:r w:rsidRPr="008D65BC">
              <w:rPr>
                <w:rStyle w:val="-"/>
                <w:noProof/>
                <w:rPrChange w:id="1101" w:author="mpountou" w:date="2021-02-14T19:27:00Z">
                  <w:rPr>
                    <w:rStyle w:val="-"/>
                    <w:noProof/>
                  </w:rPr>
                </w:rPrChange>
              </w:rPr>
              <w:instrText xml:space="preserve"> </w:instrText>
            </w:r>
            <w:r w:rsidRPr="008D65BC">
              <w:rPr>
                <w:noProof/>
                <w:rPrChange w:id="1102" w:author="mpountou" w:date="2021-02-14T19:27:00Z">
                  <w:rPr>
                    <w:noProof/>
                  </w:rPr>
                </w:rPrChange>
              </w:rPr>
              <w:instrText>HYPERLINK \l "_Toc64223414"</w:instrText>
            </w:r>
            <w:r w:rsidRPr="008D65BC">
              <w:rPr>
                <w:rStyle w:val="-"/>
                <w:noProof/>
                <w:rPrChange w:id="1103" w:author="mpountou" w:date="2021-02-14T19:27:00Z">
                  <w:rPr>
                    <w:rStyle w:val="-"/>
                    <w:noProof/>
                  </w:rPr>
                </w:rPrChange>
              </w:rPr>
              <w:instrText xml:space="preserve"> </w:instrText>
            </w:r>
            <w:r w:rsidRPr="008D65BC">
              <w:rPr>
                <w:rStyle w:val="-"/>
                <w:noProof/>
                <w:rPrChange w:id="1104" w:author="mpountou" w:date="2021-02-14T19:27:00Z">
                  <w:rPr>
                    <w:rStyle w:val="-"/>
                    <w:noProof/>
                  </w:rPr>
                </w:rPrChange>
              </w:rPr>
            </w:r>
            <w:r w:rsidRPr="008D65BC">
              <w:rPr>
                <w:rStyle w:val="-"/>
                <w:noProof/>
                <w:rPrChange w:id="1105" w:author="mpountou" w:date="2021-02-14T19:27:00Z">
                  <w:rPr>
                    <w:rStyle w:val="-"/>
                    <w:noProof/>
                  </w:rPr>
                </w:rPrChange>
              </w:rPr>
              <w:fldChar w:fldCharType="separate"/>
            </w:r>
            <w:r w:rsidRPr="008D65BC">
              <w:rPr>
                <w:rStyle w:val="-"/>
                <w:bCs/>
                <w:noProof/>
                <w:rPrChange w:id="1106" w:author="mpountou" w:date="2021-02-14T19:27:00Z">
                  <w:rPr>
                    <w:rStyle w:val="-"/>
                    <w:b/>
                    <w:bCs/>
                    <w:noProof/>
                  </w:rPr>
                </w:rPrChange>
              </w:rPr>
              <w:t>3.5.2</w:t>
            </w:r>
            <w:r w:rsidRPr="008D65BC">
              <w:rPr>
                <w:rFonts w:asciiTheme="minorHAnsi" w:eastAsiaTheme="minorEastAsia" w:hAnsiTheme="minorHAnsi" w:cstheme="minorBidi"/>
                <w:noProof/>
                <w:szCs w:val="22"/>
                <w:lang w:eastAsia="el-GR"/>
                <w:rPrChange w:id="1107"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108" w:author="mpountou" w:date="2021-02-14T19:27:00Z">
                  <w:rPr>
                    <w:rStyle w:val="-"/>
                    <w:b/>
                    <w:bCs/>
                    <w:noProof/>
                  </w:rPr>
                </w:rPrChange>
              </w:rPr>
              <w:t>Βήματα υλοποίησης</w:t>
            </w:r>
            <w:r w:rsidRPr="008D65BC">
              <w:rPr>
                <w:noProof/>
                <w:webHidden/>
                <w:rPrChange w:id="1109" w:author="mpountou" w:date="2021-02-14T19:27:00Z">
                  <w:rPr>
                    <w:noProof/>
                    <w:webHidden/>
                  </w:rPr>
                </w:rPrChange>
              </w:rPr>
              <w:tab/>
            </w:r>
            <w:r w:rsidRPr="008D65BC">
              <w:rPr>
                <w:noProof/>
                <w:webHidden/>
                <w:rPrChange w:id="1110" w:author="mpountou" w:date="2021-02-14T19:27:00Z">
                  <w:rPr>
                    <w:noProof/>
                    <w:webHidden/>
                  </w:rPr>
                </w:rPrChange>
              </w:rPr>
              <w:fldChar w:fldCharType="begin"/>
            </w:r>
            <w:r w:rsidRPr="008D65BC">
              <w:rPr>
                <w:noProof/>
                <w:webHidden/>
                <w:rPrChange w:id="1111" w:author="mpountou" w:date="2021-02-14T19:27:00Z">
                  <w:rPr>
                    <w:noProof/>
                    <w:webHidden/>
                  </w:rPr>
                </w:rPrChange>
              </w:rPr>
              <w:instrText xml:space="preserve"> PAGEREF _Toc64223414 \h </w:instrText>
            </w:r>
            <w:r w:rsidRPr="008D65BC">
              <w:rPr>
                <w:noProof/>
                <w:webHidden/>
                <w:rPrChange w:id="1112" w:author="mpountou" w:date="2021-02-14T19:27:00Z">
                  <w:rPr>
                    <w:noProof/>
                    <w:webHidden/>
                  </w:rPr>
                </w:rPrChange>
              </w:rPr>
            </w:r>
          </w:ins>
          <w:r w:rsidRPr="008D65BC">
            <w:rPr>
              <w:noProof/>
              <w:webHidden/>
              <w:rPrChange w:id="1113" w:author="mpountou" w:date="2021-02-14T19:27:00Z">
                <w:rPr>
                  <w:noProof/>
                  <w:webHidden/>
                </w:rPr>
              </w:rPrChange>
            </w:rPr>
            <w:fldChar w:fldCharType="separate"/>
          </w:r>
          <w:ins w:id="1114" w:author="mpountou" w:date="2021-02-14T19:26:00Z">
            <w:r w:rsidRPr="008D65BC">
              <w:rPr>
                <w:noProof/>
                <w:webHidden/>
                <w:rPrChange w:id="1115" w:author="mpountou" w:date="2021-02-14T19:27:00Z">
                  <w:rPr>
                    <w:noProof/>
                    <w:webHidden/>
                  </w:rPr>
                </w:rPrChange>
              </w:rPr>
              <w:t>36</w:t>
            </w:r>
            <w:r w:rsidRPr="008D65BC">
              <w:rPr>
                <w:noProof/>
                <w:webHidden/>
                <w:rPrChange w:id="1116" w:author="mpountou" w:date="2021-02-14T19:27:00Z">
                  <w:rPr>
                    <w:noProof/>
                    <w:webHidden/>
                  </w:rPr>
                </w:rPrChange>
              </w:rPr>
              <w:fldChar w:fldCharType="end"/>
            </w:r>
            <w:r w:rsidRPr="008D65BC">
              <w:rPr>
                <w:rStyle w:val="-"/>
                <w:noProof/>
                <w:rPrChange w:id="1117" w:author="mpountou" w:date="2021-02-14T19:27:00Z">
                  <w:rPr>
                    <w:rStyle w:val="-"/>
                    <w:noProof/>
                  </w:rPr>
                </w:rPrChange>
              </w:rPr>
              <w:fldChar w:fldCharType="end"/>
            </w:r>
          </w:ins>
        </w:p>
        <w:p w14:paraId="03018414" w14:textId="796BB213" w:rsidR="000D2B64" w:rsidRPr="008D65BC" w:rsidRDefault="000D2B64">
          <w:pPr>
            <w:pStyle w:val="40"/>
            <w:tabs>
              <w:tab w:val="left" w:pos="1540"/>
              <w:tab w:val="right" w:leader="dot" w:pos="8296"/>
            </w:tabs>
            <w:rPr>
              <w:ins w:id="1118" w:author="mpountou" w:date="2021-02-14T19:26:00Z"/>
              <w:rFonts w:asciiTheme="minorHAnsi" w:eastAsiaTheme="minorEastAsia" w:hAnsiTheme="minorHAnsi" w:cstheme="minorBidi"/>
              <w:noProof/>
              <w:szCs w:val="22"/>
              <w:lang w:eastAsia="el-GR"/>
              <w:rPrChange w:id="1119" w:author="mpountou" w:date="2021-02-14T19:27:00Z">
                <w:rPr>
                  <w:ins w:id="1120" w:author="mpountou" w:date="2021-02-14T19:26:00Z"/>
                  <w:rFonts w:asciiTheme="minorHAnsi" w:eastAsiaTheme="minorEastAsia" w:hAnsiTheme="minorHAnsi" w:cstheme="minorBidi"/>
                  <w:noProof/>
                  <w:szCs w:val="22"/>
                  <w:lang w:eastAsia="el-GR"/>
                </w:rPr>
              </w:rPrChange>
            </w:rPr>
          </w:pPr>
          <w:ins w:id="1121" w:author="mpountou" w:date="2021-02-14T19:26:00Z">
            <w:r w:rsidRPr="008D65BC">
              <w:rPr>
                <w:rStyle w:val="-"/>
                <w:noProof/>
                <w:rPrChange w:id="1122" w:author="mpountou" w:date="2021-02-14T19:27:00Z">
                  <w:rPr>
                    <w:rStyle w:val="-"/>
                    <w:noProof/>
                  </w:rPr>
                </w:rPrChange>
              </w:rPr>
              <w:fldChar w:fldCharType="begin"/>
            </w:r>
            <w:r w:rsidRPr="008D65BC">
              <w:rPr>
                <w:rStyle w:val="-"/>
                <w:noProof/>
                <w:rPrChange w:id="1123" w:author="mpountou" w:date="2021-02-14T19:27:00Z">
                  <w:rPr>
                    <w:rStyle w:val="-"/>
                    <w:noProof/>
                  </w:rPr>
                </w:rPrChange>
              </w:rPr>
              <w:instrText xml:space="preserve"> </w:instrText>
            </w:r>
            <w:r w:rsidRPr="008D65BC">
              <w:rPr>
                <w:noProof/>
                <w:rPrChange w:id="1124" w:author="mpountou" w:date="2021-02-14T19:27:00Z">
                  <w:rPr>
                    <w:noProof/>
                  </w:rPr>
                </w:rPrChange>
              </w:rPr>
              <w:instrText>HYPERLINK \l "_Toc64223415"</w:instrText>
            </w:r>
            <w:r w:rsidRPr="008D65BC">
              <w:rPr>
                <w:rStyle w:val="-"/>
                <w:noProof/>
                <w:rPrChange w:id="1125" w:author="mpountou" w:date="2021-02-14T19:27:00Z">
                  <w:rPr>
                    <w:rStyle w:val="-"/>
                    <w:noProof/>
                  </w:rPr>
                </w:rPrChange>
              </w:rPr>
              <w:instrText xml:space="preserve"> </w:instrText>
            </w:r>
            <w:r w:rsidRPr="008D65BC">
              <w:rPr>
                <w:rStyle w:val="-"/>
                <w:noProof/>
                <w:rPrChange w:id="1126" w:author="mpountou" w:date="2021-02-14T19:27:00Z">
                  <w:rPr>
                    <w:rStyle w:val="-"/>
                    <w:noProof/>
                  </w:rPr>
                </w:rPrChange>
              </w:rPr>
            </w:r>
            <w:r w:rsidRPr="008D65BC">
              <w:rPr>
                <w:rStyle w:val="-"/>
                <w:noProof/>
                <w:rPrChange w:id="1127" w:author="mpountou" w:date="2021-02-14T19:27:00Z">
                  <w:rPr>
                    <w:rStyle w:val="-"/>
                    <w:noProof/>
                  </w:rPr>
                </w:rPrChange>
              </w:rPr>
              <w:fldChar w:fldCharType="separate"/>
            </w:r>
            <w:r w:rsidRPr="008D65BC">
              <w:rPr>
                <w:rStyle w:val="-"/>
                <w:bCs/>
                <w:noProof/>
                <w:rPrChange w:id="1128" w:author="mpountou" w:date="2021-02-14T19:27:00Z">
                  <w:rPr>
                    <w:rStyle w:val="-"/>
                    <w:b/>
                    <w:bCs/>
                    <w:noProof/>
                  </w:rPr>
                </w:rPrChange>
              </w:rPr>
              <w:t>3.5.2.1</w:t>
            </w:r>
            <w:r w:rsidRPr="008D65BC">
              <w:rPr>
                <w:rFonts w:asciiTheme="minorHAnsi" w:eastAsiaTheme="minorEastAsia" w:hAnsiTheme="minorHAnsi" w:cstheme="minorBidi"/>
                <w:noProof/>
                <w:szCs w:val="22"/>
                <w:lang w:eastAsia="el-GR"/>
                <w:rPrChange w:id="1129"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130" w:author="mpountou" w:date="2021-02-14T19:27:00Z">
                  <w:rPr>
                    <w:rStyle w:val="-"/>
                    <w:b/>
                    <w:bCs/>
                    <w:noProof/>
                  </w:rPr>
                </w:rPrChange>
              </w:rPr>
              <w:t>Επιλογή βιβλιοθήκης μοντέλου</w:t>
            </w:r>
            <w:r w:rsidRPr="008D65BC">
              <w:rPr>
                <w:noProof/>
                <w:webHidden/>
                <w:rPrChange w:id="1131" w:author="mpountou" w:date="2021-02-14T19:27:00Z">
                  <w:rPr>
                    <w:noProof/>
                    <w:webHidden/>
                  </w:rPr>
                </w:rPrChange>
              </w:rPr>
              <w:tab/>
            </w:r>
            <w:r w:rsidRPr="008D65BC">
              <w:rPr>
                <w:noProof/>
                <w:webHidden/>
                <w:rPrChange w:id="1132" w:author="mpountou" w:date="2021-02-14T19:27:00Z">
                  <w:rPr>
                    <w:noProof/>
                    <w:webHidden/>
                  </w:rPr>
                </w:rPrChange>
              </w:rPr>
              <w:fldChar w:fldCharType="begin"/>
            </w:r>
            <w:r w:rsidRPr="008D65BC">
              <w:rPr>
                <w:noProof/>
                <w:webHidden/>
                <w:rPrChange w:id="1133" w:author="mpountou" w:date="2021-02-14T19:27:00Z">
                  <w:rPr>
                    <w:noProof/>
                    <w:webHidden/>
                  </w:rPr>
                </w:rPrChange>
              </w:rPr>
              <w:instrText xml:space="preserve"> PAGEREF _Toc64223415 \h </w:instrText>
            </w:r>
            <w:r w:rsidRPr="008D65BC">
              <w:rPr>
                <w:noProof/>
                <w:webHidden/>
                <w:rPrChange w:id="1134" w:author="mpountou" w:date="2021-02-14T19:27:00Z">
                  <w:rPr>
                    <w:noProof/>
                    <w:webHidden/>
                  </w:rPr>
                </w:rPrChange>
              </w:rPr>
            </w:r>
          </w:ins>
          <w:r w:rsidRPr="008D65BC">
            <w:rPr>
              <w:noProof/>
              <w:webHidden/>
              <w:rPrChange w:id="1135" w:author="mpountou" w:date="2021-02-14T19:27:00Z">
                <w:rPr>
                  <w:noProof/>
                  <w:webHidden/>
                </w:rPr>
              </w:rPrChange>
            </w:rPr>
            <w:fldChar w:fldCharType="separate"/>
          </w:r>
          <w:ins w:id="1136" w:author="mpountou" w:date="2021-02-14T19:26:00Z">
            <w:r w:rsidRPr="008D65BC">
              <w:rPr>
                <w:noProof/>
                <w:webHidden/>
                <w:rPrChange w:id="1137" w:author="mpountou" w:date="2021-02-14T19:27:00Z">
                  <w:rPr>
                    <w:noProof/>
                    <w:webHidden/>
                  </w:rPr>
                </w:rPrChange>
              </w:rPr>
              <w:t>36</w:t>
            </w:r>
            <w:r w:rsidRPr="008D65BC">
              <w:rPr>
                <w:noProof/>
                <w:webHidden/>
                <w:rPrChange w:id="1138" w:author="mpountou" w:date="2021-02-14T19:27:00Z">
                  <w:rPr>
                    <w:noProof/>
                    <w:webHidden/>
                  </w:rPr>
                </w:rPrChange>
              </w:rPr>
              <w:fldChar w:fldCharType="end"/>
            </w:r>
            <w:r w:rsidRPr="008D65BC">
              <w:rPr>
                <w:rStyle w:val="-"/>
                <w:noProof/>
                <w:rPrChange w:id="1139" w:author="mpountou" w:date="2021-02-14T19:27:00Z">
                  <w:rPr>
                    <w:rStyle w:val="-"/>
                    <w:noProof/>
                  </w:rPr>
                </w:rPrChange>
              </w:rPr>
              <w:fldChar w:fldCharType="end"/>
            </w:r>
          </w:ins>
        </w:p>
        <w:p w14:paraId="6C34B281" w14:textId="44E0E52D" w:rsidR="000D2B64" w:rsidRPr="008D65BC" w:rsidRDefault="000D2B64">
          <w:pPr>
            <w:pStyle w:val="40"/>
            <w:tabs>
              <w:tab w:val="left" w:pos="1760"/>
              <w:tab w:val="right" w:leader="dot" w:pos="8296"/>
            </w:tabs>
            <w:rPr>
              <w:ins w:id="1140" w:author="mpountou" w:date="2021-02-14T19:26:00Z"/>
              <w:rFonts w:asciiTheme="minorHAnsi" w:eastAsiaTheme="minorEastAsia" w:hAnsiTheme="minorHAnsi" w:cstheme="minorBidi"/>
              <w:noProof/>
              <w:szCs w:val="22"/>
              <w:lang w:eastAsia="el-GR"/>
              <w:rPrChange w:id="1141" w:author="mpountou" w:date="2021-02-14T19:27:00Z">
                <w:rPr>
                  <w:ins w:id="1142" w:author="mpountou" w:date="2021-02-14T19:26:00Z"/>
                  <w:rFonts w:asciiTheme="minorHAnsi" w:eastAsiaTheme="minorEastAsia" w:hAnsiTheme="minorHAnsi" w:cstheme="minorBidi"/>
                  <w:noProof/>
                  <w:szCs w:val="22"/>
                  <w:lang w:eastAsia="el-GR"/>
                </w:rPr>
              </w:rPrChange>
            </w:rPr>
          </w:pPr>
          <w:ins w:id="1143" w:author="mpountou" w:date="2021-02-14T19:26:00Z">
            <w:r w:rsidRPr="008D65BC">
              <w:rPr>
                <w:rStyle w:val="-"/>
                <w:noProof/>
                <w:rPrChange w:id="1144" w:author="mpountou" w:date="2021-02-14T19:27:00Z">
                  <w:rPr>
                    <w:rStyle w:val="-"/>
                    <w:noProof/>
                  </w:rPr>
                </w:rPrChange>
              </w:rPr>
              <w:fldChar w:fldCharType="begin"/>
            </w:r>
            <w:r w:rsidRPr="008D65BC">
              <w:rPr>
                <w:rStyle w:val="-"/>
                <w:noProof/>
                <w:rPrChange w:id="1145" w:author="mpountou" w:date="2021-02-14T19:27:00Z">
                  <w:rPr>
                    <w:rStyle w:val="-"/>
                    <w:noProof/>
                  </w:rPr>
                </w:rPrChange>
              </w:rPr>
              <w:instrText xml:space="preserve"> </w:instrText>
            </w:r>
            <w:r w:rsidRPr="008D65BC">
              <w:rPr>
                <w:noProof/>
                <w:rPrChange w:id="1146" w:author="mpountou" w:date="2021-02-14T19:27:00Z">
                  <w:rPr>
                    <w:noProof/>
                  </w:rPr>
                </w:rPrChange>
              </w:rPr>
              <w:instrText>HYPERLINK \l "_Toc64223416"</w:instrText>
            </w:r>
            <w:r w:rsidRPr="008D65BC">
              <w:rPr>
                <w:rStyle w:val="-"/>
                <w:noProof/>
                <w:rPrChange w:id="1147" w:author="mpountou" w:date="2021-02-14T19:27:00Z">
                  <w:rPr>
                    <w:rStyle w:val="-"/>
                    <w:noProof/>
                  </w:rPr>
                </w:rPrChange>
              </w:rPr>
              <w:instrText xml:space="preserve"> </w:instrText>
            </w:r>
            <w:r w:rsidRPr="008D65BC">
              <w:rPr>
                <w:rStyle w:val="-"/>
                <w:noProof/>
                <w:rPrChange w:id="1148" w:author="mpountou" w:date="2021-02-14T19:27:00Z">
                  <w:rPr>
                    <w:rStyle w:val="-"/>
                    <w:noProof/>
                  </w:rPr>
                </w:rPrChange>
              </w:rPr>
            </w:r>
            <w:r w:rsidRPr="008D65BC">
              <w:rPr>
                <w:rStyle w:val="-"/>
                <w:noProof/>
                <w:rPrChange w:id="1149" w:author="mpountou" w:date="2021-02-14T19:27:00Z">
                  <w:rPr>
                    <w:rStyle w:val="-"/>
                    <w:noProof/>
                  </w:rPr>
                </w:rPrChange>
              </w:rPr>
              <w:fldChar w:fldCharType="separate"/>
            </w:r>
            <w:r w:rsidRPr="008D65BC">
              <w:rPr>
                <w:rStyle w:val="-"/>
                <w:bCs/>
                <w:noProof/>
                <w:rPrChange w:id="1150" w:author="mpountou" w:date="2021-02-14T19:27:00Z">
                  <w:rPr>
                    <w:rStyle w:val="-"/>
                    <w:b/>
                    <w:bCs/>
                    <w:noProof/>
                  </w:rPr>
                </w:rPrChange>
              </w:rPr>
              <w:t>3.5.2.2</w:t>
            </w:r>
            <w:r w:rsidRPr="008D65BC">
              <w:rPr>
                <w:rFonts w:asciiTheme="minorHAnsi" w:eastAsiaTheme="minorEastAsia" w:hAnsiTheme="minorHAnsi" w:cstheme="minorBidi"/>
                <w:noProof/>
                <w:szCs w:val="22"/>
                <w:lang w:eastAsia="el-GR"/>
                <w:rPrChange w:id="1151"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152" w:author="mpountou" w:date="2021-02-14T19:27:00Z">
                  <w:rPr>
                    <w:rStyle w:val="-"/>
                    <w:b/>
                    <w:bCs/>
                    <w:noProof/>
                  </w:rPr>
                </w:rPrChange>
              </w:rPr>
              <w:t>Επιλογή παραμέτρων</w:t>
            </w:r>
            <w:r w:rsidRPr="008D65BC">
              <w:rPr>
                <w:noProof/>
                <w:webHidden/>
                <w:rPrChange w:id="1153" w:author="mpountou" w:date="2021-02-14T19:27:00Z">
                  <w:rPr>
                    <w:noProof/>
                    <w:webHidden/>
                  </w:rPr>
                </w:rPrChange>
              </w:rPr>
              <w:tab/>
            </w:r>
            <w:r w:rsidRPr="008D65BC">
              <w:rPr>
                <w:noProof/>
                <w:webHidden/>
                <w:rPrChange w:id="1154" w:author="mpountou" w:date="2021-02-14T19:27:00Z">
                  <w:rPr>
                    <w:noProof/>
                    <w:webHidden/>
                  </w:rPr>
                </w:rPrChange>
              </w:rPr>
              <w:fldChar w:fldCharType="begin"/>
            </w:r>
            <w:r w:rsidRPr="008D65BC">
              <w:rPr>
                <w:noProof/>
                <w:webHidden/>
                <w:rPrChange w:id="1155" w:author="mpountou" w:date="2021-02-14T19:27:00Z">
                  <w:rPr>
                    <w:noProof/>
                    <w:webHidden/>
                  </w:rPr>
                </w:rPrChange>
              </w:rPr>
              <w:instrText xml:space="preserve"> PAGEREF _Toc64223416 \h </w:instrText>
            </w:r>
            <w:r w:rsidRPr="008D65BC">
              <w:rPr>
                <w:noProof/>
                <w:webHidden/>
                <w:rPrChange w:id="1156" w:author="mpountou" w:date="2021-02-14T19:27:00Z">
                  <w:rPr>
                    <w:noProof/>
                    <w:webHidden/>
                  </w:rPr>
                </w:rPrChange>
              </w:rPr>
            </w:r>
          </w:ins>
          <w:r w:rsidRPr="008D65BC">
            <w:rPr>
              <w:noProof/>
              <w:webHidden/>
              <w:rPrChange w:id="1157" w:author="mpountou" w:date="2021-02-14T19:27:00Z">
                <w:rPr>
                  <w:noProof/>
                  <w:webHidden/>
                </w:rPr>
              </w:rPrChange>
            </w:rPr>
            <w:fldChar w:fldCharType="separate"/>
          </w:r>
          <w:ins w:id="1158" w:author="mpountou" w:date="2021-02-14T19:26:00Z">
            <w:r w:rsidRPr="008D65BC">
              <w:rPr>
                <w:noProof/>
                <w:webHidden/>
                <w:rPrChange w:id="1159" w:author="mpountou" w:date="2021-02-14T19:27:00Z">
                  <w:rPr>
                    <w:noProof/>
                    <w:webHidden/>
                  </w:rPr>
                </w:rPrChange>
              </w:rPr>
              <w:t>36</w:t>
            </w:r>
            <w:r w:rsidRPr="008D65BC">
              <w:rPr>
                <w:noProof/>
                <w:webHidden/>
                <w:rPrChange w:id="1160" w:author="mpountou" w:date="2021-02-14T19:27:00Z">
                  <w:rPr>
                    <w:noProof/>
                    <w:webHidden/>
                  </w:rPr>
                </w:rPrChange>
              </w:rPr>
              <w:fldChar w:fldCharType="end"/>
            </w:r>
            <w:r w:rsidRPr="008D65BC">
              <w:rPr>
                <w:rStyle w:val="-"/>
                <w:noProof/>
                <w:rPrChange w:id="1161" w:author="mpountou" w:date="2021-02-14T19:27:00Z">
                  <w:rPr>
                    <w:rStyle w:val="-"/>
                    <w:noProof/>
                  </w:rPr>
                </w:rPrChange>
              </w:rPr>
              <w:fldChar w:fldCharType="end"/>
            </w:r>
          </w:ins>
        </w:p>
        <w:p w14:paraId="3CB0E465" w14:textId="12C82A12" w:rsidR="000D2B64" w:rsidRPr="008D65BC" w:rsidRDefault="000D2B64">
          <w:pPr>
            <w:pStyle w:val="20"/>
            <w:tabs>
              <w:tab w:val="left" w:pos="960"/>
              <w:tab w:val="right" w:leader="dot" w:pos="8296"/>
            </w:tabs>
            <w:rPr>
              <w:ins w:id="1162" w:author="mpountou" w:date="2021-02-14T19:26:00Z"/>
              <w:rFonts w:asciiTheme="minorHAnsi" w:eastAsiaTheme="minorEastAsia" w:hAnsiTheme="minorHAnsi" w:cstheme="minorBidi"/>
              <w:noProof/>
              <w:szCs w:val="22"/>
              <w:lang w:eastAsia="el-GR"/>
              <w:rPrChange w:id="1163" w:author="mpountou" w:date="2021-02-14T19:27:00Z">
                <w:rPr>
                  <w:ins w:id="1164" w:author="mpountou" w:date="2021-02-14T19:26:00Z"/>
                  <w:rFonts w:asciiTheme="minorHAnsi" w:eastAsiaTheme="minorEastAsia" w:hAnsiTheme="minorHAnsi" w:cstheme="minorBidi"/>
                  <w:noProof/>
                  <w:szCs w:val="22"/>
                  <w:lang w:eastAsia="el-GR"/>
                </w:rPr>
              </w:rPrChange>
            </w:rPr>
          </w:pPr>
          <w:ins w:id="1165" w:author="mpountou" w:date="2021-02-14T19:26:00Z">
            <w:r w:rsidRPr="008D65BC">
              <w:rPr>
                <w:rStyle w:val="-"/>
                <w:noProof/>
                <w:rPrChange w:id="1166" w:author="mpountou" w:date="2021-02-14T19:27:00Z">
                  <w:rPr>
                    <w:rStyle w:val="-"/>
                    <w:noProof/>
                  </w:rPr>
                </w:rPrChange>
              </w:rPr>
              <w:fldChar w:fldCharType="begin"/>
            </w:r>
            <w:r w:rsidRPr="008D65BC">
              <w:rPr>
                <w:rStyle w:val="-"/>
                <w:noProof/>
                <w:rPrChange w:id="1167" w:author="mpountou" w:date="2021-02-14T19:27:00Z">
                  <w:rPr>
                    <w:rStyle w:val="-"/>
                    <w:noProof/>
                  </w:rPr>
                </w:rPrChange>
              </w:rPr>
              <w:instrText xml:space="preserve"> </w:instrText>
            </w:r>
            <w:r w:rsidRPr="008D65BC">
              <w:rPr>
                <w:noProof/>
                <w:rPrChange w:id="1168" w:author="mpountou" w:date="2021-02-14T19:27:00Z">
                  <w:rPr>
                    <w:noProof/>
                  </w:rPr>
                </w:rPrChange>
              </w:rPr>
              <w:instrText>HYPERLINK \l "_Toc64223417"</w:instrText>
            </w:r>
            <w:r w:rsidRPr="008D65BC">
              <w:rPr>
                <w:rStyle w:val="-"/>
                <w:noProof/>
                <w:rPrChange w:id="1169" w:author="mpountou" w:date="2021-02-14T19:27:00Z">
                  <w:rPr>
                    <w:rStyle w:val="-"/>
                    <w:noProof/>
                  </w:rPr>
                </w:rPrChange>
              </w:rPr>
              <w:instrText xml:space="preserve"> </w:instrText>
            </w:r>
            <w:r w:rsidRPr="008D65BC">
              <w:rPr>
                <w:rStyle w:val="-"/>
                <w:noProof/>
                <w:rPrChange w:id="1170" w:author="mpountou" w:date="2021-02-14T19:27:00Z">
                  <w:rPr>
                    <w:rStyle w:val="-"/>
                    <w:noProof/>
                  </w:rPr>
                </w:rPrChange>
              </w:rPr>
            </w:r>
            <w:r w:rsidRPr="008D65BC">
              <w:rPr>
                <w:rStyle w:val="-"/>
                <w:noProof/>
                <w:rPrChange w:id="1171" w:author="mpountou" w:date="2021-02-14T19:27:00Z">
                  <w:rPr>
                    <w:rStyle w:val="-"/>
                    <w:noProof/>
                  </w:rPr>
                </w:rPrChange>
              </w:rPr>
              <w:fldChar w:fldCharType="separate"/>
            </w:r>
            <w:r w:rsidRPr="008D65BC">
              <w:rPr>
                <w:rStyle w:val="-"/>
                <w:bCs/>
                <w:noProof/>
                <w:rPrChange w:id="1172" w:author="mpountou" w:date="2021-02-14T19:27:00Z">
                  <w:rPr>
                    <w:rStyle w:val="-"/>
                    <w:b/>
                    <w:bCs/>
                    <w:noProof/>
                  </w:rPr>
                </w:rPrChange>
              </w:rPr>
              <w:t>3.6</w:t>
            </w:r>
            <w:r w:rsidRPr="008D65BC">
              <w:rPr>
                <w:rFonts w:asciiTheme="minorHAnsi" w:eastAsiaTheme="minorEastAsia" w:hAnsiTheme="minorHAnsi" w:cstheme="minorBidi"/>
                <w:noProof/>
                <w:szCs w:val="22"/>
                <w:lang w:eastAsia="el-GR"/>
                <w:rPrChange w:id="1173"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174" w:author="mpountou" w:date="2021-02-14T19:27:00Z">
                  <w:rPr>
                    <w:rStyle w:val="-"/>
                    <w:b/>
                    <w:bCs/>
                    <w:noProof/>
                  </w:rPr>
                </w:rPrChange>
              </w:rPr>
              <w:t>Φιλτράρισμα Περιεχομένου με Νευρωνικά Δίκτυα</w:t>
            </w:r>
            <w:r w:rsidRPr="008D65BC">
              <w:rPr>
                <w:noProof/>
                <w:webHidden/>
                <w:rPrChange w:id="1175" w:author="mpountou" w:date="2021-02-14T19:27:00Z">
                  <w:rPr>
                    <w:noProof/>
                    <w:webHidden/>
                  </w:rPr>
                </w:rPrChange>
              </w:rPr>
              <w:tab/>
            </w:r>
            <w:r w:rsidRPr="008D65BC">
              <w:rPr>
                <w:noProof/>
                <w:webHidden/>
                <w:rPrChange w:id="1176" w:author="mpountou" w:date="2021-02-14T19:27:00Z">
                  <w:rPr>
                    <w:noProof/>
                    <w:webHidden/>
                  </w:rPr>
                </w:rPrChange>
              </w:rPr>
              <w:fldChar w:fldCharType="begin"/>
            </w:r>
            <w:r w:rsidRPr="008D65BC">
              <w:rPr>
                <w:noProof/>
                <w:webHidden/>
                <w:rPrChange w:id="1177" w:author="mpountou" w:date="2021-02-14T19:27:00Z">
                  <w:rPr>
                    <w:noProof/>
                    <w:webHidden/>
                  </w:rPr>
                </w:rPrChange>
              </w:rPr>
              <w:instrText xml:space="preserve"> PAGEREF _Toc64223417 \h </w:instrText>
            </w:r>
            <w:r w:rsidRPr="008D65BC">
              <w:rPr>
                <w:noProof/>
                <w:webHidden/>
                <w:rPrChange w:id="1178" w:author="mpountou" w:date="2021-02-14T19:27:00Z">
                  <w:rPr>
                    <w:noProof/>
                    <w:webHidden/>
                  </w:rPr>
                </w:rPrChange>
              </w:rPr>
            </w:r>
          </w:ins>
          <w:r w:rsidRPr="008D65BC">
            <w:rPr>
              <w:noProof/>
              <w:webHidden/>
              <w:rPrChange w:id="1179" w:author="mpountou" w:date="2021-02-14T19:27:00Z">
                <w:rPr>
                  <w:noProof/>
                  <w:webHidden/>
                </w:rPr>
              </w:rPrChange>
            </w:rPr>
            <w:fldChar w:fldCharType="separate"/>
          </w:r>
          <w:ins w:id="1180" w:author="mpountou" w:date="2021-02-14T19:26:00Z">
            <w:r w:rsidRPr="008D65BC">
              <w:rPr>
                <w:noProof/>
                <w:webHidden/>
                <w:rPrChange w:id="1181" w:author="mpountou" w:date="2021-02-14T19:27:00Z">
                  <w:rPr>
                    <w:noProof/>
                    <w:webHidden/>
                  </w:rPr>
                </w:rPrChange>
              </w:rPr>
              <w:t>38</w:t>
            </w:r>
            <w:r w:rsidRPr="008D65BC">
              <w:rPr>
                <w:noProof/>
                <w:webHidden/>
                <w:rPrChange w:id="1182" w:author="mpountou" w:date="2021-02-14T19:27:00Z">
                  <w:rPr>
                    <w:noProof/>
                    <w:webHidden/>
                  </w:rPr>
                </w:rPrChange>
              </w:rPr>
              <w:fldChar w:fldCharType="end"/>
            </w:r>
            <w:r w:rsidRPr="008D65BC">
              <w:rPr>
                <w:rStyle w:val="-"/>
                <w:noProof/>
                <w:rPrChange w:id="1183" w:author="mpountou" w:date="2021-02-14T19:27:00Z">
                  <w:rPr>
                    <w:rStyle w:val="-"/>
                    <w:noProof/>
                  </w:rPr>
                </w:rPrChange>
              </w:rPr>
              <w:fldChar w:fldCharType="end"/>
            </w:r>
          </w:ins>
        </w:p>
        <w:p w14:paraId="6936C5E3" w14:textId="5998D623" w:rsidR="000D2B64" w:rsidRPr="008D65BC" w:rsidRDefault="000D2B64">
          <w:pPr>
            <w:pStyle w:val="30"/>
            <w:tabs>
              <w:tab w:val="left" w:pos="1320"/>
              <w:tab w:val="right" w:leader="dot" w:pos="8296"/>
            </w:tabs>
            <w:rPr>
              <w:ins w:id="1184" w:author="mpountou" w:date="2021-02-14T19:26:00Z"/>
              <w:rFonts w:asciiTheme="minorHAnsi" w:eastAsiaTheme="minorEastAsia" w:hAnsiTheme="minorHAnsi" w:cstheme="minorBidi"/>
              <w:noProof/>
              <w:szCs w:val="22"/>
              <w:lang w:eastAsia="el-GR"/>
              <w:rPrChange w:id="1185" w:author="mpountou" w:date="2021-02-14T19:27:00Z">
                <w:rPr>
                  <w:ins w:id="1186" w:author="mpountou" w:date="2021-02-14T19:26:00Z"/>
                  <w:rFonts w:asciiTheme="minorHAnsi" w:eastAsiaTheme="minorEastAsia" w:hAnsiTheme="minorHAnsi" w:cstheme="minorBidi"/>
                  <w:noProof/>
                  <w:szCs w:val="22"/>
                  <w:lang w:eastAsia="el-GR"/>
                </w:rPr>
              </w:rPrChange>
            </w:rPr>
          </w:pPr>
          <w:ins w:id="1187" w:author="mpountou" w:date="2021-02-14T19:26:00Z">
            <w:r w:rsidRPr="008D65BC">
              <w:rPr>
                <w:rStyle w:val="-"/>
                <w:noProof/>
                <w:rPrChange w:id="1188" w:author="mpountou" w:date="2021-02-14T19:27:00Z">
                  <w:rPr>
                    <w:rStyle w:val="-"/>
                    <w:noProof/>
                  </w:rPr>
                </w:rPrChange>
              </w:rPr>
              <w:fldChar w:fldCharType="begin"/>
            </w:r>
            <w:r w:rsidRPr="008D65BC">
              <w:rPr>
                <w:rStyle w:val="-"/>
                <w:noProof/>
                <w:rPrChange w:id="1189" w:author="mpountou" w:date="2021-02-14T19:27:00Z">
                  <w:rPr>
                    <w:rStyle w:val="-"/>
                    <w:noProof/>
                  </w:rPr>
                </w:rPrChange>
              </w:rPr>
              <w:instrText xml:space="preserve"> </w:instrText>
            </w:r>
            <w:r w:rsidRPr="008D65BC">
              <w:rPr>
                <w:noProof/>
                <w:rPrChange w:id="1190" w:author="mpountou" w:date="2021-02-14T19:27:00Z">
                  <w:rPr>
                    <w:noProof/>
                  </w:rPr>
                </w:rPrChange>
              </w:rPr>
              <w:instrText>HYPERLINK \l "_Toc64223418"</w:instrText>
            </w:r>
            <w:r w:rsidRPr="008D65BC">
              <w:rPr>
                <w:rStyle w:val="-"/>
                <w:noProof/>
                <w:rPrChange w:id="1191" w:author="mpountou" w:date="2021-02-14T19:27:00Z">
                  <w:rPr>
                    <w:rStyle w:val="-"/>
                    <w:noProof/>
                  </w:rPr>
                </w:rPrChange>
              </w:rPr>
              <w:instrText xml:space="preserve"> </w:instrText>
            </w:r>
            <w:r w:rsidRPr="008D65BC">
              <w:rPr>
                <w:rStyle w:val="-"/>
                <w:noProof/>
                <w:rPrChange w:id="1192" w:author="mpountou" w:date="2021-02-14T19:27:00Z">
                  <w:rPr>
                    <w:rStyle w:val="-"/>
                    <w:noProof/>
                  </w:rPr>
                </w:rPrChange>
              </w:rPr>
            </w:r>
            <w:r w:rsidRPr="008D65BC">
              <w:rPr>
                <w:rStyle w:val="-"/>
                <w:noProof/>
                <w:rPrChange w:id="1193" w:author="mpountou" w:date="2021-02-14T19:27:00Z">
                  <w:rPr>
                    <w:rStyle w:val="-"/>
                    <w:noProof/>
                  </w:rPr>
                </w:rPrChange>
              </w:rPr>
              <w:fldChar w:fldCharType="separate"/>
            </w:r>
            <w:r w:rsidRPr="008D65BC">
              <w:rPr>
                <w:rStyle w:val="-"/>
                <w:bCs/>
                <w:noProof/>
                <w:rPrChange w:id="1194" w:author="mpountou" w:date="2021-02-14T19:27:00Z">
                  <w:rPr>
                    <w:rStyle w:val="-"/>
                    <w:b/>
                    <w:bCs/>
                    <w:noProof/>
                  </w:rPr>
                </w:rPrChange>
              </w:rPr>
              <w:t>3.6.1</w:t>
            </w:r>
            <w:r w:rsidRPr="008D65BC">
              <w:rPr>
                <w:rFonts w:asciiTheme="minorHAnsi" w:eastAsiaTheme="minorEastAsia" w:hAnsiTheme="minorHAnsi" w:cstheme="minorBidi"/>
                <w:noProof/>
                <w:szCs w:val="22"/>
                <w:lang w:eastAsia="el-GR"/>
                <w:rPrChange w:id="1195" w:author="mpountou" w:date="2021-02-14T19:27:00Z">
                  <w:rPr>
                    <w:rFonts w:asciiTheme="minorHAnsi" w:eastAsiaTheme="minorEastAsia" w:hAnsiTheme="minorHAnsi" w:cstheme="minorBidi"/>
                    <w:noProof/>
                    <w:szCs w:val="22"/>
                    <w:lang w:eastAsia="el-GR"/>
                  </w:rPr>
                </w:rPrChange>
              </w:rPr>
              <w:tab/>
            </w:r>
            <w:r w:rsidRPr="008D65BC">
              <w:rPr>
                <w:rStyle w:val="-"/>
                <w:bCs/>
                <w:noProof/>
                <w:rPrChange w:id="1196" w:author="mpountou" w:date="2021-02-14T19:27:00Z">
                  <w:rPr>
                    <w:rStyle w:val="-"/>
                    <w:b/>
                    <w:bCs/>
                    <w:noProof/>
                  </w:rPr>
                </w:rPrChange>
              </w:rPr>
              <w:t>Δεδομένα Εισόδου</w:t>
            </w:r>
            <w:r w:rsidRPr="008D65BC">
              <w:rPr>
                <w:noProof/>
                <w:webHidden/>
                <w:rPrChange w:id="1197" w:author="mpountou" w:date="2021-02-14T19:27:00Z">
                  <w:rPr>
                    <w:noProof/>
                    <w:webHidden/>
                  </w:rPr>
                </w:rPrChange>
              </w:rPr>
              <w:tab/>
            </w:r>
            <w:r w:rsidRPr="008D65BC">
              <w:rPr>
                <w:noProof/>
                <w:webHidden/>
                <w:rPrChange w:id="1198" w:author="mpountou" w:date="2021-02-14T19:27:00Z">
                  <w:rPr>
                    <w:noProof/>
                    <w:webHidden/>
                  </w:rPr>
                </w:rPrChange>
              </w:rPr>
              <w:fldChar w:fldCharType="begin"/>
            </w:r>
            <w:r w:rsidRPr="008D65BC">
              <w:rPr>
                <w:noProof/>
                <w:webHidden/>
                <w:rPrChange w:id="1199" w:author="mpountou" w:date="2021-02-14T19:27:00Z">
                  <w:rPr>
                    <w:noProof/>
                    <w:webHidden/>
                  </w:rPr>
                </w:rPrChange>
              </w:rPr>
              <w:instrText xml:space="preserve"> PAGEREF _Toc64223418 \h </w:instrText>
            </w:r>
            <w:r w:rsidRPr="008D65BC">
              <w:rPr>
                <w:noProof/>
                <w:webHidden/>
                <w:rPrChange w:id="1200" w:author="mpountou" w:date="2021-02-14T19:27:00Z">
                  <w:rPr>
                    <w:noProof/>
                    <w:webHidden/>
                  </w:rPr>
                </w:rPrChange>
              </w:rPr>
            </w:r>
          </w:ins>
          <w:r w:rsidRPr="008D65BC">
            <w:rPr>
              <w:noProof/>
              <w:webHidden/>
              <w:rPrChange w:id="1201" w:author="mpountou" w:date="2021-02-14T19:27:00Z">
                <w:rPr>
                  <w:noProof/>
                  <w:webHidden/>
                </w:rPr>
              </w:rPrChange>
            </w:rPr>
            <w:fldChar w:fldCharType="separate"/>
          </w:r>
          <w:ins w:id="1202" w:author="mpountou" w:date="2021-02-14T19:26:00Z">
            <w:r w:rsidRPr="008D65BC">
              <w:rPr>
                <w:noProof/>
                <w:webHidden/>
                <w:rPrChange w:id="1203" w:author="mpountou" w:date="2021-02-14T19:27:00Z">
                  <w:rPr>
                    <w:noProof/>
                    <w:webHidden/>
                  </w:rPr>
                </w:rPrChange>
              </w:rPr>
              <w:t>38</w:t>
            </w:r>
            <w:r w:rsidRPr="008D65BC">
              <w:rPr>
                <w:noProof/>
                <w:webHidden/>
                <w:rPrChange w:id="1204" w:author="mpountou" w:date="2021-02-14T19:27:00Z">
                  <w:rPr>
                    <w:noProof/>
                    <w:webHidden/>
                  </w:rPr>
                </w:rPrChange>
              </w:rPr>
              <w:fldChar w:fldCharType="end"/>
            </w:r>
            <w:r w:rsidRPr="008D65BC">
              <w:rPr>
                <w:rStyle w:val="-"/>
                <w:noProof/>
                <w:rPrChange w:id="1205" w:author="mpountou" w:date="2021-02-14T19:27:00Z">
                  <w:rPr>
                    <w:rStyle w:val="-"/>
                    <w:noProof/>
                  </w:rPr>
                </w:rPrChange>
              </w:rPr>
              <w:fldChar w:fldCharType="end"/>
            </w:r>
          </w:ins>
        </w:p>
        <w:p w14:paraId="75529570" w14:textId="0B5B8F28" w:rsidR="000D2B64" w:rsidRPr="008D65BC" w:rsidRDefault="000D2B64">
          <w:pPr>
            <w:pStyle w:val="30"/>
            <w:tabs>
              <w:tab w:val="left" w:pos="1320"/>
              <w:tab w:val="right" w:leader="dot" w:pos="8296"/>
            </w:tabs>
            <w:rPr>
              <w:ins w:id="1206" w:author="mpountou" w:date="2021-02-14T19:26:00Z"/>
              <w:rFonts w:asciiTheme="minorHAnsi" w:eastAsiaTheme="minorEastAsia" w:hAnsiTheme="minorHAnsi" w:cstheme="minorBidi"/>
              <w:noProof/>
              <w:szCs w:val="22"/>
              <w:lang w:eastAsia="el-GR"/>
              <w:rPrChange w:id="1207" w:author="mpountou" w:date="2021-02-14T19:28:00Z">
                <w:rPr>
                  <w:ins w:id="1208" w:author="mpountou" w:date="2021-02-14T19:26:00Z"/>
                  <w:rFonts w:asciiTheme="minorHAnsi" w:eastAsiaTheme="minorEastAsia" w:hAnsiTheme="minorHAnsi" w:cstheme="minorBidi"/>
                  <w:noProof/>
                  <w:szCs w:val="22"/>
                  <w:lang w:eastAsia="el-GR"/>
                </w:rPr>
              </w:rPrChange>
            </w:rPr>
          </w:pPr>
          <w:ins w:id="1209" w:author="mpountou" w:date="2021-02-14T19:26:00Z">
            <w:r w:rsidRPr="008D65BC">
              <w:rPr>
                <w:rStyle w:val="-"/>
                <w:noProof/>
                <w:rPrChange w:id="1210" w:author="mpountou" w:date="2021-02-14T19:28:00Z">
                  <w:rPr>
                    <w:rStyle w:val="-"/>
                    <w:noProof/>
                  </w:rPr>
                </w:rPrChange>
              </w:rPr>
              <w:lastRenderedPageBreak/>
              <w:fldChar w:fldCharType="begin"/>
            </w:r>
            <w:r w:rsidRPr="008D65BC">
              <w:rPr>
                <w:rStyle w:val="-"/>
                <w:noProof/>
                <w:rPrChange w:id="1211" w:author="mpountou" w:date="2021-02-14T19:28:00Z">
                  <w:rPr>
                    <w:rStyle w:val="-"/>
                    <w:noProof/>
                  </w:rPr>
                </w:rPrChange>
              </w:rPr>
              <w:instrText xml:space="preserve"> </w:instrText>
            </w:r>
            <w:r w:rsidRPr="008D65BC">
              <w:rPr>
                <w:noProof/>
                <w:rPrChange w:id="1212" w:author="mpountou" w:date="2021-02-14T19:28:00Z">
                  <w:rPr>
                    <w:noProof/>
                  </w:rPr>
                </w:rPrChange>
              </w:rPr>
              <w:instrText>HYPERLINK \l "_Toc64223419"</w:instrText>
            </w:r>
            <w:r w:rsidRPr="008D65BC">
              <w:rPr>
                <w:rStyle w:val="-"/>
                <w:noProof/>
                <w:rPrChange w:id="1213" w:author="mpountou" w:date="2021-02-14T19:28:00Z">
                  <w:rPr>
                    <w:rStyle w:val="-"/>
                    <w:noProof/>
                  </w:rPr>
                </w:rPrChange>
              </w:rPr>
              <w:instrText xml:space="preserve"> </w:instrText>
            </w:r>
            <w:r w:rsidRPr="008D65BC">
              <w:rPr>
                <w:rStyle w:val="-"/>
                <w:noProof/>
                <w:rPrChange w:id="1214" w:author="mpountou" w:date="2021-02-14T19:28:00Z">
                  <w:rPr>
                    <w:rStyle w:val="-"/>
                    <w:noProof/>
                  </w:rPr>
                </w:rPrChange>
              </w:rPr>
            </w:r>
            <w:r w:rsidRPr="008D65BC">
              <w:rPr>
                <w:rStyle w:val="-"/>
                <w:noProof/>
                <w:rPrChange w:id="1215" w:author="mpountou" w:date="2021-02-14T19:28:00Z">
                  <w:rPr>
                    <w:rStyle w:val="-"/>
                    <w:noProof/>
                  </w:rPr>
                </w:rPrChange>
              </w:rPr>
              <w:fldChar w:fldCharType="separate"/>
            </w:r>
            <w:r w:rsidRPr="008D65BC">
              <w:rPr>
                <w:rStyle w:val="-"/>
                <w:bCs/>
                <w:noProof/>
                <w:rPrChange w:id="1216" w:author="mpountou" w:date="2021-02-14T19:28:00Z">
                  <w:rPr>
                    <w:rStyle w:val="-"/>
                    <w:b/>
                    <w:bCs/>
                    <w:noProof/>
                  </w:rPr>
                </w:rPrChange>
              </w:rPr>
              <w:t>3.6.2</w:t>
            </w:r>
            <w:r w:rsidRPr="008D65BC">
              <w:rPr>
                <w:rFonts w:asciiTheme="minorHAnsi" w:eastAsiaTheme="minorEastAsia" w:hAnsiTheme="minorHAnsi" w:cstheme="minorBidi"/>
                <w:noProof/>
                <w:szCs w:val="22"/>
                <w:lang w:eastAsia="el-GR"/>
                <w:rPrChange w:id="121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218" w:author="mpountou" w:date="2021-02-14T19:28:00Z">
                  <w:rPr>
                    <w:rStyle w:val="-"/>
                    <w:b/>
                    <w:bCs/>
                    <w:noProof/>
                  </w:rPr>
                </w:rPrChange>
              </w:rPr>
              <w:t>Βήματα υλοποίησης</w:t>
            </w:r>
            <w:r w:rsidRPr="008D65BC">
              <w:rPr>
                <w:noProof/>
                <w:webHidden/>
                <w:rPrChange w:id="1219" w:author="mpountou" w:date="2021-02-14T19:28:00Z">
                  <w:rPr>
                    <w:noProof/>
                    <w:webHidden/>
                  </w:rPr>
                </w:rPrChange>
              </w:rPr>
              <w:tab/>
            </w:r>
            <w:r w:rsidRPr="008D65BC">
              <w:rPr>
                <w:noProof/>
                <w:webHidden/>
                <w:rPrChange w:id="1220" w:author="mpountou" w:date="2021-02-14T19:28:00Z">
                  <w:rPr>
                    <w:noProof/>
                    <w:webHidden/>
                  </w:rPr>
                </w:rPrChange>
              </w:rPr>
              <w:fldChar w:fldCharType="begin"/>
            </w:r>
            <w:r w:rsidRPr="008D65BC">
              <w:rPr>
                <w:noProof/>
                <w:webHidden/>
                <w:rPrChange w:id="1221" w:author="mpountou" w:date="2021-02-14T19:28:00Z">
                  <w:rPr>
                    <w:noProof/>
                    <w:webHidden/>
                  </w:rPr>
                </w:rPrChange>
              </w:rPr>
              <w:instrText xml:space="preserve"> PAGEREF _Toc64223419 \h </w:instrText>
            </w:r>
            <w:r w:rsidRPr="008D65BC">
              <w:rPr>
                <w:noProof/>
                <w:webHidden/>
                <w:rPrChange w:id="1222" w:author="mpountou" w:date="2021-02-14T19:28:00Z">
                  <w:rPr>
                    <w:noProof/>
                    <w:webHidden/>
                  </w:rPr>
                </w:rPrChange>
              </w:rPr>
            </w:r>
          </w:ins>
          <w:r w:rsidRPr="008D65BC">
            <w:rPr>
              <w:noProof/>
              <w:webHidden/>
              <w:rPrChange w:id="1223" w:author="mpountou" w:date="2021-02-14T19:28:00Z">
                <w:rPr>
                  <w:noProof/>
                  <w:webHidden/>
                </w:rPr>
              </w:rPrChange>
            </w:rPr>
            <w:fldChar w:fldCharType="separate"/>
          </w:r>
          <w:ins w:id="1224" w:author="mpountou" w:date="2021-02-14T19:26:00Z">
            <w:r w:rsidRPr="008D65BC">
              <w:rPr>
                <w:noProof/>
                <w:webHidden/>
                <w:rPrChange w:id="1225" w:author="mpountou" w:date="2021-02-14T19:28:00Z">
                  <w:rPr>
                    <w:noProof/>
                    <w:webHidden/>
                  </w:rPr>
                </w:rPrChange>
              </w:rPr>
              <w:t>38</w:t>
            </w:r>
            <w:r w:rsidRPr="008D65BC">
              <w:rPr>
                <w:noProof/>
                <w:webHidden/>
                <w:rPrChange w:id="1226" w:author="mpountou" w:date="2021-02-14T19:28:00Z">
                  <w:rPr>
                    <w:noProof/>
                    <w:webHidden/>
                  </w:rPr>
                </w:rPrChange>
              </w:rPr>
              <w:fldChar w:fldCharType="end"/>
            </w:r>
            <w:r w:rsidRPr="008D65BC">
              <w:rPr>
                <w:rStyle w:val="-"/>
                <w:noProof/>
                <w:rPrChange w:id="1227" w:author="mpountou" w:date="2021-02-14T19:28:00Z">
                  <w:rPr>
                    <w:rStyle w:val="-"/>
                    <w:noProof/>
                  </w:rPr>
                </w:rPrChange>
              </w:rPr>
              <w:fldChar w:fldCharType="end"/>
            </w:r>
          </w:ins>
        </w:p>
        <w:p w14:paraId="7C3BF32D" w14:textId="401672E2" w:rsidR="000D2B64" w:rsidRPr="008D65BC" w:rsidRDefault="000D2B64">
          <w:pPr>
            <w:pStyle w:val="40"/>
            <w:tabs>
              <w:tab w:val="left" w:pos="1540"/>
              <w:tab w:val="right" w:leader="dot" w:pos="8296"/>
            </w:tabs>
            <w:rPr>
              <w:ins w:id="1228" w:author="mpountou" w:date="2021-02-14T19:26:00Z"/>
              <w:rFonts w:asciiTheme="minorHAnsi" w:eastAsiaTheme="minorEastAsia" w:hAnsiTheme="minorHAnsi" w:cstheme="minorBidi"/>
              <w:noProof/>
              <w:szCs w:val="22"/>
              <w:lang w:eastAsia="el-GR"/>
              <w:rPrChange w:id="1229" w:author="mpountou" w:date="2021-02-14T19:28:00Z">
                <w:rPr>
                  <w:ins w:id="1230" w:author="mpountou" w:date="2021-02-14T19:26:00Z"/>
                  <w:rFonts w:asciiTheme="minorHAnsi" w:eastAsiaTheme="minorEastAsia" w:hAnsiTheme="minorHAnsi" w:cstheme="minorBidi"/>
                  <w:noProof/>
                  <w:szCs w:val="22"/>
                  <w:lang w:eastAsia="el-GR"/>
                </w:rPr>
              </w:rPrChange>
            </w:rPr>
          </w:pPr>
          <w:ins w:id="1231" w:author="mpountou" w:date="2021-02-14T19:26:00Z">
            <w:r w:rsidRPr="008D65BC">
              <w:rPr>
                <w:rStyle w:val="-"/>
                <w:noProof/>
                <w:rPrChange w:id="1232" w:author="mpountou" w:date="2021-02-14T19:28:00Z">
                  <w:rPr>
                    <w:rStyle w:val="-"/>
                    <w:noProof/>
                  </w:rPr>
                </w:rPrChange>
              </w:rPr>
              <w:fldChar w:fldCharType="begin"/>
            </w:r>
            <w:r w:rsidRPr="008D65BC">
              <w:rPr>
                <w:rStyle w:val="-"/>
                <w:noProof/>
                <w:rPrChange w:id="1233" w:author="mpountou" w:date="2021-02-14T19:28:00Z">
                  <w:rPr>
                    <w:rStyle w:val="-"/>
                    <w:noProof/>
                  </w:rPr>
                </w:rPrChange>
              </w:rPr>
              <w:instrText xml:space="preserve"> </w:instrText>
            </w:r>
            <w:r w:rsidRPr="008D65BC">
              <w:rPr>
                <w:noProof/>
                <w:rPrChange w:id="1234" w:author="mpountou" w:date="2021-02-14T19:28:00Z">
                  <w:rPr>
                    <w:noProof/>
                  </w:rPr>
                </w:rPrChange>
              </w:rPr>
              <w:instrText>HYPERLINK \l "_Toc64223420"</w:instrText>
            </w:r>
            <w:r w:rsidRPr="008D65BC">
              <w:rPr>
                <w:rStyle w:val="-"/>
                <w:noProof/>
                <w:rPrChange w:id="1235" w:author="mpountou" w:date="2021-02-14T19:28:00Z">
                  <w:rPr>
                    <w:rStyle w:val="-"/>
                    <w:noProof/>
                  </w:rPr>
                </w:rPrChange>
              </w:rPr>
              <w:instrText xml:space="preserve"> </w:instrText>
            </w:r>
            <w:r w:rsidRPr="008D65BC">
              <w:rPr>
                <w:rStyle w:val="-"/>
                <w:noProof/>
                <w:rPrChange w:id="1236" w:author="mpountou" w:date="2021-02-14T19:28:00Z">
                  <w:rPr>
                    <w:rStyle w:val="-"/>
                    <w:noProof/>
                  </w:rPr>
                </w:rPrChange>
              </w:rPr>
            </w:r>
            <w:r w:rsidRPr="008D65BC">
              <w:rPr>
                <w:rStyle w:val="-"/>
                <w:noProof/>
                <w:rPrChange w:id="1237" w:author="mpountou" w:date="2021-02-14T19:28:00Z">
                  <w:rPr>
                    <w:rStyle w:val="-"/>
                    <w:noProof/>
                  </w:rPr>
                </w:rPrChange>
              </w:rPr>
              <w:fldChar w:fldCharType="separate"/>
            </w:r>
            <w:r w:rsidRPr="008D65BC">
              <w:rPr>
                <w:rStyle w:val="-"/>
                <w:bCs/>
                <w:noProof/>
                <w:rPrChange w:id="1238" w:author="mpountou" w:date="2021-02-14T19:28:00Z">
                  <w:rPr>
                    <w:rStyle w:val="-"/>
                    <w:b/>
                    <w:bCs/>
                    <w:noProof/>
                  </w:rPr>
                </w:rPrChange>
              </w:rPr>
              <w:t>3.6.2.1</w:t>
            </w:r>
            <w:r w:rsidRPr="008D65BC">
              <w:rPr>
                <w:rFonts w:asciiTheme="minorHAnsi" w:eastAsiaTheme="minorEastAsia" w:hAnsiTheme="minorHAnsi" w:cstheme="minorBidi"/>
                <w:noProof/>
                <w:szCs w:val="22"/>
                <w:lang w:eastAsia="el-GR"/>
                <w:rPrChange w:id="123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240" w:author="mpountou" w:date="2021-02-14T19:28:00Z">
                  <w:rPr>
                    <w:rStyle w:val="-"/>
                    <w:b/>
                    <w:bCs/>
                    <w:noProof/>
                  </w:rPr>
                </w:rPrChange>
              </w:rPr>
              <w:t>Επιλογή βιβλιοθήκης μοντέλου</w:t>
            </w:r>
            <w:r w:rsidRPr="008D65BC">
              <w:rPr>
                <w:noProof/>
                <w:webHidden/>
                <w:rPrChange w:id="1241" w:author="mpountou" w:date="2021-02-14T19:28:00Z">
                  <w:rPr>
                    <w:noProof/>
                    <w:webHidden/>
                  </w:rPr>
                </w:rPrChange>
              </w:rPr>
              <w:tab/>
            </w:r>
            <w:r w:rsidRPr="008D65BC">
              <w:rPr>
                <w:noProof/>
                <w:webHidden/>
                <w:rPrChange w:id="1242" w:author="mpountou" w:date="2021-02-14T19:28:00Z">
                  <w:rPr>
                    <w:noProof/>
                    <w:webHidden/>
                  </w:rPr>
                </w:rPrChange>
              </w:rPr>
              <w:fldChar w:fldCharType="begin"/>
            </w:r>
            <w:r w:rsidRPr="008D65BC">
              <w:rPr>
                <w:noProof/>
                <w:webHidden/>
                <w:rPrChange w:id="1243" w:author="mpountou" w:date="2021-02-14T19:28:00Z">
                  <w:rPr>
                    <w:noProof/>
                    <w:webHidden/>
                  </w:rPr>
                </w:rPrChange>
              </w:rPr>
              <w:instrText xml:space="preserve"> PAGEREF _Toc64223420 \h </w:instrText>
            </w:r>
            <w:r w:rsidRPr="008D65BC">
              <w:rPr>
                <w:noProof/>
                <w:webHidden/>
                <w:rPrChange w:id="1244" w:author="mpountou" w:date="2021-02-14T19:28:00Z">
                  <w:rPr>
                    <w:noProof/>
                    <w:webHidden/>
                  </w:rPr>
                </w:rPrChange>
              </w:rPr>
            </w:r>
          </w:ins>
          <w:r w:rsidRPr="008D65BC">
            <w:rPr>
              <w:noProof/>
              <w:webHidden/>
              <w:rPrChange w:id="1245" w:author="mpountou" w:date="2021-02-14T19:28:00Z">
                <w:rPr>
                  <w:noProof/>
                  <w:webHidden/>
                </w:rPr>
              </w:rPrChange>
            </w:rPr>
            <w:fldChar w:fldCharType="separate"/>
          </w:r>
          <w:ins w:id="1246" w:author="mpountou" w:date="2021-02-14T19:26:00Z">
            <w:r w:rsidRPr="008D65BC">
              <w:rPr>
                <w:noProof/>
                <w:webHidden/>
                <w:rPrChange w:id="1247" w:author="mpountou" w:date="2021-02-14T19:28:00Z">
                  <w:rPr>
                    <w:noProof/>
                    <w:webHidden/>
                  </w:rPr>
                </w:rPrChange>
              </w:rPr>
              <w:t>38</w:t>
            </w:r>
            <w:r w:rsidRPr="008D65BC">
              <w:rPr>
                <w:noProof/>
                <w:webHidden/>
                <w:rPrChange w:id="1248" w:author="mpountou" w:date="2021-02-14T19:28:00Z">
                  <w:rPr>
                    <w:noProof/>
                    <w:webHidden/>
                  </w:rPr>
                </w:rPrChange>
              </w:rPr>
              <w:fldChar w:fldCharType="end"/>
            </w:r>
            <w:r w:rsidRPr="008D65BC">
              <w:rPr>
                <w:rStyle w:val="-"/>
                <w:noProof/>
                <w:rPrChange w:id="1249" w:author="mpountou" w:date="2021-02-14T19:28:00Z">
                  <w:rPr>
                    <w:rStyle w:val="-"/>
                    <w:noProof/>
                  </w:rPr>
                </w:rPrChange>
              </w:rPr>
              <w:fldChar w:fldCharType="end"/>
            </w:r>
          </w:ins>
        </w:p>
        <w:p w14:paraId="22ED118A" w14:textId="7CBA0394" w:rsidR="000D2B64" w:rsidRPr="008D65BC" w:rsidRDefault="000D2B64">
          <w:pPr>
            <w:pStyle w:val="40"/>
            <w:tabs>
              <w:tab w:val="left" w:pos="1760"/>
              <w:tab w:val="right" w:leader="dot" w:pos="8296"/>
            </w:tabs>
            <w:rPr>
              <w:ins w:id="1250" w:author="mpountou" w:date="2021-02-14T19:26:00Z"/>
              <w:rFonts w:asciiTheme="minorHAnsi" w:eastAsiaTheme="minorEastAsia" w:hAnsiTheme="minorHAnsi" w:cstheme="minorBidi"/>
              <w:noProof/>
              <w:szCs w:val="22"/>
              <w:lang w:eastAsia="el-GR"/>
              <w:rPrChange w:id="1251" w:author="mpountou" w:date="2021-02-14T19:28:00Z">
                <w:rPr>
                  <w:ins w:id="1252" w:author="mpountou" w:date="2021-02-14T19:26:00Z"/>
                  <w:rFonts w:asciiTheme="minorHAnsi" w:eastAsiaTheme="minorEastAsia" w:hAnsiTheme="minorHAnsi" w:cstheme="minorBidi"/>
                  <w:noProof/>
                  <w:szCs w:val="22"/>
                  <w:lang w:eastAsia="el-GR"/>
                </w:rPr>
              </w:rPrChange>
            </w:rPr>
          </w:pPr>
          <w:ins w:id="1253" w:author="mpountou" w:date="2021-02-14T19:26:00Z">
            <w:r w:rsidRPr="008D65BC">
              <w:rPr>
                <w:rStyle w:val="-"/>
                <w:noProof/>
                <w:rPrChange w:id="1254" w:author="mpountou" w:date="2021-02-14T19:28:00Z">
                  <w:rPr>
                    <w:rStyle w:val="-"/>
                    <w:noProof/>
                  </w:rPr>
                </w:rPrChange>
              </w:rPr>
              <w:fldChar w:fldCharType="begin"/>
            </w:r>
            <w:r w:rsidRPr="008D65BC">
              <w:rPr>
                <w:rStyle w:val="-"/>
                <w:noProof/>
                <w:rPrChange w:id="1255" w:author="mpountou" w:date="2021-02-14T19:28:00Z">
                  <w:rPr>
                    <w:rStyle w:val="-"/>
                    <w:noProof/>
                  </w:rPr>
                </w:rPrChange>
              </w:rPr>
              <w:instrText xml:space="preserve"> </w:instrText>
            </w:r>
            <w:r w:rsidRPr="008D65BC">
              <w:rPr>
                <w:noProof/>
                <w:rPrChange w:id="1256" w:author="mpountou" w:date="2021-02-14T19:28:00Z">
                  <w:rPr>
                    <w:noProof/>
                  </w:rPr>
                </w:rPrChange>
              </w:rPr>
              <w:instrText>HYPERLINK \l "_Toc64223421"</w:instrText>
            </w:r>
            <w:r w:rsidRPr="008D65BC">
              <w:rPr>
                <w:rStyle w:val="-"/>
                <w:noProof/>
                <w:rPrChange w:id="1257" w:author="mpountou" w:date="2021-02-14T19:28:00Z">
                  <w:rPr>
                    <w:rStyle w:val="-"/>
                    <w:noProof/>
                  </w:rPr>
                </w:rPrChange>
              </w:rPr>
              <w:instrText xml:space="preserve"> </w:instrText>
            </w:r>
            <w:r w:rsidRPr="008D65BC">
              <w:rPr>
                <w:rStyle w:val="-"/>
                <w:noProof/>
                <w:rPrChange w:id="1258" w:author="mpountou" w:date="2021-02-14T19:28:00Z">
                  <w:rPr>
                    <w:rStyle w:val="-"/>
                    <w:noProof/>
                  </w:rPr>
                </w:rPrChange>
              </w:rPr>
            </w:r>
            <w:r w:rsidRPr="008D65BC">
              <w:rPr>
                <w:rStyle w:val="-"/>
                <w:noProof/>
                <w:rPrChange w:id="1259" w:author="mpountou" w:date="2021-02-14T19:28:00Z">
                  <w:rPr>
                    <w:rStyle w:val="-"/>
                    <w:noProof/>
                  </w:rPr>
                </w:rPrChange>
              </w:rPr>
              <w:fldChar w:fldCharType="separate"/>
            </w:r>
            <w:r w:rsidRPr="008D65BC">
              <w:rPr>
                <w:rStyle w:val="-"/>
                <w:bCs/>
                <w:noProof/>
                <w:rPrChange w:id="1260" w:author="mpountou" w:date="2021-02-14T19:28:00Z">
                  <w:rPr>
                    <w:rStyle w:val="-"/>
                    <w:b/>
                    <w:bCs/>
                    <w:noProof/>
                  </w:rPr>
                </w:rPrChange>
              </w:rPr>
              <w:t>3.6.2.2</w:t>
            </w:r>
            <w:r w:rsidRPr="008D65BC">
              <w:rPr>
                <w:rFonts w:asciiTheme="minorHAnsi" w:eastAsiaTheme="minorEastAsia" w:hAnsiTheme="minorHAnsi" w:cstheme="minorBidi"/>
                <w:noProof/>
                <w:szCs w:val="22"/>
                <w:lang w:eastAsia="el-GR"/>
                <w:rPrChange w:id="1261"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262" w:author="mpountou" w:date="2021-02-14T19:28:00Z">
                  <w:rPr>
                    <w:rStyle w:val="-"/>
                    <w:b/>
                    <w:bCs/>
                    <w:noProof/>
                  </w:rPr>
                </w:rPrChange>
              </w:rPr>
              <w:t>Αρχιτεκτονική Νευρωνικού Δικτύου</w:t>
            </w:r>
            <w:r w:rsidRPr="008D65BC">
              <w:rPr>
                <w:noProof/>
                <w:webHidden/>
                <w:rPrChange w:id="1263" w:author="mpountou" w:date="2021-02-14T19:28:00Z">
                  <w:rPr>
                    <w:noProof/>
                    <w:webHidden/>
                  </w:rPr>
                </w:rPrChange>
              </w:rPr>
              <w:tab/>
            </w:r>
            <w:r w:rsidRPr="008D65BC">
              <w:rPr>
                <w:noProof/>
                <w:webHidden/>
                <w:rPrChange w:id="1264" w:author="mpountou" w:date="2021-02-14T19:28:00Z">
                  <w:rPr>
                    <w:noProof/>
                    <w:webHidden/>
                  </w:rPr>
                </w:rPrChange>
              </w:rPr>
              <w:fldChar w:fldCharType="begin"/>
            </w:r>
            <w:r w:rsidRPr="008D65BC">
              <w:rPr>
                <w:noProof/>
                <w:webHidden/>
                <w:rPrChange w:id="1265" w:author="mpountou" w:date="2021-02-14T19:28:00Z">
                  <w:rPr>
                    <w:noProof/>
                    <w:webHidden/>
                  </w:rPr>
                </w:rPrChange>
              </w:rPr>
              <w:instrText xml:space="preserve"> PAGEREF _Toc64223421 \h </w:instrText>
            </w:r>
            <w:r w:rsidRPr="008D65BC">
              <w:rPr>
                <w:noProof/>
                <w:webHidden/>
                <w:rPrChange w:id="1266" w:author="mpountou" w:date="2021-02-14T19:28:00Z">
                  <w:rPr>
                    <w:noProof/>
                    <w:webHidden/>
                  </w:rPr>
                </w:rPrChange>
              </w:rPr>
            </w:r>
          </w:ins>
          <w:r w:rsidRPr="008D65BC">
            <w:rPr>
              <w:noProof/>
              <w:webHidden/>
              <w:rPrChange w:id="1267" w:author="mpountou" w:date="2021-02-14T19:28:00Z">
                <w:rPr>
                  <w:noProof/>
                  <w:webHidden/>
                </w:rPr>
              </w:rPrChange>
            </w:rPr>
            <w:fldChar w:fldCharType="separate"/>
          </w:r>
          <w:ins w:id="1268" w:author="mpountou" w:date="2021-02-14T19:26:00Z">
            <w:r w:rsidRPr="008D65BC">
              <w:rPr>
                <w:noProof/>
                <w:webHidden/>
                <w:rPrChange w:id="1269" w:author="mpountou" w:date="2021-02-14T19:28:00Z">
                  <w:rPr>
                    <w:noProof/>
                    <w:webHidden/>
                  </w:rPr>
                </w:rPrChange>
              </w:rPr>
              <w:t>38</w:t>
            </w:r>
            <w:r w:rsidRPr="008D65BC">
              <w:rPr>
                <w:noProof/>
                <w:webHidden/>
                <w:rPrChange w:id="1270" w:author="mpountou" w:date="2021-02-14T19:28:00Z">
                  <w:rPr>
                    <w:noProof/>
                    <w:webHidden/>
                  </w:rPr>
                </w:rPrChange>
              </w:rPr>
              <w:fldChar w:fldCharType="end"/>
            </w:r>
            <w:r w:rsidRPr="008D65BC">
              <w:rPr>
                <w:rStyle w:val="-"/>
                <w:noProof/>
                <w:rPrChange w:id="1271" w:author="mpountou" w:date="2021-02-14T19:28:00Z">
                  <w:rPr>
                    <w:rStyle w:val="-"/>
                    <w:noProof/>
                  </w:rPr>
                </w:rPrChange>
              </w:rPr>
              <w:fldChar w:fldCharType="end"/>
            </w:r>
          </w:ins>
        </w:p>
        <w:p w14:paraId="7BC6AF46" w14:textId="426FCB81" w:rsidR="000D2B64" w:rsidRDefault="000D2B64">
          <w:pPr>
            <w:pStyle w:val="10"/>
            <w:tabs>
              <w:tab w:val="left" w:pos="480"/>
              <w:tab w:val="right" w:leader="dot" w:pos="8296"/>
            </w:tabs>
            <w:rPr>
              <w:ins w:id="1272" w:author="mpountou" w:date="2021-02-14T19:26:00Z"/>
              <w:rFonts w:asciiTheme="minorHAnsi" w:eastAsiaTheme="minorEastAsia" w:hAnsiTheme="minorHAnsi" w:cstheme="minorBidi"/>
              <w:noProof/>
              <w:szCs w:val="22"/>
              <w:lang w:eastAsia="el-GR"/>
            </w:rPr>
          </w:pPr>
          <w:ins w:id="1273" w:author="mpountou" w:date="2021-02-14T19:26:00Z">
            <w:r w:rsidRPr="009507A7">
              <w:rPr>
                <w:rStyle w:val="-"/>
                <w:noProof/>
              </w:rPr>
              <w:fldChar w:fldCharType="begin"/>
            </w:r>
            <w:r w:rsidRPr="009507A7">
              <w:rPr>
                <w:rStyle w:val="-"/>
                <w:noProof/>
              </w:rPr>
              <w:instrText xml:space="preserve"> </w:instrText>
            </w:r>
            <w:r>
              <w:rPr>
                <w:noProof/>
              </w:rPr>
              <w:instrText>HYPERLINK \l "_Toc64223422"</w:instrText>
            </w:r>
            <w:r w:rsidRPr="009507A7">
              <w:rPr>
                <w:rStyle w:val="-"/>
                <w:noProof/>
              </w:rPr>
              <w:instrText xml:space="preserve"> </w:instrText>
            </w:r>
            <w:r w:rsidRPr="009507A7">
              <w:rPr>
                <w:rStyle w:val="-"/>
                <w:noProof/>
              </w:rPr>
            </w:r>
            <w:r w:rsidRPr="009507A7">
              <w:rPr>
                <w:rStyle w:val="-"/>
                <w:noProof/>
              </w:rPr>
              <w:fldChar w:fldCharType="separate"/>
            </w:r>
            <w:r w:rsidRPr="009507A7">
              <w:rPr>
                <w:rStyle w:val="-"/>
                <w:b/>
                <w:bCs/>
                <w:noProof/>
              </w:rPr>
              <w:t>4</w:t>
            </w:r>
            <w:r>
              <w:rPr>
                <w:rFonts w:asciiTheme="minorHAnsi" w:eastAsiaTheme="minorEastAsia" w:hAnsiTheme="minorHAnsi" w:cstheme="minorBidi"/>
                <w:noProof/>
                <w:szCs w:val="22"/>
                <w:lang w:eastAsia="el-GR"/>
              </w:rPr>
              <w:tab/>
            </w:r>
            <w:r w:rsidRPr="009507A7">
              <w:rPr>
                <w:rStyle w:val="-"/>
                <w:b/>
                <w:bCs/>
                <w:noProof/>
              </w:rPr>
              <w:t>Πειράματα και αποτελέσματα</w:t>
            </w:r>
            <w:r>
              <w:rPr>
                <w:noProof/>
                <w:webHidden/>
              </w:rPr>
              <w:tab/>
            </w:r>
            <w:r>
              <w:rPr>
                <w:noProof/>
                <w:webHidden/>
              </w:rPr>
              <w:fldChar w:fldCharType="begin"/>
            </w:r>
            <w:r>
              <w:rPr>
                <w:noProof/>
                <w:webHidden/>
              </w:rPr>
              <w:instrText xml:space="preserve"> PAGEREF _Toc64223422 \h </w:instrText>
            </w:r>
            <w:r>
              <w:rPr>
                <w:noProof/>
                <w:webHidden/>
              </w:rPr>
            </w:r>
          </w:ins>
          <w:r>
            <w:rPr>
              <w:noProof/>
              <w:webHidden/>
            </w:rPr>
            <w:fldChar w:fldCharType="separate"/>
          </w:r>
          <w:ins w:id="1274" w:author="mpountou" w:date="2021-02-14T19:26:00Z">
            <w:r>
              <w:rPr>
                <w:noProof/>
                <w:webHidden/>
              </w:rPr>
              <w:t>41</w:t>
            </w:r>
            <w:r>
              <w:rPr>
                <w:noProof/>
                <w:webHidden/>
              </w:rPr>
              <w:fldChar w:fldCharType="end"/>
            </w:r>
            <w:r w:rsidRPr="009507A7">
              <w:rPr>
                <w:rStyle w:val="-"/>
                <w:noProof/>
              </w:rPr>
              <w:fldChar w:fldCharType="end"/>
            </w:r>
          </w:ins>
        </w:p>
        <w:p w14:paraId="103F0FF6" w14:textId="05ADA245" w:rsidR="000D2B64" w:rsidRPr="008D65BC" w:rsidRDefault="000D2B64">
          <w:pPr>
            <w:pStyle w:val="20"/>
            <w:tabs>
              <w:tab w:val="left" w:pos="720"/>
              <w:tab w:val="right" w:leader="dot" w:pos="8296"/>
            </w:tabs>
            <w:rPr>
              <w:ins w:id="1275" w:author="mpountou" w:date="2021-02-14T19:26:00Z"/>
              <w:rFonts w:asciiTheme="minorHAnsi" w:eastAsiaTheme="minorEastAsia" w:hAnsiTheme="minorHAnsi" w:cstheme="minorBidi"/>
              <w:noProof/>
              <w:szCs w:val="22"/>
              <w:lang w:eastAsia="el-GR"/>
              <w:rPrChange w:id="1276" w:author="mpountou" w:date="2021-02-14T19:28:00Z">
                <w:rPr>
                  <w:ins w:id="1277" w:author="mpountou" w:date="2021-02-14T19:26:00Z"/>
                  <w:rFonts w:asciiTheme="minorHAnsi" w:eastAsiaTheme="minorEastAsia" w:hAnsiTheme="minorHAnsi" w:cstheme="minorBidi"/>
                  <w:noProof/>
                  <w:szCs w:val="22"/>
                  <w:lang w:eastAsia="el-GR"/>
                </w:rPr>
              </w:rPrChange>
            </w:rPr>
          </w:pPr>
          <w:ins w:id="1278" w:author="mpountou" w:date="2021-02-14T19:26:00Z">
            <w:r w:rsidRPr="008D65BC">
              <w:rPr>
                <w:rStyle w:val="-"/>
                <w:noProof/>
                <w:rPrChange w:id="1279" w:author="mpountou" w:date="2021-02-14T19:28:00Z">
                  <w:rPr>
                    <w:rStyle w:val="-"/>
                    <w:noProof/>
                  </w:rPr>
                </w:rPrChange>
              </w:rPr>
              <w:fldChar w:fldCharType="begin"/>
            </w:r>
            <w:r w:rsidRPr="008D65BC">
              <w:rPr>
                <w:rStyle w:val="-"/>
                <w:noProof/>
                <w:rPrChange w:id="1280" w:author="mpountou" w:date="2021-02-14T19:28:00Z">
                  <w:rPr>
                    <w:rStyle w:val="-"/>
                    <w:noProof/>
                  </w:rPr>
                </w:rPrChange>
              </w:rPr>
              <w:instrText xml:space="preserve"> </w:instrText>
            </w:r>
            <w:r w:rsidRPr="008D65BC">
              <w:rPr>
                <w:noProof/>
                <w:rPrChange w:id="1281" w:author="mpountou" w:date="2021-02-14T19:28:00Z">
                  <w:rPr>
                    <w:noProof/>
                  </w:rPr>
                </w:rPrChange>
              </w:rPr>
              <w:instrText>HYPERLINK \l "_Toc64223423"</w:instrText>
            </w:r>
            <w:r w:rsidRPr="008D65BC">
              <w:rPr>
                <w:rStyle w:val="-"/>
                <w:noProof/>
                <w:rPrChange w:id="1282" w:author="mpountou" w:date="2021-02-14T19:28:00Z">
                  <w:rPr>
                    <w:rStyle w:val="-"/>
                    <w:noProof/>
                  </w:rPr>
                </w:rPrChange>
              </w:rPr>
              <w:instrText xml:space="preserve"> </w:instrText>
            </w:r>
            <w:r w:rsidRPr="008D65BC">
              <w:rPr>
                <w:rStyle w:val="-"/>
                <w:noProof/>
                <w:rPrChange w:id="1283" w:author="mpountou" w:date="2021-02-14T19:28:00Z">
                  <w:rPr>
                    <w:rStyle w:val="-"/>
                    <w:noProof/>
                  </w:rPr>
                </w:rPrChange>
              </w:rPr>
            </w:r>
            <w:r w:rsidRPr="008D65BC">
              <w:rPr>
                <w:rStyle w:val="-"/>
                <w:noProof/>
                <w:rPrChange w:id="1284" w:author="mpountou" w:date="2021-02-14T19:28:00Z">
                  <w:rPr>
                    <w:rStyle w:val="-"/>
                    <w:noProof/>
                  </w:rPr>
                </w:rPrChange>
              </w:rPr>
              <w:fldChar w:fldCharType="separate"/>
            </w:r>
            <w:r w:rsidRPr="008D65BC">
              <w:rPr>
                <w:rStyle w:val="-"/>
                <w:bCs/>
                <w:noProof/>
                <w:rPrChange w:id="1285" w:author="mpountou" w:date="2021-02-14T19:28:00Z">
                  <w:rPr>
                    <w:rStyle w:val="-"/>
                    <w:b/>
                    <w:bCs/>
                    <w:noProof/>
                  </w:rPr>
                </w:rPrChange>
              </w:rPr>
              <w:t>4.1</w:t>
            </w:r>
            <w:r w:rsidRPr="008D65BC">
              <w:rPr>
                <w:rFonts w:asciiTheme="minorHAnsi" w:eastAsiaTheme="minorEastAsia" w:hAnsiTheme="minorHAnsi" w:cstheme="minorBidi"/>
                <w:noProof/>
                <w:szCs w:val="22"/>
                <w:lang w:eastAsia="el-GR"/>
                <w:rPrChange w:id="1286"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287" w:author="mpountou" w:date="2021-02-14T19:28:00Z">
                  <w:rPr>
                    <w:rStyle w:val="-"/>
                    <w:b/>
                    <w:bCs/>
                    <w:noProof/>
                  </w:rPr>
                </w:rPrChange>
              </w:rPr>
              <w:t>Διαχωρισμός δεδομένων</w:t>
            </w:r>
            <w:r w:rsidRPr="008D65BC">
              <w:rPr>
                <w:noProof/>
                <w:webHidden/>
                <w:rPrChange w:id="1288" w:author="mpountou" w:date="2021-02-14T19:28:00Z">
                  <w:rPr>
                    <w:noProof/>
                    <w:webHidden/>
                  </w:rPr>
                </w:rPrChange>
              </w:rPr>
              <w:tab/>
            </w:r>
            <w:r w:rsidRPr="008D65BC">
              <w:rPr>
                <w:noProof/>
                <w:webHidden/>
                <w:rPrChange w:id="1289" w:author="mpountou" w:date="2021-02-14T19:28:00Z">
                  <w:rPr>
                    <w:noProof/>
                    <w:webHidden/>
                  </w:rPr>
                </w:rPrChange>
              </w:rPr>
              <w:fldChar w:fldCharType="begin"/>
            </w:r>
            <w:r w:rsidRPr="008D65BC">
              <w:rPr>
                <w:noProof/>
                <w:webHidden/>
                <w:rPrChange w:id="1290" w:author="mpountou" w:date="2021-02-14T19:28:00Z">
                  <w:rPr>
                    <w:noProof/>
                    <w:webHidden/>
                  </w:rPr>
                </w:rPrChange>
              </w:rPr>
              <w:instrText xml:space="preserve"> PAGEREF _Toc64223423 \h </w:instrText>
            </w:r>
            <w:r w:rsidRPr="008D65BC">
              <w:rPr>
                <w:noProof/>
                <w:webHidden/>
                <w:rPrChange w:id="1291" w:author="mpountou" w:date="2021-02-14T19:28:00Z">
                  <w:rPr>
                    <w:noProof/>
                    <w:webHidden/>
                  </w:rPr>
                </w:rPrChange>
              </w:rPr>
            </w:r>
          </w:ins>
          <w:r w:rsidRPr="008D65BC">
            <w:rPr>
              <w:noProof/>
              <w:webHidden/>
              <w:rPrChange w:id="1292" w:author="mpountou" w:date="2021-02-14T19:28:00Z">
                <w:rPr>
                  <w:noProof/>
                  <w:webHidden/>
                </w:rPr>
              </w:rPrChange>
            </w:rPr>
            <w:fldChar w:fldCharType="separate"/>
          </w:r>
          <w:ins w:id="1293" w:author="mpountou" w:date="2021-02-14T19:26:00Z">
            <w:r w:rsidRPr="008D65BC">
              <w:rPr>
                <w:noProof/>
                <w:webHidden/>
                <w:rPrChange w:id="1294" w:author="mpountou" w:date="2021-02-14T19:28:00Z">
                  <w:rPr>
                    <w:noProof/>
                    <w:webHidden/>
                  </w:rPr>
                </w:rPrChange>
              </w:rPr>
              <w:t>41</w:t>
            </w:r>
            <w:r w:rsidRPr="008D65BC">
              <w:rPr>
                <w:noProof/>
                <w:webHidden/>
                <w:rPrChange w:id="1295" w:author="mpountou" w:date="2021-02-14T19:28:00Z">
                  <w:rPr>
                    <w:noProof/>
                    <w:webHidden/>
                  </w:rPr>
                </w:rPrChange>
              </w:rPr>
              <w:fldChar w:fldCharType="end"/>
            </w:r>
            <w:r w:rsidRPr="008D65BC">
              <w:rPr>
                <w:rStyle w:val="-"/>
                <w:noProof/>
                <w:rPrChange w:id="1296" w:author="mpountou" w:date="2021-02-14T19:28:00Z">
                  <w:rPr>
                    <w:rStyle w:val="-"/>
                    <w:noProof/>
                  </w:rPr>
                </w:rPrChange>
              </w:rPr>
              <w:fldChar w:fldCharType="end"/>
            </w:r>
          </w:ins>
        </w:p>
        <w:p w14:paraId="5E5409D6" w14:textId="7010CDE1" w:rsidR="000D2B64" w:rsidRPr="008D65BC" w:rsidRDefault="000D2B64">
          <w:pPr>
            <w:pStyle w:val="20"/>
            <w:tabs>
              <w:tab w:val="left" w:pos="960"/>
              <w:tab w:val="right" w:leader="dot" w:pos="8296"/>
            </w:tabs>
            <w:rPr>
              <w:ins w:id="1297" w:author="mpountou" w:date="2021-02-14T19:26:00Z"/>
              <w:rFonts w:asciiTheme="minorHAnsi" w:eastAsiaTheme="minorEastAsia" w:hAnsiTheme="minorHAnsi" w:cstheme="minorBidi"/>
              <w:noProof/>
              <w:szCs w:val="22"/>
              <w:lang w:eastAsia="el-GR"/>
              <w:rPrChange w:id="1298" w:author="mpountou" w:date="2021-02-14T19:28:00Z">
                <w:rPr>
                  <w:ins w:id="1299" w:author="mpountou" w:date="2021-02-14T19:26:00Z"/>
                  <w:rFonts w:asciiTheme="minorHAnsi" w:eastAsiaTheme="minorEastAsia" w:hAnsiTheme="minorHAnsi" w:cstheme="minorBidi"/>
                  <w:noProof/>
                  <w:szCs w:val="22"/>
                  <w:lang w:eastAsia="el-GR"/>
                </w:rPr>
              </w:rPrChange>
            </w:rPr>
          </w:pPr>
          <w:ins w:id="1300" w:author="mpountou" w:date="2021-02-14T19:26:00Z">
            <w:r w:rsidRPr="008D65BC">
              <w:rPr>
                <w:rStyle w:val="-"/>
                <w:noProof/>
                <w:rPrChange w:id="1301" w:author="mpountou" w:date="2021-02-14T19:28:00Z">
                  <w:rPr>
                    <w:rStyle w:val="-"/>
                    <w:noProof/>
                  </w:rPr>
                </w:rPrChange>
              </w:rPr>
              <w:fldChar w:fldCharType="begin"/>
            </w:r>
            <w:r w:rsidRPr="008D65BC">
              <w:rPr>
                <w:rStyle w:val="-"/>
                <w:noProof/>
                <w:rPrChange w:id="1302" w:author="mpountou" w:date="2021-02-14T19:28:00Z">
                  <w:rPr>
                    <w:rStyle w:val="-"/>
                    <w:noProof/>
                  </w:rPr>
                </w:rPrChange>
              </w:rPr>
              <w:instrText xml:space="preserve"> </w:instrText>
            </w:r>
            <w:r w:rsidRPr="008D65BC">
              <w:rPr>
                <w:noProof/>
                <w:rPrChange w:id="1303" w:author="mpountou" w:date="2021-02-14T19:28:00Z">
                  <w:rPr>
                    <w:noProof/>
                  </w:rPr>
                </w:rPrChange>
              </w:rPr>
              <w:instrText>HYPERLINK \l "_Toc64223424"</w:instrText>
            </w:r>
            <w:r w:rsidRPr="008D65BC">
              <w:rPr>
                <w:rStyle w:val="-"/>
                <w:noProof/>
                <w:rPrChange w:id="1304" w:author="mpountou" w:date="2021-02-14T19:28:00Z">
                  <w:rPr>
                    <w:rStyle w:val="-"/>
                    <w:noProof/>
                  </w:rPr>
                </w:rPrChange>
              </w:rPr>
              <w:instrText xml:space="preserve"> </w:instrText>
            </w:r>
            <w:r w:rsidRPr="008D65BC">
              <w:rPr>
                <w:rStyle w:val="-"/>
                <w:noProof/>
                <w:rPrChange w:id="1305" w:author="mpountou" w:date="2021-02-14T19:28:00Z">
                  <w:rPr>
                    <w:rStyle w:val="-"/>
                    <w:noProof/>
                  </w:rPr>
                </w:rPrChange>
              </w:rPr>
            </w:r>
            <w:r w:rsidRPr="008D65BC">
              <w:rPr>
                <w:rStyle w:val="-"/>
                <w:noProof/>
                <w:rPrChange w:id="1306" w:author="mpountou" w:date="2021-02-14T19:28:00Z">
                  <w:rPr>
                    <w:rStyle w:val="-"/>
                    <w:noProof/>
                  </w:rPr>
                </w:rPrChange>
              </w:rPr>
              <w:fldChar w:fldCharType="separate"/>
            </w:r>
            <w:r w:rsidRPr="008D65BC">
              <w:rPr>
                <w:rStyle w:val="-"/>
                <w:noProof/>
                <w:rPrChange w:id="1307" w:author="mpountou" w:date="2021-02-14T19:28:00Z">
                  <w:rPr>
                    <w:rStyle w:val="-"/>
                    <w:b/>
                    <w:noProof/>
                  </w:rPr>
                </w:rPrChange>
              </w:rPr>
              <w:t>4.2</w:t>
            </w:r>
            <w:r w:rsidRPr="008D65BC">
              <w:rPr>
                <w:rFonts w:asciiTheme="minorHAnsi" w:eastAsiaTheme="minorEastAsia" w:hAnsiTheme="minorHAnsi" w:cstheme="minorBidi"/>
                <w:noProof/>
                <w:szCs w:val="22"/>
                <w:lang w:eastAsia="el-GR"/>
                <w:rPrChange w:id="1308" w:author="mpountou" w:date="2021-02-14T19:28:00Z">
                  <w:rPr>
                    <w:rFonts w:asciiTheme="minorHAnsi" w:eastAsiaTheme="minorEastAsia" w:hAnsiTheme="minorHAnsi" w:cstheme="minorBidi"/>
                    <w:noProof/>
                    <w:szCs w:val="22"/>
                    <w:lang w:eastAsia="el-GR"/>
                  </w:rPr>
                </w:rPrChange>
              </w:rPr>
              <w:tab/>
            </w:r>
            <w:r w:rsidRPr="008D65BC">
              <w:rPr>
                <w:rStyle w:val="-"/>
                <w:noProof/>
                <w:rPrChange w:id="1309" w:author="mpountou" w:date="2021-02-14T19:28:00Z">
                  <w:rPr>
                    <w:rStyle w:val="-"/>
                    <w:b/>
                    <w:noProof/>
                  </w:rPr>
                </w:rPrChange>
              </w:rPr>
              <w:t>Σύνολα δεδομένων</w:t>
            </w:r>
            <w:r w:rsidRPr="008D65BC">
              <w:rPr>
                <w:noProof/>
                <w:webHidden/>
                <w:rPrChange w:id="1310" w:author="mpountou" w:date="2021-02-14T19:28:00Z">
                  <w:rPr>
                    <w:noProof/>
                    <w:webHidden/>
                  </w:rPr>
                </w:rPrChange>
              </w:rPr>
              <w:tab/>
            </w:r>
            <w:r w:rsidRPr="008D65BC">
              <w:rPr>
                <w:noProof/>
                <w:webHidden/>
                <w:rPrChange w:id="1311" w:author="mpountou" w:date="2021-02-14T19:28:00Z">
                  <w:rPr>
                    <w:noProof/>
                    <w:webHidden/>
                  </w:rPr>
                </w:rPrChange>
              </w:rPr>
              <w:fldChar w:fldCharType="begin"/>
            </w:r>
            <w:r w:rsidRPr="008D65BC">
              <w:rPr>
                <w:noProof/>
                <w:webHidden/>
                <w:rPrChange w:id="1312" w:author="mpountou" w:date="2021-02-14T19:28:00Z">
                  <w:rPr>
                    <w:noProof/>
                    <w:webHidden/>
                  </w:rPr>
                </w:rPrChange>
              </w:rPr>
              <w:instrText xml:space="preserve"> PAGEREF _Toc64223424 \h </w:instrText>
            </w:r>
            <w:r w:rsidRPr="008D65BC">
              <w:rPr>
                <w:noProof/>
                <w:webHidden/>
                <w:rPrChange w:id="1313" w:author="mpountou" w:date="2021-02-14T19:28:00Z">
                  <w:rPr>
                    <w:noProof/>
                    <w:webHidden/>
                  </w:rPr>
                </w:rPrChange>
              </w:rPr>
            </w:r>
          </w:ins>
          <w:r w:rsidRPr="008D65BC">
            <w:rPr>
              <w:noProof/>
              <w:webHidden/>
              <w:rPrChange w:id="1314" w:author="mpountou" w:date="2021-02-14T19:28:00Z">
                <w:rPr>
                  <w:noProof/>
                  <w:webHidden/>
                </w:rPr>
              </w:rPrChange>
            </w:rPr>
            <w:fldChar w:fldCharType="separate"/>
          </w:r>
          <w:ins w:id="1315" w:author="mpountou" w:date="2021-02-14T19:26:00Z">
            <w:r w:rsidRPr="008D65BC">
              <w:rPr>
                <w:noProof/>
                <w:webHidden/>
                <w:rPrChange w:id="1316" w:author="mpountou" w:date="2021-02-14T19:28:00Z">
                  <w:rPr>
                    <w:noProof/>
                    <w:webHidden/>
                  </w:rPr>
                </w:rPrChange>
              </w:rPr>
              <w:t>42</w:t>
            </w:r>
            <w:r w:rsidRPr="008D65BC">
              <w:rPr>
                <w:noProof/>
                <w:webHidden/>
                <w:rPrChange w:id="1317" w:author="mpountou" w:date="2021-02-14T19:28:00Z">
                  <w:rPr>
                    <w:noProof/>
                    <w:webHidden/>
                  </w:rPr>
                </w:rPrChange>
              </w:rPr>
              <w:fldChar w:fldCharType="end"/>
            </w:r>
            <w:r w:rsidRPr="008D65BC">
              <w:rPr>
                <w:rStyle w:val="-"/>
                <w:noProof/>
                <w:rPrChange w:id="1318" w:author="mpountou" w:date="2021-02-14T19:28:00Z">
                  <w:rPr>
                    <w:rStyle w:val="-"/>
                    <w:noProof/>
                  </w:rPr>
                </w:rPrChange>
              </w:rPr>
              <w:fldChar w:fldCharType="end"/>
            </w:r>
          </w:ins>
        </w:p>
        <w:p w14:paraId="590A3CCB" w14:textId="75689621" w:rsidR="000D2B64" w:rsidRPr="008D65BC" w:rsidRDefault="000D2B64">
          <w:pPr>
            <w:pStyle w:val="20"/>
            <w:tabs>
              <w:tab w:val="left" w:pos="960"/>
              <w:tab w:val="right" w:leader="dot" w:pos="8296"/>
            </w:tabs>
            <w:rPr>
              <w:ins w:id="1319" w:author="mpountou" w:date="2021-02-14T19:26:00Z"/>
              <w:rFonts w:asciiTheme="minorHAnsi" w:eastAsiaTheme="minorEastAsia" w:hAnsiTheme="minorHAnsi" w:cstheme="minorBidi"/>
              <w:noProof/>
              <w:szCs w:val="22"/>
              <w:lang w:eastAsia="el-GR"/>
              <w:rPrChange w:id="1320" w:author="mpountou" w:date="2021-02-14T19:28:00Z">
                <w:rPr>
                  <w:ins w:id="1321" w:author="mpountou" w:date="2021-02-14T19:26:00Z"/>
                  <w:rFonts w:asciiTheme="minorHAnsi" w:eastAsiaTheme="minorEastAsia" w:hAnsiTheme="minorHAnsi" w:cstheme="minorBidi"/>
                  <w:noProof/>
                  <w:szCs w:val="22"/>
                  <w:lang w:eastAsia="el-GR"/>
                </w:rPr>
              </w:rPrChange>
            </w:rPr>
          </w:pPr>
          <w:ins w:id="1322" w:author="mpountou" w:date="2021-02-14T19:26:00Z">
            <w:r w:rsidRPr="008D65BC">
              <w:rPr>
                <w:rStyle w:val="-"/>
                <w:noProof/>
                <w:rPrChange w:id="1323" w:author="mpountou" w:date="2021-02-14T19:28:00Z">
                  <w:rPr>
                    <w:rStyle w:val="-"/>
                    <w:noProof/>
                  </w:rPr>
                </w:rPrChange>
              </w:rPr>
              <w:fldChar w:fldCharType="begin"/>
            </w:r>
            <w:r w:rsidRPr="008D65BC">
              <w:rPr>
                <w:rStyle w:val="-"/>
                <w:noProof/>
                <w:rPrChange w:id="1324" w:author="mpountou" w:date="2021-02-14T19:28:00Z">
                  <w:rPr>
                    <w:rStyle w:val="-"/>
                    <w:noProof/>
                  </w:rPr>
                </w:rPrChange>
              </w:rPr>
              <w:instrText xml:space="preserve"> </w:instrText>
            </w:r>
            <w:r w:rsidRPr="008D65BC">
              <w:rPr>
                <w:noProof/>
                <w:rPrChange w:id="1325" w:author="mpountou" w:date="2021-02-14T19:28:00Z">
                  <w:rPr>
                    <w:noProof/>
                  </w:rPr>
                </w:rPrChange>
              </w:rPr>
              <w:instrText>HYPERLINK \l "_Toc64223425"</w:instrText>
            </w:r>
            <w:r w:rsidRPr="008D65BC">
              <w:rPr>
                <w:rStyle w:val="-"/>
                <w:noProof/>
                <w:rPrChange w:id="1326" w:author="mpountou" w:date="2021-02-14T19:28:00Z">
                  <w:rPr>
                    <w:rStyle w:val="-"/>
                    <w:noProof/>
                  </w:rPr>
                </w:rPrChange>
              </w:rPr>
              <w:instrText xml:space="preserve"> </w:instrText>
            </w:r>
            <w:r w:rsidRPr="008D65BC">
              <w:rPr>
                <w:rStyle w:val="-"/>
                <w:noProof/>
                <w:rPrChange w:id="1327" w:author="mpountou" w:date="2021-02-14T19:28:00Z">
                  <w:rPr>
                    <w:rStyle w:val="-"/>
                    <w:noProof/>
                  </w:rPr>
                </w:rPrChange>
              </w:rPr>
            </w:r>
            <w:r w:rsidRPr="008D65BC">
              <w:rPr>
                <w:rStyle w:val="-"/>
                <w:noProof/>
                <w:rPrChange w:id="1328" w:author="mpountou" w:date="2021-02-14T19:28:00Z">
                  <w:rPr>
                    <w:rStyle w:val="-"/>
                    <w:noProof/>
                  </w:rPr>
                </w:rPrChange>
              </w:rPr>
              <w:fldChar w:fldCharType="separate"/>
            </w:r>
            <w:r w:rsidRPr="008D65BC">
              <w:rPr>
                <w:rStyle w:val="-"/>
                <w:bCs/>
                <w:noProof/>
                <w:rPrChange w:id="1329" w:author="mpountou" w:date="2021-02-14T19:28:00Z">
                  <w:rPr>
                    <w:rStyle w:val="-"/>
                    <w:b/>
                    <w:bCs/>
                    <w:noProof/>
                  </w:rPr>
                </w:rPrChange>
              </w:rPr>
              <w:t>4.3</w:t>
            </w:r>
            <w:r w:rsidRPr="008D65BC">
              <w:rPr>
                <w:rFonts w:asciiTheme="minorHAnsi" w:eastAsiaTheme="minorEastAsia" w:hAnsiTheme="minorHAnsi" w:cstheme="minorBidi"/>
                <w:noProof/>
                <w:szCs w:val="22"/>
                <w:lang w:eastAsia="el-GR"/>
                <w:rPrChange w:id="1330"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331" w:author="mpountou" w:date="2021-02-14T19:28:00Z">
                  <w:rPr>
                    <w:rStyle w:val="-"/>
                    <w:b/>
                    <w:bCs/>
                    <w:noProof/>
                  </w:rPr>
                </w:rPrChange>
              </w:rPr>
              <w:t>Μετρικές Αξιολόγησης</w:t>
            </w:r>
            <w:r w:rsidRPr="008D65BC">
              <w:rPr>
                <w:noProof/>
                <w:webHidden/>
                <w:rPrChange w:id="1332" w:author="mpountou" w:date="2021-02-14T19:28:00Z">
                  <w:rPr>
                    <w:noProof/>
                    <w:webHidden/>
                  </w:rPr>
                </w:rPrChange>
              </w:rPr>
              <w:tab/>
            </w:r>
            <w:r w:rsidRPr="008D65BC">
              <w:rPr>
                <w:noProof/>
                <w:webHidden/>
                <w:rPrChange w:id="1333" w:author="mpountou" w:date="2021-02-14T19:28:00Z">
                  <w:rPr>
                    <w:noProof/>
                    <w:webHidden/>
                  </w:rPr>
                </w:rPrChange>
              </w:rPr>
              <w:fldChar w:fldCharType="begin"/>
            </w:r>
            <w:r w:rsidRPr="008D65BC">
              <w:rPr>
                <w:noProof/>
                <w:webHidden/>
                <w:rPrChange w:id="1334" w:author="mpountou" w:date="2021-02-14T19:28:00Z">
                  <w:rPr>
                    <w:noProof/>
                    <w:webHidden/>
                  </w:rPr>
                </w:rPrChange>
              </w:rPr>
              <w:instrText xml:space="preserve"> PAGEREF _Toc64223425 \h </w:instrText>
            </w:r>
            <w:r w:rsidRPr="008D65BC">
              <w:rPr>
                <w:noProof/>
                <w:webHidden/>
                <w:rPrChange w:id="1335" w:author="mpountou" w:date="2021-02-14T19:28:00Z">
                  <w:rPr>
                    <w:noProof/>
                    <w:webHidden/>
                  </w:rPr>
                </w:rPrChange>
              </w:rPr>
            </w:r>
          </w:ins>
          <w:r w:rsidRPr="008D65BC">
            <w:rPr>
              <w:noProof/>
              <w:webHidden/>
              <w:rPrChange w:id="1336" w:author="mpountou" w:date="2021-02-14T19:28:00Z">
                <w:rPr>
                  <w:noProof/>
                  <w:webHidden/>
                </w:rPr>
              </w:rPrChange>
            </w:rPr>
            <w:fldChar w:fldCharType="separate"/>
          </w:r>
          <w:ins w:id="1337" w:author="mpountou" w:date="2021-02-14T19:26:00Z">
            <w:r w:rsidRPr="008D65BC">
              <w:rPr>
                <w:noProof/>
                <w:webHidden/>
                <w:rPrChange w:id="1338" w:author="mpountou" w:date="2021-02-14T19:28:00Z">
                  <w:rPr>
                    <w:noProof/>
                    <w:webHidden/>
                  </w:rPr>
                </w:rPrChange>
              </w:rPr>
              <w:t>43</w:t>
            </w:r>
            <w:r w:rsidRPr="008D65BC">
              <w:rPr>
                <w:noProof/>
                <w:webHidden/>
                <w:rPrChange w:id="1339" w:author="mpountou" w:date="2021-02-14T19:28:00Z">
                  <w:rPr>
                    <w:noProof/>
                    <w:webHidden/>
                  </w:rPr>
                </w:rPrChange>
              </w:rPr>
              <w:fldChar w:fldCharType="end"/>
            </w:r>
            <w:r w:rsidRPr="008D65BC">
              <w:rPr>
                <w:rStyle w:val="-"/>
                <w:noProof/>
                <w:rPrChange w:id="1340" w:author="mpountou" w:date="2021-02-14T19:28:00Z">
                  <w:rPr>
                    <w:rStyle w:val="-"/>
                    <w:noProof/>
                  </w:rPr>
                </w:rPrChange>
              </w:rPr>
              <w:fldChar w:fldCharType="end"/>
            </w:r>
          </w:ins>
        </w:p>
        <w:p w14:paraId="78CB20B8" w14:textId="4CBE3E2E" w:rsidR="000D2B64" w:rsidRPr="008D65BC" w:rsidRDefault="000D2B64">
          <w:pPr>
            <w:pStyle w:val="30"/>
            <w:tabs>
              <w:tab w:val="left" w:pos="1320"/>
              <w:tab w:val="right" w:leader="dot" w:pos="8296"/>
            </w:tabs>
            <w:rPr>
              <w:ins w:id="1341" w:author="mpountou" w:date="2021-02-14T19:26:00Z"/>
              <w:rFonts w:asciiTheme="minorHAnsi" w:eastAsiaTheme="minorEastAsia" w:hAnsiTheme="minorHAnsi" w:cstheme="minorBidi"/>
              <w:noProof/>
              <w:szCs w:val="22"/>
              <w:lang w:eastAsia="el-GR"/>
              <w:rPrChange w:id="1342" w:author="mpountou" w:date="2021-02-14T19:28:00Z">
                <w:rPr>
                  <w:ins w:id="1343" w:author="mpountou" w:date="2021-02-14T19:26:00Z"/>
                  <w:rFonts w:asciiTheme="minorHAnsi" w:eastAsiaTheme="minorEastAsia" w:hAnsiTheme="minorHAnsi" w:cstheme="minorBidi"/>
                  <w:noProof/>
                  <w:szCs w:val="22"/>
                  <w:lang w:eastAsia="el-GR"/>
                </w:rPr>
              </w:rPrChange>
            </w:rPr>
          </w:pPr>
          <w:ins w:id="1344" w:author="mpountou" w:date="2021-02-14T19:26:00Z">
            <w:r w:rsidRPr="008D65BC">
              <w:rPr>
                <w:rStyle w:val="-"/>
                <w:noProof/>
                <w:rPrChange w:id="1345" w:author="mpountou" w:date="2021-02-14T19:28:00Z">
                  <w:rPr>
                    <w:rStyle w:val="-"/>
                    <w:noProof/>
                  </w:rPr>
                </w:rPrChange>
              </w:rPr>
              <w:fldChar w:fldCharType="begin"/>
            </w:r>
            <w:r w:rsidRPr="008D65BC">
              <w:rPr>
                <w:rStyle w:val="-"/>
                <w:noProof/>
                <w:rPrChange w:id="1346" w:author="mpountou" w:date="2021-02-14T19:28:00Z">
                  <w:rPr>
                    <w:rStyle w:val="-"/>
                    <w:noProof/>
                  </w:rPr>
                </w:rPrChange>
              </w:rPr>
              <w:instrText xml:space="preserve"> </w:instrText>
            </w:r>
            <w:r w:rsidRPr="008D65BC">
              <w:rPr>
                <w:noProof/>
                <w:rPrChange w:id="1347" w:author="mpountou" w:date="2021-02-14T19:28:00Z">
                  <w:rPr>
                    <w:noProof/>
                  </w:rPr>
                </w:rPrChange>
              </w:rPr>
              <w:instrText>HYPERLINK \l "_Toc64223426"</w:instrText>
            </w:r>
            <w:r w:rsidRPr="008D65BC">
              <w:rPr>
                <w:rStyle w:val="-"/>
                <w:noProof/>
                <w:rPrChange w:id="1348" w:author="mpountou" w:date="2021-02-14T19:28:00Z">
                  <w:rPr>
                    <w:rStyle w:val="-"/>
                    <w:noProof/>
                  </w:rPr>
                </w:rPrChange>
              </w:rPr>
              <w:instrText xml:space="preserve"> </w:instrText>
            </w:r>
            <w:r w:rsidRPr="008D65BC">
              <w:rPr>
                <w:rStyle w:val="-"/>
                <w:noProof/>
                <w:rPrChange w:id="1349" w:author="mpountou" w:date="2021-02-14T19:28:00Z">
                  <w:rPr>
                    <w:rStyle w:val="-"/>
                    <w:noProof/>
                  </w:rPr>
                </w:rPrChange>
              </w:rPr>
            </w:r>
            <w:r w:rsidRPr="008D65BC">
              <w:rPr>
                <w:rStyle w:val="-"/>
                <w:noProof/>
                <w:rPrChange w:id="1350" w:author="mpountou" w:date="2021-02-14T19:28:00Z">
                  <w:rPr>
                    <w:rStyle w:val="-"/>
                    <w:noProof/>
                  </w:rPr>
                </w:rPrChange>
              </w:rPr>
              <w:fldChar w:fldCharType="separate"/>
            </w:r>
            <w:r w:rsidRPr="008D65BC">
              <w:rPr>
                <w:rStyle w:val="-"/>
                <w:bCs/>
                <w:noProof/>
                <w:lang w:val="en-US"/>
                <w:rPrChange w:id="1351" w:author="mpountou" w:date="2021-02-14T19:28:00Z">
                  <w:rPr>
                    <w:rStyle w:val="-"/>
                    <w:b/>
                    <w:bCs/>
                    <w:noProof/>
                    <w:lang w:val="en-US"/>
                  </w:rPr>
                </w:rPrChange>
              </w:rPr>
              <w:t>4.3.1</w:t>
            </w:r>
            <w:r w:rsidRPr="008D65BC">
              <w:rPr>
                <w:rFonts w:asciiTheme="minorHAnsi" w:eastAsiaTheme="minorEastAsia" w:hAnsiTheme="minorHAnsi" w:cstheme="minorBidi"/>
                <w:noProof/>
                <w:szCs w:val="22"/>
                <w:lang w:eastAsia="el-GR"/>
                <w:rPrChange w:id="1352"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353" w:author="mpountou" w:date="2021-02-14T19:28:00Z">
                  <w:rPr>
                    <w:rStyle w:val="-"/>
                    <w:b/>
                    <w:bCs/>
                    <w:noProof/>
                    <w:lang w:val="en-US"/>
                  </w:rPr>
                </w:rPrChange>
              </w:rPr>
              <w:t xml:space="preserve">Accuracy, Recall, Precision </w:t>
            </w:r>
            <w:r w:rsidRPr="008D65BC">
              <w:rPr>
                <w:rStyle w:val="-"/>
                <w:bCs/>
                <w:noProof/>
                <w:rPrChange w:id="1354" w:author="mpountou" w:date="2021-02-14T19:28:00Z">
                  <w:rPr>
                    <w:rStyle w:val="-"/>
                    <w:b/>
                    <w:bCs/>
                    <w:noProof/>
                  </w:rPr>
                </w:rPrChange>
              </w:rPr>
              <w:t>και</w:t>
            </w:r>
            <w:r w:rsidRPr="008D65BC">
              <w:rPr>
                <w:rStyle w:val="-"/>
                <w:bCs/>
                <w:noProof/>
                <w:lang w:val="en-US"/>
                <w:rPrChange w:id="1355" w:author="mpountou" w:date="2021-02-14T19:28:00Z">
                  <w:rPr>
                    <w:rStyle w:val="-"/>
                    <w:b/>
                    <w:bCs/>
                    <w:noProof/>
                    <w:lang w:val="en-US"/>
                  </w:rPr>
                </w:rPrChange>
              </w:rPr>
              <w:t xml:space="preserve"> f1_score</w:t>
            </w:r>
            <w:r w:rsidRPr="008D65BC">
              <w:rPr>
                <w:noProof/>
                <w:webHidden/>
                <w:rPrChange w:id="1356" w:author="mpountou" w:date="2021-02-14T19:28:00Z">
                  <w:rPr>
                    <w:noProof/>
                    <w:webHidden/>
                  </w:rPr>
                </w:rPrChange>
              </w:rPr>
              <w:tab/>
            </w:r>
            <w:r w:rsidRPr="008D65BC">
              <w:rPr>
                <w:noProof/>
                <w:webHidden/>
                <w:rPrChange w:id="1357" w:author="mpountou" w:date="2021-02-14T19:28:00Z">
                  <w:rPr>
                    <w:noProof/>
                    <w:webHidden/>
                  </w:rPr>
                </w:rPrChange>
              </w:rPr>
              <w:fldChar w:fldCharType="begin"/>
            </w:r>
            <w:r w:rsidRPr="008D65BC">
              <w:rPr>
                <w:noProof/>
                <w:webHidden/>
                <w:rPrChange w:id="1358" w:author="mpountou" w:date="2021-02-14T19:28:00Z">
                  <w:rPr>
                    <w:noProof/>
                    <w:webHidden/>
                  </w:rPr>
                </w:rPrChange>
              </w:rPr>
              <w:instrText xml:space="preserve"> PAGEREF _Toc64223426 \h </w:instrText>
            </w:r>
            <w:r w:rsidRPr="008D65BC">
              <w:rPr>
                <w:noProof/>
                <w:webHidden/>
                <w:rPrChange w:id="1359" w:author="mpountou" w:date="2021-02-14T19:28:00Z">
                  <w:rPr>
                    <w:noProof/>
                    <w:webHidden/>
                  </w:rPr>
                </w:rPrChange>
              </w:rPr>
            </w:r>
          </w:ins>
          <w:r w:rsidRPr="008D65BC">
            <w:rPr>
              <w:noProof/>
              <w:webHidden/>
              <w:rPrChange w:id="1360" w:author="mpountou" w:date="2021-02-14T19:28:00Z">
                <w:rPr>
                  <w:noProof/>
                  <w:webHidden/>
                </w:rPr>
              </w:rPrChange>
            </w:rPr>
            <w:fldChar w:fldCharType="separate"/>
          </w:r>
          <w:ins w:id="1361" w:author="mpountou" w:date="2021-02-14T19:26:00Z">
            <w:r w:rsidRPr="008D65BC">
              <w:rPr>
                <w:noProof/>
                <w:webHidden/>
                <w:rPrChange w:id="1362" w:author="mpountou" w:date="2021-02-14T19:28:00Z">
                  <w:rPr>
                    <w:noProof/>
                    <w:webHidden/>
                  </w:rPr>
                </w:rPrChange>
              </w:rPr>
              <w:t>43</w:t>
            </w:r>
            <w:r w:rsidRPr="008D65BC">
              <w:rPr>
                <w:noProof/>
                <w:webHidden/>
                <w:rPrChange w:id="1363" w:author="mpountou" w:date="2021-02-14T19:28:00Z">
                  <w:rPr>
                    <w:noProof/>
                    <w:webHidden/>
                  </w:rPr>
                </w:rPrChange>
              </w:rPr>
              <w:fldChar w:fldCharType="end"/>
            </w:r>
            <w:r w:rsidRPr="008D65BC">
              <w:rPr>
                <w:rStyle w:val="-"/>
                <w:noProof/>
                <w:rPrChange w:id="1364" w:author="mpountou" w:date="2021-02-14T19:28:00Z">
                  <w:rPr>
                    <w:rStyle w:val="-"/>
                    <w:noProof/>
                  </w:rPr>
                </w:rPrChange>
              </w:rPr>
              <w:fldChar w:fldCharType="end"/>
            </w:r>
          </w:ins>
        </w:p>
        <w:p w14:paraId="23B31F0B" w14:textId="061939A6" w:rsidR="000D2B64" w:rsidRPr="008D65BC" w:rsidRDefault="000D2B64">
          <w:pPr>
            <w:pStyle w:val="30"/>
            <w:tabs>
              <w:tab w:val="left" w:pos="1320"/>
              <w:tab w:val="right" w:leader="dot" w:pos="8296"/>
            </w:tabs>
            <w:rPr>
              <w:ins w:id="1365" w:author="mpountou" w:date="2021-02-14T19:26:00Z"/>
              <w:rFonts w:asciiTheme="minorHAnsi" w:eastAsiaTheme="minorEastAsia" w:hAnsiTheme="minorHAnsi" w:cstheme="minorBidi"/>
              <w:noProof/>
              <w:szCs w:val="22"/>
              <w:lang w:eastAsia="el-GR"/>
              <w:rPrChange w:id="1366" w:author="mpountou" w:date="2021-02-14T19:28:00Z">
                <w:rPr>
                  <w:ins w:id="1367" w:author="mpountou" w:date="2021-02-14T19:26:00Z"/>
                  <w:rFonts w:asciiTheme="minorHAnsi" w:eastAsiaTheme="minorEastAsia" w:hAnsiTheme="minorHAnsi" w:cstheme="minorBidi"/>
                  <w:noProof/>
                  <w:szCs w:val="22"/>
                  <w:lang w:eastAsia="el-GR"/>
                </w:rPr>
              </w:rPrChange>
            </w:rPr>
          </w:pPr>
          <w:ins w:id="1368" w:author="mpountou" w:date="2021-02-14T19:26:00Z">
            <w:r w:rsidRPr="008D65BC">
              <w:rPr>
                <w:rStyle w:val="-"/>
                <w:noProof/>
                <w:rPrChange w:id="1369" w:author="mpountou" w:date="2021-02-14T19:28:00Z">
                  <w:rPr>
                    <w:rStyle w:val="-"/>
                    <w:noProof/>
                  </w:rPr>
                </w:rPrChange>
              </w:rPr>
              <w:fldChar w:fldCharType="begin"/>
            </w:r>
            <w:r w:rsidRPr="008D65BC">
              <w:rPr>
                <w:rStyle w:val="-"/>
                <w:noProof/>
                <w:rPrChange w:id="1370" w:author="mpountou" w:date="2021-02-14T19:28:00Z">
                  <w:rPr>
                    <w:rStyle w:val="-"/>
                    <w:noProof/>
                  </w:rPr>
                </w:rPrChange>
              </w:rPr>
              <w:instrText xml:space="preserve"> </w:instrText>
            </w:r>
            <w:r w:rsidRPr="008D65BC">
              <w:rPr>
                <w:noProof/>
                <w:rPrChange w:id="1371" w:author="mpountou" w:date="2021-02-14T19:28:00Z">
                  <w:rPr>
                    <w:noProof/>
                  </w:rPr>
                </w:rPrChange>
              </w:rPr>
              <w:instrText>HYPERLINK \l "_Toc64223427"</w:instrText>
            </w:r>
            <w:r w:rsidRPr="008D65BC">
              <w:rPr>
                <w:rStyle w:val="-"/>
                <w:noProof/>
                <w:rPrChange w:id="1372" w:author="mpountou" w:date="2021-02-14T19:28:00Z">
                  <w:rPr>
                    <w:rStyle w:val="-"/>
                    <w:noProof/>
                  </w:rPr>
                </w:rPrChange>
              </w:rPr>
              <w:instrText xml:space="preserve"> </w:instrText>
            </w:r>
            <w:r w:rsidRPr="008D65BC">
              <w:rPr>
                <w:rStyle w:val="-"/>
                <w:noProof/>
                <w:rPrChange w:id="1373" w:author="mpountou" w:date="2021-02-14T19:28:00Z">
                  <w:rPr>
                    <w:rStyle w:val="-"/>
                    <w:noProof/>
                  </w:rPr>
                </w:rPrChange>
              </w:rPr>
            </w:r>
            <w:r w:rsidRPr="008D65BC">
              <w:rPr>
                <w:rStyle w:val="-"/>
                <w:noProof/>
                <w:rPrChange w:id="1374" w:author="mpountou" w:date="2021-02-14T19:28:00Z">
                  <w:rPr>
                    <w:rStyle w:val="-"/>
                    <w:noProof/>
                  </w:rPr>
                </w:rPrChange>
              </w:rPr>
              <w:fldChar w:fldCharType="separate"/>
            </w:r>
            <w:r w:rsidRPr="008D65BC">
              <w:rPr>
                <w:rStyle w:val="-"/>
                <w:bCs/>
                <w:noProof/>
                <w:lang w:val="en-US"/>
                <w:rPrChange w:id="1375" w:author="mpountou" w:date="2021-02-14T19:28:00Z">
                  <w:rPr>
                    <w:rStyle w:val="-"/>
                    <w:b/>
                    <w:bCs/>
                    <w:noProof/>
                    <w:lang w:val="en-US"/>
                  </w:rPr>
                </w:rPrChange>
              </w:rPr>
              <w:t>4.3.2</w:t>
            </w:r>
            <w:r w:rsidRPr="008D65BC">
              <w:rPr>
                <w:rFonts w:asciiTheme="minorHAnsi" w:eastAsiaTheme="minorEastAsia" w:hAnsiTheme="minorHAnsi" w:cstheme="minorBidi"/>
                <w:noProof/>
                <w:szCs w:val="22"/>
                <w:lang w:eastAsia="el-GR"/>
                <w:rPrChange w:id="1376"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377" w:author="mpountou" w:date="2021-02-14T19:28:00Z">
                  <w:rPr>
                    <w:rStyle w:val="-"/>
                    <w:b/>
                    <w:bCs/>
                    <w:noProof/>
                    <w:lang w:val="en-US"/>
                  </w:rPr>
                </w:rPrChange>
              </w:rPr>
              <w:t xml:space="preserve">RMSE </w:t>
            </w:r>
            <w:r w:rsidRPr="008D65BC">
              <w:rPr>
                <w:rStyle w:val="-"/>
                <w:bCs/>
                <w:noProof/>
                <w:rPrChange w:id="1378" w:author="mpountou" w:date="2021-02-14T19:28:00Z">
                  <w:rPr>
                    <w:rStyle w:val="-"/>
                    <w:b/>
                    <w:bCs/>
                    <w:noProof/>
                  </w:rPr>
                </w:rPrChange>
              </w:rPr>
              <w:t xml:space="preserve">και </w:t>
            </w:r>
            <w:r w:rsidRPr="008D65BC">
              <w:rPr>
                <w:rStyle w:val="-"/>
                <w:bCs/>
                <w:noProof/>
                <w:lang w:val="en-US"/>
                <w:rPrChange w:id="1379" w:author="mpountou" w:date="2021-02-14T19:28:00Z">
                  <w:rPr>
                    <w:rStyle w:val="-"/>
                    <w:b/>
                    <w:bCs/>
                    <w:noProof/>
                    <w:lang w:val="en-US"/>
                  </w:rPr>
                </w:rPrChange>
              </w:rPr>
              <w:t>MAE</w:t>
            </w:r>
            <w:r w:rsidRPr="008D65BC">
              <w:rPr>
                <w:noProof/>
                <w:webHidden/>
                <w:rPrChange w:id="1380" w:author="mpountou" w:date="2021-02-14T19:28:00Z">
                  <w:rPr>
                    <w:noProof/>
                    <w:webHidden/>
                  </w:rPr>
                </w:rPrChange>
              </w:rPr>
              <w:tab/>
            </w:r>
            <w:r w:rsidRPr="008D65BC">
              <w:rPr>
                <w:noProof/>
                <w:webHidden/>
                <w:rPrChange w:id="1381" w:author="mpountou" w:date="2021-02-14T19:28:00Z">
                  <w:rPr>
                    <w:noProof/>
                    <w:webHidden/>
                  </w:rPr>
                </w:rPrChange>
              </w:rPr>
              <w:fldChar w:fldCharType="begin"/>
            </w:r>
            <w:r w:rsidRPr="008D65BC">
              <w:rPr>
                <w:noProof/>
                <w:webHidden/>
                <w:rPrChange w:id="1382" w:author="mpountou" w:date="2021-02-14T19:28:00Z">
                  <w:rPr>
                    <w:noProof/>
                    <w:webHidden/>
                  </w:rPr>
                </w:rPrChange>
              </w:rPr>
              <w:instrText xml:space="preserve"> PAGEREF _Toc64223427 \h </w:instrText>
            </w:r>
            <w:r w:rsidRPr="008D65BC">
              <w:rPr>
                <w:noProof/>
                <w:webHidden/>
                <w:rPrChange w:id="1383" w:author="mpountou" w:date="2021-02-14T19:28:00Z">
                  <w:rPr>
                    <w:noProof/>
                    <w:webHidden/>
                  </w:rPr>
                </w:rPrChange>
              </w:rPr>
            </w:r>
          </w:ins>
          <w:r w:rsidRPr="008D65BC">
            <w:rPr>
              <w:noProof/>
              <w:webHidden/>
              <w:rPrChange w:id="1384" w:author="mpountou" w:date="2021-02-14T19:28:00Z">
                <w:rPr>
                  <w:noProof/>
                  <w:webHidden/>
                </w:rPr>
              </w:rPrChange>
            </w:rPr>
            <w:fldChar w:fldCharType="separate"/>
          </w:r>
          <w:ins w:id="1385" w:author="mpountou" w:date="2021-02-14T19:26:00Z">
            <w:r w:rsidRPr="008D65BC">
              <w:rPr>
                <w:noProof/>
                <w:webHidden/>
                <w:rPrChange w:id="1386" w:author="mpountou" w:date="2021-02-14T19:28:00Z">
                  <w:rPr>
                    <w:noProof/>
                    <w:webHidden/>
                  </w:rPr>
                </w:rPrChange>
              </w:rPr>
              <w:t>44</w:t>
            </w:r>
            <w:r w:rsidRPr="008D65BC">
              <w:rPr>
                <w:noProof/>
                <w:webHidden/>
                <w:rPrChange w:id="1387" w:author="mpountou" w:date="2021-02-14T19:28:00Z">
                  <w:rPr>
                    <w:noProof/>
                    <w:webHidden/>
                  </w:rPr>
                </w:rPrChange>
              </w:rPr>
              <w:fldChar w:fldCharType="end"/>
            </w:r>
            <w:r w:rsidRPr="008D65BC">
              <w:rPr>
                <w:rStyle w:val="-"/>
                <w:noProof/>
                <w:rPrChange w:id="1388" w:author="mpountou" w:date="2021-02-14T19:28:00Z">
                  <w:rPr>
                    <w:rStyle w:val="-"/>
                    <w:noProof/>
                  </w:rPr>
                </w:rPrChange>
              </w:rPr>
              <w:fldChar w:fldCharType="end"/>
            </w:r>
          </w:ins>
        </w:p>
        <w:p w14:paraId="29BAA790" w14:textId="0797169D" w:rsidR="000D2B64" w:rsidRPr="008D65BC" w:rsidRDefault="000D2B64">
          <w:pPr>
            <w:pStyle w:val="20"/>
            <w:tabs>
              <w:tab w:val="left" w:pos="960"/>
              <w:tab w:val="right" w:leader="dot" w:pos="8296"/>
            </w:tabs>
            <w:rPr>
              <w:ins w:id="1389" w:author="mpountou" w:date="2021-02-14T19:26:00Z"/>
              <w:rFonts w:asciiTheme="minorHAnsi" w:eastAsiaTheme="minorEastAsia" w:hAnsiTheme="minorHAnsi" w:cstheme="minorBidi"/>
              <w:noProof/>
              <w:szCs w:val="22"/>
              <w:lang w:eastAsia="el-GR"/>
              <w:rPrChange w:id="1390" w:author="mpountou" w:date="2021-02-14T19:28:00Z">
                <w:rPr>
                  <w:ins w:id="1391" w:author="mpountou" w:date="2021-02-14T19:26:00Z"/>
                  <w:rFonts w:asciiTheme="minorHAnsi" w:eastAsiaTheme="minorEastAsia" w:hAnsiTheme="minorHAnsi" w:cstheme="minorBidi"/>
                  <w:noProof/>
                  <w:szCs w:val="22"/>
                  <w:lang w:eastAsia="el-GR"/>
                </w:rPr>
              </w:rPrChange>
            </w:rPr>
          </w:pPr>
          <w:ins w:id="1392" w:author="mpountou" w:date="2021-02-14T19:26:00Z">
            <w:r w:rsidRPr="008D65BC">
              <w:rPr>
                <w:rStyle w:val="-"/>
                <w:noProof/>
                <w:rPrChange w:id="1393" w:author="mpountou" w:date="2021-02-14T19:28:00Z">
                  <w:rPr>
                    <w:rStyle w:val="-"/>
                    <w:noProof/>
                  </w:rPr>
                </w:rPrChange>
              </w:rPr>
              <w:fldChar w:fldCharType="begin"/>
            </w:r>
            <w:r w:rsidRPr="008D65BC">
              <w:rPr>
                <w:rStyle w:val="-"/>
                <w:noProof/>
                <w:rPrChange w:id="1394" w:author="mpountou" w:date="2021-02-14T19:28:00Z">
                  <w:rPr>
                    <w:rStyle w:val="-"/>
                    <w:noProof/>
                  </w:rPr>
                </w:rPrChange>
              </w:rPr>
              <w:instrText xml:space="preserve"> </w:instrText>
            </w:r>
            <w:r w:rsidRPr="008D65BC">
              <w:rPr>
                <w:noProof/>
                <w:rPrChange w:id="1395" w:author="mpountou" w:date="2021-02-14T19:28:00Z">
                  <w:rPr>
                    <w:noProof/>
                  </w:rPr>
                </w:rPrChange>
              </w:rPr>
              <w:instrText>HYPERLINK \l "_Toc64223428"</w:instrText>
            </w:r>
            <w:r w:rsidRPr="008D65BC">
              <w:rPr>
                <w:rStyle w:val="-"/>
                <w:noProof/>
                <w:rPrChange w:id="1396" w:author="mpountou" w:date="2021-02-14T19:28:00Z">
                  <w:rPr>
                    <w:rStyle w:val="-"/>
                    <w:noProof/>
                  </w:rPr>
                </w:rPrChange>
              </w:rPr>
              <w:instrText xml:space="preserve"> </w:instrText>
            </w:r>
            <w:r w:rsidRPr="008D65BC">
              <w:rPr>
                <w:rStyle w:val="-"/>
                <w:noProof/>
                <w:rPrChange w:id="1397" w:author="mpountou" w:date="2021-02-14T19:28:00Z">
                  <w:rPr>
                    <w:rStyle w:val="-"/>
                    <w:noProof/>
                  </w:rPr>
                </w:rPrChange>
              </w:rPr>
            </w:r>
            <w:r w:rsidRPr="008D65BC">
              <w:rPr>
                <w:rStyle w:val="-"/>
                <w:noProof/>
                <w:rPrChange w:id="1398" w:author="mpountou" w:date="2021-02-14T19:28:00Z">
                  <w:rPr>
                    <w:rStyle w:val="-"/>
                    <w:noProof/>
                  </w:rPr>
                </w:rPrChange>
              </w:rPr>
              <w:fldChar w:fldCharType="separate"/>
            </w:r>
            <w:r w:rsidRPr="008D65BC">
              <w:rPr>
                <w:rStyle w:val="-"/>
                <w:bCs/>
                <w:noProof/>
                <w:rPrChange w:id="1399" w:author="mpountou" w:date="2021-02-14T19:28:00Z">
                  <w:rPr>
                    <w:rStyle w:val="-"/>
                    <w:b/>
                    <w:bCs/>
                    <w:noProof/>
                  </w:rPr>
                </w:rPrChange>
              </w:rPr>
              <w:t>4.4</w:t>
            </w:r>
            <w:r w:rsidRPr="008D65BC">
              <w:rPr>
                <w:rFonts w:asciiTheme="minorHAnsi" w:eastAsiaTheme="minorEastAsia" w:hAnsiTheme="minorHAnsi" w:cstheme="minorBidi"/>
                <w:noProof/>
                <w:szCs w:val="22"/>
                <w:lang w:eastAsia="el-GR"/>
                <w:rPrChange w:id="1400"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401" w:author="mpountou" w:date="2021-02-14T19:28:00Z">
                  <w:rPr>
                    <w:rStyle w:val="-"/>
                    <w:b/>
                    <w:bCs/>
                    <w:noProof/>
                  </w:rPr>
                </w:rPrChange>
              </w:rPr>
              <w:t>Υλοποίηση συνεργατικού φιλτραρίσματος με επίκεντρο τον χρήστη (</w:t>
            </w:r>
            <w:r w:rsidRPr="008D65BC">
              <w:rPr>
                <w:rStyle w:val="-"/>
                <w:bCs/>
                <w:noProof/>
                <w:lang w:val="en-US"/>
                <w:rPrChange w:id="1402" w:author="mpountou" w:date="2021-02-14T19:28:00Z">
                  <w:rPr>
                    <w:rStyle w:val="-"/>
                    <w:b/>
                    <w:bCs/>
                    <w:noProof/>
                    <w:lang w:val="en-US"/>
                  </w:rPr>
                </w:rPrChange>
              </w:rPr>
              <w:t>User</w:t>
            </w:r>
            <w:r w:rsidRPr="008D65BC">
              <w:rPr>
                <w:rStyle w:val="-"/>
                <w:bCs/>
                <w:noProof/>
                <w:rPrChange w:id="1403" w:author="mpountou" w:date="2021-02-14T19:28:00Z">
                  <w:rPr>
                    <w:rStyle w:val="-"/>
                    <w:b/>
                    <w:bCs/>
                    <w:noProof/>
                  </w:rPr>
                </w:rPrChange>
              </w:rPr>
              <w:t>-</w:t>
            </w:r>
            <w:r w:rsidRPr="008D65BC">
              <w:rPr>
                <w:rStyle w:val="-"/>
                <w:bCs/>
                <w:noProof/>
                <w:lang w:val="en-US"/>
                <w:rPrChange w:id="1404" w:author="mpountou" w:date="2021-02-14T19:28:00Z">
                  <w:rPr>
                    <w:rStyle w:val="-"/>
                    <w:b/>
                    <w:bCs/>
                    <w:noProof/>
                    <w:lang w:val="en-US"/>
                  </w:rPr>
                </w:rPrChange>
              </w:rPr>
              <w:t>Based</w:t>
            </w:r>
            <w:r w:rsidRPr="008D65BC">
              <w:rPr>
                <w:rStyle w:val="-"/>
                <w:bCs/>
                <w:noProof/>
                <w:rPrChange w:id="1405" w:author="mpountou" w:date="2021-02-14T19:28:00Z">
                  <w:rPr>
                    <w:rStyle w:val="-"/>
                    <w:b/>
                    <w:bCs/>
                    <w:noProof/>
                  </w:rPr>
                </w:rPrChange>
              </w:rPr>
              <w:t>)</w:t>
            </w:r>
            <w:r w:rsidRPr="008D65BC">
              <w:rPr>
                <w:noProof/>
                <w:webHidden/>
                <w:rPrChange w:id="1406" w:author="mpountou" w:date="2021-02-14T19:28:00Z">
                  <w:rPr>
                    <w:noProof/>
                    <w:webHidden/>
                  </w:rPr>
                </w:rPrChange>
              </w:rPr>
              <w:tab/>
            </w:r>
            <w:r w:rsidRPr="008D65BC">
              <w:rPr>
                <w:noProof/>
                <w:webHidden/>
                <w:rPrChange w:id="1407" w:author="mpountou" w:date="2021-02-14T19:28:00Z">
                  <w:rPr>
                    <w:noProof/>
                    <w:webHidden/>
                  </w:rPr>
                </w:rPrChange>
              </w:rPr>
              <w:fldChar w:fldCharType="begin"/>
            </w:r>
            <w:r w:rsidRPr="008D65BC">
              <w:rPr>
                <w:noProof/>
                <w:webHidden/>
                <w:rPrChange w:id="1408" w:author="mpountou" w:date="2021-02-14T19:28:00Z">
                  <w:rPr>
                    <w:noProof/>
                    <w:webHidden/>
                  </w:rPr>
                </w:rPrChange>
              </w:rPr>
              <w:instrText xml:space="preserve"> PAGEREF _Toc64223428 \h </w:instrText>
            </w:r>
            <w:r w:rsidRPr="008D65BC">
              <w:rPr>
                <w:noProof/>
                <w:webHidden/>
                <w:rPrChange w:id="1409" w:author="mpountou" w:date="2021-02-14T19:28:00Z">
                  <w:rPr>
                    <w:noProof/>
                    <w:webHidden/>
                  </w:rPr>
                </w:rPrChange>
              </w:rPr>
            </w:r>
          </w:ins>
          <w:r w:rsidRPr="008D65BC">
            <w:rPr>
              <w:noProof/>
              <w:webHidden/>
              <w:rPrChange w:id="1410" w:author="mpountou" w:date="2021-02-14T19:28:00Z">
                <w:rPr>
                  <w:noProof/>
                  <w:webHidden/>
                </w:rPr>
              </w:rPrChange>
            </w:rPr>
            <w:fldChar w:fldCharType="separate"/>
          </w:r>
          <w:ins w:id="1411" w:author="mpountou" w:date="2021-02-14T19:26:00Z">
            <w:r w:rsidRPr="008D65BC">
              <w:rPr>
                <w:noProof/>
                <w:webHidden/>
                <w:rPrChange w:id="1412" w:author="mpountou" w:date="2021-02-14T19:28:00Z">
                  <w:rPr>
                    <w:noProof/>
                    <w:webHidden/>
                  </w:rPr>
                </w:rPrChange>
              </w:rPr>
              <w:t>44</w:t>
            </w:r>
            <w:r w:rsidRPr="008D65BC">
              <w:rPr>
                <w:noProof/>
                <w:webHidden/>
                <w:rPrChange w:id="1413" w:author="mpountou" w:date="2021-02-14T19:28:00Z">
                  <w:rPr>
                    <w:noProof/>
                    <w:webHidden/>
                  </w:rPr>
                </w:rPrChange>
              </w:rPr>
              <w:fldChar w:fldCharType="end"/>
            </w:r>
            <w:r w:rsidRPr="008D65BC">
              <w:rPr>
                <w:rStyle w:val="-"/>
                <w:noProof/>
                <w:rPrChange w:id="1414" w:author="mpountou" w:date="2021-02-14T19:28:00Z">
                  <w:rPr>
                    <w:rStyle w:val="-"/>
                    <w:noProof/>
                  </w:rPr>
                </w:rPrChange>
              </w:rPr>
              <w:fldChar w:fldCharType="end"/>
            </w:r>
          </w:ins>
        </w:p>
        <w:p w14:paraId="78BB0C7C" w14:textId="0EF6D127" w:rsidR="000D2B64" w:rsidRPr="008D65BC" w:rsidRDefault="000D2B64">
          <w:pPr>
            <w:pStyle w:val="30"/>
            <w:tabs>
              <w:tab w:val="left" w:pos="1320"/>
              <w:tab w:val="right" w:leader="dot" w:pos="8296"/>
            </w:tabs>
            <w:rPr>
              <w:ins w:id="1415" w:author="mpountou" w:date="2021-02-14T19:26:00Z"/>
              <w:rFonts w:asciiTheme="minorHAnsi" w:eastAsiaTheme="minorEastAsia" w:hAnsiTheme="minorHAnsi" w:cstheme="minorBidi"/>
              <w:noProof/>
              <w:szCs w:val="22"/>
              <w:lang w:eastAsia="el-GR"/>
              <w:rPrChange w:id="1416" w:author="mpountou" w:date="2021-02-14T19:28:00Z">
                <w:rPr>
                  <w:ins w:id="1417" w:author="mpountou" w:date="2021-02-14T19:26:00Z"/>
                  <w:rFonts w:asciiTheme="minorHAnsi" w:eastAsiaTheme="minorEastAsia" w:hAnsiTheme="minorHAnsi" w:cstheme="minorBidi"/>
                  <w:noProof/>
                  <w:szCs w:val="22"/>
                  <w:lang w:eastAsia="el-GR"/>
                </w:rPr>
              </w:rPrChange>
            </w:rPr>
          </w:pPr>
          <w:ins w:id="1418" w:author="mpountou" w:date="2021-02-14T19:26:00Z">
            <w:r w:rsidRPr="008D65BC">
              <w:rPr>
                <w:rStyle w:val="-"/>
                <w:noProof/>
                <w:rPrChange w:id="1419" w:author="mpountou" w:date="2021-02-14T19:28:00Z">
                  <w:rPr>
                    <w:rStyle w:val="-"/>
                    <w:noProof/>
                  </w:rPr>
                </w:rPrChange>
              </w:rPr>
              <w:fldChar w:fldCharType="begin"/>
            </w:r>
            <w:r w:rsidRPr="008D65BC">
              <w:rPr>
                <w:rStyle w:val="-"/>
                <w:noProof/>
                <w:rPrChange w:id="1420" w:author="mpountou" w:date="2021-02-14T19:28:00Z">
                  <w:rPr>
                    <w:rStyle w:val="-"/>
                    <w:noProof/>
                  </w:rPr>
                </w:rPrChange>
              </w:rPr>
              <w:instrText xml:space="preserve"> </w:instrText>
            </w:r>
            <w:r w:rsidRPr="008D65BC">
              <w:rPr>
                <w:noProof/>
                <w:rPrChange w:id="1421" w:author="mpountou" w:date="2021-02-14T19:28:00Z">
                  <w:rPr>
                    <w:noProof/>
                  </w:rPr>
                </w:rPrChange>
              </w:rPr>
              <w:instrText>HYPERLINK \l "_Toc64223429"</w:instrText>
            </w:r>
            <w:r w:rsidRPr="008D65BC">
              <w:rPr>
                <w:rStyle w:val="-"/>
                <w:noProof/>
                <w:rPrChange w:id="1422" w:author="mpountou" w:date="2021-02-14T19:28:00Z">
                  <w:rPr>
                    <w:rStyle w:val="-"/>
                    <w:noProof/>
                  </w:rPr>
                </w:rPrChange>
              </w:rPr>
              <w:instrText xml:space="preserve"> </w:instrText>
            </w:r>
            <w:r w:rsidRPr="008D65BC">
              <w:rPr>
                <w:rStyle w:val="-"/>
                <w:noProof/>
                <w:rPrChange w:id="1423" w:author="mpountou" w:date="2021-02-14T19:28:00Z">
                  <w:rPr>
                    <w:rStyle w:val="-"/>
                    <w:noProof/>
                  </w:rPr>
                </w:rPrChange>
              </w:rPr>
            </w:r>
            <w:r w:rsidRPr="008D65BC">
              <w:rPr>
                <w:rStyle w:val="-"/>
                <w:noProof/>
                <w:rPrChange w:id="1424" w:author="mpountou" w:date="2021-02-14T19:28:00Z">
                  <w:rPr>
                    <w:rStyle w:val="-"/>
                    <w:noProof/>
                  </w:rPr>
                </w:rPrChange>
              </w:rPr>
              <w:fldChar w:fldCharType="separate"/>
            </w:r>
            <w:r w:rsidRPr="008D65BC">
              <w:rPr>
                <w:rStyle w:val="-"/>
                <w:bCs/>
                <w:noProof/>
                <w:lang w:val="en-US"/>
                <w:rPrChange w:id="1425" w:author="mpountou" w:date="2021-02-14T19:28:00Z">
                  <w:rPr>
                    <w:rStyle w:val="-"/>
                    <w:b/>
                    <w:bCs/>
                    <w:noProof/>
                    <w:lang w:val="en-US"/>
                  </w:rPr>
                </w:rPrChange>
              </w:rPr>
              <w:t>4.4.1</w:t>
            </w:r>
            <w:r w:rsidRPr="008D65BC">
              <w:rPr>
                <w:rFonts w:asciiTheme="minorHAnsi" w:eastAsiaTheme="minorEastAsia" w:hAnsiTheme="minorHAnsi" w:cstheme="minorBidi"/>
                <w:noProof/>
                <w:szCs w:val="22"/>
                <w:lang w:eastAsia="el-GR"/>
                <w:rPrChange w:id="1426"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427" w:author="mpountou" w:date="2021-02-14T19:28:00Z">
                  <w:rPr>
                    <w:rStyle w:val="-"/>
                    <w:b/>
                    <w:bCs/>
                    <w:noProof/>
                    <w:lang w:val="en-US"/>
                  </w:rPr>
                </w:rPrChange>
              </w:rPr>
              <w:t xml:space="preserve">Accuracy, recall, precision </w:t>
            </w:r>
            <w:r w:rsidRPr="008D65BC">
              <w:rPr>
                <w:rStyle w:val="-"/>
                <w:bCs/>
                <w:noProof/>
                <w:rPrChange w:id="1428" w:author="mpountou" w:date="2021-02-14T19:28:00Z">
                  <w:rPr>
                    <w:rStyle w:val="-"/>
                    <w:b/>
                    <w:bCs/>
                    <w:noProof/>
                  </w:rPr>
                </w:rPrChange>
              </w:rPr>
              <w:t>και</w:t>
            </w:r>
            <w:r w:rsidRPr="008D65BC">
              <w:rPr>
                <w:rStyle w:val="-"/>
                <w:bCs/>
                <w:noProof/>
                <w:lang w:val="en-US"/>
                <w:rPrChange w:id="1429" w:author="mpountou" w:date="2021-02-14T19:28:00Z">
                  <w:rPr>
                    <w:rStyle w:val="-"/>
                    <w:b/>
                    <w:bCs/>
                    <w:noProof/>
                    <w:lang w:val="en-US"/>
                  </w:rPr>
                </w:rPrChange>
              </w:rPr>
              <w:t xml:space="preserve"> f1_score</w:t>
            </w:r>
            <w:r w:rsidRPr="008D65BC">
              <w:rPr>
                <w:noProof/>
                <w:webHidden/>
                <w:rPrChange w:id="1430" w:author="mpountou" w:date="2021-02-14T19:28:00Z">
                  <w:rPr>
                    <w:noProof/>
                    <w:webHidden/>
                  </w:rPr>
                </w:rPrChange>
              </w:rPr>
              <w:tab/>
            </w:r>
            <w:r w:rsidRPr="008D65BC">
              <w:rPr>
                <w:noProof/>
                <w:webHidden/>
                <w:rPrChange w:id="1431" w:author="mpountou" w:date="2021-02-14T19:28:00Z">
                  <w:rPr>
                    <w:noProof/>
                    <w:webHidden/>
                  </w:rPr>
                </w:rPrChange>
              </w:rPr>
              <w:fldChar w:fldCharType="begin"/>
            </w:r>
            <w:r w:rsidRPr="008D65BC">
              <w:rPr>
                <w:noProof/>
                <w:webHidden/>
                <w:rPrChange w:id="1432" w:author="mpountou" w:date="2021-02-14T19:28:00Z">
                  <w:rPr>
                    <w:noProof/>
                    <w:webHidden/>
                  </w:rPr>
                </w:rPrChange>
              </w:rPr>
              <w:instrText xml:space="preserve"> PAGEREF _Toc64223429 \h </w:instrText>
            </w:r>
            <w:r w:rsidRPr="008D65BC">
              <w:rPr>
                <w:noProof/>
                <w:webHidden/>
                <w:rPrChange w:id="1433" w:author="mpountou" w:date="2021-02-14T19:28:00Z">
                  <w:rPr>
                    <w:noProof/>
                    <w:webHidden/>
                  </w:rPr>
                </w:rPrChange>
              </w:rPr>
            </w:r>
          </w:ins>
          <w:r w:rsidRPr="008D65BC">
            <w:rPr>
              <w:noProof/>
              <w:webHidden/>
              <w:rPrChange w:id="1434" w:author="mpountou" w:date="2021-02-14T19:28:00Z">
                <w:rPr>
                  <w:noProof/>
                  <w:webHidden/>
                </w:rPr>
              </w:rPrChange>
            </w:rPr>
            <w:fldChar w:fldCharType="separate"/>
          </w:r>
          <w:ins w:id="1435" w:author="mpountou" w:date="2021-02-14T19:26:00Z">
            <w:r w:rsidRPr="008D65BC">
              <w:rPr>
                <w:noProof/>
                <w:webHidden/>
                <w:rPrChange w:id="1436" w:author="mpountou" w:date="2021-02-14T19:28:00Z">
                  <w:rPr>
                    <w:noProof/>
                    <w:webHidden/>
                  </w:rPr>
                </w:rPrChange>
              </w:rPr>
              <w:t>45</w:t>
            </w:r>
            <w:r w:rsidRPr="008D65BC">
              <w:rPr>
                <w:noProof/>
                <w:webHidden/>
                <w:rPrChange w:id="1437" w:author="mpountou" w:date="2021-02-14T19:28:00Z">
                  <w:rPr>
                    <w:noProof/>
                    <w:webHidden/>
                  </w:rPr>
                </w:rPrChange>
              </w:rPr>
              <w:fldChar w:fldCharType="end"/>
            </w:r>
            <w:r w:rsidRPr="008D65BC">
              <w:rPr>
                <w:rStyle w:val="-"/>
                <w:noProof/>
                <w:rPrChange w:id="1438" w:author="mpountou" w:date="2021-02-14T19:28:00Z">
                  <w:rPr>
                    <w:rStyle w:val="-"/>
                    <w:noProof/>
                  </w:rPr>
                </w:rPrChange>
              </w:rPr>
              <w:fldChar w:fldCharType="end"/>
            </w:r>
          </w:ins>
        </w:p>
        <w:p w14:paraId="3ADAF4B2" w14:textId="373828AD" w:rsidR="000D2B64" w:rsidRPr="008D65BC" w:rsidRDefault="000D2B64">
          <w:pPr>
            <w:pStyle w:val="30"/>
            <w:tabs>
              <w:tab w:val="left" w:pos="1320"/>
              <w:tab w:val="right" w:leader="dot" w:pos="8296"/>
            </w:tabs>
            <w:rPr>
              <w:ins w:id="1439" w:author="mpountou" w:date="2021-02-14T19:26:00Z"/>
              <w:rFonts w:asciiTheme="minorHAnsi" w:eastAsiaTheme="minorEastAsia" w:hAnsiTheme="minorHAnsi" w:cstheme="minorBidi"/>
              <w:noProof/>
              <w:szCs w:val="22"/>
              <w:lang w:eastAsia="el-GR"/>
              <w:rPrChange w:id="1440" w:author="mpountou" w:date="2021-02-14T19:28:00Z">
                <w:rPr>
                  <w:ins w:id="1441" w:author="mpountou" w:date="2021-02-14T19:26:00Z"/>
                  <w:rFonts w:asciiTheme="minorHAnsi" w:eastAsiaTheme="minorEastAsia" w:hAnsiTheme="minorHAnsi" w:cstheme="minorBidi"/>
                  <w:noProof/>
                  <w:szCs w:val="22"/>
                  <w:lang w:eastAsia="el-GR"/>
                </w:rPr>
              </w:rPrChange>
            </w:rPr>
          </w:pPr>
          <w:ins w:id="1442" w:author="mpountou" w:date="2021-02-14T19:26:00Z">
            <w:r w:rsidRPr="008D65BC">
              <w:rPr>
                <w:rStyle w:val="-"/>
                <w:noProof/>
                <w:rPrChange w:id="1443" w:author="mpountou" w:date="2021-02-14T19:28:00Z">
                  <w:rPr>
                    <w:rStyle w:val="-"/>
                    <w:noProof/>
                  </w:rPr>
                </w:rPrChange>
              </w:rPr>
              <w:fldChar w:fldCharType="begin"/>
            </w:r>
            <w:r w:rsidRPr="008D65BC">
              <w:rPr>
                <w:rStyle w:val="-"/>
                <w:noProof/>
                <w:rPrChange w:id="1444" w:author="mpountou" w:date="2021-02-14T19:28:00Z">
                  <w:rPr>
                    <w:rStyle w:val="-"/>
                    <w:noProof/>
                  </w:rPr>
                </w:rPrChange>
              </w:rPr>
              <w:instrText xml:space="preserve"> </w:instrText>
            </w:r>
            <w:r w:rsidRPr="008D65BC">
              <w:rPr>
                <w:noProof/>
                <w:rPrChange w:id="1445" w:author="mpountou" w:date="2021-02-14T19:28:00Z">
                  <w:rPr>
                    <w:noProof/>
                  </w:rPr>
                </w:rPrChange>
              </w:rPr>
              <w:instrText>HYPERLINK \l "_Toc64223430"</w:instrText>
            </w:r>
            <w:r w:rsidRPr="008D65BC">
              <w:rPr>
                <w:rStyle w:val="-"/>
                <w:noProof/>
                <w:rPrChange w:id="1446" w:author="mpountou" w:date="2021-02-14T19:28:00Z">
                  <w:rPr>
                    <w:rStyle w:val="-"/>
                    <w:noProof/>
                  </w:rPr>
                </w:rPrChange>
              </w:rPr>
              <w:instrText xml:space="preserve"> </w:instrText>
            </w:r>
            <w:r w:rsidRPr="008D65BC">
              <w:rPr>
                <w:rStyle w:val="-"/>
                <w:noProof/>
                <w:rPrChange w:id="1447" w:author="mpountou" w:date="2021-02-14T19:28:00Z">
                  <w:rPr>
                    <w:rStyle w:val="-"/>
                    <w:noProof/>
                  </w:rPr>
                </w:rPrChange>
              </w:rPr>
            </w:r>
            <w:r w:rsidRPr="008D65BC">
              <w:rPr>
                <w:rStyle w:val="-"/>
                <w:noProof/>
                <w:rPrChange w:id="1448" w:author="mpountou" w:date="2021-02-14T19:28:00Z">
                  <w:rPr>
                    <w:rStyle w:val="-"/>
                    <w:noProof/>
                  </w:rPr>
                </w:rPrChange>
              </w:rPr>
              <w:fldChar w:fldCharType="separate"/>
            </w:r>
            <w:r w:rsidRPr="008D65BC">
              <w:rPr>
                <w:rStyle w:val="-"/>
                <w:bCs/>
                <w:noProof/>
                <w:rPrChange w:id="1449" w:author="mpountou" w:date="2021-02-14T19:28:00Z">
                  <w:rPr>
                    <w:rStyle w:val="-"/>
                    <w:b/>
                    <w:bCs/>
                    <w:noProof/>
                  </w:rPr>
                </w:rPrChange>
              </w:rPr>
              <w:t>4.4.2</w:t>
            </w:r>
            <w:r w:rsidRPr="008D65BC">
              <w:rPr>
                <w:rFonts w:asciiTheme="minorHAnsi" w:eastAsiaTheme="minorEastAsia" w:hAnsiTheme="minorHAnsi" w:cstheme="minorBidi"/>
                <w:noProof/>
                <w:szCs w:val="22"/>
                <w:lang w:eastAsia="el-GR"/>
                <w:rPrChange w:id="1450" w:author="mpountou" w:date="2021-02-14T19:28:00Z">
                  <w:rPr>
                    <w:rFonts w:asciiTheme="minorHAnsi" w:eastAsiaTheme="minorEastAsia" w:hAnsiTheme="minorHAnsi" w:cstheme="minorBidi"/>
                    <w:noProof/>
                    <w:szCs w:val="22"/>
                    <w:lang w:eastAsia="el-GR"/>
                  </w:rPr>
                </w:rPrChange>
              </w:rPr>
              <w:tab/>
            </w:r>
            <w:r w:rsidRPr="008D65BC">
              <w:rPr>
                <w:rStyle w:val="-"/>
                <w:bCs/>
                <w:iCs/>
                <w:noProof/>
                <w:rPrChange w:id="1451" w:author="mpountou" w:date="2021-02-14T19:28:00Z">
                  <w:rPr>
                    <w:rStyle w:val="-"/>
                    <w:b/>
                    <w:bCs/>
                    <w:iCs/>
                    <w:noProof/>
                  </w:rPr>
                </w:rPrChange>
              </w:rPr>
              <w:t>Μέσο</w:t>
            </w:r>
            <w:r w:rsidRPr="008D65BC">
              <w:rPr>
                <w:rStyle w:val="-"/>
                <w:bCs/>
                <w:noProof/>
                <w:rPrChange w:id="1452" w:author="mpountou" w:date="2021-02-14T19:28:00Z">
                  <w:rPr>
                    <w:rStyle w:val="-"/>
                    <w:b/>
                    <w:bCs/>
                    <w:noProof/>
                  </w:rPr>
                </w:rPrChange>
              </w:rPr>
              <w:t xml:space="preserve"> απόλυτο σφάλμα (</w:t>
            </w:r>
            <w:r w:rsidRPr="008D65BC">
              <w:rPr>
                <w:rStyle w:val="-"/>
                <w:bCs/>
                <w:noProof/>
                <w:lang w:val="en-US"/>
                <w:rPrChange w:id="1453" w:author="mpountou" w:date="2021-02-14T19:28:00Z">
                  <w:rPr>
                    <w:rStyle w:val="-"/>
                    <w:b/>
                    <w:bCs/>
                    <w:noProof/>
                    <w:lang w:val="en-US"/>
                  </w:rPr>
                </w:rPrChange>
              </w:rPr>
              <w:t>MAE</w:t>
            </w:r>
            <w:r w:rsidRPr="008D65BC">
              <w:rPr>
                <w:rStyle w:val="-"/>
                <w:bCs/>
                <w:noProof/>
                <w:rPrChange w:id="1454" w:author="mpountou" w:date="2021-02-14T19:28:00Z">
                  <w:rPr>
                    <w:rStyle w:val="-"/>
                    <w:b/>
                    <w:bCs/>
                    <w:noProof/>
                  </w:rPr>
                </w:rPrChange>
              </w:rPr>
              <w:t>) και ρίζα μέσου τετραγωνικού σφάλματος (</w:t>
            </w:r>
            <w:r w:rsidRPr="008D65BC">
              <w:rPr>
                <w:rStyle w:val="-"/>
                <w:bCs/>
                <w:noProof/>
                <w:lang w:val="en-US"/>
                <w:rPrChange w:id="1455" w:author="mpountou" w:date="2021-02-14T19:28:00Z">
                  <w:rPr>
                    <w:rStyle w:val="-"/>
                    <w:b/>
                    <w:bCs/>
                    <w:noProof/>
                    <w:lang w:val="en-US"/>
                  </w:rPr>
                </w:rPrChange>
              </w:rPr>
              <w:t>RMSE</w:t>
            </w:r>
            <w:r w:rsidRPr="008D65BC">
              <w:rPr>
                <w:rStyle w:val="-"/>
                <w:bCs/>
                <w:noProof/>
                <w:rPrChange w:id="1456" w:author="mpountou" w:date="2021-02-14T19:28:00Z">
                  <w:rPr>
                    <w:rStyle w:val="-"/>
                    <w:b/>
                    <w:bCs/>
                    <w:noProof/>
                  </w:rPr>
                </w:rPrChange>
              </w:rPr>
              <w:t>)</w:t>
            </w:r>
            <w:r w:rsidRPr="008D65BC">
              <w:rPr>
                <w:noProof/>
                <w:webHidden/>
                <w:rPrChange w:id="1457" w:author="mpountou" w:date="2021-02-14T19:28:00Z">
                  <w:rPr>
                    <w:noProof/>
                    <w:webHidden/>
                  </w:rPr>
                </w:rPrChange>
              </w:rPr>
              <w:tab/>
            </w:r>
            <w:r w:rsidRPr="008D65BC">
              <w:rPr>
                <w:noProof/>
                <w:webHidden/>
                <w:rPrChange w:id="1458" w:author="mpountou" w:date="2021-02-14T19:28:00Z">
                  <w:rPr>
                    <w:noProof/>
                    <w:webHidden/>
                  </w:rPr>
                </w:rPrChange>
              </w:rPr>
              <w:fldChar w:fldCharType="begin"/>
            </w:r>
            <w:r w:rsidRPr="008D65BC">
              <w:rPr>
                <w:noProof/>
                <w:webHidden/>
                <w:rPrChange w:id="1459" w:author="mpountou" w:date="2021-02-14T19:28:00Z">
                  <w:rPr>
                    <w:noProof/>
                    <w:webHidden/>
                  </w:rPr>
                </w:rPrChange>
              </w:rPr>
              <w:instrText xml:space="preserve"> PAGEREF _Toc64223430 \h </w:instrText>
            </w:r>
            <w:r w:rsidRPr="008D65BC">
              <w:rPr>
                <w:noProof/>
                <w:webHidden/>
                <w:rPrChange w:id="1460" w:author="mpountou" w:date="2021-02-14T19:28:00Z">
                  <w:rPr>
                    <w:noProof/>
                    <w:webHidden/>
                  </w:rPr>
                </w:rPrChange>
              </w:rPr>
            </w:r>
          </w:ins>
          <w:r w:rsidRPr="008D65BC">
            <w:rPr>
              <w:noProof/>
              <w:webHidden/>
              <w:rPrChange w:id="1461" w:author="mpountou" w:date="2021-02-14T19:28:00Z">
                <w:rPr>
                  <w:noProof/>
                  <w:webHidden/>
                </w:rPr>
              </w:rPrChange>
            </w:rPr>
            <w:fldChar w:fldCharType="separate"/>
          </w:r>
          <w:ins w:id="1462" w:author="mpountou" w:date="2021-02-14T19:26:00Z">
            <w:r w:rsidRPr="008D65BC">
              <w:rPr>
                <w:noProof/>
                <w:webHidden/>
                <w:rPrChange w:id="1463" w:author="mpountou" w:date="2021-02-14T19:28:00Z">
                  <w:rPr>
                    <w:noProof/>
                    <w:webHidden/>
                  </w:rPr>
                </w:rPrChange>
              </w:rPr>
              <w:t>46</w:t>
            </w:r>
            <w:r w:rsidRPr="008D65BC">
              <w:rPr>
                <w:noProof/>
                <w:webHidden/>
                <w:rPrChange w:id="1464" w:author="mpountou" w:date="2021-02-14T19:28:00Z">
                  <w:rPr>
                    <w:noProof/>
                    <w:webHidden/>
                  </w:rPr>
                </w:rPrChange>
              </w:rPr>
              <w:fldChar w:fldCharType="end"/>
            </w:r>
            <w:r w:rsidRPr="008D65BC">
              <w:rPr>
                <w:rStyle w:val="-"/>
                <w:noProof/>
                <w:rPrChange w:id="1465" w:author="mpountou" w:date="2021-02-14T19:28:00Z">
                  <w:rPr>
                    <w:rStyle w:val="-"/>
                    <w:noProof/>
                  </w:rPr>
                </w:rPrChange>
              </w:rPr>
              <w:fldChar w:fldCharType="end"/>
            </w:r>
          </w:ins>
        </w:p>
        <w:p w14:paraId="7CEA300B" w14:textId="0CFBAD8D" w:rsidR="000D2B64" w:rsidRPr="008D65BC" w:rsidRDefault="000D2B64">
          <w:pPr>
            <w:pStyle w:val="30"/>
            <w:tabs>
              <w:tab w:val="left" w:pos="1320"/>
              <w:tab w:val="right" w:leader="dot" w:pos="8296"/>
            </w:tabs>
            <w:rPr>
              <w:ins w:id="1466" w:author="mpountou" w:date="2021-02-14T19:26:00Z"/>
              <w:rFonts w:asciiTheme="minorHAnsi" w:eastAsiaTheme="minorEastAsia" w:hAnsiTheme="minorHAnsi" w:cstheme="minorBidi"/>
              <w:noProof/>
              <w:szCs w:val="22"/>
              <w:lang w:eastAsia="el-GR"/>
              <w:rPrChange w:id="1467" w:author="mpountou" w:date="2021-02-14T19:28:00Z">
                <w:rPr>
                  <w:ins w:id="1468" w:author="mpountou" w:date="2021-02-14T19:26:00Z"/>
                  <w:rFonts w:asciiTheme="minorHAnsi" w:eastAsiaTheme="minorEastAsia" w:hAnsiTheme="minorHAnsi" w:cstheme="minorBidi"/>
                  <w:noProof/>
                  <w:szCs w:val="22"/>
                  <w:lang w:eastAsia="el-GR"/>
                </w:rPr>
              </w:rPrChange>
            </w:rPr>
          </w:pPr>
          <w:ins w:id="1469" w:author="mpountou" w:date="2021-02-14T19:26:00Z">
            <w:r w:rsidRPr="008D65BC">
              <w:rPr>
                <w:rStyle w:val="-"/>
                <w:noProof/>
                <w:rPrChange w:id="1470" w:author="mpountou" w:date="2021-02-14T19:28:00Z">
                  <w:rPr>
                    <w:rStyle w:val="-"/>
                    <w:noProof/>
                  </w:rPr>
                </w:rPrChange>
              </w:rPr>
              <w:fldChar w:fldCharType="begin"/>
            </w:r>
            <w:r w:rsidRPr="008D65BC">
              <w:rPr>
                <w:rStyle w:val="-"/>
                <w:noProof/>
                <w:rPrChange w:id="1471" w:author="mpountou" w:date="2021-02-14T19:28:00Z">
                  <w:rPr>
                    <w:rStyle w:val="-"/>
                    <w:noProof/>
                  </w:rPr>
                </w:rPrChange>
              </w:rPr>
              <w:instrText xml:space="preserve"> </w:instrText>
            </w:r>
            <w:r w:rsidRPr="008D65BC">
              <w:rPr>
                <w:noProof/>
                <w:rPrChange w:id="1472" w:author="mpountou" w:date="2021-02-14T19:28:00Z">
                  <w:rPr>
                    <w:noProof/>
                  </w:rPr>
                </w:rPrChange>
              </w:rPr>
              <w:instrText>HYPERLINK \l "_Toc64223431"</w:instrText>
            </w:r>
            <w:r w:rsidRPr="008D65BC">
              <w:rPr>
                <w:rStyle w:val="-"/>
                <w:noProof/>
                <w:rPrChange w:id="1473" w:author="mpountou" w:date="2021-02-14T19:28:00Z">
                  <w:rPr>
                    <w:rStyle w:val="-"/>
                    <w:noProof/>
                  </w:rPr>
                </w:rPrChange>
              </w:rPr>
              <w:instrText xml:space="preserve"> </w:instrText>
            </w:r>
            <w:r w:rsidRPr="008D65BC">
              <w:rPr>
                <w:rStyle w:val="-"/>
                <w:noProof/>
                <w:rPrChange w:id="1474" w:author="mpountou" w:date="2021-02-14T19:28:00Z">
                  <w:rPr>
                    <w:rStyle w:val="-"/>
                    <w:noProof/>
                  </w:rPr>
                </w:rPrChange>
              </w:rPr>
            </w:r>
            <w:r w:rsidRPr="008D65BC">
              <w:rPr>
                <w:rStyle w:val="-"/>
                <w:noProof/>
                <w:rPrChange w:id="1475" w:author="mpountou" w:date="2021-02-14T19:28:00Z">
                  <w:rPr>
                    <w:rStyle w:val="-"/>
                    <w:noProof/>
                  </w:rPr>
                </w:rPrChange>
              </w:rPr>
              <w:fldChar w:fldCharType="separate"/>
            </w:r>
            <w:r w:rsidRPr="008D65BC">
              <w:rPr>
                <w:rStyle w:val="-"/>
                <w:bCs/>
                <w:noProof/>
                <w:rPrChange w:id="1476" w:author="mpountou" w:date="2021-02-14T19:28:00Z">
                  <w:rPr>
                    <w:rStyle w:val="-"/>
                    <w:b/>
                    <w:bCs/>
                    <w:noProof/>
                  </w:rPr>
                </w:rPrChange>
              </w:rPr>
              <w:t>4.4.3</w:t>
            </w:r>
            <w:r w:rsidRPr="008D65BC">
              <w:rPr>
                <w:rFonts w:asciiTheme="minorHAnsi" w:eastAsiaTheme="minorEastAsia" w:hAnsiTheme="minorHAnsi" w:cstheme="minorBidi"/>
                <w:noProof/>
                <w:szCs w:val="22"/>
                <w:lang w:eastAsia="el-GR"/>
                <w:rPrChange w:id="147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478" w:author="mpountou" w:date="2021-02-14T19:28:00Z">
                  <w:rPr>
                    <w:rStyle w:val="-"/>
                    <w:b/>
                    <w:bCs/>
                    <w:noProof/>
                  </w:rPr>
                </w:rPrChange>
              </w:rPr>
              <w:t>Κάλυψη και Ποικιλία</w:t>
            </w:r>
            <w:r w:rsidRPr="008D65BC">
              <w:rPr>
                <w:noProof/>
                <w:webHidden/>
                <w:rPrChange w:id="1479" w:author="mpountou" w:date="2021-02-14T19:28:00Z">
                  <w:rPr>
                    <w:noProof/>
                    <w:webHidden/>
                  </w:rPr>
                </w:rPrChange>
              </w:rPr>
              <w:tab/>
            </w:r>
            <w:r w:rsidRPr="008D65BC">
              <w:rPr>
                <w:noProof/>
                <w:webHidden/>
                <w:rPrChange w:id="1480" w:author="mpountou" w:date="2021-02-14T19:28:00Z">
                  <w:rPr>
                    <w:noProof/>
                    <w:webHidden/>
                  </w:rPr>
                </w:rPrChange>
              </w:rPr>
              <w:fldChar w:fldCharType="begin"/>
            </w:r>
            <w:r w:rsidRPr="008D65BC">
              <w:rPr>
                <w:noProof/>
                <w:webHidden/>
                <w:rPrChange w:id="1481" w:author="mpountou" w:date="2021-02-14T19:28:00Z">
                  <w:rPr>
                    <w:noProof/>
                    <w:webHidden/>
                  </w:rPr>
                </w:rPrChange>
              </w:rPr>
              <w:instrText xml:space="preserve"> PAGEREF _Toc64223431 \h </w:instrText>
            </w:r>
            <w:r w:rsidRPr="008D65BC">
              <w:rPr>
                <w:noProof/>
                <w:webHidden/>
                <w:rPrChange w:id="1482" w:author="mpountou" w:date="2021-02-14T19:28:00Z">
                  <w:rPr>
                    <w:noProof/>
                    <w:webHidden/>
                  </w:rPr>
                </w:rPrChange>
              </w:rPr>
            </w:r>
          </w:ins>
          <w:r w:rsidRPr="008D65BC">
            <w:rPr>
              <w:noProof/>
              <w:webHidden/>
              <w:rPrChange w:id="1483" w:author="mpountou" w:date="2021-02-14T19:28:00Z">
                <w:rPr>
                  <w:noProof/>
                  <w:webHidden/>
                </w:rPr>
              </w:rPrChange>
            </w:rPr>
            <w:fldChar w:fldCharType="separate"/>
          </w:r>
          <w:ins w:id="1484" w:author="mpountou" w:date="2021-02-14T19:26:00Z">
            <w:r w:rsidRPr="008D65BC">
              <w:rPr>
                <w:noProof/>
                <w:webHidden/>
                <w:rPrChange w:id="1485" w:author="mpountou" w:date="2021-02-14T19:28:00Z">
                  <w:rPr>
                    <w:noProof/>
                    <w:webHidden/>
                  </w:rPr>
                </w:rPrChange>
              </w:rPr>
              <w:t>47</w:t>
            </w:r>
            <w:r w:rsidRPr="008D65BC">
              <w:rPr>
                <w:noProof/>
                <w:webHidden/>
                <w:rPrChange w:id="1486" w:author="mpountou" w:date="2021-02-14T19:28:00Z">
                  <w:rPr>
                    <w:noProof/>
                    <w:webHidden/>
                  </w:rPr>
                </w:rPrChange>
              </w:rPr>
              <w:fldChar w:fldCharType="end"/>
            </w:r>
            <w:r w:rsidRPr="008D65BC">
              <w:rPr>
                <w:rStyle w:val="-"/>
                <w:noProof/>
                <w:rPrChange w:id="1487" w:author="mpountou" w:date="2021-02-14T19:28:00Z">
                  <w:rPr>
                    <w:rStyle w:val="-"/>
                    <w:noProof/>
                  </w:rPr>
                </w:rPrChange>
              </w:rPr>
              <w:fldChar w:fldCharType="end"/>
            </w:r>
          </w:ins>
        </w:p>
        <w:p w14:paraId="3F421EF7" w14:textId="0B8226D4" w:rsidR="000D2B64" w:rsidRPr="008D65BC" w:rsidRDefault="000D2B64">
          <w:pPr>
            <w:pStyle w:val="20"/>
            <w:tabs>
              <w:tab w:val="left" w:pos="960"/>
              <w:tab w:val="right" w:leader="dot" w:pos="8296"/>
            </w:tabs>
            <w:rPr>
              <w:ins w:id="1488" w:author="mpountou" w:date="2021-02-14T19:26:00Z"/>
              <w:rFonts w:asciiTheme="minorHAnsi" w:eastAsiaTheme="minorEastAsia" w:hAnsiTheme="minorHAnsi" w:cstheme="minorBidi"/>
              <w:noProof/>
              <w:szCs w:val="22"/>
              <w:lang w:eastAsia="el-GR"/>
              <w:rPrChange w:id="1489" w:author="mpountou" w:date="2021-02-14T19:28:00Z">
                <w:rPr>
                  <w:ins w:id="1490" w:author="mpountou" w:date="2021-02-14T19:26:00Z"/>
                  <w:rFonts w:asciiTheme="minorHAnsi" w:eastAsiaTheme="minorEastAsia" w:hAnsiTheme="minorHAnsi" w:cstheme="minorBidi"/>
                  <w:noProof/>
                  <w:szCs w:val="22"/>
                  <w:lang w:eastAsia="el-GR"/>
                </w:rPr>
              </w:rPrChange>
            </w:rPr>
          </w:pPr>
          <w:ins w:id="1491" w:author="mpountou" w:date="2021-02-14T19:26:00Z">
            <w:r w:rsidRPr="008D65BC">
              <w:rPr>
                <w:rStyle w:val="-"/>
                <w:noProof/>
                <w:rPrChange w:id="1492" w:author="mpountou" w:date="2021-02-14T19:28:00Z">
                  <w:rPr>
                    <w:rStyle w:val="-"/>
                    <w:noProof/>
                  </w:rPr>
                </w:rPrChange>
              </w:rPr>
              <w:fldChar w:fldCharType="begin"/>
            </w:r>
            <w:r w:rsidRPr="008D65BC">
              <w:rPr>
                <w:rStyle w:val="-"/>
                <w:noProof/>
                <w:rPrChange w:id="1493" w:author="mpountou" w:date="2021-02-14T19:28:00Z">
                  <w:rPr>
                    <w:rStyle w:val="-"/>
                    <w:noProof/>
                  </w:rPr>
                </w:rPrChange>
              </w:rPr>
              <w:instrText xml:space="preserve"> </w:instrText>
            </w:r>
            <w:r w:rsidRPr="008D65BC">
              <w:rPr>
                <w:noProof/>
                <w:rPrChange w:id="1494" w:author="mpountou" w:date="2021-02-14T19:28:00Z">
                  <w:rPr>
                    <w:noProof/>
                  </w:rPr>
                </w:rPrChange>
              </w:rPr>
              <w:instrText>HYPERLINK \l "_Toc64223432"</w:instrText>
            </w:r>
            <w:r w:rsidRPr="008D65BC">
              <w:rPr>
                <w:rStyle w:val="-"/>
                <w:noProof/>
                <w:rPrChange w:id="1495" w:author="mpountou" w:date="2021-02-14T19:28:00Z">
                  <w:rPr>
                    <w:rStyle w:val="-"/>
                    <w:noProof/>
                  </w:rPr>
                </w:rPrChange>
              </w:rPr>
              <w:instrText xml:space="preserve"> </w:instrText>
            </w:r>
            <w:r w:rsidRPr="008D65BC">
              <w:rPr>
                <w:rStyle w:val="-"/>
                <w:noProof/>
                <w:rPrChange w:id="1496" w:author="mpountou" w:date="2021-02-14T19:28:00Z">
                  <w:rPr>
                    <w:rStyle w:val="-"/>
                    <w:noProof/>
                  </w:rPr>
                </w:rPrChange>
              </w:rPr>
            </w:r>
            <w:r w:rsidRPr="008D65BC">
              <w:rPr>
                <w:rStyle w:val="-"/>
                <w:noProof/>
                <w:rPrChange w:id="1497" w:author="mpountou" w:date="2021-02-14T19:28:00Z">
                  <w:rPr>
                    <w:rStyle w:val="-"/>
                    <w:noProof/>
                  </w:rPr>
                </w:rPrChange>
              </w:rPr>
              <w:fldChar w:fldCharType="separate"/>
            </w:r>
            <w:r w:rsidRPr="008D65BC">
              <w:rPr>
                <w:rStyle w:val="-"/>
                <w:bCs/>
                <w:noProof/>
                <w:rPrChange w:id="1498" w:author="mpountou" w:date="2021-02-14T19:28:00Z">
                  <w:rPr>
                    <w:rStyle w:val="-"/>
                    <w:b/>
                    <w:bCs/>
                    <w:noProof/>
                  </w:rPr>
                </w:rPrChange>
              </w:rPr>
              <w:t>4.5</w:t>
            </w:r>
            <w:r w:rsidRPr="008D65BC">
              <w:rPr>
                <w:rFonts w:asciiTheme="minorHAnsi" w:eastAsiaTheme="minorEastAsia" w:hAnsiTheme="minorHAnsi" w:cstheme="minorBidi"/>
                <w:noProof/>
                <w:szCs w:val="22"/>
                <w:lang w:eastAsia="el-GR"/>
                <w:rPrChange w:id="149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500" w:author="mpountou" w:date="2021-02-14T19:28:00Z">
                  <w:rPr>
                    <w:rStyle w:val="-"/>
                    <w:b/>
                    <w:bCs/>
                    <w:noProof/>
                  </w:rPr>
                </w:rPrChange>
              </w:rPr>
              <w:t>Υλοποίηση συνεργατικού φιλτραρίσματος με ανάλυση πίνακα ιδιαζουσών τιμών (</w:t>
            </w:r>
            <w:r w:rsidRPr="008D65BC">
              <w:rPr>
                <w:rStyle w:val="-"/>
                <w:bCs/>
                <w:noProof/>
                <w:lang w:val="en-US"/>
                <w:rPrChange w:id="1501" w:author="mpountou" w:date="2021-02-14T19:28:00Z">
                  <w:rPr>
                    <w:rStyle w:val="-"/>
                    <w:b/>
                    <w:bCs/>
                    <w:noProof/>
                    <w:lang w:val="en-US"/>
                  </w:rPr>
                </w:rPrChange>
              </w:rPr>
              <w:t>SVD</w:t>
            </w:r>
            <w:r w:rsidRPr="008D65BC">
              <w:rPr>
                <w:rStyle w:val="-"/>
                <w:bCs/>
                <w:noProof/>
                <w:rPrChange w:id="1502" w:author="mpountou" w:date="2021-02-14T19:28:00Z">
                  <w:rPr>
                    <w:rStyle w:val="-"/>
                    <w:b/>
                    <w:bCs/>
                    <w:noProof/>
                  </w:rPr>
                </w:rPrChange>
              </w:rPr>
              <w:t>)</w:t>
            </w:r>
            <w:r w:rsidRPr="008D65BC">
              <w:rPr>
                <w:noProof/>
                <w:webHidden/>
                <w:rPrChange w:id="1503" w:author="mpountou" w:date="2021-02-14T19:28:00Z">
                  <w:rPr>
                    <w:noProof/>
                    <w:webHidden/>
                  </w:rPr>
                </w:rPrChange>
              </w:rPr>
              <w:tab/>
            </w:r>
            <w:r w:rsidRPr="008D65BC">
              <w:rPr>
                <w:noProof/>
                <w:webHidden/>
                <w:rPrChange w:id="1504" w:author="mpountou" w:date="2021-02-14T19:28:00Z">
                  <w:rPr>
                    <w:noProof/>
                    <w:webHidden/>
                  </w:rPr>
                </w:rPrChange>
              </w:rPr>
              <w:fldChar w:fldCharType="begin"/>
            </w:r>
            <w:r w:rsidRPr="008D65BC">
              <w:rPr>
                <w:noProof/>
                <w:webHidden/>
                <w:rPrChange w:id="1505" w:author="mpountou" w:date="2021-02-14T19:28:00Z">
                  <w:rPr>
                    <w:noProof/>
                    <w:webHidden/>
                  </w:rPr>
                </w:rPrChange>
              </w:rPr>
              <w:instrText xml:space="preserve"> PAGEREF _Toc64223432 \h </w:instrText>
            </w:r>
            <w:r w:rsidRPr="008D65BC">
              <w:rPr>
                <w:noProof/>
                <w:webHidden/>
                <w:rPrChange w:id="1506" w:author="mpountou" w:date="2021-02-14T19:28:00Z">
                  <w:rPr>
                    <w:noProof/>
                    <w:webHidden/>
                  </w:rPr>
                </w:rPrChange>
              </w:rPr>
            </w:r>
          </w:ins>
          <w:r w:rsidRPr="008D65BC">
            <w:rPr>
              <w:noProof/>
              <w:webHidden/>
              <w:rPrChange w:id="1507" w:author="mpountou" w:date="2021-02-14T19:28:00Z">
                <w:rPr>
                  <w:noProof/>
                  <w:webHidden/>
                </w:rPr>
              </w:rPrChange>
            </w:rPr>
            <w:fldChar w:fldCharType="separate"/>
          </w:r>
          <w:ins w:id="1508" w:author="mpountou" w:date="2021-02-14T19:26:00Z">
            <w:r w:rsidRPr="008D65BC">
              <w:rPr>
                <w:noProof/>
                <w:webHidden/>
                <w:rPrChange w:id="1509" w:author="mpountou" w:date="2021-02-14T19:28:00Z">
                  <w:rPr>
                    <w:noProof/>
                    <w:webHidden/>
                  </w:rPr>
                </w:rPrChange>
              </w:rPr>
              <w:t>48</w:t>
            </w:r>
            <w:r w:rsidRPr="008D65BC">
              <w:rPr>
                <w:noProof/>
                <w:webHidden/>
                <w:rPrChange w:id="1510" w:author="mpountou" w:date="2021-02-14T19:28:00Z">
                  <w:rPr>
                    <w:noProof/>
                    <w:webHidden/>
                  </w:rPr>
                </w:rPrChange>
              </w:rPr>
              <w:fldChar w:fldCharType="end"/>
            </w:r>
            <w:r w:rsidRPr="008D65BC">
              <w:rPr>
                <w:rStyle w:val="-"/>
                <w:noProof/>
                <w:rPrChange w:id="1511" w:author="mpountou" w:date="2021-02-14T19:28:00Z">
                  <w:rPr>
                    <w:rStyle w:val="-"/>
                    <w:noProof/>
                  </w:rPr>
                </w:rPrChange>
              </w:rPr>
              <w:fldChar w:fldCharType="end"/>
            </w:r>
          </w:ins>
        </w:p>
        <w:p w14:paraId="66AAC511" w14:textId="4FFF400B" w:rsidR="000D2B64" w:rsidRPr="008D65BC" w:rsidRDefault="000D2B64">
          <w:pPr>
            <w:pStyle w:val="30"/>
            <w:tabs>
              <w:tab w:val="left" w:pos="1320"/>
              <w:tab w:val="right" w:leader="dot" w:pos="8296"/>
            </w:tabs>
            <w:rPr>
              <w:ins w:id="1512" w:author="mpountou" w:date="2021-02-14T19:26:00Z"/>
              <w:rFonts w:asciiTheme="minorHAnsi" w:eastAsiaTheme="minorEastAsia" w:hAnsiTheme="minorHAnsi" w:cstheme="minorBidi"/>
              <w:noProof/>
              <w:szCs w:val="22"/>
              <w:lang w:eastAsia="el-GR"/>
              <w:rPrChange w:id="1513" w:author="mpountou" w:date="2021-02-14T19:28:00Z">
                <w:rPr>
                  <w:ins w:id="1514" w:author="mpountou" w:date="2021-02-14T19:26:00Z"/>
                  <w:rFonts w:asciiTheme="minorHAnsi" w:eastAsiaTheme="minorEastAsia" w:hAnsiTheme="minorHAnsi" w:cstheme="minorBidi"/>
                  <w:noProof/>
                  <w:szCs w:val="22"/>
                  <w:lang w:eastAsia="el-GR"/>
                </w:rPr>
              </w:rPrChange>
            </w:rPr>
          </w:pPr>
          <w:ins w:id="1515" w:author="mpountou" w:date="2021-02-14T19:26:00Z">
            <w:r w:rsidRPr="008D65BC">
              <w:rPr>
                <w:rStyle w:val="-"/>
                <w:noProof/>
                <w:rPrChange w:id="1516" w:author="mpountou" w:date="2021-02-14T19:28:00Z">
                  <w:rPr>
                    <w:rStyle w:val="-"/>
                    <w:noProof/>
                  </w:rPr>
                </w:rPrChange>
              </w:rPr>
              <w:fldChar w:fldCharType="begin"/>
            </w:r>
            <w:r w:rsidRPr="008D65BC">
              <w:rPr>
                <w:rStyle w:val="-"/>
                <w:noProof/>
                <w:rPrChange w:id="1517" w:author="mpountou" w:date="2021-02-14T19:28:00Z">
                  <w:rPr>
                    <w:rStyle w:val="-"/>
                    <w:noProof/>
                  </w:rPr>
                </w:rPrChange>
              </w:rPr>
              <w:instrText xml:space="preserve"> </w:instrText>
            </w:r>
            <w:r w:rsidRPr="008D65BC">
              <w:rPr>
                <w:noProof/>
                <w:rPrChange w:id="1518" w:author="mpountou" w:date="2021-02-14T19:28:00Z">
                  <w:rPr>
                    <w:noProof/>
                  </w:rPr>
                </w:rPrChange>
              </w:rPr>
              <w:instrText>HYPERLINK \l "_Toc64223433"</w:instrText>
            </w:r>
            <w:r w:rsidRPr="008D65BC">
              <w:rPr>
                <w:rStyle w:val="-"/>
                <w:noProof/>
                <w:rPrChange w:id="1519" w:author="mpountou" w:date="2021-02-14T19:28:00Z">
                  <w:rPr>
                    <w:rStyle w:val="-"/>
                    <w:noProof/>
                  </w:rPr>
                </w:rPrChange>
              </w:rPr>
              <w:instrText xml:space="preserve"> </w:instrText>
            </w:r>
            <w:r w:rsidRPr="008D65BC">
              <w:rPr>
                <w:rStyle w:val="-"/>
                <w:noProof/>
                <w:rPrChange w:id="1520" w:author="mpountou" w:date="2021-02-14T19:28:00Z">
                  <w:rPr>
                    <w:rStyle w:val="-"/>
                    <w:noProof/>
                  </w:rPr>
                </w:rPrChange>
              </w:rPr>
            </w:r>
            <w:r w:rsidRPr="008D65BC">
              <w:rPr>
                <w:rStyle w:val="-"/>
                <w:noProof/>
                <w:rPrChange w:id="1521" w:author="mpountou" w:date="2021-02-14T19:28:00Z">
                  <w:rPr>
                    <w:rStyle w:val="-"/>
                    <w:noProof/>
                  </w:rPr>
                </w:rPrChange>
              </w:rPr>
              <w:fldChar w:fldCharType="separate"/>
            </w:r>
            <w:r w:rsidRPr="008D65BC">
              <w:rPr>
                <w:rStyle w:val="-"/>
                <w:bCs/>
                <w:noProof/>
                <w:lang w:val="en-US"/>
                <w:rPrChange w:id="1522" w:author="mpountou" w:date="2021-02-14T19:28:00Z">
                  <w:rPr>
                    <w:rStyle w:val="-"/>
                    <w:b/>
                    <w:bCs/>
                    <w:noProof/>
                    <w:lang w:val="en-US"/>
                  </w:rPr>
                </w:rPrChange>
              </w:rPr>
              <w:t>4.5.1</w:t>
            </w:r>
            <w:r w:rsidRPr="008D65BC">
              <w:rPr>
                <w:rFonts w:asciiTheme="minorHAnsi" w:eastAsiaTheme="minorEastAsia" w:hAnsiTheme="minorHAnsi" w:cstheme="minorBidi"/>
                <w:noProof/>
                <w:szCs w:val="22"/>
                <w:lang w:eastAsia="el-GR"/>
                <w:rPrChange w:id="1523"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524" w:author="mpountou" w:date="2021-02-14T19:28:00Z">
                  <w:rPr>
                    <w:rStyle w:val="-"/>
                    <w:b/>
                    <w:bCs/>
                    <w:noProof/>
                    <w:lang w:val="en-US"/>
                  </w:rPr>
                </w:rPrChange>
              </w:rPr>
              <w:t xml:space="preserve">Accuracy, recall, precision </w:t>
            </w:r>
            <w:r w:rsidRPr="008D65BC">
              <w:rPr>
                <w:rStyle w:val="-"/>
                <w:bCs/>
                <w:noProof/>
                <w:rPrChange w:id="1525" w:author="mpountou" w:date="2021-02-14T19:28:00Z">
                  <w:rPr>
                    <w:rStyle w:val="-"/>
                    <w:b/>
                    <w:bCs/>
                    <w:noProof/>
                  </w:rPr>
                </w:rPrChange>
              </w:rPr>
              <w:t>και</w:t>
            </w:r>
            <w:r w:rsidRPr="008D65BC">
              <w:rPr>
                <w:rStyle w:val="-"/>
                <w:bCs/>
                <w:noProof/>
                <w:lang w:val="en-US"/>
                <w:rPrChange w:id="1526" w:author="mpountou" w:date="2021-02-14T19:28:00Z">
                  <w:rPr>
                    <w:rStyle w:val="-"/>
                    <w:b/>
                    <w:bCs/>
                    <w:noProof/>
                    <w:lang w:val="en-US"/>
                  </w:rPr>
                </w:rPrChange>
              </w:rPr>
              <w:t xml:space="preserve"> f1_score</w:t>
            </w:r>
            <w:r w:rsidRPr="008D65BC">
              <w:rPr>
                <w:noProof/>
                <w:webHidden/>
                <w:rPrChange w:id="1527" w:author="mpountou" w:date="2021-02-14T19:28:00Z">
                  <w:rPr>
                    <w:noProof/>
                    <w:webHidden/>
                  </w:rPr>
                </w:rPrChange>
              </w:rPr>
              <w:tab/>
            </w:r>
            <w:r w:rsidRPr="008D65BC">
              <w:rPr>
                <w:noProof/>
                <w:webHidden/>
                <w:rPrChange w:id="1528" w:author="mpountou" w:date="2021-02-14T19:28:00Z">
                  <w:rPr>
                    <w:noProof/>
                    <w:webHidden/>
                  </w:rPr>
                </w:rPrChange>
              </w:rPr>
              <w:fldChar w:fldCharType="begin"/>
            </w:r>
            <w:r w:rsidRPr="008D65BC">
              <w:rPr>
                <w:noProof/>
                <w:webHidden/>
                <w:rPrChange w:id="1529" w:author="mpountou" w:date="2021-02-14T19:28:00Z">
                  <w:rPr>
                    <w:noProof/>
                    <w:webHidden/>
                  </w:rPr>
                </w:rPrChange>
              </w:rPr>
              <w:instrText xml:space="preserve"> PAGEREF _Toc64223433 \h </w:instrText>
            </w:r>
            <w:r w:rsidRPr="008D65BC">
              <w:rPr>
                <w:noProof/>
                <w:webHidden/>
                <w:rPrChange w:id="1530" w:author="mpountou" w:date="2021-02-14T19:28:00Z">
                  <w:rPr>
                    <w:noProof/>
                    <w:webHidden/>
                  </w:rPr>
                </w:rPrChange>
              </w:rPr>
            </w:r>
          </w:ins>
          <w:r w:rsidRPr="008D65BC">
            <w:rPr>
              <w:noProof/>
              <w:webHidden/>
              <w:rPrChange w:id="1531" w:author="mpountou" w:date="2021-02-14T19:28:00Z">
                <w:rPr>
                  <w:noProof/>
                  <w:webHidden/>
                </w:rPr>
              </w:rPrChange>
            </w:rPr>
            <w:fldChar w:fldCharType="separate"/>
          </w:r>
          <w:ins w:id="1532" w:author="mpountou" w:date="2021-02-14T19:26:00Z">
            <w:r w:rsidRPr="008D65BC">
              <w:rPr>
                <w:noProof/>
                <w:webHidden/>
                <w:rPrChange w:id="1533" w:author="mpountou" w:date="2021-02-14T19:28:00Z">
                  <w:rPr>
                    <w:noProof/>
                    <w:webHidden/>
                  </w:rPr>
                </w:rPrChange>
              </w:rPr>
              <w:t>48</w:t>
            </w:r>
            <w:r w:rsidRPr="008D65BC">
              <w:rPr>
                <w:noProof/>
                <w:webHidden/>
                <w:rPrChange w:id="1534" w:author="mpountou" w:date="2021-02-14T19:28:00Z">
                  <w:rPr>
                    <w:noProof/>
                    <w:webHidden/>
                  </w:rPr>
                </w:rPrChange>
              </w:rPr>
              <w:fldChar w:fldCharType="end"/>
            </w:r>
            <w:r w:rsidRPr="008D65BC">
              <w:rPr>
                <w:rStyle w:val="-"/>
                <w:noProof/>
                <w:rPrChange w:id="1535" w:author="mpountou" w:date="2021-02-14T19:28:00Z">
                  <w:rPr>
                    <w:rStyle w:val="-"/>
                    <w:noProof/>
                  </w:rPr>
                </w:rPrChange>
              </w:rPr>
              <w:fldChar w:fldCharType="end"/>
            </w:r>
          </w:ins>
        </w:p>
        <w:p w14:paraId="40570720" w14:textId="120DAA2B" w:rsidR="000D2B64" w:rsidRPr="008D65BC" w:rsidRDefault="000D2B64">
          <w:pPr>
            <w:pStyle w:val="30"/>
            <w:tabs>
              <w:tab w:val="left" w:pos="1320"/>
              <w:tab w:val="right" w:leader="dot" w:pos="8296"/>
            </w:tabs>
            <w:rPr>
              <w:ins w:id="1536" w:author="mpountou" w:date="2021-02-14T19:26:00Z"/>
              <w:rFonts w:asciiTheme="minorHAnsi" w:eastAsiaTheme="minorEastAsia" w:hAnsiTheme="minorHAnsi" w:cstheme="minorBidi"/>
              <w:noProof/>
              <w:szCs w:val="22"/>
              <w:lang w:eastAsia="el-GR"/>
              <w:rPrChange w:id="1537" w:author="mpountou" w:date="2021-02-14T19:28:00Z">
                <w:rPr>
                  <w:ins w:id="1538" w:author="mpountou" w:date="2021-02-14T19:26:00Z"/>
                  <w:rFonts w:asciiTheme="minorHAnsi" w:eastAsiaTheme="minorEastAsia" w:hAnsiTheme="minorHAnsi" w:cstheme="minorBidi"/>
                  <w:noProof/>
                  <w:szCs w:val="22"/>
                  <w:lang w:eastAsia="el-GR"/>
                </w:rPr>
              </w:rPrChange>
            </w:rPr>
          </w:pPr>
          <w:ins w:id="1539" w:author="mpountou" w:date="2021-02-14T19:26:00Z">
            <w:r w:rsidRPr="008D65BC">
              <w:rPr>
                <w:rStyle w:val="-"/>
                <w:noProof/>
                <w:rPrChange w:id="1540" w:author="mpountou" w:date="2021-02-14T19:28:00Z">
                  <w:rPr>
                    <w:rStyle w:val="-"/>
                    <w:noProof/>
                  </w:rPr>
                </w:rPrChange>
              </w:rPr>
              <w:fldChar w:fldCharType="begin"/>
            </w:r>
            <w:r w:rsidRPr="008D65BC">
              <w:rPr>
                <w:rStyle w:val="-"/>
                <w:noProof/>
                <w:rPrChange w:id="1541" w:author="mpountou" w:date="2021-02-14T19:28:00Z">
                  <w:rPr>
                    <w:rStyle w:val="-"/>
                    <w:noProof/>
                  </w:rPr>
                </w:rPrChange>
              </w:rPr>
              <w:instrText xml:space="preserve"> </w:instrText>
            </w:r>
            <w:r w:rsidRPr="008D65BC">
              <w:rPr>
                <w:noProof/>
                <w:rPrChange w:id="1542" w:author="mpountou" w:date="2021-02-14T19:28:00Z">
                  <w:rPr>
                    <w:noProof/>
                  </w:rPr>
                </w:rPrChange>
              </w:rPr>
              <w:instrText>HYPERLINK \l "_Toc64223434"</w:instrText>
            </w:r>
            <w:r w:rsidRPr="008D65BC">
              <w:rPr>
                <w:rStyle w:val="-"/>
                <w:noProof/>
                <w:rPrChange w:id="1543" w:author="mpountou" w:date="2021-02-14T19:28:00Z">
                  <w:rPr>
                    <w:rStyle w:val="-"/>
                    <w:noProof/>
                  </w:rPr>
                </w:rPrChange>
              </w:rPr>
              <w:instrText xml:space="preserve"> </w:instrText>
            </w:r>
            <w:r w:rsidRPr="008D65BC">
              <w:rPr>
                <w:rStyle w:val="-"/>
                <w:noProof/>
                <w:rPrChange w:id="1544" w:author="mpountou" w:date="2021-02-14T19:28:00Z">
                  <w:rPr>
                    <w:rStyle w:val="-"/>
                    <w:noProof/>
                  </w:rPr>
                </w:rPrChange>
              </w:rPr>
            </w:r>
            <w:r w:rsidRPr="008D65BC">
              <w:rPr>
                <w:rStyle w:val="-"/>
                <w:noProof/>
                <w:rPrChange w:id="1545" w:author="mpountou" w:date="2021-02-14T19:28:00Z">
                  <w:rPr>
                    <w:rStyle w:val="-"/>
                    <w:noProof/>
                  </w:rPr>
                </w:rPrChange>
              </w:rPr>
              <w:fldChar w:fldCharType="separate"/>
            </w:r>
            <w:r w:rsidRPr="008D65BC">
              <w:rPr>
                <w:rStyle w:val="-"/>
                <w:bCs/>
                <w:noProof/>
                <w:rPrChange w:id="1546" w:author="mpountou" w:date="2021-02-14T19:28:00Z">
                  <w:rPr>
                    <w:rStyle w:val="-"/>
                    <w:b/>
                    <w:bCs/>
                    <w:noProof/>
                  </w:rPr>
                </w:rPrChange>
              </w:rPr>
              <w:t>4.5.2</w:t>
            </w:r>
            <w:r w:rsidRPr="008D65BC">
              <w:rPr>
                <w:rFonts w:asciiTheme="minorHAnsi" w:eastAsiaTheme="minorEastAsia" w:hAnsiTheme="minorHAnsi" w:cstheme="minorBidi"/>
                <w:noProof/>
                <w:szCs w:val="22"/>
                <w:lang w:eastAsia="el-GR"/>
                <w:rPrChange w:id="154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548" w:author="mpountou" w:date="2021-02-14T19:28:00Z">
                  <w:rPr>
                    <w:rStyle w:val="-"/>
                    <w:b/>
                    <w:bCs/>
                    <w:noProof/>
                  </w:rPr>
                </w:rPrChange>
              </w:rPr>
              <w:t>Μέσο απόλυτο σφάλμα (MAE) και ρίζα μέσου τετραγωνικού σφάλματος (RMSE)</w:t>
            </w:r>
            <w:r w:rsidRPr="008D65BC">
              <w:rPr>
                <w:noProof/>
                <w:webHidden/>
                <w:rPrChange w:id="1549" w:author="mpountou" w:date="2021-02-14T19:28:00Z">
                  <w:rPr>
                    <w:noProof/>
                    <w:webHidden/>
                  </w:rPr>
                </w:rPrChange>
              </w:rPr>
              <w:tab/>
            </w:r>
            <w:r w:rsidRPr="008D65BC">
              <w:rPr>
                <w:noProof/>
                <w:webHidden/>
                <w:rPrChange w:id="1550" w:author="mpountou" w:date="2021-02-14T19:28:00Z">
                  <w:rPr>
                    <w:noProof/>
                    <w:webHidden/>
                  </w:rPr>
                </w:rPrChange>
              </w:rPr>
              <w:fldChar w:fldCharType="begin"/>
            </w:r>
            <w:r w:rsidRPr="008D65BC">
              <w:rPr>
                <w:noProof/>
                <w:webHidden/>
                <w:rPrChange w:id="1551" w:author="mpountou" w:date="2021-02-14T19:28:00Z">
                  <w:rPr>
                    <w:noProof/>
                    <w:webHidden/>
                  </w:rPr>
                </w:rPrChange>
              </w:rPr>
              <w:instrText xml:space="preserve"> PAGEREF _Toc64223434 \h </w:instrText>
            </w:r>
            <w:r w:rsidRPr="008D65BC">
              <w:rPr>
                <w:noProof/>
                <w:webHidden/>
                <w:rPrChange w:id="1552" w:author="mpountou" w:date="2021-02-14T19:28:00Z">
                  <w:rPr>
                    <w:noProof/>
                    <w:webHidden/>
                  </w:rPr>
                </w:rPrChange>
              </w:rPr>
            </w:r>
          </w:ins>
          <w:r w:rsidRPr="008D65BC">
            <w:rPr>
              <w:noProof/>
              <w:webHidden/>
              <w:rPrChange w:id="1553" w:author="mpountou" w:date="2021-02-14T19:28:00Z">
                <w:rPr>
                  <w:noProof/>
                  <w:webHidden/>
                </w:rPr>
              </w:rPrChange>
            </w:rPr>
            <w:fldChar w:fldCharType="separate"/>
          </w:r>
          <w:ins w:id="1554" w:author="mpountou" w:date="2021-02-14T19:26:00Z">
            <w:r w:rsidRPr="008D65BC">
              <w:rPr>
                <w:noProof/>
                <w:webHidden/>
                <w:rPrChange w:id="1555" w:author="mpountou" w:date="2021-02-14T19:28:00Z">
                  <w:rPr>
                    <w:noProof/>
                    <w:webHidden/>
                  </w:rPr>
                </w:rPrChange>
              </w:rPr>
              <w:t>49</w:t>
            </w:r>
            <w:r w:rsidRPr="008D65BC">
              <w:rPr>
                <w:noProof/>
                <w:webHidden/>
                <w:rPrChange w:id="1556" w:author="mpountou" w:date="2021-02-14T19:28:00Z">
                  <w:rPr>
                    <w:noProof/>
                    <w:webHidden/>
                  </w:rPr>
                </w:rPrChange>
              </w:rPr>
              <w:fldChar w:fldCharType="end"/>
            </w:r>
            <w:r w:rsidRPr="008D65BC">
              <w:rPr>
                <w:rStyle w:val="-"/>
                <w:noProof/>
                <w:rPrChange w:id="1557" w:author="mpountou" w:date="2021-02-14T19:28:00Z">
                  <w:rPr>
                    <w:rStyle w:val="-"/>
                    <w:noProof/>
                  </w:rPr>
                </w:rPrChange>
              </w:rPr>
              <w:fldChar w:fldCharType="end"/>
            </w:r>
          </w:ins>
        </w:p>
        <w:p w14:paraId="65B92A51" w14:textId="2E427806" w:rsidR="000D2B64" w:rsidRPr="008D65BC" w:rsidRDefault="000D2B64">
          <w:pPr>
            <w:pStyle w:val="30"/>
            <w:tabs>
              <w:tab w:val="left" w:pos="1320"/>
              <w:tab w:val="right" w:leader="dot" w:pos="8296"/>
            </w:tabs>
            <w:rPr>
              <w:ins w:id="1558" w:author="mpountou" w:date="2021-02-14T19:26:00Z"/>
              <w:rFonts w:asciiTheme="minorHAnsi" w:eastAsiaTheme="minorEastAsia" w:hAnsiTheme="minorHAnsi" w:cstheme="minorBidi"/>
              <w:noProof/>
              <w:szCs w:val="22"/>
              <w:lang w:eastAsia="el-GR"/>
              <w:rPrChange w:id="1559" w:author="mpountou" w:date="2021-02-14T19:28:00Z">
                <w:rPr>
                  <w:ins w:id="1560" w:author="mpountou" w:date="2021-02-14T19:26:00Z"/>
                  <w:rFonts w:asciiTheme="minorHAnsi" w:eastAsiaTheme="minorEastAsia" w:hAnsiTheme="minorHAnsi" w:cstheme="minorBidi"/>
                  <w:noProof/>
                  <w:szCs w:val="22"/>
                  <w:lang w:eastAsia="el-GR"/>
                </w:rPr>
              </w:rPrChange>
            </w:rPr>
          </w:pPr>
          <w:ins w:id="1561" w:author="mpountou" w:date="2021-02-14T19:26:00Z">
            <w:r w:rsidRPr="008D65BC">
              <w:rPr>
                <w:rStyle w:val="-"/>
                <w:noProof/>
                <w:rPrChange w:id="1562" w:author="mpountou" w:date="2021-02-14T19:28:00Z">
                  <w:rPr>
                    <w:rStyle w:val="-"/>
                    <w:noProof/>
                  </w:rPr>
                </w:rPrChange>
              </w:rPr>
              <w:fldChar w:fldCharType="begin"/>
            </w:r>
            <w:r w:rsidRPr="008D65BC">
              <w:rPr>
                <w:rStyle w:val="-"/>
                <w:noProof/>
                <w:rPrChange w:id="1563" w:author="mpountou" w:date="2021-02-14T19:28:00Z">
                  <w:rPr>
                    <w:rStyle w:val="-"/>
                    <w:noProof/>
                  </w:rPr>
                </w:rPrChange>
              </w:rPr>
              <w:instrText xml:space="preserve"> </w:instrText>
            </w:r>
            <w:r w:rsidRPr="008D65BC">
              <w:rPr>
                <w:noProof/>
                <w:rPrChange w:id="1564" w:author="mpountou" w:date="2021-02-14T19:28:00Z">
                  <w:rPr>
                    <w:noProof/>
                  </w:rPr>
                </w:rPrChange>
              </w:rPr>
              <w:instrText>HYPERLINK \l "_Toc64223435"</w:instrText>
            </w:r>
            <w:r w:rsidRPr="008D65BC">
              <w:rPr>
                <w:rStyle w:val="-"/>
                <w:noProof/>
                <w:rPrChange w:id="1565" w:author="mpountou" w:date="2021-02-14T19:28:00Z">
                  <w:rPr>
                    <w:rStyle w:val="-"/>
                    <w:noProof/>
                  </w:rPr>
                </w:rPrChange>
              </w:rPr>
              <w:instrText xml:space="preserve"> </w:instrText>
            </w:r>
            <w:r w:rsidRPr="008D65BC">
              <w:rPr>
                <w:rStyle w:val="-"/>
                <w:noProof/>
                <w:rPrChange w:id="1566" w:author="mpountou" w:date="2021-02-14T19:28:00Z">
                  <w:rPr>
                    <w:rStyle w:val="-"/>
                    <w:noProof/>
                  </w:rPr>
                </w:rPrChange>
              </w:rPr>
            </w:r>
            <w:r w:rsidRPr="008D65BC">
              <w:rPr>
                <w:rStyle w:val="-"/>
                <w:noProof/>
                <w:rPrChange w:id="1567" w:author="mpountou" w:date="2021-02-14T19:28:00Z">
                  <w:rPr>
                    <w:rStyle w:val="-"/>
                    <w:noProof/>
                  </w:rPr>
                </w:rPrChange>
              </w:rPr>
              <w:fldChar w:fldCharType="separate"/>
            </w:r>
            <w:r w:rsidRPr="008D65BC">
              <w:rPr>
                <w:rStyle w:val="-"/>
                <w:bCs/>
                <w:noProof/>
                <w:rPrChange w:id="1568" w:author="mpountou" w:date="2021-02-14T19:28:00Z">
                  <w:rPr>
                    <w:rStyle w:val="-"/>
                    <w:b/>
                    <w:bCs/>
                    <w:noProof/>
                  </w:rPr>
                </w:rPrChange>
              </w:rPr>
              <w:t>4.5.3</w:t>
            </w:r>
            <w:r w:rsidRPr="008D65BC">
              <w:rPr>
                <w:rFonts w:asciiTheme="minorHAnsi" w:eastAsiaTheme="minorEastAsia" w:hAnsiTheme="minorHAnsi" w:cstheme="minorBidi"/>
                <w:noProof/>
                <w:szCs w:val="22"/>
                <w:lang w:eastAsia="el-GR"/>
                <w:rPrChange w:id="156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570" w:author="mpountou" w:date="2021-02-14T19:28:00Z">
                  <w:rPr>
                    <w:rStyle w:val="-"/>
                    <w:b/>
                    <w:bCs/>
                    <w:noProof/>
                  </w:rPr>
                </w:rPrChange>
              </w:rPr>
              <w:t>Κάλυψη και Ποικιλία</w:t>
            </w:r>
            <w:r w:rsidRPr="008D65BC">
              <w:rPr>
                <w:noProof/>
                <w:webHidden/>
                <w:rPrChange w:id="1571" w:author="mpountou" w:date="2021-02-14T19:28:00Z">
                  <w:rPr>
                    <w:noProof/>
                    <w:webHidden/>
                  </w:rPr>
                </w:rPrChange>
              </w:rPr>
              <w:tab/>
            </w:r>
            <w:r w:rsidRPr="008D65BC">
              <w:rPr>
                <w:noProof/>
                <w:webHidden/>
                <w:rPrChange w:id="1572" w:author="mpountou" w:date="2021-02-14T19:28:00Z">
                  <w:rPr>
                    <w:noProof/>
                    <w:webHidden/>
                  </w:rPr>
                </w:rPrChange>
              </w:rPr>
              <w:fldChar w:fldCharType="begin"/>
            </w:r>
            <w:r w:rsidRPr="008D65BC">
              <w:rPr>
                <w:noProof/>
                <w:webHidden/>
                <w:rPrChange w:id="1573" w:author="mpountou" w:date="2021-02-14T19:28:00Z">
                  <w:rPr>
                    <w:noProof/>
                    <w:webHidden/>
                  </w:rPr>
                </w:rPrChange>
              </w:rPr>
              <w:instrText xml:space="preserve"> PAGEREF _Toc64223435 \h </w:instrText>
            </w:r>
            <w:r w:rsidRPr="008D65BC">
              <w:rPr>
                <w:noProof/>
                <w:webHidden/>
                <w:rPrChange w:id="1574" w:author="mpountou" w:date="2021-02-14T19:28:00Z">
                  <w:rPr>
                    <w:noProof/>
                    <w:webHidden/>
                  </w:rPr>
                </w:rPrChange>
              </w:rPr>
            </w:r>
          </w:ins>
          <w:r w:rsidRPr="008D65BC">
            <w:rPr>
              <w:noProof/>
              <w:webHidden/>
              <w:rPrChange w:id="1575" w:author="mpountou" w:date="2021-02-14T19:28:00Z">
                <w:rPr>
                  <w:noProof/>
                  <w:webHidden/>
                </w:rPr>
              </w:rPrChange>
            </w:rPr>
            <w:fldChar w:fldCharType="separate"/>
          </w:r>
          <w:ins w:id="1576" w:author="mpountou" w:date="2021-02-14T19:26:00Z">
            <w:r w:rsidRPr="008D65BC">
              <w:rPr>
                <w:noProof/>
                <w:webHidden/>
                <w:rPrChange w:id="1577" w:author="mpountou" w:date="2021-02-14T19:28:00Z">
                  <w:rPr>
                    <w:noProof/>
                    <w:webHidden/>
                  </w:rPr>
                </w:rPrChange>
              </w:rPr>
              <w:t>51</w:t>
            </w:r>
            <w:r w:rsidRPr="008D65BC">
              <w:rPr>
                <w:noProof/>
                <w:webHidden/>
                <w:rPrChange w:id="1578" w:author="mpountou" w:date="2021-02-14T19:28:00Z">
                  <w:rPr>
                    <w:noProof/>
                    <w:webHidden/>
                  </w:rPr>
                </w:rPrChange>
              </w:rPr>
              <w:fldChar w:fldCharType="end"/>
            </w:r>
            <w:r w:rsidRPr="008D65BC">
              <w:rPr>
                <w:rStyle w:val="-"/>
                <w:noProof/>
                <w:rPrChange w:id="1579" w:author="mpountou" w:date="2021-02-14T19:28:00Z">
                  <w:rPr>
                    <w:rStyle w:val="-"/>
                    <w:noProof/>
                  </w:rPr>
                </w:rPrChange>
              </w:rPr>
              <w:fldChar w:fldCharType="end"/>
            </w:r>
          </w:ins>
        </w:p>
        <w:p w14:paraId="0B996183" w14:textId="73A544B9" w:rsidR="000D2B64" w:rsidRPr="008D65BC" w:rsidRDefault="000D2B64">
          <w:pPr>
            <w:pStyle w:val="20"/>
            <w:tabs>
              <w:tab w:val="left" w:pos="960"/>
              <w:tab w:val="right" w:leader="dot" w:pos="8296"/>
            </w:tabs>
            <w:rPr>
              <w:ins w:id="1580" w:author="mpountou" w:date="2021-02-14T19:26:00Z"/>
              <w:rFonts w:asciiTheme="minorHAnsi" w:eastAsiaTheme="minorEastAsia" w:hAnsiTheme="minorHAnsi" w:cstheme="minorBidi"/>
              <w:noProof/>
              <w:szCs w:val="22"/>
              <w:lang w:eastAsia="el-GR"/>
              <w:rPrChange w:id="1581" w:author="mpountou" w:date="2021-02-14T19:28:00Z">
                <w:rPr>
                  <w:ins w:id="1582" w:author="mpountou" w:date="2021-02-14T19:26:00Z"/>
                  <w:rFonts w:asciiTheme="minorHAnsi" w:eastAsiaTheme="minorEastAsia" w:hAnsiTheme="minorHAnsi" w:cstheme="minorBidi"/>
                  <w:noProof/>
                  <w:szCs w:val="22"/>
                  <w:lang w:eastAsia="el-GR"/>
                </w:rPr>
              </w:rPrChange>
            </w:rPr>
          </w:pPr>
          <w:ins w:id="1583" w:author="mpountou" w:date="2021-02-14T19:26:00Z">
            <w:r w:rsidRPr="008D65BC">
              <w:rPr>
                <w:rStyle w:val="-"/>
                <w:noProof/>
                <w:rPrChange w:id="1584" w:author="mpountou" w:date="2021-02-14T19:28:00Z">
                  <w:rPr>
                    <w:rStyle w:val="-"/>
                    <w:noProof/>
                  </w:rPr>
                </w:rPrChange>
              </w:rPr>
              <w:fldChar w:fldCharType="begin"/>
            </w:r>
            <w:r w:rsidRPr="008D65BC">
              <w:rPr>
                <w:rStyle w:val="-"/>
                <w:noProof/>
                <w:rPrChange w:id="1585" w:author="mpountou" w:date="2021-02-14T19:28:00Z">
                  <w:rPr>
                    <w:rStyle w:val="-"/>
                    <w:noProof/>
                  </w:rPr>
                </w:rPrChange>
              </w:rPr>
              <w:instrText xml:space="preserve"> </w:instrText>
            </w:r>
            <w:r w:rsidRPr="008D65BC">
              <w:rPr>
                <w:noProof/>
                <w:rPrChange w:id="1586" w:author="mpountou" w:date="2021-02-14T19:28:00Z">
                  <w:rPr>
                    <w:noProof/>
                  </w:rPr>
                </w:rPrChange>
              </w:rPr>
              <w:instrText>HYPERLINK \l "_Toc64223436"</w:instrText>
            </w:r>
            <w:r w:rsidRPr="008D65BC">
              <w:rPr>
                <w:rStyle w:val="-"/>
                <w:noProof/>
                <w:rPrChange w:id="1587" w:author="mpountou" w:date="2021-02-14T19:28:00Z">
                  <w:rPr>
                    <w:rStyle w:val="-"/>
                    <w:noProof/>
                  </w:rPr>
                </w:rPrChange>
              </w:rPr>
              <w:instrText xml:space="preserve"> </w:instrText>
            </w:r>
            <w:r w:rsidRPr="008D65BC">
              <w:rPr>
                <w:rStyle w:val="-"/>
                <w:noProof/>
                <w:rPrChange w:id="1588" w:author="mpountou" w:date="2021-02-14T19:28:00Z">
                  <w:rPr>
                    <w:rStyle w:val="-"/>
                    <w:noProof/>
                  </w:rPr>
                </w:rPrChange>
              </w:rPr>
            </w:r>
            <w:r w:rsidRPr="008D65BC">
              <w:rPr>
                <w:rStyle w:val="-"/>
                <w:noProof/>
                <w:rPrChange w:id="1589" w:author="mpountou" w:date="2021-02-14T19:28:00Z">
                  <w:rPr>
                    <w:rStyle w:val="-"/>
                    <w:noProof/>
                  </w:rPr>
                </w:rPrChange>
              </w:rPr>
              <w:fldChar w:fldCharType="separate"/>
            </w:r>
            <w:r w:rsidRPr="008D65BC">
              <w:rPr>
                <w:rStyle w:val="-"/>
                <w:bCs/>
                <w:noProof/>
                <w:rPrChange w:id="1590" w:author="mpountou" w:date="2021-02-14T19:28:00Z">
                  <w:rPr>
                    <w:rStyle w:val="-"/>
                    <w:b/>
                    <w:bCs/>
                    <w:noProof/>
                  </w:rPr>
                </w:rPrChange>
              </w:rPr>
              <w:t>4.6</w:t>
            </w:r>
            <w:r w:rsidRPr="008D65BC">
              <w:rPr>
                <w:rFonts w:asciiTheme="minorHAnsi" w:eastAsiaTheme="minorEastAsia" w:hAnsiTheme="minorHAnsi" w:cstheme="minorBidi"/>
                <w:noProof/>
                <w:szCs w:val="22"/>
                <w:lang w:eastAsia="el-GR"/>
                <w:rPrChange w:id="1591"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592" w:author="mpountou" w:date="2021-02-14T19:28:00Z">
                  <w:rPr>
                    <w:rStyle w:val="-"/>
                    <w:b/>
                    <w:bCs/>
                    <w:noProof/>
                  </w:rPr>
                </w:rPrChange>
              </w:rPr>
              <w:t>Υλοποίηση Συνεργατικού Νευρωνικού Φιλτραρίσματος</w:t>
            </w:r>
            <w:r w:rsidRPr="008D65BC">
              <w:rPr>
                <w:noProof/>
                <w:webHidden/>
                <w:rPrChange w:id="1593" w:author="mpountou" w:date="2021-02-14T19:28:00Z">
                  <w:rPr>
                    <w:noProof/>
                    <w:webHidden/>
                  </w:rPr>
                </w:rPrChange>
              </w:rPr>
              <w:tab/>
            </w:r>
            <w:r w:rsidRPr="008D65BC">
              <w:rPr>
                <w:noProof/>
                <w:webHidden/>
                <w:rPrChange w:id="1594" w:author="mpountou" w:date="2021-02-14T19:28:00Z">
                  <w:rPr>
                    <w:noProof/>
                    <w:webHidden/>
                  </w:rPr>
                </w:rPrChange>
              </w:rPr>
              <w:fldChar w:fldCharType="begin"/>
            </w:r>
            <w:r w:rsidRPr="008D65BC">
              <w:rPr>
                <w:noProof/>
                <w:webHidden/>
                <w:rPrChange w:id="1595" w:author="mpountou" w:date="2021-02-14T19:28:00Z">
                  <w:rPr>
                    <w:noProof/>
                    <w:webHidden/>
                  </w:rPr>
                </w:rPrChange>
              </w:rPr>
              <w:instrText xml:space="preserve"> PAGEREF _Toc64223436 \h </w:instrText>
            </w:r>
            <w:r w:rsidRPr="008D65BC">
              <w:rPr>
                <w:noProof/>
                <w:webHidden/>
                <w:rPrChange w:id="1596" w:author="mpountou" w:date="2021-02-14T19:28:00Z">
                  <w:rPr>
                    <w:noProof/>
                    <w:webHidden/>
                  </w:rPr>
                </w:rPrChange>
              </w:rPr>
            </w:r>
          </w:ins>
          <w:r w:rsidRPr="008D65BC">
            <w:rPr>
              <w:noProof/>
              <w:webHidden/>
              <w:rPrChange w:id="1597" w:author="mpountou" w:date="2021-02-14T19:28:00Z">
                <w:rPr>
                  <w:noProof/>
                  <w:webHidden/>
                </w:rPr>
              </w:rPrChange>
            </w:rPr>
            <w:fldChar w:fldCharType="separate"/>
          </w:r>
          <w:ins w:id="1598" w:author="mpountou" w:date="2021-02-14T19:26:00Z">
            <w:r w:rsidRPr="008D65BC">
              <w:rPr>
                <w:noProof/>
                <w:webHidden/>
                <w:rPrChange w:id="1599" w:author="mpountou" w:date="2021-02-14T19:28:00Z">
                  <w:rPr>
                    <w:noProof/>
                    <w:webHidden/>
                  </w:rPr>
                </w:rPrChange>
              </w:rPr>
              <w:t>53</w:t>
            </w:r>
            <w:r w:rsidRPr="008D65BC">
              <w:rPr>
                <w:noProof/>
                <w:webHidden/>
                <w:rPrChange w:id="1600" w:author="mpountou" w:date="2021-02-14T19:28:00Z">
                  <w:rPr>
                    <w:noProof/>
                    <w:webHidden/>
                  </w:rPr>
                </w:rPrChange>
              </w:rPr>
              <w:fldChar w:fldCharType="end"/>
            </w:r>
            <w:r w:rsidRPr="008D65BC">
              <w:rPr>
                <w:rStyle w:val="-"/>
                <w:noProof/>
                <w:rPrChange w:id="1601" w:author="mpountou" w:date="2021-02-14T19:28:00Z">
                  <w:rPr>
                    <w:rStyle w:val="-"/>
                    <w:noProof/>
                  </w:rPr>
                </w:rPrChange>
              </w:rPr>
              <w:fldChar w:fldCharType="end"/>
            </w:r>
          </w:ins>
        </w:p>
        <w:p w14:paraId="163E8A47" w14:textId="7BBBF11D" w:rsidR="000D2B64" w:rsidRPr="008D65BC" w:rsidRDefault="000D2B64">
          <w:pPr>
            <w:pStyle w:val="30"/>
            <w:tabs>
              <w:tab w:val="left" w:pos="1320"/>
              <w:tab w:val="right" w:leader="dot" w:pos="8296"/>
            </w:tabs>
            <w:rPr>
              <w:ins w:id="1602" w:author="mpountou" w:date="2021-02-14T19:26:00Z"/>
              <w:rFonts w:asciiTheme="minorHAnsi" w:eastAsiaTheme="minorEastAsia" w:hAnsiTheme="minorHAnsi" w:cstheme="minorBidi"/>
              <w:noProof/>
              <w:szCs w:val="22"/>
              <w:lang w:eastAsia="el-GR"/>
              <w:rPrChange w:id="1603" w:author="mpountou" w:date="2021-02-14T19:28:00Z">
                <w:rPr>
                  <w:ins w:id="1604" w:author="mpountou" w:date="2021-02-14T19:26:00Z"/>
                  <w:rFonts w:asciiTheme="minorHAnsi" w:eastAsiaTheme="minorEastAsia" w:hAnsiTheme="minorHAnsi" w:cstheme="minorBidi"/>
                  <w:noProof/>
                  <w:szCs w:val="22"/>
                  <w:lang w:eastAsia="el-GR"/>
                </w:rPr>
              </w:rPrChange>
            </w:rPr>
          </w:pPr>
          <w:ins w:id="1605" w:author="mpountou" w:date="2021-02-14T19:26:00Z">
            <w:r w:rsidRPr="008D65BC">
              <w:rPr>
                <w:rStyle w:val="-"/>
                <w:noProof/>
                <w:rPrChange w:id="1606" w:author="mpountou" w:date="2021-02-14T19:28:00Z">
                  <w:rPr>
                    <w:rStyle w:val="-"/>
                    <w:noProof/>
                  </w:rPr>
                </w:rPrChange>
              </w:rPr>
              <w:fldChar w:fldCharType="begin"/>
            </w:r>
            <w:r w:rsidRPr="008D65BC">
              <w:rPr>
                <w:rStyle w:val="-"/>
                <w:noProof/>
                <w:rPrChange w:id="1607" w:author="mpountou" w:date="2021-02-14T19:28:00Z">
                  <w:rPr>
                    <w:rStyle w:val="-"/>
                    <w:noProof/>
                  </w:rPr>
                </w:rPrChange>
              </w:rPr>
              <w:instrText xml:space="preserve"> </w:instrText>
            </w:r>
            <w:r w:rsidRPr="008D65BC">
              <w:rPr>
                <w:noProof/>
                <w:rPrChange w:id="1608" w:author="mpountou" w:date="2021-02-14T19:28:00Z">
                  <w:rPr>
                    <w:noProof/>
                  </w:rPr>
                </w:rPrChange>
              </w:rPr>
              <w:instrText>HYPERLINK \l "_Toc64223437"</w:instrText>
            </w:r>
            <w:r w:rsidRPr="008D65BC">
              <w:rPr>
                <w:rStyle w:val="-"/>
                <w:noProof/>
                <w:rPrChange w:id="1609" w:author="mpountou" w:date="2021-02-14T19:28:00Z">
                  <w:rPr>
                    <w:rStyle w:val="-"/>
                    <w:noProof/>
                  </w:rPr>
                </w:rPrChange>
              </w:rPr>
              <w:instrText xml:space="preserve"> </w:instrText>
            </w:r>
            <w:r w:rsidRPr="008D65BC">
              <w:rPr>
                <w:rStyle w:val="-"/>
                <w:noProof/>
                <w:rPrChange w:id="1610" w:author="mpountou" w:date="2021-02-14T19:28:00Z">
                  <w:rPr>
                    <w:rStyle w:val="-"/>
                    <w:noProof/>
                  </w:rPr>
                </w:rPrChange>
              </w:rPr>
            </w:r>
            <w:r w:rsidRPr="008D65BC">
              <w:rPr>
                <w:rStyle w:val="-"/>
                <w:noProof/>
                <w:rPrChange w:id="1611" w:author="mpountou" w:date="2021-02-14T19:28:00Z">
                  <w:rPr>
                    <w:rStyle w:val="-"/>
                    <w:noProof/>
                  </w:rPr>
                </w:rPrChange>
              </w:rPr>
              <w:fldChar w:fldCharType="separate"/>
            </w:r>
            <w:r w:rsidRPr="008D65BC">
              <w:rPr>
                <w:rStyle w:val="-"/>
                <w:bCs/>
                <w:noProof/>
                <w:lang w:val="en-US"/>
                <w:rPrChange w:id="1612" w:author="mpountou" w:date="2021-02-14T19:28:00Z">
                  <w:rPr>
                    <w:rStyle w:val="-"/>
                    <w:b/>
                    <w:bCs/>
                    <w:noProof/>
                    <w:lang w:val="en-US"/>
                  </w:rPr>
                </w:rPrChange>
              </w:rPr>
              <w:t>4.6.1</w:t>
            </w:r>
            <w:r w:rsidRPr="008D65BC">
              <w:rPr>
                <w:rFonts w:asciiTheme="minorHAnsi" w:eastAsiaTheme="minorEastAsia" w:hAnsiTheme="minorHAnsi" w:cstheme="minorBidi"/>
                <w:noProof/>
                <w:szCs w:val="22"/>
                <w:lang w:eastAsia="el-GR"/>
                <w:rPrChange w:id="1613"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614" w:author="mpountou" w:date="2021-02-14T19:28:00Z">
                  <w:rPr>
                    <w:rStyle w:val="-"/>
                    <w:b/>
                    <w:bCs/>
                    <w:noProof/>
                    <w:lang w:val="en-US"/>
                  </w:rPr>
                </w:rPrChange>
              </w:rPr>
              <w:t xml:space="preserve">Accuracy, recall, precision </w:t>
            </w:r>
            <w:r w:rsidRPr="008D65BC">
              <w:rPr>
                <w:rStyle w:val="-"/>
                <w:bCs/>
                <w:noProof/>
                <w:rPrChange w:id="1615" w:author="mpountou" w:date="2021-02-14T19:28:00Z">
                  <w:rPr>
                    <w:rStyle w:val="-"/>
                    <w:b/>
                    <w:bCs/>
                    <w:noProof/>
                  </w:rPr>
                </w:rPrChange>
              </w:rPr>
              <w:t>και</w:t>
            </w:r>
            <w:r w:rsidRPr="008D65BC">
              <w:rPr>
                <w:rStyle w:val="-"/>
                <w:bCs/>
                <w:noProof/>
                <w:lang w:val="en-US"/>
                <w:rPrChange w:id="1616" w:author="mpountou" w:date="2021-02-14T19:28:00Z">
                  <w:rPr>
                    <w:rStyle w:val="-"/>
                    <w:b/>
                    <w:bCs/>
                    <w:noProof/>
                    <w:lang w:val="en-US"/>
                  </w:rPr>
                </w:rPrChange>
              </w:rPr>
              <w:t xml:space="preserve"> f1_score</w:t>
            </w:r>
            <w:r w:rsidRPr="008D65BC">
              <w:rPr>
                <w:noProof/>
                <w:webHidden/>
                <w:rPrChange w:id="1617" w:author="mpountou" w:date="2021-02-14T19:28:00Z">
                  <w:rPr>
                    <w:noProof/>
                    <w:webHidden/>
                  </w:rPr>
                </w:rPrChange>
              </w:rPr>
              <w:tab/>
            </w:r>
            <w:r w:rsidRPr="008D65BC">
              <w:rPr>
                <w:noProof/>
                <w:webHidden/>
                <w:rPrChange w:id="1618" w:author="mpountou" w:date="2021-02-14T19:28:00Z">
                  <w:rPr>
                    <w:noProof/>
                    <w:webHidden/>
                  </w:rPr>
                </w:rPrChange>
              </w:rPr>
              <w:fldChar w:fldCharType="begin"/>
            </w:r>
            <w:r w:rsidRPr="008D65BC">
              <w:rPr>
                <w:noProof/>
                <w:webHidden/>
                <w:rPrChange w:id="1619" w:author="mpountou" w:date="2021-02-14T19:28:00Z">
                  <w:rPr>
                    <w:noProof/>
                    <w:webHidden/>
                  </w:rPr>
                </w:rPrChange>
              </w:rPr>
              <w:instrText xml:space="preserve"> PAGEREF _Toc64223437 \h </w:instrText>
            </w:r>
            <w:r w:rsidRPr="008D65BC">
              <w:rPr>
                <w:noProof/>
                <w:webHidden/>
                <w:rPrChange w:id="1620" w:author="mpountou" w:date="2021-02-14T19:28:00Z">
                  <w:rPr>
                    <w:noProof/>
                    <w:webHidden/>
                  </w:rPr>
                </w:rPrChange>
              </w:rPr>
            </w:r>
          </w:ins>
          <w:r w:rsidRPr="008D65BC">
            <w:rPr>
              <w:noProof/>
              <w:webHidden/>
              <w:rPrChange w:id="1621" w:author="mpountou" w:date="2021-02-14T19:28:00Z">
                <w:rPr>
                  <w:noProof/>
                  <w:webHidden/>
                </w:rPr>
              </w:rPrChange>
            </w:rPr>
            <w:fldChar w:fldCharType="separate"/>
          </w:r>
          <w:ins w:id="1622" w:author="mpountou" w:date="2021-02-14T19:26:00Z">
            <w:r w:rsidRPr="008D65BC">
              <w:rPr>
                <w:noProof/>
                <w:webHidden/>
                <w:rPrChange w:id="1623" w:author="mpountou" w:date="2021-02-14T19:28:00Z">
                  <w:rPr>
                    <w:noProof/>
                    <w:webHidden/>
                  </w:rPr>
                </w:rPrChange>
              </w:rPr>
              <w:t>53</w:t>
            </w:r>
            <w:r w:rsidRPr="008D65BC">
              <w:rPr>
                <w:noProof/>
                <w:webHidden/>
                <w:rPrChange w:id="1624" w:author="mpountou" w:date="2021-02-14T19:28:00Z">
                  <w:rPr>
                    <w:noProof/>
                    <w:webHidden/>
                  </w:rPr>
                </w:rPrChange>
              </w:rPr>
              <w:fldChar w:fldCharType="end"/>
            </w:r>
            <w:r w:rsidRPr="008D65BC">
              <w:rPr>
                <w:rStyle w:val="-"/>
                <w:noProof/>
                <w:rPrChange w:id="1625" w:author="mpountou" w:date="2021-02-14T19:28:00Z">
                  <w:rPr>
                    <w:rStyle w:val="-"/>
                    <w:noProof/>
                  </w:rPr>
                </w:rPrChange>
              </w:rPr>
              <w:fldChar w:fldCharType="end"/>
            </w:r>
          </w:ins>
        </w:p>
        <w:p w14:paraId="784B754B" w14:textId="7A4714C2" w:rsidR="000D2B64" w:rsidRPr="008D65BC" w:rsidRDefault="000D2B64">
          <w:pPr>
            <w:pStyle w:val="30"/>
            <w:tabs>
              <w:tab w:val="left" w:pos="1320"/>
              <w:tab w:val="right" w:leader="dot" w:pos="8296"/>
            </w:tabs>
            <w:rPr>
              <w:ins w:id="1626" w:author="mpountou" w:date="2021-02-14T19:26:00Z"/>
              <w:rFonts w:asciiTheme="minorHAnsi" w:eastAsiaTheme="minorEastAsia" w:hAnsiTheme="minorHAnsi" w:cstheme="minorBidi"/>
              <w:noProof/>
              <w:szCs w:val="22"/>
              <w:lang w:eastAsia="el-GR"/>
              <w:rPrChange w:id="1627" w:author="mpountou" w:date="2021-02-14T19:28:00Z">
                <w:rPr>
                  <w:ins w:id="1628" w:author="mpountou" w:date="2021-02-14T19:26:00Z"/>
                  <w:rFonts w:asciiTheme="minorHAnsi" w:eastAsiaTheme="minorEastAsia" w:hAnsiTheme="minorHAnsi" w:cstheme="minorBidi"/>
                  <w:noProof/>
                  <w:szCs w:val="22"/>
                  <w:lang w:eastAsia="el-GR"/>
                </w:rPr>
              </w:rPrChange>
            </w:rPr>
          </w:pPr>
          <w:ins w:id="1629" w:author="mpountou" w:date="2021-02-14T19:26:00Z">
            <w:r w:rsidRPr="008D65BC">
              <w:rPr>
                <w:rStyle w:val="-"/>
                <w:noProof/>
                <w:rPrChange w:id="1630" w:author="mpountou" w:date="2021-02-14T19:28:00Z">
                  <w:rPr>
                    <w:rStyle w:val="-"/>
                    <w:noProof/>
                  </w:rPr>
                </w:rPrChange>
              </w:rPr>
              <w:fldChar w:fldCharType="begin"/>
            </w:r>
            <w:r w:rsidRPr="008D65BC">
              <w:rPr>
                <w:rStyle w:val="-"/>
                <w:noProof/>
                <w:rPrChange w:id="1631" w:author="mpountou" w:date="2021-02-14T19:28:00Z">
                  <w:rPr>
                    <w:rStyle w:val="-"/>
                    <w:noProof/>
                  </w:rPr>
                </w:rPrChange>
              </w:rPr>
              <w:instrText xml:space="preserve"> </w:instrText>
            </w:r>
            <w:r w:rsidRPr="008D65BC">
              <w:rPr>
                <w:noProof/>
                <w:rPrChange w:id="1632" w:author="mpountou" w:date="2021-02-14T19:28:00Z">
                  <w:rPr>
                    <w:noProof/>
                  </w:rPr>
                </w:rPrChange>
              </w:rPr>
              <w:instrText>HYPERLINK \l "_Toc64223438"</w:instrText>
            </w:r>
            <w:r w:rsidRPr="008D65BC">
              <w:rPr>
                <w:rStyle w:val="-"/>
                <w:noProof/>
                <w:rPrChange w:id="1633" w:author="mpountou" w:date="2021-02-14T19:28:00Z">
                  <w:rPr>
                    <w:rStyle w:val="-"/>
                    <w:noProof/>
                  </w:rPr>
                </w:rPrChange>
              </w:rPr>
              <w:instrText xml:space="preserve"> </w:instrText>
            </w:r>
            <w:r w:rsidRPr="008D65BC">
              <w:rPr>
                <w:rStyle w:val="-"/>
                <w:noProof/>
                <w:rPrChange w:id="1634" w:author="mpountou" w:date="2021-02-14T19:28:00Z">
                  <w:rPr>
                    <w:rStyle w:val="-"/>
                    <w:noProof/>
                  </w:rPr>
                </w:rPrChange>
              </w:rPr>
            </w:r>
            <w:r w:rsidRPr="008D65BC">
              <w:rPr>
                <w:rStyle w:val="-"/>
                <w:noProof/>
                <w:rPrChange w:id="1635" w:author="mpountou" w:date="2021-02-14T19:28:00Z">
                  <w:rPr>
                    <w:rStyle w:val="-"/>
                    <w:noProof/>
                  </w:rPr>
                </w:rPrChange>
              </w:rPr>
              <w:fldChar w:fldCharType="separate"/>
            </w:r>
            <w:r w:rsidRPr="008D65BC">
              <w:rPr>
                <w:rStyle w:val="-"/>
                <w:bCs/>
                <w:noProof/>
                <w:rPrChange w:id="1636" w:author="mpountou" w:date="2021-02-14T19:28:00Z">
                  <w:rPr>
                    <w:rStyle w:val="-"/>
                    <w:b/>
                    <w:bCs/>
                    <w:noProof/>
                  </w:rPr>
                </w:rPrChange>
              </w:rPr>
              <w:t>4.6.2</w:t>
            </w:r>
            <w:r w:rsidRPr="008D65BC">
              <w:rPr>
                <w:rFonts w:asciiTheme="minorHAnsi" w:eastAsiaTheme="minorEastAsia" w:hAnsiTheme="minorHAnsi" w:cstheme="minorBidi"/>
                <w:noProof/>
                <w:szCs w:val="22"/>
                <w:lang w:eastAsia="el-GR"/>
                <w:rPrChange w:id="163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638" w:author="mpountou" w:date="2021-02-14T19:28:00Z">
                  <w:rPr>
                    <w:rStyle w:val="-"/>
                    <w:b/>
                    <w:bCs/>
                    <w:noProof/>
                  </w:rPr>
                </w:rPrChange>
              </w:rPr>
              <w:t>Μέσο απόλυτο σφάλμα (</w:t>
            </w:r>
            <w:r w:rsidRPr="008D65BC">
              <w:rPr>
                <w:rStyle w:val="-"/>
                <w:bCs/>
                <w:noProof/>
                <w:lang w:val="en-US"/>
                <w:rPrChange w:id="1639" w:author="mpountou" w:date="2021-02-14T19:28:00Z">
                  <w:rPr>
                    <w:rStyle w:val="-"/>
                    <w:b/>
                    <w:bCs/>
                    <w:noProof/>
                    <w:lang w:val="en-US"/>
                  </w:rPr>
                </w:rPrChange>
              </w:rPr>
              <w:t>MAE</w:t>
            </w:r>
            <w:r w:rsidRPr="008D65BC">
              <w:rPr>
                <w:rStyle w:val="-"/>
                <w:bCs/>
                <w:noProof/>
                <w:rPrChange w:id="1640" w:author="mpountou" w:date="2021-02-14T19:28:00Z">
                  <w:rPr>
                    <w:rStyle w:val="-"/>
                    <w:b/>
                    <w:bCs/>
                    <w:noProof/>
                  </w:rPr>
                </w:rPrChange>
              </w:rPr>
              <w:t>) και ρίζα μέσου τετραγωνικού σφάλματος (</w:t>
            </w:r>
            <w:r w:rsidRPr="008D65BC">
              <w:rPr>
                <w:rStyle w:val="-"/>
                <w:bCs/>
                <w:noProof/>
                <w:lang w:val="en-US"/>
                <w:rPrChange w:id="1641" w:author="mpountou" w:date="2021-02-14T19:28:00Z">
                  <w:rPr>
                    <w:rStyle w:val="-"/>
                    <w:b/>
                    <w:bCs/>
                    <w:noProof/>
                    <w:lang w:val="en-US"/>
                  </w:rPr>
                </w:rPrChange>
              </w:rPr>
              <w:t>RMSE</w:t>
            </w:r>
            <w:r w:rsidRPr="008D65BC">
              <w:rPr>
                <w:rStyle w:val="-"/>
                <w:bCs/>
                <w:noProof/>
                <w:rPrChange w:id="1642" w:author="mpountou" w:date="2021-02-14T19:28:00Z">
                  <w:rPr>
                    <w:rStyle w:val="-"/>
                    <w:b/>
                    <w:bCs/>
                    <w:noProof/>
                  </w:rPr>
                </w:rPrChange>
              </w:rPr>
              <w:t>)</w:t>
            </w:r>
            <w:r w:rsidRPr="008D65BC">
              <w:rPr>
                <w:noProof/>
                <w:webHidden/>
                <w:rPrChange w:id="1643" w:author="mpountou" w:date="2021-02-14T19:28:00Z">
                  <w:rPr>
                    <w:noProof/>
                    <w:webHidden/>
                  </w:rPr>
                </w:rPrChange>
              </w:rPr>
              <w:tab/>
            </w:r>
            <w:r w:rsidRPr="008D65BC">
              <w:rPr>
                <w:noProof/>
                <w:webHidden/>
                <w:rPrChange w:id="1644" w:author="mpountou" w:date="2021-02-14T19:28:00Z">
                  <w:rPr>
                    <w:noProof/>
                    <w:webHidden/>
                  </w:rPr>
                </w:rPrChange>
              </w:rPr>
              <w:fldChar w:fldCharType="begin"/>
            </w:r>
            <w:r w:rsidRPr="008D65BC">
              <w:rPr>
                <w:noProof/>
                <w:webHidden/>
                <w:rPrChange w:id="1645" w:author="mpountou" w:date="2021-02-14T19:28:00Z">
                  <w:rPr>
                    <w:noProof/>
                    <w:webHidden/>
                  </w:rPr>
                </w:rPrChange>
              </w:rPr>
              <w:instrText xml:space="preserve"> PAGEREF _Toc64223438 \h </w:instrText>
            </w:r>
            <w:r w:rsidRPr="008D65BC">
              <w:rPr>
                <w:noProof/>
                <w:webHidden/>
                <w:rPrChange w:id="1646" w:author="mpountou" w:date="2021-02-14T19:28:00Z">
                  <w:rPr>
                    <w:noProof/>
                    <w:webHidden/>
                  </w:rPr>
                </w:rPrChange>
              </w:rPr>
            </w:r>
          </w:ins>
          <w:r w:rsidRPr="008D65BC">
            <w:rPr>
              <w:noProof/>
              <w:webHidden/>
              <w:rPrChange w:id="1647" w:author="mpountou" w:date="2021-02-14T19:28:00Z">
                <w:rPr>
                  <w:noProof/>
                  <w:webHidden/>
                </w:rPr>
              </w:rPrChange>
            </w:rPr>
            <w:fldChar w:fldCharType="separate"/>
          </w:r>
          <w:ins w:id="1648" w:author="mpountou" w:date="2021-02-14T19:26:00Z">
            <w:r w:rsidRPr="008D65BC">
              <w:rPr>
                <w:noProof/>
                <w:webHidden/>
                <w:rPrChange w:id="1649" w:author="mpountou" w:date="2021-02-14T19:28:00Z">
                  <w:rPr>
                    <w:noProof/>
                    <w:webHidden/>
                  </w:rPr>
                </w:rPrChange>
              </w:rPr>
              <w:t>54</w:t>
            </w:r>
            <w:r w:rsidRPr="008D65BC">
              <w:rPr>
                <w:noProof/>
                <w:webHidden/>
                <w:rPrChange w:id="1650" w:author="mpountou" w:date="2021-02-14T19:28:00Z">
                  <w:rPr>
                    <w:noProof/>
                    <w:webHidden/>
                  </w:rPr>
                </w:rPrChange>
              </w:rPr>
              <w:fldChar w:fldCharType="end"/>
            </w:r>
            <w:r w:rsidRPr="008D65BC">
              <w:rPr>
                <w:rStyle w:val="-"/>
                <w:noProof/>
                <w:rPrChange w:id="1651" w:author="mpountou" w:date="2021-02-14T19:28:00Z">
                  <w:rPr>
                    <w:rStyle w:val="-"/>
                    <w:noProof/>
                  </w:rPr>
                </w:rPrChange>
              </w:rPr>
              <w:fldChar w:fldCharType="end"/>
            </w:r>
          </w:ins>
        </w:p>
        <w:p w14:paraId="01DFC499" w14:textId="5A60EF5E" w:rsidR="000D2B64" w:rsidRPr="008D65BC" w:rsidRDefault="000D2B64">
          <w:pPr>
            <w:pStyle w:val="30"/>
            <w:tabs>
              <w:tab w:val="left" w:pos="1320"/>
              <w:tab w:val="right" w:leader="dot" w:pos="8296"/>
            </w:tabs>
            <w:rPr>
              <w:ins w:id="1652" w:author="mpountou" w:date="2021-02-14T19:26:00Z"/>
              <w:rFonts w:asciiTheme="minorHAnsi" w:eastAsiaTheme="minorEastAsia" w:hAnsiTheme="minorHAnsi" w:cstheme="minorBidi"/>
              <w:noProof/>
              <w:szCs w:val="22"/>
              <w:lang w:eastAsia="el-GR"/>
              <w:rPrChange w:id="1653" w:author="mpountou" w:date="2021-02-14T19:28:00Z">
                <w:rPr>
                  <w:ins w:id="1654" w:author="mpountou" w:date="2021-02-14T19:26:00Z"/>
                  <w:rFonts w:asciiTheme="minorHAnsi" w:eastAsiaTheme="minorEastAsia" w:hAnsiTheme="minorHAnsi" w:cstheme="minorBidi"/>
                  <w:noProof/>
                  <w:szCs w:val="22"/>
                  <w:lang w:eastAsia="el-GR"/>
                </w:rPr>
              </w:rPrChange>
            </w:rPr>
          </w:pPr>
          <w:ins w:id="1655" w:author="mpountou" w:date="2021-02-14T19:26:00Z">
            <w:r w:rsidRPr="008D65BC">
              <w:rPr>
                <w:rStyle w:val="-"/>
                <w:noProof/>
                <w:rPrChange w:id="1656" w:author="mpountou" w:date="2021-02-14T19:28:00Z">
                  <w:rPr>
                    <w:rStyle w:val="-"/>
                    <w:noProof/>
                  </w:rPr>
                </w:rPrChange>
              </w:rPr>
              <w:fldChar w:fldCharType="begin"/>
            </w:r>
            <w:r w:rsidRPr="008D65BC">
              <w:rPr>
                <w:rStyle w:val="-"/>
                <w:noProof/>
                <w:rPrChange w:id="1657" w:author="mpountou" w:date="2021-02-14T19:28:00Z">
                  <w:rPr>
                    <w:rStyle w:val="-"/>
                    <w:noProof/>
                  </w:rPr>
                </w:rPrChange>
              </w:rPr>
              <w:instrText xml:space="preserve"> </w:instrText>
            </w:r>
            <w:r w:rsidRPr="008D65BC">
              <w:rPr>
                <w:noProof/>
                <w:rPrChange w:id="1658" w:author="mpountou" w:date="2021-02-14T19:28:00Z">
                  <w:rPr>
                    <w:noProof/>
                  </w:rPr>
                </w:rPrChange>
              </w:rPr>
              <w:instrText>HYPERLINK \l "_Toc64223439"</w:instrText>
            </w:r>
            <w:r w:rsidRPr="008D65BC">
              <w:rPr>
                <w:rStyle w:val="-"/>
                <w:noProof/>
                <w:rPrChange w:id="1659" w:author="mpountou" w:date="2021-02-14T19:28:00Z">
                  <w:rPr>
                    <w:rStyle w:val="-"/>
                    <w:noProof/>
                  </w:rPr>
                </w:rPrChange>
              </w:rPr>
              <w:instrText xml:space="preserve"> </w:instrText>
            </w:r>
            <w:r w:rsidRPr="008D65BC">
              <w:rPr>
                <w:rStyle w:val="-"/>
                <w:noProof/>
                <w:rPrChange w:id="1660" w:author="mpountou" w:date="2021-02-14T19:28:00Z">
                  <w:rPr>
                    <w:rStyle w:val="-"/>
                    <w:noProof/>
                  </w:rPr>
                </w:rPrChange>
              </w:rPr>
            </w:r>
            <w:r w:rsidRPr="008D65BC">
              <w:rPr>
                <w:rStyle w:val="-"/>
                <w:noProof/>
                <w:rPrChange w:id="1661" w:author="mpountou" w:date="2021-02-14T19:28:00Z">
                  <w:rPr>
                    <w:rStyle w:val="-"/>
                    <w:noProof/>
                  </w:rPr>
                </w:rPrChange>
              </w:rPr>
              <w:fldChar w:fldCharType="separate"/>
            </w:r>
            <w:r w:rsidRPr="008D65BC">
              <w:rPr>
                <w:rStyle w:val="-"/>
                <w:bCs/>
                <w:noProof/>
                <w:rPrChange w:id="1662" w:author="mpountou" w:date="2021-02-14T19:28:00Z">
                  <w:rPr>
                    <w:rStyle w:val="-"/>
                    <w:b/>
                    <w:bCs/>
                    <w:noProof/>
                  </w:rPr>
                </w:rPrChange>
              </w:rPr>
              <w:t>4.6.3</w:t>
            </w:r>
            <w:r w:rsidRPr="008D65BC">
              <w:rPr>
                <w:rFonts w:asciiTheme="minorHAnsi" w:eastAsiaTheme="minorEastAsia" w:hAnsiTheme="minorHAnsi" w:cstheme="minorBidi"/>
                <w:noProof/>
                <w:szCs w:val="22"/>
                <w:lang w:eastAsia="el-GR"/>
                <w:rPrChange w:id="1663"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664" w:author="mpountou" w:date="2021-02-14T19:28:00Z">
                  <w:rPr>
                    <w:rStyle w:val="-"/>
                    <w:b/>
                    <w:bCs/>
                    <w:noProof/>
                  </w:rPr>
                </w:rPrChange>
              </w:rPr>
              <w:t>Κάλυψη και Ποικιλία</w:t>
            </w:r>
            <w:r w:rsidRPr="008D65BC">
              <w:rPr>
                <w:noProof/>
                <w:webHidden/>
                <w:rPrChange w:id="1665" w:author="mpountou" w:date="2021-02-14T19:28:00Z">
                  <w:rPr>
                    <w:noProof/>
                    <w:webHidden/>
                  </w:rPr>
                </w:rPrChange>
              </w:rPr>
              <w:tab/>
            </w:r>
            <w:r w:rsidRPr="008D65BC">
              <w:rPr>
                <w:noProof/>
                <w:webHidden/>
                <w:rPrChange w:id="1666" w:author="mpountou" w:date="2021-02-14T19:28:00Z">
                  <w:rPr>
                    <w:noProof/>
                    <w:webHidden/>
                  </w:rPr>
                </w:rPrChange>
              </w:rPr>
              <w:fldChar w:fldCharType="begin"/>
            </w:r>
            <w:r w:rsidRPr="008D65BC">
              <w:rPr>
                <w:noProof/>
                <w:webHidden/>
                <w:rPrChange w:id="1667" w:author="mpountou" w:date="2021-02-14T19:28:00Z">
                  <w:rPr>
                    <w:noProof/>
                    <w:webHidden/>
                  </w:rPr>
                </w:rPrChange>
              </w:rPr>
              <w:instrText xml:space="preserve"> PAGEREF _Toc64223439 \h </w:instrText>
            </w:r>
            <w:r w:rsidRPr="008D65BC">
              <w:rPr>
                <w:noProof/>
                <w:webHidden/>
                <w:rPrChange w:id="1668" w:author="mpountou" w:date="2021-02-14T19:28:00Z">
                  <w:rPr>
                    <w:noProof/>
                    <w:webHidden/>
                  </w:rPr>
                </w:rPrChange>
              </w:rPr>
            </w:r>
          </w:ins>
          <w:r w:rsidRPr="008D65BC">
            <w:rPr>
              <w:noProof/>
              <w:webHidden/>
              <w:rPrChange w:id="1669" w:author="mpountou" w:date="2021-02-14T19:28:00Z">
                <w:rPr>
                  <w:noProof/>
                  <w:webHidden/>
                </w:rPr>
              </w:rPrChange>
            </w:rPr>
            <w:fldChar w:fldCharType="separate"/>
          </w:r>
          <w:ins w:id="1670" w:author="mpountou" w:date="2021-02-14T19:26:00Z">
            <w:r w:rsidRPr="008D65BC">
              <w:rPr>
                <w:noProof/>
                <w:webHidden/>
                <w:rPrChange w:id="1671" w:author="mpountou" w:date="2021-02-14T19:28:00Z">
                  <w:rPr>
                    <w:noProof/>
                    <w:webHidden/>
                  </w:rPr>
                </w:rPrChange>
              </w:rPr>
              <w:t>55</w:t>
            </w:r>
            <w:r w:rsidRPr="008D65BC">
              <w:rPr>
                <w:noProof/>
                <w:webHidden/>
                <w:rPrChange w:id="1672" w:author="mpountou" w:date="2021-02-14T19:28:00Z">
                  <w:rPr>
                    <w:noProof/>
                    <w:webHidden/>
                  </w:rPr>
                </w:rPrChange>
              </w:rPr>
              <w:fldChar w:fldCharType="end"/>
            </w:r>
            <w:r w:rsidRPr="008D65BC">
              <w:rPr>
                <w:rStyle w:val="-"/>
                <w:noProof/>
                <w:rPrChange w:id="1673" w:author="mpountou" w:date="2021-02-14T19:28:00Z">
                  <w:rPr>
                    <w:rStyle w:val="-"/>
                    <w:noProof/>
                  </w:rPr>
                </w:rPrChange>
              </w:rPr>
              <w:fldChar w:fldCharType="end"/>
            </w:r>
          </w:ins>
        </w:p>
        <w:p w14:paraId="0085C8EC" w14:textId="7B23A139" w:rsidR="000D2B64" w:rsidRPr="008D65BC" w:rsidRDefault="000D2B64">
          <w:pPr>
            <w:pStyle w:val="20"/>
            <w:tabs>
              <w:tab w:val="left" w:pos="960"/>
              <w:tab w:val="right" w:leader="dot" w:pos="8296"/>
            </w:tabs>
            <w:rPr>
              <w:ins w:id="1674" w:author="mpountou" w:date="2021-02-14T19:26:00Z"/>
              <w:rFonts w:asciiTheme="minorHAnsi" w:eastAsiaTheme="minorEastAsia" w:hAnsiTheme="minorHAnsi" w:cstheme="minorBidi"/>
              <w:noProof/>
              <w:szCs w:val="22"/>
              <w:lang w:eastAsia="el-GR"/>
              <w:rPrChange w:id="1675" w:author="mpountou" w:date="2021-02-14T19:28:00Z">
                <w:rPr>
                  <w:ins w:id="1676" w:author="mpountou" w:date="2021-02-14T19:26:00Z"/>
                  <w:rFonts w:asciiTheme="minorHAnsi" w:eastAsiaTheme="minorEastAsia" w:hAnsiTheme="minorHAnsi" w:cstheme="minorBidi"/>
                  <w:noProof/>
                  <w:szCs w:val="22"/>
                  <w:lang w:eastAsia="el-GR"/>
                </w:rPr>
              </w:rPrChange>
            </w:rPr>
          </w:pPr>
          <w:ins w:id="1677" w:author="mpountou" w:date="2021-02-14T19:26:00Z">
            <w:r w:rsidRPr="008D65BC">
              <w:rPr>
                <w:rStyle w:val="-"/>
                <w:noProof/>
                <w:rPrChange w:id="1678" w:author="mpountou" w:date="2021-02-14T19:28:00Z">
                  <w:rPr>
                    <w:rStyle w:val="-"/>
                    <w:noProof/>
                  </w:rPr>
                </w:rPrChange>
              </w:rPr>
              <w:fldChar w:fldCharType="begin"/>
            </w:r>
            <w:r w:rsidRPr="008D65BC">
              <w:rPr>
                <w:rStyle w:val="-"/>
                <w:noProof/>
                <w:rPrChange w:id="1679" w:author="mpountou" w:date="2021-02-14T19:28:00Z">
                  <w:rPr>
                    <w:rStyle w:val="-"/>
                    <w:noProof/>
                  </w:rPr>
                </w:rPrChange>
              </w:rPr>
              <w:instrText xml:space="preserve"> </w:instrText>
            </w:r>
            <w:r w:rsidRPr="008D65BC">
              <w:rPr>
                <w:noProof/>
                <w:rPrChange w:id="1680" w:author="mpountou" w:date="2021-02-14T19:28:00Z">
                  <w:rPr>
                    <w:noProof/>
                  </w:rPr>
                </w:rPrChange>
              </w:rPr>
              <w:instrText>HYPERLINK \l "_Toc64223440"</w:instrText>
            </w:r>
            <w:r w:rsidRPr="008D65BC">
              <w:rPr>
                <w:rStyle w:val="-"/>
                <w:noProof/>
                <w:rPrChange w:id="1681" w:author="mpountou" w:date="2021-02-14T19:28:00Z">
                  <w:rPr>
                    <w:rStyle w:val="-"/>
                    <w:noProof/>
                  </w:rPr>
                </w:rPrChange>
              </w:rPr>
              <w:instrText xml:space="preserve"> </w:instrText>
            </w:r>
            <w:r w:rsidRPr="008D65BC">
              <w:rPr>
                <w:rStyle w:val="-"/>
                <w:noProof/>
                <w:rPrChange w:id="1682" w:author="mpountou" w:date="2021-02-14T19:28:00Z">
                  <w:rPr>
                    <w:rStyle w:val="-"/>
                    <w:noProof/>
                  </w:rPr>
                </w:rPrChange>
              </w:rPr>
            </w:r>
            <w:r w:rsidRPr="008D65BC">
              <w:rPr>
                <w:rStyle w:val="-"/>
                <w:noProof/>
                <w:rPrChange w:id="1683" w:author="mpountou" w:date="2021-02-14T19:28:00Z">
                  <w:rPr>
                    <w:rStyle w:val="-"/>
                    <w:noProof/>
                  </w:rPr>
                </w:rPrChange>
              </w:rPr>
              <w:fldChar w:fldCharType="separate"/>
            </w:r>
            <w:r w:rsidRPr="008D65BC">
              <w:rPr>
                <w:rStyle w:val="-"/>
                <w:bCs/>
                <w:noProof/>
                <w:rPrChange w:id="1684" w:author="mpountou" w:date="2021-02-14T19:28:00Z">
                  <w:rPr>
                    <w:rStyle w:val="-"/>
                    <w:b/>
                    <w:bCs/>
                    <w:noProof/>
                  </w:rPr>
                </w:rPrChange>
              </w:rPr>
              <w:t>4.7</w:t>
            </w:r>
            <w:r w:rsidRPr="008D65BC">
              <w:rPr>
                <w:rFonts w:asciiTheme="minorHAnsi" w:eastAsiaTheme="minorEastAsia" w:hAnsiTheme="minorHAnsi" w:cstheme="minorBidi"/>
                <w:noProof/>
                <w:szCs w:val="22"/>
                <w:lang w:eastAsia="el-GR"/>
                <w:rPrChange w:id="1685"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686" w:author="mpountou" w:date="2021-02-14T19:28:00Z">
                  <w:rPr>
                    <w:rStyle w:val="-"/>
                    <w:b/>
                    <w:bCs/>
                    <w:noProof/>
                  </w:rPr>
                </w:rPrChange>
              </w:rPr>
              <w:t>Υλοποίηση Φιλτραρίσματος Περιεχομένου με Τυχαία Δάση</w:t>
            </w:r>
            <w:r w:rsidRPr="008D65BC">
              <w:rPr>
                <w:noProof/>
                <w:webHidden/>
                <w:rPrChange w:id="1687" w:author="mpountou" w:date="2021-02-14T19:28:00Z">
                  <w:rPr>
                    <w:noProof/>
                    <w:webHidden/>
                  </w:rPr>
                </w:rPrChange>
              </w:rPr>
              <w:tab/>
            </w:r>
            <w:r w:rsidRPr="008D65BC">
              <w:rPr>
                <w:noProof/>
                <w:webHidden/>
                <w:rPrChange w:id="1688" w:author="mpountou" w:date="2021-02-14T19:28:00Z">
                  <w:rPr>
                    <w:noProof/>
                    <w:webHidden/>
                  </w:rPr>
                </w:rPrChange>
              </w:rPr>
              <w:fldChar w:fldCharType="begin"/>
            </w:r>
            <w:r w:rsidRPr="008D65BC">
              <w:rPr>
                <w:noProof/>
                <w:webHidden/>
                <w:rPrChange w:id="1689" w:author="mpountou" w:date="2021-02-14T19:28:00Z">
                  <w:rPr>
                    <w:noProof/>
                    <w:webHidden/>
                  </w:rPr>
                </w:rPrChange>
              </w:rPr>
              <w:instrText xml:space="preserve"> PAGEREF _Toc64223440 \h </w:instrText>
            </w:r>
            <w:r w:rsidRPr="008D65BC">
              <w:rPr>
                <w:noProof/>
                <w:webHidden/>
                <w:rPrChange w:id="1690" w:author="mpountou" w:date="2021-02-14T19:28:00Z">
                  <w:rPr>
                    <w:noProof/>
                    <w:webHidden/>
                  </w:rPr>
                </w:rPrChange>
              </w:rPr>
            </w:r>
          </w:ins>
          <w:r w:rsidRPr="008D65BC">
            <w:rPr>
              <w:noProof/>
              <w:webHidden/>
              <w:rPrChange w:id="1691" w:author="mpountou" w:date="2021-02-14T19:28:00Z">
                <w:rPr>
                  <w:noProof/>
                  <w:webHidden/>
                </w:rPr>
              </w:rPrChange>
            </w:rPr>
            <w:fldChar w:fldCharType="separate"/>
          </w:r>
          <w:ins w:id="1692" w:author="mpountou" w:date="2021-02-14T19:26:00Z">
            <w:r w:rsidRPr="008D65BC">
              <w:rPr>
                <w:noProof/>
                <w:webHidden/>
                <w:rPrChange w:id="1693" w:author="mpountou" w:date="2021-02-14T19:28:00Z">
                  <w:rPr>
                    <w:noProof/>
                    <w:webHidden/>
                  </w:rPr>
                </w:rPrChange>
              </w:rPr>
              <w:t>57</w:t>
            </w:r>
            <w:r w:rsidRPr="008D65BC">
              <w:rPr>
                <w:noProof/>
                <w:webHidden/>
                <w:rPrChange w:id="1694" w:author="mpountou" w:date="2021-02-14T19:28:00Z">
                  <w:rPr>
                    <w:noProof/>
                    <w:webHidden/>
                  </w:rPr>
                </w:rPrChange>
              </w:rPr>
              <w:fldChar w:fldCharType="end"/>
            </w:r>
            <w:r w:rsidRPr="008D65BC">
              <w:rPr>
                <w:rStyle w:val="-"/>
                <w:noProof/>
                <w:rPrChange w:id="1695" w:author="mpountou" w:date="2021-02-14T19:28:00Z">
                  <w:rPr>
                    <w:rStyle w:val="-"/>
                    <w:noProof/>
                  </w:rPr>
                </w:rPrChange>
              </w:rPr>
              <w:fldChar w:fldCharType="end"/>
            </w:r>
          </w:ins>
        </w:p>
        <w:p w14:paraId="2779C713" w14:textId="6335DA49" w:rsidR="000D2B64" w:rsidRPr="008D65BC" w:rsidRDefault="000D2B64">
          <w:pPr>
            <w:pStyle w:val="30"/>
            <w:tabs>
              <w:tab w:val="left" w:pos="1320"/>
              <w:tab w:val="right" w:leader="dot" w:pos="8296"/>
            </w:tabs>
            <w:rPr>
              <w:ins w:id="1696" w:author="mpountou" w:date="2021-02-14T19:26:00Z"/>
              <w:rFonts w:asciiTheme="minorHAnsi" w:eastAsiaTheme="minorEastAsia" w:hAnsiTheme="minorHAnsi" w:cstheme="minorBidi"/>
              <w:noProof/>
              <w:szCs w:val="22"/>
              <w:lang w:eastAsia="el-GR"/>
              <w:rPrChange w:id="1697" w:author="mpountou" w:date="2021-02-14T19:28:00Z">
                <w:rPr>
                  <w:ins w:id="1698" w:author="mpountou" w:date="2021-02-14T19:26:00Z"/>
                  <w:rFonts w:asciiTheme="minorHAnsi" w:eastAsiaTheme="minorEastAsia" w:hAnsiTheme="minorHAnsi" w:cstheme="minorBidi"/>
                  <w:noProof/>
                  <w:szCs w:val="22"/>
                  <w:lang w:eastAsia="el-GR"/>
                </w:rPr>
              </w:rPrChange>
            </w:rPr>
          </w:pPr>
          <w:ins w:id="1699" w:author="mpountou" w:date="2021-02-14T19:26:00Z">
            <w:r w:rsidRPr="008D65BC">
              <w:rPr>
                <w:rStyle w:val="-"/>
                <w:noProof/>
                <w:rPrChange w:id="1700" w:author="mpountou" w:date="2021-02-14T19:28:00Z">
                  <w:rPr>
                    <w:rStyle w:val="-"/>
                    <w:noProof/>
                  </w:rPr>
                </w:rPrChange>
              </w:rPr>
              <w:fldChar w:fldCharType="begin"/>
            </w:r>
            <w:r w:rsidRPr="008D65BC">
              <w:rPr>
                <w:rStyle w:val="-"/>
                <w:noProof/>
                <w:rPrChange w:id="1701" w:author="mpountou" w:date="2021-02-14T19:28:00Z">
                  <w:rPr>
                    <w:rStyle w:val="-"/>
                    <w:noProof/>
                  </w:rPr>
                </w:rPrChange>
              </w:rPr>
              <w:instrText xml:space="preserve"> </w:instrText>
            </w:r>
            <w:r w:rsidRPr="008D65BC">
              <w:rPr>
                <w:noProof/>
                <w:rPrChange w:id="1702" w:author="mpountou" w:date="2021-02-14T19:28:00Z">
                  <w:rPr>
                    <w:noProof/>
                  </w:rPr>
                </w:rPrChange>
              </w:rPr>
              <w:instrText>HYPERLINK \l "_Toc64223441"</w:instrText>
            </w:r>
            <w:r w:rsidRPr="008D65BC">
              <w:rPr>
                <w:rStyle w:val="-"/>
                <w:noProof/>
                <w:rPrChange w:id="1703" w:author="mpountou" w:date="2021-02-14T19:28:00Z">
                  <w:rPr>
                    <w:rStyle w:val="-"/>
                    <w:noProof/>
                  </w:rPr>
                </w:rPrChange>
              </w:rPr>
              <w:instrText xml:space="preserve"> </w:instrText>
            </w:r>
            <w:r w:rsidRPr="008D65BC">
              <w:rPr>
                <w:rStyle w:val="-"/>
                <w:noProof/>
                <w:rPrChange w:id="1704" w:author="mpountou" w:date="2021-02-14T19:28:00Z">
                  <w:rPr>
                    <w:rStyle w:val="-"/>
                    <w:noProof/>
                  </w:rPr>
                </w:rPrChange>
              </w:rPr>
            </w:r>
            <w:r w:rsidRPr="008D65BC">
              <w:rPr>
                <w:rStyle w:val="-"/>
                <w:noProof/>
                <w:rPrChange w:id="1705" w:author="mpountou" w:date="2021-02-14T19:28:00Z">
                  <w:rPr>
                    <w:rStyle w:val="-"/>
                    <w:noProof/>
                  </w:rPr>
                </w:rPrChange>
              </w:rPr>
              <w:fldChar w:fldCharType="separate"/>
            </w:r>
            <w:r w:rsidRPr="008D65BC">
              <w:rPr>
                <w:rStyle w:val="-"/>
                <w:bCs/>
                <w:noProof/>
                <w:lang w:val="en-US"/>
                <w:rPrChange w:id="1706" w:author="mpountou" w:date="2021-02-14T19:28:00Z">
                  <w:rPr>
                    <w:rStyle w:val="-"/>
                    <w:b/>
                    <w:bCs/>
                    <w:noProof/>
                    <w:lang w:val="en-US"/>
                  </w:rPr>
                </w:rPrChange>
              </w:rPr>
              <w:t>4.7.1</w:t>
            </w:r>
            <w:r w:rsidRPr="008D65BC">
              <w:rPr>
                <w:rFonts w:asciiTheme="minorHAnsi" w:eastAsiaTheme="minorEastAsia" w:hAnsiTheme="minorHAnsi" w:cstheme="minorBidi"/>
                <w:noProof/>
                <w:szCs w:val="22"/>
                <w:lang w:eastAsia="el-GR"/>
                <w:rPrChange w:id="1707"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708" w:author="mpountou" w:date="2021-02-14T19:28:00Z">
                  <w:rPr>
                    <w:rStyle w:val="-"/>
                    <w:b/>
                    <w:bCs/>
                    <w:noProof/>
                    <w:lang w:val="en-US"/>
                  </w:rPr>
                </w:rPrChange>
              </w:rPr>
              <w:t xml:space="preserve">Accuracy, recall, precision </w:t>
            </w:r>
            <w:r w:rsidRPr="008D65BC">
              <w:rPr>
                <w:rStyle w:val="-"/>
                <w:bCs/>
                <w:noProof/>
                <w:rPrChange w:id="1709" w:author="mpountou" w:date="2021-02-14T19:28:00Z">
                  <w:rPr>
                    <w:rStyle w:val="-"/>
                    <w:b/>
                    <w:bCs/>
                    <w:noProof/>
                  </w:rPr>
                </w:rPrChange>
              </w:rPr>
              <w:t>και</w:t>
            </w:r>
            <w:r w:rsidRPr="008D65BC">
              <w:rPr>
                <w:rStyle w:val="-"/>
                <w:bCs/>
                <w:noProof/>
                <w:lang w:val="en-US"/>
                <w:rPrChange w:id="1710" w:author="mpountou" w:date="2021-02-14T19:28:00Z">
                  <w:rPr>
                    <w:rStyle w:val="-"/>
                    <w:b/>
                    <w:bCs/>
                    <w:noProof/>
                    <w:lang w:val="en-US"/>
                  </w:rPr>
                </w:rPrChange>
              </w:rPr>
              <w:t xml:space="preserve"> f1_score</w:t>
            </w:r>
            <w:r w:rsidRPr="008D65BC">
              <w:rPr>
                <w:noProof/>
                <w:webHidden/>
                <w:rPrChange w:id="1711" w:author="mpountou" w:date="2021-02-14T19:28:00Z">
                  <w:rPr>
                    <w:noProof/>
                    <w:webHidden/>
                  </w:rPr>
                </w:rPrChange>
              </w:rPr>
              <w:tab/>
            </w:r>
            <w:r w:rsidRPr="008D65BC">
              <w:rPr>
                <w:noProof/>
                <w:webHidden/>
                <w:rPrChange w:id="1712" w:author="mpountou" w:date="2021-02-14T19:28:00Z">
                  <w:rPr>
                    <w:noProof/>
                    <w:webHidden/>
                  </w:rPr>
                </w:rPrChange>
              </w:rPr>
              <w:fldChar w:fldCharType="begin"/>
            </w:r>
            <w:r w:rsidRPr="008D65BC">
              <w:rPr>
                <w:noProof/>
                <w:webHidden/>
                <w:rPrChange w:id="1713" w:author="mpountou" w:date="2021-02-14T19:28:00Z">
                  <w:rPr>
                    <w:noProof/>
                    <w:webHidden/>
                  </w:rPr>
                </w:rPrChange>
              </w:rPr>
              <w:instrText xml:space="preserve"> PAGEREF _Toc64223441 \h </w:instrText>
            </w:r>
            <w:r w:rsidRPr="008D65BC">
              <w:rPr>
                <w:noProof/>
                <w:webHidden/>
                <w:rPrChange w:id="1714" w:author="mpountou" w:date="2021-02-14T19:28:00Z">
                  <w:rPr>
                    <w:noProof/>
                    <w:webHidden/>
                  </w:rPr>
                </w:rPrChange>
              </w:rPr>
            </w:r>
          </w:ins>
          <w:r w:rsidRPr="008D65BC">
            <w:rPr>
              <w:noProof/>
              <w:webHidden/>
              <w:rPrChange w:id="1715" w:author="mpountou" w:date="2021-02-14T19:28:00Z">
                <w:rPr>
                  <w:noProof/>
                  <w:webHidden/>
                </w:rPr>
              </w:rPrChange>
            </w:rPr>
            <w:fldChar w:fldCharType="separate"/>
          </w:r>
          <w:ins w:id="1716" w:author="mpountou" w:date="2021-02-14T19:26:00Z">
            <w:r w:rsidRPr="008D65BC">
              <w:rPr>
                <w:noProof/>
                <w:webHidden/>
                <w:rPrChange w:id="1717" w:author="mpountou" w:date="2021-02-14T19:28:00Z">
                  <w:rPr>
                    <w:noProof/>
                    <w:webHidden/>
                  </w:rPr>
                </w:rPrChange>
              </w:rPr>
              <w:t>57</w:t>
            </w:r>
            <w:r w:rsidRPr="008D65BC">
              <w:rPr>
                <w:noProof/>
                <w:webHidden/>
                <w:rPrChange w:id="1718" w:author="mpountou" w:date="2021-02-14T19:28:00Z">
                  <w:rPr>
                    <w:noProof/>
                    <w:webHidden/>
                  </w:rPr>
                </w:rPrChange>
              </w:rPr>
              <w:fldChar w:fldCharType="end"/>
            </w:r>
            <w:r w:rsidRPr="008D65BC">
              <w:rPr>
                <w:rStyle w:val="-"/>
                <w:noProof/>
                <w:rPrChange w:id="1719" w:author="mpountou" w:date="2021-02-14T19:28:00Z">
                  <w:rPr>
                    <w:rStyle w:val="-"/>
                    <w:noProof/>
                  </w:rPr>
                </w:rPrChange>
              </w:rPr>
              <w:fldChar w:fldCharType="end"/>
            </w:r>
          </w:ins>
        </w:p>
        <w:p w14:paraId="05D6FD5D" w14:textId="1E38E5E1" w:rsidR="000D2B64" w:rsidRPr="008D65BC" w:rsidRDefault="000D2B64">
          <w:pPr>
            <w:pStyle w:val="30"/>
            <w:tabs>
              <w:tab w:val="left" w:pos="1320"/>
              <w:tab w:val="right" w:leader="dot" w:pos="8296"/>
            </w:tabs>
            <w:rPr>
              <w:ins w:id="1720" w:author="mpountou" w:date="2021-02-14T19:26:00Z"/>
              <w:rFonts w:asciiTheme="minorHAnsi" w:eastAsiaTheme="minorEastAsia" w:hAnsiTheme="minorHAnsi" w:cstheme="minorBidi"/>
              <w:noProof/>
              <w:szCs w:val="22"/>
              <w:lang w:eastAsia="el-GR"/>
              <w:rPrChange w:id="1721" w:author="mpountou" w:date="2021-02-14T19:28:00Z">
                <w:rPr>
                  <w:ins w:id="1722" w:author="mpountou" w:date="2021-02-14T19:26:00Z"/>
                  <w:rFonts w:asciiTheme="minorHAnsi" w:eastAsiaTheme="minorEastAsia" w:hAnsiTheme="minorHAnsi" w:cstheme="minorBidi"/>
                  <w:noProof/>
                  <w:szCs w:val="22"/>
                  <w:lang w:eastAsia="el-GR"/>
                </w:rPr>
              </w:rPrChange>
            </w:rPr>
          </w:pPr>
          <w:ins w:id="1723" w:author="mpountou" w:date="2021-02-14T19:26:00Z">
            <w:r w:rsidRPr="008D65BC">
              <w:rPr>
                <w:rStyle w:val="-"/>
                <w:noProof/>
                <w:rPrChange w:id="1724" w:author="mpountou" w:date="2021-02-14T19:28:00Z">
                  <w:rPr>
                    <w:rStyle w:val="-"/>
                    <w:noProof/>
                  </w:rPr>
                </w:rPrChange>
              </w:rPr>
              <w:fldChar w:fldCharType="begin"/>
            </w:r>
            <w:r w:rsidRPr="008D65BC">
              <w:rPr>
                <w:rStyle w:val="-"/>
                <w:noProof/>
                <w:rPrChange w:id="1725" w:author="mpountou" w:date="2021-02-14T19:28:00Z">
                  <w:rPr>
                    <w:rStyle w:val="-"/>
                    <w:noProof/>
                  </w:rPr>
                </w:rPrChange>
              </w:rPr>
              <w:instrText xml:space="preserve"> </w:instrText>
            </w:r>
            <w:r w:rsidRPr="008D65BC">
              <w:rPr>
                <w:noProof/>
                <w:rPrChange w:id="1726" w:author="mpountou" w:date="2021-02-14T19:28:00Z">
                  <w:rPr>
                    <w:noProof/>
                  </w:rPr>
                </w:rPrChange>
              </w:rPr>
              <w:instrText>HYPERLINK \l "_Toc64223442"</w:instrText>
            </w:r>
            <w:r w:rsidRPr="008D65BC">
              <w:rPr>
                <w:rStyle w:val="-"/>
                <w:noProof/>
                <w:rPrChange w:id="1727" w:author="mpountou" w:date="2021-02-14T19:28:00Z">
                  <w:rPr>
                    <w:rStyle w:val="-"/>
                    <w:noProof/>
                  </w:rPr>
                </w:rPrChange>
              </w:rPr>
              <w:instrText xml:space="preserve"> </w:instrText>
            </w:r>
            <w:r w:rsidRPr="008D65BC">
              <w:rPr>
                <w:rStyle w:val="-"/>
                <w:noProof/>
                <w:rPrChange w:id="1728" w:author="mpountou" w:date="2021-02-14T19:28:00Z">
                  <w:rPr>
                    <w:rStyle w:val="-"/>
                    <w:noProof/>
                  </w:rPr>
                </w:rPrChange>
              </w:rPr>
            </w:r>
            <w:r w:rsidRPr="008D65BC">
              <w:rPr>
                <w:rStyle w:val="-"/>
                <w:noProof/>
                <w:rPrChange w:id="1729" w:author="mpountou" w:date="2021-02-14T19:28:00Z">
                  <w:rPr>
                    <w:rStyle w:val="-"/>
                    <w:noProof/>
                  </w:rPr>
                </w:rPrChange>
              </w:rPr>
              <w:fldChar w:fldCharType="separate"/>
            </w:r>
            <w:r w:rsidRPr="008D65BC">
              <w:rPr>
                <w:rStyle w:val="-"/>
                <w:bCs/>
                <w:noProof/>
                <w:rPrChange w:id="1730" w:author="mpountou" w:date="2021-02-14T19:28:00Z">
                  <w:rPr>
                    <w:rStyle w:val="-"/>
                    <w:b/>
                    <w:bCs/>
                    <w:noProof/>
                  </w:rPr>
                </w:rPrChange>
              </w:rPr>
              <w:t>4.7.2</w:t>
            </w:r>
            <w:r w:rsidRPr="008D65BC">
              <w:rPr>
                <w:rFonts w:asciiTheme="minorHAnsi" w:eastAsiaTheme="minorEastAsia" w:hAnsiTheme="minorHAnsi" w:cstheme="minorBidi"/>
                <w:noProof/>
                <w:szCs w:val="22"/>
                <w:lang w:eastAsia="el-GR"/>
                <w:rPrChange w:id="1731"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732" w:author="mpountou" w:date="2021-02-14T19:28:00Z">
                  <w:rPr>
                    <w:rStyle w:val="-"/>
                    <w:b/>
                    <w:bCs/>
                    <w:noProof/>
                  </w:rPr>
                </w:rPrChange>
              </w:rPr>
              <w:t>Μέσο απόλυτο σφάλμα (</w:t>
            </w:r>
            <w:r w:rsidRPr="008D65BC">
              <w:rPr>
                <w:rStyle w:val="-"/>
                <w:bCs/>
                <w:noProof/>
                <w:lang w:val="en-US"/>
                <w:rPrChange w:id="1733" w:author="mpountou" w:date="2021-02-14T19:28:00Z">
                  <w:rPr>
                    <w:rStyle w:val="-"/>
                    <w:b/>
                    <w:bCs/>
                    <w:noProof/>
                    <w:lang w:val="en-US"/>
                  </w:rPr>
                </w:rPrChange>
              </w:rPr>
              <w:t>MAE</w:t>
            </w:r>
            <w:r w:rsidRPr="008D65BC">
              <w:rPr>
                <w:rStyle w:val="-"/>
                <w:bCs/>
                <w:noProof/>
                <w:rPrChange w:id="1734" w:author="mpountou" w:date="2021-02-14T19:28:00Z">
                  <w:rPr>
                    <w:rStyle w:val="-"/>
                    <w:b/>
                    <w:bCs/>
                    <w:noProof/>
                  </w:rPr>
                </w:rPrChange>
              </w:rPr>
              <w:t>) και ρίζα μέσου τετραγωνικού σφάλματος (</w:t>
            </w:r>
            <w:r w:rsidRPr="008D65BC">
              <w:rPr>
                <w:rStyle w:val="-"/>
                <w:bCs/>
                <w:noProof/>
                <w:lang w:val="en-US"/>
                <w:rPrChange w:id="1735" w:author="mpountou" w:date="2021-02-14T19:28:00Z">
                  <w:rPr>
                    <w:rStyle w:val="-"/>
                    <w:b/>
                    <w:bCs/>
                    <w:noProof/>
                    <w:lang w:val="en-US"/>
                  </w:rPr>
                </w:rPrChange>
              </w:rPr>
              <w:t>RMSE</w:t>
            </w:r>
            <w:r w:rsidRPr="008D65BC">
              <w:rPr>
                <w:rStyle w:val="-"/>
                <w:bCs/>
                <w:noProof/>
                <w:rPrChange w:id="1736" w:author="mpountou" w:date="2021-02-14T19:28:00Z">
                  <w:rPr>
                    <w:rStyle w:val="-"/>
                    <w:b/>
                    <w:bCs/>
                    <w:noProof/>
                  </w:rPr>
                </w:rPrChange>
              </w:rPr>
              <w:t>)</w:t>
            </w:r>
            <w:r w:rsidRPr="008D65BC">
              <w:rPr>
                <w:noProof/>
                <w:webHidden/>
                <w:rPrChange w:id="1737" w:author="mpountou" w:date="2021-02-14T19:28:00Z">
                  <w:rPr>
                    <w:noProof/>
                    <w:webHidden/>
                  </w:rPr>
                </w:rPrChange>
              </w:rPr>
              <w:tab/>
            </w:r>
            <w:r w:rsidRPr="008D65BC">
              <w:rPr>
                <w:noProof/>
                <w:webHidden/>
                <w:rPrChange w:id="1738" w:author="mpountou" w:date="2021-02-14T19:28:00Z">
                  <w:rPr>
                    <w:noProof/>
                    <w:webHidden/>
                  </w:rPr>
                </w:rPrChange>
              </w:rPr>
              <w:fldChar w:fldCharType="begin"/>
            </w:r>
            <w:r w:rsidRPr="008D65BC">
              <w:rPr>
                <w:noProof/>
                <w:webHidden/>
                <w:rPrChange w:id="1739" w:author="mpountou" w:date="2021-02-14T19:28:00Z">
                  <w:rPr>
                    <w:noProof/>
                    <w:webHidden/>
                  </w:rPr>
                </w:rPrChange>
              </w:rPr>
              <w:instrText xml:space="preserve"> PAGEREF _Toc64223442 \h </w:instrText>
            </w:r>
            <w:r w:rsidRPr="008D65BC">
              <w:rPr>
                <w:noProof/>
                <w:webHidden/>
                <w:rPrChange w:id="1740" w:author="mpountou" w:date="2021-02-14T19:28:00Z">
                  <w:rPr>
                    <w:noProof/>
                    <w:webHidden/>
                  </w:rPr>
                </w:rPrChange>
              </w:rPr>
            </w:r>
          </w:ins>
          <w:r w:rsidRPr="008D65BC">
            <w:rPr>
              <w:noProof/>
              <w:webHidden/>
              <w:rPrChange w:id="1741" w:author="mpountou" w:date="2021-02-14T19:28:00Z">
                <w:rPr>
                  <w:noProof/>
                  <w:webHidden/>
                </w:rPr>
              </w:rPrChange>
            </w:rPr>
            <w:fldChar w:fldCharType="separate"/>
          </w:r>
          <w:ins w:id="1742" w:author="mpountou" w:date="2021-02-14T19:26:00Z">
            <w:r w:rsidRPr="008D65BC">
              <w:rPr>
                <w:noProof/>
                <w:webHidden/>
                <w:rPrChange w:id="1743" w:author="mpountou" w:date="2021-02-14T19:28:00Z">
                  <w:rPr>
                    <w:noProof/>
                    <w:webHidden/>
                  </w:rPr>
                </w:rPrChange>
              </w:rPr>
              <w:t>59</w:t>
            </w:r>
            <w:r w:rsidRPr="008D65BC">
              <w:rPr>
                <w:noProof/>
                <w:webHidden/>
                <w:rPrChange w:id="1744" w:author="mpountou" w:date="2021-02-14T19:28:00Z">
                  <w:rPr>
                    <w:noProof/>
                    <w:webHidden/>
                  </w:rPr>
                </w:rPrChange>
              </w:rPr>
              <w:fldChar w:fldCharType="end"/>
            </w:r>
            <w:r w:rsidRPr="008D65BC">
              <w:rPr>
                <w:rStyle w:val="-"/>
                <w:noProof/>
                <w:rPrChange w:id="1745" w:author="mpountou" w:date="2021-02-14T19:28:00Z">
                  <w:rPr>
                    <w:rStyle w:val="-"/>
                    <w:noProof/>
                  </w:rPr>
                </w:rPrChange>
              </w:rPr>
              <w:fldChar w:fldCharType="end"/>
            </w:r>
          </w:ins>
        </w:p>
        <w:p w14:paraId="23C29AD6" w14:textId="15D8F59A" w:rsidR="000D2B64" w:rsidRPr="008D65BC" w:rsidRDefault="000D2B64">
          <w:pPr>
            <w:pStyle w:val="30"/>
            <w:tabs>
              <w:tab w:val="left" w:pos="1320"/>
              <w:tab w:val="right" w:leader="dot" w:pos="8296"/>
            </w:tabs>
            <w:rPr>
              <w:ins w:id="1746" w:author="mpountou" w:date="2021-02-14T19:26:00Z"/>
              <w:rFonts w:asciiTheme="minorHAnsi" w:eastAsiaTheme="minorEastAsia" w:hAnsiTheme="minorHAnsi" w:cstheme="minorBidi"/>
              <w:noProof/>
              <w:szCs w:val="22"/>
              <w:lang w:eastAsia="el-GR"/>
              <w:rPrChange w:id="1747" w:author="mpountou" w:date="2021-02-14T19:28:00Z">
                <w:rPr>
                  <w:ins w:id="1748" w:author="mpountou" w:date="2021-02-14T19:26:00Z"/>
                  <w:rFonts w:asciiTheme="minorHAnsi" w:eastAsiaTheme="minorEastAsia" w:hAnsiTheme="minorHAnsi" w:cstheme="minorBidi"/>
                  <w:noProof/>
                  <w:szCs w:val="22"/>
                  <w:lang w:eastAsia="el-GR"/>
                </w:rPr>
              </w:rPrChange>
            </w:rPr>
          </w:pPr>
          <w:ins w:id="1749" w:author="mpountou" w:date="2021-02-14T19:26:00Z">
            <w:r w:rsidRPr="008D65BC">
              <w:rPr>
                <w:rStyle w:val="-"/>
                <w:noProof/>
                <w:rPrChange w:id="1750" w:author="mpountou" w:date="2021-02-14T19:28:00Z">
                  <w:rPr>
                    <w:rStyle w:val="-"/>
                    <w:noProof/>
                  </w:rPr>
                </w:rPrChange>
              </w:rPr>
              <w:fldChar w:fldCharType="begin"/>
            </w:r>
            <w:r w:rsidRPr="008D65BC">
              <w:rPr>
                <w:rStyle w:val="-"/>
                <w:noProof/>
                <w:rPrChange w:id="1751" w:author="mpountou" w:date="2021-02-14T19:28:00Z">
                  <w:rPr>
                    <w:rStyle w:val="-"/>
                    <w:noProof/>
                  </w:rPr>
                </w:rPrChange>
              </w:rPr>
              <w:instrText xml:space="preserve"> </w:instrText>
            </w:r>
            <w:r w:rsidRPr="008D65BC">
              <w:rPr>
                <w:noProof/>
                <w:rPrChange w:id="1752" w:author="mpountou" w:date="2021-02-14T19:28:00Z">
                  <w:rPr>
                    <w:noProof/>
                  </w:rPr>
                </w:rPrChange>
              </w:rPr>
              <w:instrText>HYPERLINK \l "_Toc64223443"</w:instrText>
            </w:r>
            <w:r w:rsidRPr="008D65BC">
              <w:rPr>
                <w:rStyle w:val="-"/>
                <w:noProof/>
                <w:rPrChange w:id="1753" w:author="mpountou" w:date="2021-02-14T19:28:00Z">
                  <w:rPr>
                    <w:rStyle w:val="-"/>
                    <w:noProof/>
                  </w:rPr>
                </w:rPrChange>
              </w:rPr>
              <w:instrText xml:space="preserve"> </w:instrText>
            </w:r>
            <w:r w:rsidRPr="008D65BC">
              <w:rPr>
                <w:rStyle w:val="-"/>
                <w:noProof/>
                <w:rPrChange w:id="1754" w:author="mpountou" w:date="2021-02-14T19:28:00Z">
                  <w:rPr>
                    <w:rStyle w:val="-"/>
                    <w:noProof/>
                  </w:rPr>
                </w:rPrChange>
              </w:rPr>
            </w:r>
            <w:r w:rsidRPr="008D65BC">
              <w:rPr>
                <w:rStyle w:val="-"/>
                <w:noProof/>
                <w:rPrChange w:id="1755" w:author="mpountou" w:date="2021-02-14T19:28:00Z">
                  <w:rPr>
                    <w:rStyle w:val="-"/>
                    <w:noProof/>
                  </w:rPr>
                </w:rPrChange>
              </w:rPr>
              <w:fldChar w:fldCharType="separate"/>
            </w:r>
            <w:r w:rsidRPr="008D65BC">
              <w:rPr>
                <w:rStyle w:val="-"/>
                <w:bCs/>
                <w:noProof/>
                <w:rPrChange w:id="1756" w:author="mpountou" w:date="2021-02-14T19:28:00Z">
                  <w:rPr>
                    <w:rStyle w:val="-"/>
                    <w:b/>
                    <w:bCs/>
                    <w:noProof/>
                  </w:rPr>
                </w:rPrChange>
              </w:rPr>
              <w:t>4.7.3</w:t>
            </w:r>
            <w:r w:rsidRPr="008D65BC">
              <w:rPr>
                <w:rFonts w:asciiTheme="minorHAnsi" w:eastAsiaTheme="minorEastAsia" w:hAnsiTheme="minorHAnsi" w:cstheme="minorBidi"/>
                <w:noProof/>
                <w:szCs w:val="22"/>
                <w:lang w:eastAsia="el-GR"/>
                <w:rPrChange w:id="175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758" w:author="mpountou" w:date="2021-02-14T19:28:00Z">
                  <w:rPr>
                    <w:rStyle w:val="-"/>
                    <w:b/>
                    <w:bCs/>
                    <w:noProof/>
                  </w:rPr>
                </w:rPrChange>
              </w:rPr>
              <w:t>Κάλυψη και Ποικιλία</w:t>
            </w:r>
            <w:r w:rsidRPr="008D65BC">
              <w:rPr>
                <w:noProof/>
                <w:webHidden/>
                <w:rPrChange w:id="1759" w:author="mpountou" w:date="2021-02-14T19:28:00Z">
                  <w:rPr>
                    <w:noProof/>
                    <w:webHidden/>
                  </w:rPr>
                </w:rPrChange>
              </w:rPr>
              <w:tab/>
            </w:r>
            <w:r w:rsidRPr="008D65BC">
              <w:rPr>
                <w:noProof/>
                <w:webHidden/>
                <w:rPrChange w:id="1760" w:author="mpountou" w:date="2021-02-14T19:28:00Z">
                  <w:rPr>
                    <w:noProof/>
                    <w:webHidden/>
                  </w:rPr>
                </w:rPrChange>
              </w:rPr>
              <w:fldChar w:fldCharType="begin"/>
            </w:r>
            <w:r w:rsidRPr="008D65BC">
              <w:rPr>
                <w:noProof/>
                <w:webHidden/>
                <w:rPrChange w:id="1761" w:author="mpountou" w:date="2021-02-14T19:28:00Z">
                  <w:rPr>
                    <w:noProof/>
                    <w:webHidden/>
                  </w:rPr>
                </w:rPrChange>
              </w:rPr>
              <w:instrText xml:space="preserve"> PAGEREF _Toc64223443 \h </w:instrText>
            </w:r>
            <w:r w:rsidRPr="008D65BC">
              <w:rPr>
                <w:noProof/>
                <w:webHidden/>
                <w:rPrChange w:id="1762" w:author="mpountou" w:date="2021-02-14T19:28:00Z">
                  <w:rPr>
                    <w:noProof/>
                    <w:webHidden/>
                  </w:rPr>
                </w:rPrChange>
              </w:rPr>
            </w:r>
          </w:ins>
          <w:r w:rsidRPr="008D65BC">
            <w:rPr>
              <w:noProof/>
              <w:webHidden/>
              <w:rPrChange w:id="1763" w:author="mpountou" w:date="2021-02-14T19:28:00Z">
                <w:rPr>
                  <w:noProof/>
                  <w:webHidden/>
                </w:rPr>
              </w:rPrChange>
            </w:rPr>
            <w:fldChar w:fldCharType="separate"/>
          </w:r>
          <w:ins w:id="1764" w:author="mpountou" w:date="2021-02-14T19:26:00Z">
            <w:r w:rsidRPr="008D65BC">
              <w:rPr>
                <w:noProof/>
                <w:webHidden/>
                <w:rPrChange w:id="1765" w:author="mpountou" w:date="2021-02-14T19:28:00Z">
                  <w:rPr>
                    <w:noProof/>
                    <w:webHidden/>
                  </w:rPr>
                </w:rPrChange>
              </w:rPr>
              <w:t>60</w:t>
            </w:r>
            <w:r w:rsidRPr="008D65BC">
              <w:rPr>
                <w:noProof/>
                <w:webHidden/>
                <w:rPrChange w:id="1766" w:author="mpountou" w:date="2021-02-14T19:28:00Z">
                  <w:rPr>
                    <w:noProof/>
                    <w:webHidden/>
                  </w:rPr>
                </w:rPrChange>
              </w:rPr>
              <w:fldChar w:fldCharType="end"/>
            </w:r>
            <w:r w:rsidRPr="008D65BC">
              <w:rPr>
                <w:rStyle w:val="-"/>
                <w:noProof/>
                <w:rPrChange w:id="1767" w:author="mpountou" w:date="2021-02-14T19:28:00Z">
                  <w:rPr>
                    <w:rStyle w:val="-"/>
                    <w:noProof/>
                  </w:rPr>
                </w:rPrChange>
              </w:rPr>
              <w:fldChar w:fldCharType="end"/>
            </w:r>
          </w:ins>
        </w:p>
        <w:p w14:paraId="7BBACEDB" w14:textId="1B70B85F" w:rsidR="000D2B64" w:rsidRPr="008D65BC" w:rsidRDefault="000D2B64">
          <w:pPr>
            <w:pStyle w:val="20"/>
            <w:tabs>
              <w:tab w:val="left" w:pos="960"/>
              <w:tab w:val="right" w:leader="dot" w:pos="8296"/>
            </w:tabs>
            <w:rPr>
              <w:ins w:id="1768" w:author="mpountou" w:date="2021-02-14T19:26:00Z"/>
              <w:rFonts w:asciiTheme="minorHAnsi" w:eastAsiaTheme="minorEastAsia" w:hAnsiTheme="minorHAnsi" w:cstheme="minorBidi"/>
              <w:noProof/>
              <w:szCs w:val="22"/>
              <w:lang w:eastAsia="el-GR"/>
              <w:rPrChange w:id="1769" w:author="mpountou" w:date="2021-02-14T19:28:00Z">
                <w:rPr>
                  <w:ins w:id="1770" w:author="mpountou" w:date="2021-02-14T19:26:00Z"/>
                  <w:rFonts w:asciiTheme="minorHAnsi" w:eastAsiaTheme="minorEastAsia" w:hAnsiTheme="minorHAnsi" w:cstheme="minorBidi"/>
                  <w:noProof/>
                  <w:szCs w:val="22"/>
                  <w:lang w:eastAsia="el-GR"/>
                </w:rPr>
              </w:rPrChange>
            </w:rPr>
          </w:pPr>
          <w:ins w:id="1771" w:author="mpountou" w:date="2021-02-14T19:26:00Z">
            <w:r w:rsidRPr="008D65BC">
              <w:rPr>
                <w:rStyle w:val="-"/>
                <w:noProof/>
                <w:rPrChange w:id="1772" w:author="mpountou" w:date="2021-02-14T19:28:00Z">
                  <w:rPr>
                    <w:rStyle w:val="-"/>
                    <w:noProof/>
                  </w:rPr>
                </w:rPrChange>
              </w:rPr>
              <w:fldChar w:fldCharType="begin"/>
            </w:r>
            <w:r w:rsidRPr="008D65BC">
              <w:rPr>
                <w:rStyle w:val="-"/>
                <w:noProof/>
                <w:rPrChange w:id="1773" w:author="mpountou" w:date="2021-02-14T19:28:00Z">
                  <w:rPr>
                    <w:rStyle w:val="-"/>
                    <w:noProof/>
                  </w:rPr>
                </w:rPrChange>
              </w:rPr>
              <w:instrText xml:space="preserve"> </w:instrText>
            </w:r>
            <w:r w:rsidRPr="008D65BC">
              <w:rPr>
                <w:noProof/>
                <w:rPrChange w:id="1774" w:author="mpountou" w:date="2021-02-14T19:28:00Z">
                  <w:rPr>
                    <w:noProof/>
                  </w:rPr>
                </w:rPrChange>
              </w:rPr>
              <w:instrText>HYPERLINK \l "_Toc64223444"</w:instrText>
            </w:r>
            <w:r w:rsidRPr="008D65BC">
              <w:rPr>
                <w:rStyle w:val="-"/>
                <w:noProof/>
                <w:rPrChange w:id="1775" w:author="mpountou" w:date="2021-02-14T19:28:00Z">
                  <w:rPr>
                    <w:rStyle w:val="-"/>
                    <w:noProof/>
                  </w:rPr>
                </w:rPrChange>
              </w:rPr>
              <w:instrText xml:space="preserve"> </w:instrText>
            </w:r>
            <w:r w:rsidRPr="008D65BC">
              <w:rPr>
                <w:rStyle w:val="-"/>
                <w:noProof/>
                <w:rPrChange w:id="1776" w:author="mpountou" w:date="2021-02-14T19:28:00Z">
                  <w:rPr>
                    <w:rStyle w:val="-"/>
                    <w:noProof/>
                  </w:rPr>
                </w:rPrChange>
              </w:rPr>
            </w:r>
            <w:r w:rsidRPr="008D65BC">
              <w:rPr>
                <w:rStyle w:val="-"/>
                <w:noProof/>
                <w:rPrChange w:id="1777" w:author="mpountou" w:date="2021-02-14T19:28:00Z">
                  <w:rPr>
                    <w:rStyle w:val="-"/>
                    <w:noProof/>
                  </w:rPr>
                </w:rPrChange>
              </w:rPr>
              <w:fldChar w:fldCharType="separate"/>
            </w:r>
            <w:r w:rsidRPr="008D65BC">
              <w:rPr>
                <w:rStyle w:val="-"/>
                <w:bCs/>
                <w:noProof/>
                <w:rPrChange w:id="1778" w:author="mpountou" w:date="2021-02-14T19:28:00Z">
                  <w:rPr>
                    <w:rStyle w:val="-"/>
                    <w:b/>
                    <w:bCs/>
                    <w:noProof/>
                  </w:rPr>
                </w:rPrChange>
              </w:rPr>
              <w:t>4.8</w:t>
            </w:r>
            <w:r w:rsidRPr="008D65BC">
              <w:rPr>
                <w:rFonts w:asciiTheme="minorHAnsi" w:eastAsiaTheme="minorEastAsia" w:hAnsiTheme="minorHAnsi" w:cstheme="minorBidi"/>
                <w:noProof/>
                <w:szCs w:val="22"/>
                <w:lang w:eastAsia="el-GR"/>
                <w:rPrChange w:id="177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780" w:author="mpountou" w:date="2021-02-14T19:28:00Z">
                  <w:rPr>
                    <w:rStyle w:val="-"/>
                    <w:b/>
                    <w:bCs/>
                    <w:noProof/>
                  </w:rPr>
                </w:rPrChange>
              </w:rPr>
              <w:t>Υλοποίηση Φιλτραρίσματος Περιεχομένου με Νευρωνικά Δίκτυα</w:t>
            </w:r>
            <w:r w:rsidRPr="008D65BC">
              <w:rPr>
                <w:noProof/>
                <w:webHidden/>
                <w:rPrChange w:id="1781" w:author="mpountou" w:date="2021-02-14T19:28:00Z">
                  <w:rPr>
                    <w:noProof/>
                    <w:webHidden/>
                  </w:rPr>
                </w:rPrChange>
              </w:rPr>
              <w:tab/>
            </w:r>
            <w:r w:rsidRPr="008D65BC">
              <w:rPr>
                <w:noProof/>
                <w:webHidden/>
                <w:rPrChange w:id="1782" w:author="mpountou" w:date="2021-02-14T19:28:00Z">
                  <w:rPr>
                    <w:noProof/>
                    <w:webHidden/>
                  </w:rPr>
                </w:rPrChange>
              </w:rPr>
              <w:fldChar w:fldCharType="begin"/>
            </w:r>
            <w:r w:rsidRPr="008D65BC">
              <w:rPr>
                <w:noProof/>
                <w:webHidden/>
                <w:rPrChange w:id="1783" w:author="mpountou" w:date="2021-02-14T19:28:00Z">
                  <w:rPr>
                    <w:noProof/>
                    <w:webHidden/>
                  </w:rPr>
                </w:rPrChange>
              </w:rPr>
              <w:instrText xml:space="preserve"> PAGEREF _Toc64223444 \h </w:instrText>
            </w:r>
            <w:r w:rsidRPr="008D65BC">
              <w:rPr>
                <w:noProof/>
                <w:webHidden/>
                <w:rPrChange w:id="1784" w:author="mpountou" w:date="2021-02-14T19:28:00Z">
                  <w:rPr>
                    <w:noProof/>
                    <w:webHidden/>
                  </w:rPr>
                </w:rPrChange>
              </w:rPr>
            </w:r>
          </w:ins>
          <w:r w:rsidRPr="008D65BC">
            <w:rPr>
              <w:noProof/>
              <w:webHidden/>
              <w:rPrChange w:id="1785" w:author="mpountou" w:date="2021-02-14T19:28:00Z">
                <w:rPr>
                  <w:noProof/>
                  <w:webHidden/>
                </w:rPr>
              </w:rPrChange>
            </w:rPr>
            <w:fldChar w:fldCharType="separate"/>
          </w:r>
          <w:ins w:id="1786" w:author="mpountou" w:date="2021-02-14T19:26:00Z">
            <w:r w:rsidRPr="008D65BC">
              <w:rPr>
                <w:noProof/>
                <w:webHidden/>
                <w:rPrChange w:id="1787" w:author="mpountou" w:date="2021-02-14T19:28:00Z">
                  <w:rPr>
                    <w:noProof/>
                    <w:webHidden/>
                  </w:rPr>
                </w:rPrChange>
              </w:rPr>
              <w:t>62</w:t>
            </w:r>
            <w:r w:rsidRPr="008D65BC">
              <w:rPr>
                <w:noProof/>
                <w:webHidden/>
                <w:rPrChange w:id="1788" w:author="mpountou" w:date="2021-02-14T19:28:00Z">
                  <w:rPr>
                    <w:noProof/>
                    <w:webHidden/>
                  </w:rPr>
                </w:rPrChange>
              </w:rPr>
              <w:fldChar w:fldCharType="end"/>
            </w:r>
            <w:r w:rsidRPr="008D65BC">
              <w:rPr>
                <w:rStyle w:val="-"/>
                <w:noProof/>
                <w:rPrChange w:id="1789" w:author="mpountou" w:date="2021-02-14T19:28:00Z">
                  <w:rPr>
                    <w:rStyle w:val="-"/>
                    <w:noProof/>
                  </w:rPr>
                </w:rPrChange>
              </w:rPr>
              <w:fldChar w:fldCharType="end"/>
            </w:r>
          </w:ins>
        </w:p>
        <w:p w14:paraId="489E9837" w14:textId="1C439D1F" w:rsidR="000D2B64" w:rsidRPr="008D65BC" w:rsidRDefault="000D2B64">
          <w:pPr>
            <w:pStyle w:val="30"/>
            <w:tabs>
              <w:tab w:val="left" w:pos="1320"/>
              <w:tab w:val="right" w:leader="dot" w:pos="8296"/>
            </w:tabs>
            <w:rPr>
              <w:ins w:id="1790" w:author="mpountou" w:date="2021-02-14T19:26:00Z"/>
              <w:rFonts w:asciiTheme="minorHAnsi" w:eastAsiaTheme="minorEastAsia" w:hAnsiTheme="minorHAnsi" w:cstheme="minorBidi"/>
              <w:noProof/>
              <w:szCs w:val="22"/>
              <w:lang w:eastAsia="el-GR"/>
              <w:rPrChange w:id="1791" w:author="mpountou" w:date="2021-02-14T19:28:00Z">
                <w:rPr>
                  <w:ins w:id="1792" w:author="mpountou" w:date="2021-02-14T19:26:00Z"/>
                  <w:rFonts w:asciiTheme="minorHAnsi" w:eastAsiaTheme="minorEastAsia" w:hAnsiTheme="minorHAnsi" w:cstheme="minorBidi"/>
                  <w:noProof/>
                  <w:szCs w:val="22"/>
                  <w:lang w:eastAsia="el-GR"/>
                </w:rPr>
              </w:rPrChange>
            </w:rPr>
          </w:pPr>
          <w:ins w:id="1793" w:author="mpountou" w:date="2021-02-14T19:26:00Z">
            <w:r w:rsidRPr="008D65BC">
              <w:rPr>
                <w:rStyle w:val="-"/>
                <w:noProof/>
                <w:rPrChange w:id="1794" w:author="mpountou" w:date="2021-02-14T19:28:00Z">
                  <w:rPr>
                    <w:rStyle w:val="-"/>
                    <w:noProof/>
                  </w:rPr>
                </w:rPrChange>
              </w:rPr>
              <w:fldChar w:fldCharType="begin"/>
            </w:r>
            <w:r w:rsidRPr="008D65BC">
              <w:rPr>
                <w:rStyle w:val="-"/>
                <w:noProof/>
                <w:rPrChange w:id="1795" w:author="mpountou" w:date="2021-02-14T19:28:00Z">
                  <w:rPr>
                    <w:rStyle w:val="-"/>
                    <w:noProof/>
                  </w:rPr>
                </w:rPrChange>
              </w:rPr>
              <w:instrText xml:space="preserve"> </w:instrText>
            </w:r>
            <w:r w:rsidRPr="008D65BC">
              <w:rPr>
                <w:noProof/>
                <w:rPrChange w:id="1796" w:author="mpountou" w:date="2021-02-14T19:28:00Z">
                  <w:rPr>
                    <w:noProof/>
                  </w:rPr>
                </w:rPrChange>
              </w:rPr>
              <w:instrText>HYPERLINK \l "_Toc64223445"</w:instrText>
            </w:r>
            <w:r w:rsidRPr="008D65BC">
              <w:rPr>
                <w:rStyle w:val="-"/>
                <w:noProof/>
                <w:rPrChange w:id="1797" w:author="mpountou" w:date="2021-02-14T19:28:00Z">
                  <w:rPr>
                    <w:rStyle w:val="-"/>
                    <w:noProof/>
                  </w:rPr>
                </w:rPrChange>
              </w:rPr>
              <w:instrText xml:space="preserve"> </w:instrText>
            </w:r>
            <w:r w:rsidRPr="008D65BC">
              <w:rPr>
                <w:rStyle w:val="-"/>
                <w:noProof/>
                <w:rPrChange w:id="1798" w:author="mpountou" w:date="2021-02-14T19:28:00Z">
                  <w:rPr>
                    <w:rStyle w:val="-"/>
                    <w:noProof/>
                  </w:rPr>
                </w:rPrChange>
              </w:rPr>
            </w:r>
            <w:r w:rsidRPr="008D65BC">
              <w:rPr>
                <w:rStyle w:val="-"/>
                <w:noProof/>
                <w:rPrChange w:id="1799" w:author="mpountou" w:date="2021-02-14T19:28:00Z">
                  <w:rPr>
                    <w:rStyle w:val="-"/>
                    <w:noProof/>
                  </w:rPr>
                </w:rPrChange>
              </w:rPr>
              <w:fldChar w:fldCharType="separate"/>
            </w:r>
            <w:r w:rsidRPr="008D65BC">
              <w:rPr>
                <w:rStyle w:val="-"/>
                <w:bCs/>
                <w:noProof/>
                <w:lang w:val="en-US"/>
                <w:rPrChange w:id="1800" w:author="mpountou" w:date="2021-02-14T19:28:00Z">
                  <w:rPr>
                    <w:rStyle w:val="-"/>
                    <w:b/>
                    <w:bCs/>
                    <w:noProof/>
                    <w:lang w:val="en-US"/>
                  </w:rPr>
                </w:rPrChange>
              </w:rPr>
              <w:t>4.8.1</w:t>
            </w:r>
            <w:r w:rsidRPr="008D65BC">
              <w:rPr>
                <w:rFonts w:asciiTheme="minorHAnsi" w:eastAsiaTheme="minorEastAsia" w:hAnsiTheme="minorHAnsi" w:cstheme="minorBidi"/>
                <w:noProof/>
                <w:szCs w:val="22"/>
                <w:lang w:eastAsia="el-GR"/>
                <w:rPrChange w:id="1801"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802" w:author="mpountou" w:date="2021-02-14T19:28:00Z">
                  <w:rPr>
                    <w:rStyle w:val="-"/>
                    <w:b/>
                    <w:bCs/>
                    <w:noProof/>
                    <w:lang w:val="en-US"/>
                  </w:rPr>
                </w:rPrChange>
              </w:rPr>
              <w:t xml:space="preserve">Accuracy, recall, precision </w:t>
            </w:r>
            <w:r w:rsidRPr="008D65BC">
              <w:rPr>
                <w:rStyle w:val="-"/>
                <w:bCs/>
                <w:noProof/>
                <w:rPrChange w:id="1803" w:author="mpountou" w:date="2021-02-14T19:28:00Z">
                  <w:rPr>
                    <w:rStyle w:val="-"/>
                    <w:b/>
                    <w:bCs/>
                    <w:noProof/>
                  </w:rPr>
                </w:rPrChange>
              </w:rPr>
              <w:t>και</w:t>
            </w:r>
            <w:r w:rsidRPr="008D65BC">
              <w:rPr>
                <w:rStyle w:val="-"/>
                <w:bCs/>
                <w:noProof/>
                <w:lang w:val="en-US"/>
                <w:rPrChange w:id="1804" w:author="mpountou" w:date="2021-02-14T19:28:00Z">
                  <w:rPr>
                    <w:rStyle w:val="-"/>
                    <w:b/>
                    <w:bCs/>
                    <w:noProof/>
                    <w:lang w:val="en-US"/>
                  </w:rPr>
                </w:rPrChange>
              </w:rPr>
              <w:t xml:space="preserve"> f1_score</w:t>
            </w:r>
            <w:r w:rsidRPr="008D65BC">
              <w:rPr>
                <w:noProof/>
                <w:webHidden/>
                <w:rPrChange w:id="1805" w:author="mpountou" w:date="2021-02-14T19:28:00Z">
                  <w:rPr>
                    <w:noProof/>
                    <w:webHidden/>
                  </w:rPr>
                </w:rPrChange>
              </w:rPr>
              <w:tab/>
            </w:r>
            <w:r w:rsidRPr="008D65BC">
              <w:rPr>
                <w:noProof/>
                <w:webHidden/>
                <w:rPrChange w:id="1806" w:author="mpountou" w:date="2021-02-14T19:28:00Z">
                  <w:rPr>
                    <w:noProof/>
                    <w:webHidden/>
                  </w:rPr>
                </w:rPrChange>
              </w:rPr>
              <w:fldChar w:fldCharType="begin"/>
            </w:r>
            <w:r w:rsidRPr="008D65BC">
              <w:rPr>
                <w:noProof/>
                <w:webHidden/>
                <w:rPrChange w:id="1807" w:author="mpountou" w:date="2021-02-14T19:28:00Z">
                  <w:rPr>
                    <w:noProof/>
                    <w:webHidden/>
                  </w:rPr>
                </w:rPrChange>
              </w:rPr>
              <w:instrText xml:space="preserve"> PAGEREF _Toc64223445 \h </w:instrText>
            </w:r>
            <w:r w:rsidRPr="008D65BC">
              <w:rPr>
                <w:noProof/>
                <w:webHidden/>
                <w:rPrChange w:id="1808" w:author="mpountou" w:date="2021-02-14T19:28:00Z">
                  <w:rPr>
                    <w:noProof/>
                    <w:webHidden/>
                  </w:rPr>
                </w:rPrChange>
              </w:rPr>
            </w:r>
          </w:ins>
          <w:r w:rsidRPr="008D65BC">
            <w:rPr>
              <w:noProof/>
              <w:webHidden/>
              <w:rPrChange w:id="1809" w:author="mpountou" w:date="2021-02-14T19:28:00Z">
                <w:rPr>
                  <w:noProof/>
                  <w:webHidden/>
                </w:rPr>
              </w:rPrChange>
            </w:rPr>
            <w:fldChar w:fldCharType="separate"/>
          </w:r>
          <w:ins w:id="1810" w:author="mpountou" w:date="2021-02-14T19:26:00Z">
            <w:r w:rsidRPr="008D65BC">
              <w:rPr>
                <w:noProof/>
                <w:webHidden/>
                <w:rPrChange w:id="1811" w:author="mpountou" w:date="2021-02-14T19:28:00Z">
                  <w:rPr>
                    <w:noProof/>
                    <w:webHidden/>
                  </w:rPr>
                </w:rPrChange>
              </w:rPr>
              <w:t>62</w:t>
            </w:r>
            <w:r w:rsidRPr="008D65BC">
              <w:rPr>
                <w:noProof/>
                <w:webHidden/>
                <w:rPrChange w:id="1812" w:author="mpountou" w:date="2021-02-14T19:28:00Z">
                  <w:rPr>
                    <w:noProof/>
                    <w:webHidden/>
                  </w:rPr>
                </w:rPrChange>
              </w:rPr>
              <w:fldChar w:fldCharType="end"/>
            </w:r>
            <w:r w:rsidRPr="008D65BC">
              <w:rPr>
                <w:rStyle w:val="-"/>
                <w:noProof/>
                <w:rPrChange w:id="1813" w:author="mpountou" w:date="2021-02-14T19:28:00Z">
                  <w:rPr>
                    <w:rStyle w:val="-"/>
                    <w:noProof/>
                  </w:rPr>
                </w:rPrChange>
              </w:rPr>
              <w:fldChar w:fldCharType="end"/>
            </w:r>
          </w:ins>
        </w:p>
        <w:p w14:paraId="07424063" w14:textId="3FA37303" w:rsidR="000D2B64" w:rsidRPr="008D65BC" w:rsidRDefault="000D2B64">
          <w:pPr>
            <w:pStyle w:val="30"/>
            <w:tabs>
              <w:tab w:val="left" w:pos="1320"/>
              <w:tab w:val="right" w:leader="dot" w:pos="8296"/>
            </w:tabs>
            <w:rPr>
              <w:ins w:id="1814" w:author="mpountou" w:date="2021-02-14T19:26:00Z"/>
              <w:rFonts w:asciiTheme="minorHAnsi" w:eastAsiaTheme="minorEastAsia" w:hAnsiTheme="minorHAnsi" w:cstheme="minorBidi"/>
              <w:noProof/>
              <w:szCs w:val="22"/>
              <w:lang w:eastAsia="el-GR"/>
              <w:rPrChange w:id="1815" w:author="mpountou" w:date="2021-02-14T19:28:00Z">
                <w:rPr>
                  <w:ins w:id="1816" w:author="mpountou" w:date="2021-02-14T19:26:00Z"/>
                  <w:rFonts w:asciiTheme="minorHAnsi" w:eastAsiaTheme="minorEastAsia" w:hAnsiTheme="minorHAnsi" w:cstheme="minorBidi"/>
                  <w:noProof/>
                  <w:szCs w:val="22"/>
                  <w:lang w:eastAsia="el-GR"/>
                </w:rPr>
              </w:rPrChange>
            </w:rPr>
          </w:pPr>
          <w:ins w:id="1817" w:author="mpountou" w:date="2021-02-14T19:26:00Z">
            <w:r w:rsidRPr="008D65BC">
              <w:rPr>
                <w:rStyle w:val="-"/>
                <w:noProof/>
                <w:rPrChange w:id="1818" w:author="mpountou" w:date="2021-02-14T19:28:00Z">
                  <w:rPr>
                    <w:rStyle w:val="-"/>
                    <w:noProof/>
                  </w:rPr>
                </w:rPrChange>
              </w:rPr>
              <w:fldChar w:fldCharType="begin"/>
            </w:r>
            <w:r w:rsidRPr="008D65BC">
              <w:rPr>
                <w:rStyle w:val="-"/>
                <w:noProof/>
                <w:rPrChange w:id="1819" w:author="mpountou" w:date="2021-02-14T19:28:00Z">
                  <w:rPr>
                    <w:rStyle w:val="-"/>
                    <w:noProof/>
                  </w:rPr>
                </w:rPrChange>
              </w:rPr>
              <w:instrText xml:space="preserve"> </w:instrText>
            </w:r>
            <w:r w:rsidRPr="008D65BC">
              <w:rPr>
                <w:noProof/>
                <w:rPrChange w:id="1820" w:author="mpountou" w:date="2021-02-14T19:28:00Z">
                  <w:rPr>
                    <w:noProof/>
                  </w:rPr>
                </w:rPrChange>
              </w:rPr>
              <w:instrText>HYPERLINK \l "_Toc64223446"</w:instrText>
            </w:r>
            <w:r w:rsidRPr="008D65BC">
              <w:rPr>
                <w:rStyle w:val="-"/>
                <w:noProof/>
                <w:rPrChange w:id="1821" w:author="mpountou" w:date="2021-02-14T19:28:00Z">
                  <w:rPr>
                    <w:rStyle w:val="-"/>
                    <w:noProof/>
                  </w:rPr>
                </w:rPrChange>
              </w:rPr>
              <w:instrText xml:space="preserve"> </w:instrText>
            </w:r>
            <w:r w:rsidRPr="008D65BC">
              <w:rPr>
                <w:rStyle w:val="-"/>
                <w:noProof/>
                <w:rPrChange w:id="1822" w:author="mpountou" w:date="2021-02-14T19:28:00Z">
                  <w:rPr>
                    <w:rStyle w:val="-"/>
                    <w:noProof/>
                  </w:rPr>
                </w:rPrChange>
              </w:rPr>
            </w:r>
            <w:r w:rsidRPr="008D65BC">
              <w:rPr>
                <w:rStyle w:val="-"/>
                <w:noProof/>
                <w:rPrChange w:id="1823" w:author="mpountou" w:date="2021-02-14T19:28:00Z">
                  <w:rPr>
                    <w:rStyle w:val="-"/>
                    <w:noProof/>
                  </w:rPr>
                </w:rPrChange>
              </w:rPr>
              <w:fldChar w:fldCharType="separate"/>
            </w:r>
            <w:r w:rsidRPr="008D65BC">
              <w:rPr>
                <w:rStyle w:val="-"/>
                <w:bCs/>
                <w:noProof/>
                <w:rPrChange w:id="1824" w:author="mpountou" w:date="2021-02-14T19:28:00Z">
                  <w:rPr>
                    <w:rStyle w:val="-"/>
                    <w:b/>
                    <w:bCs/>
                    <w:noProof/>
                  </w:rPr>
                </w:rPrChange>
              </w:rPr>
              <w:t>4.8.2</w:t>
            </w:r>
            <w:r w:rsidRPr="008D65BC">
              <w:rPr>
                <w:rFonts w:asciiTheme="minorHAnsi" w:eastAsiaTheme="minorEastAsia" w:hAnsiTheme="minorHAnsi" w:cstheme="minorBidi"/>
                <w:noProof/>
                <w:szCs w:val="22"/>
                <w:lang w:eastAsia="el-GR"/>
                <w:rPrChange w:id="1825"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826" w:author="mpountou" w:date="2021-02-14T19:28:00Z">
                  <w:rPr>
                    <w:rStyle w:val="-"/>
                    <w:b/>
                    <w:bCs/>
                    <w:noProof/>
                  </w:rPr>
                </w:rPrChange>
              </w:rPr>
              <w:t>Μέσο απόλυτο σφάλμα (MAE) και ρίζα μέσου τετραγωνικού σφάλματος (RMSE)</w:t>
            </w:r>
            <w:r w:rsidRPr="008D65BC">
              <w:rPr>
                <w:noProof/>
                <w:webHidden/>
                <w:rPrChange w:id="1827" w:author="mpountou" w:date="2021-02-14T19:28:00Z">
                  <w:rPr>
                    <w:noProof/>
                    <w:webHidden/>
                  </w:rPr>
                </w:rPrChange>
              </w:rPr>
              <w:tab/>
            </w:r>
            <w:r w:rsidRPr="008D65BC">
              <w:rPr>
                <w:noProof/>
                <w:webHidden/>
                <w:rPrChange w:id="1828" w:author="mpountou" w:date="2021-02-14T19:28:00Z">
                  <w:rPr>
                    <w:noProof/>
                    <w:webHidden/>
                  </w:rPr>
                </w:rPrChange>
              </w:rPr>
              <w:fldChar w:fldCharType="begin"/>
            </w:r>
            <w:r w:rsidRPr="008D65BC">
              <w:rPr>
                <w:noProof/>
                <w:webHidden/>
                <w:rPrChange w:id="1829" w:author="mpountou" w:date="2021-02-14T19:28:00Z">
                  <w:rPr>
                    <w:noProof/>
                    <w:webHidden/>
                  </w:rPr>
                </w:rPrChange>
              </w:rPr>
              <w:instrText xml:space="preserve"> PAGEREF _Toc64223446 \h </w:instrText>
            </w:r>
            <w:r w:rsidRPr="008D65BC">
              <w:rPr>
                <w:noProof/>
                <w:webHidden/>
                <w:rPrChange w:id="1830" w:author="mpountou" w:date="2021-02-14T19:28:00Z">
                  <w:rPr>
                    <w:noProof/>
                    <w:webHidden/>
                  </w:rPr>
                </w:rPrChange>
              </w:rPr>
            </w:r>
          </w:ins>
          <w:r w:rsidRPr="008D65BC">
            <w:rPr>
              <w:noProof/>
              <w:webHidden/>
              <w:rPrChange w:id="1831" w:author="mpountou" w:date="2021-02-14T19:28:00Z">
                <w:rPr>
                  <w:noProof/>
                  <w:webHidden/>
                </w:rPr>
              </w:rPrChange>
            </w:rPr>
            <w:fldChar w:fldCharType="separate"/>
          </w:r>
          <w:ins w:id="1832" w:author="mpountou" w:date="2021-02-14T19:26:00Z">
            <w:r w:rsidRPr="008D65BC">
              <w:rPr>
                <w:noProof/>
                <w:webHidden/>
                <w:rPrChange w:id="1833" w:author="mpountou" w:date="2021-02-14T19:28:00Z">
                  <w:rPr>
                    <w:noProof/>
                    <w:webHidden/>
                  </w:rPr>
                </w:rPrChange>
              </w:rPr>
              <w:t>63</w:t>
            </w:r>
            <w:r w:rsidRPr="008D65BC">
              <w:rPr>
                <w:noProof/>
                <w:webHidden/>
                <w:rPrChange w:id="1834" w:author="mpountou" w:date="2021-02-14T19:28:00Z">
                  <w:rPr>
                    <w:noProof/>
                    <w:webHidden/>
                  </w:rPr>
                </w:rPrChange>
              </w:rPr>
              <w:fldChar w:fldCharType="end"/>
            </w:r>
            <w:r w:rsidRPr="008D65BC">
              <w:rPr>
                <w:rStyle w:val="-"/>
                <w:noProof/>
                <w:rPrChange w:id="1835" w:author="mpountou" w:date="2021-02-14T19:28:00Z">
                  <w:rPr>
                    <w:rStyle w:val="-"/>
                    <w:noProof/>
                  </w:rPr>
                </w:rPrChange>
              </w:rPr>
              <w:fldChar w:fldCharType="end"/>
            </w:r>
          </w:ins>
        </w:p>
        <w:p w14:paraId="13ACD79B" w14:textId="0467A745" w:rsidR="000D2B64" w:rsidRPr="008D65BC" w:rsidRDefault="000D2B64">
          <w:pPr>
            <w:pStyle w:val="30"/>
            <w:tabs>
              <w:tab w:val="left" w:pos="1320"/>
              <w:tab w:val="right" w:leader="dot" w:pos="8296"/>
            </w:tabs>
            <w:rPr>
              <w:ins w:id="1836" w:author="mpountou" w:date="2021-02-14T19:26:00Z"/>
              <w:rFonts w:asciiTheme="minorHAnsi" w:eastAsiaTheme="minorEastAsia" w:hAnsiTheme="minorHAnsi" w:cstheme="minorBidi"/>
              <w:noProof/>
              <w:szCs w:val="22"/>
              <w:lang w:eastAsia="el-GR"/>
              <w:rPrChange w:id="1837" w:author="mpountou" w:date="2021-02-14T19:28:00Z">
                <w:rPr>
                  <w:ins w:id="1838" w:author="mpountou" w:date="2021-02-14T19:26:00Z"/>
                  <w:rFonts w:asciiTheme="minorHAnsi" w:eastAsiaTheme="minorEastAsia" w:hAnsiTheme="minorHAnsi" w:cstheme="minorBidi"/>
                  <w:noProof/>
                  <w:szCs w:val="22"/>
                  <w:lang w:eastAsia="el-GR"/>
                </w:rPr>
              </w:rPrChange>
            </w:rPr>
          </w:pPr>
          <w:ins w:id="1839" w:author="mpountou" w:date="2021-02-14T19:26:00Z">
            <w:r w:rsidRPr="008D65BC">
              <w:rPr>
                <w:rStyle w:val="-"/>
                <w:noProof/>
                <w:rPrChange w:id="1840" w:author="mpountou" w:date="2021-02-14T19:28:00Z">
                  <w:rPr>
                    <w:rStyle w:val="-"/>
                    <w:noProof/>
                  </w:rPr>
                </w:rPrChange>
              </w:rPr>
              <w:lastRenderedPageBreak/>
              <w:fldChar w:fldCharType="begin"/>
            </w:r>
            <w:r w:rsidRPr="008D65BC">
              <w:rPr>
                <w:rStyle w:val="-"/>
                <w:noProof/>
                <w:rPrChange w:id="1841" w:author="mpountou" w:date="2021-02-14T19:28:00Z">
                  <w:rPr>
                    <w:rStyle w:val="-"/>
                    <w:noProof/>
                  </w:rPr>
                </w:rPrChange>
              </w:rPr>
              <w:instrText xml:space="preserve"> </w:instrText>
            </w:r>
            <w:r w:rsidRPr="008D65BC">
              <w:rPr>
                <w:noProof/>
                <w:rPrChange w:id="1842" w:author="mpountou" w:date="2021-02-14T19:28:00Z">
                  <w:rPr>
                    <w:noProof/>
                  </w:rPr>
                </w:rPrChange>
              </w:rPr>
              <w:instrText>HYPERLINK \l "_Toc64223447"</w:instrText>
            </w:r>
            <w:r w:rsidRPr="008D65BC">
              <w:rPr>
                <w:rStyle w:val="-"/>
                <w:noProof/>
                <w:rPrChange w:id="1843" w:author="mpountou" w:date="2021-02-14T19:28:00Z">
                  <w:rPr>
                    <w:rStyle w:val="-"/>
                    <w:noProof/>
                  </w:rPr>
                </w:rPrChange>
              </w:rPr>
              <w:instrText xml:space="preserve"> </w:instrText>
            </w:r>
            <w:r w:rsidRPr="008D65BC">
              <w:rPr>
                <w:rStyle w:val="-"/>
                <w:noProof/>
                <w:rPrChange w:id="1844" w:author="mpountou" w:date="2021-02-14T19:28:00Z">
                  <w:rPr>
                    <w:rStyle w:val="-"/>
                    <w:noProof/>
                  </w:rPr>
                </w:rPrChange>
              </w:rPr>
            </w:r>
            <w:r w:rsidRPr="008D65BC">
              <w:rPr>
                <w:rStyle w:val="-"/>
                <w:noProof/>
                <w:rPrChange w:id="1845" w:author="mpountou" w:date="2021-02-14T19:28:00Z">
                  <w:rPr>
                    <w:rStyle w:val="-"/>
                    <w:noProof/>
                  </w:rPr>
                </w:rPrChange>
              </w:rPr>
              <w:fldChar w:fldCharType="separate"/>
            </w:r>
            <w:r w:rsidRPr="008D65BC">
              <w:rPr>
                <w:rStyle w:val="-"/>
                <w:bCs/>
                <w:noProof/>
                <w:rPrChange w:id="1846" w:author="mpountou" w:date="2021-02-14T19:28:00Z">
                  <w:rPr>
                    <w:rStyle w:val="-"/>
                    <w:b/>
                    <w:bCs/>
                    <w:noProof/>
                  </w:rPr>
                </w:rPrChange>
              </w:rPr>
              <w:t>4.8.3</w:t>
            </w:r>
            <w:r w:rsidRPr="008D65BC">
              <w:rPr>
                <w:rFonts w:asciiTheme="minorHAnsi" w:eastAsiaTheme="minorEastAsia" w:hAnsiTheme="minorHAnsi" w:cstheme="minorBidi"/>
                <w:noProof/>
                <w:szCs w:val="22"/>
                <w:lang w:eastAsia="el-GR"/>
                <w:rPrChange w:id="184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848" w:author="mpountou" w:date="2021-02-14T19:28:00Z">
                  <w:rPr>
                    <w:rStyle w:val="-"/>
                    <w:b/>
                    <w:bCs/>
                    <w:noProof/>
                  </w:rPr>
                </w:rPrChange>
              </w:rPr>
              <w:t>Κάλυψη και Ποικιλία</w:t>
            </w:r>
            <w:r w:rsidRPr="008D65BC">
              <w:rPr>
                <w:noProof/>
                <w:webHidden/>
                <w:rPrChange w:id="1849" w:author="mpountou" w:date="2021-02-14T19:28:00Z">
                  <w:rPr>
                    <w:noProof/>
                    <w:webHidden/>
                  </w:rPr>
                </w:rPrChange>
              </w:rPr>
              <w:tab/>
            </w:r>
            <w:r w:rsidRPr="008D65BC">
              <w:rPr>
                <w:noProof/>
                <w:webHidden/>
                <w:rPrChange w:id="1850" w:author="mpountou" w:date="2021-02-14T19:28:00Z">
                  <w:rPr>
                    <w:noProof/>
                    <w:webHidden/>
                  </w:rPr>
                </w:rPrChange>
              </w:rPr>
              <w:fldChar w:fldCharType="begin"/>
            </w:r>
            <w:r w:rsidRPr="008D65BC">
              <w:rPr>
                <w:noProof/>
                <w:webHidden/>
                <w:rPrChange w:id="1851" w:author="mpountou" w:date="2021-02-14T19:28:00Z">
                  <w:rPr>
                    <w:noProof/>
                    <w:webHidden/>
                  </w:rPr>
                </w:rPrChange>
              </w:rPr>
              <w:instrText xml:space="preserve"> PAGEREF _Toc64223447 \h </w:instrText>
            </w:r>
            <w:r w:rsidRPr="008D65BC">
              <w:rPr>
                <w:noProof/>
                <w:webHidden/>
                <w:rPrChange w:id="1852" w:author="mpountou" w:date="2021-02-14T19:28:00Z">
                  <w:rPr>
                    <w:noProof/>
                    <w:webHidden/>
                  </w:rPr>
                </w:rPrChange>
              </w:rPr>
            </w:r>
          </w:ins>
          <w:r w:rsidRPr="008D65BC">
            <w:rPr>
              <w:noProof/>
              <w:webHidden/>
              <w:rPrChange w:id="1853" w:author="mpountou" w:date="2021-02-14T19:28:00Z">
                <w:rPr>
                  <w:noProof/>
                  <w:webHidden/>
                </w:rPr>
              </w:rPrChange>
            </w:rPr>
            <w:fldChar w:fldCharType="separate"/>
          </w:r>
          <w:ins w:id="1854" w:author="mpountou" w:date="2021-02-14T19:26:00Z">
            <w:r w:rsidRPr="008D65BC">
              <w:rPr>
                <w:noProof/>
                <w:webHidden/>
                <w:rPrChange w:id="1855" w:author="mpountou" w:date="2021-02-14T19:28:00Z">
                  <w:rPr>
                    <w:noProof/>
                    <w:webHidden/>
                  </w:rPr>
                </w:rPrChange>
              </w:rPr>
              <w:t>64</w:t>
            </w:r>
            <w:r w:rsidRPr="008D65BC">
              <w:rPr>
                <w:noProof/>
                <w:webHidden/>
                <w:rPrChange w:id="1856" w:author="mpountou" w:date="2021-02-14T19:28:00Z">
                  <w:rPr>
                    <w:noProof/>
                    <w:webHidden/>
                  </w:rPr>
                </w:rPrChange>
              </w:rPr>
              <w:fldChar w:fldCharType="end"/>
            </w:r>
            <w:r w:rsidRPr="008D65BC">
              <w:rPr>
                <w:rStyle w:val="-"/>
                <w:noProof/>
                <w:rPrChange w:id="1857" w:author="mpountou" w:date="2021-02-14T19:28:00Z">
                  <w:rPr>
                    <w:rStyle w:val="-"/>
                    <w:noProof/>
                  </w:rPr>
                </w:rPrChange>
              </w:rPr>
              <w:fldChar w:fldCharType="end"/>
            </w:r>
          </w:ins>
        </w:p>
        <w:p w14:paraId="68D80D47" w14:textId="088586AE" w:rsidR="000D2B64" w:rsidRPr="008D65BC" w:rsidRDefault="000D2B64">
          <w:pPr>
            <w:pStyle w:val="20"/>
            <w:tabs>
              <w:tab w:val="left" w:pos="960"/>
              <w:tab w:val="right" w:leader="dot" w:pos="8296"/>
            </w:tabs>
            <w:rPr>
              <w:ins w:id="1858" w:author="mpountou" w:date="2021-02-14T19:26:00Z"/>
              <w:rFonts w:asciiTheme="minorHAnsi" w:eastAsiaTheme="minorEastAsia" w:hAnsiTheme="minorHAnsi" w:cstheme="minorBidi"/>
              <w:noProof/>
              <w:szCs w:val="22"/>
              <w:lang w:eastAsia="el-GR"/>
              <w:rPrChange w:id="1859" w:author="mpountou" w:date="2021-02-14T19:28:00Z">
                <w:rPr>
                  <w:ins w:id="1860" w:author="mpountou" w:date="2021-02-14T19:26:00Z"/>
                  <w:rFonts w:asciiTheme="minorHAnsi" w:eastAsiaTheme="minorEastAsia" w:hAnsiTheme="minorHAnsi" w:cstheme="minorBidi"/>
                  <w:noProof/>
                  <w:szCs w:val="22"/>
                  <w:lang w:eastAsia="el-GR"/>
                </w:rPr>
              </w:rPrChange>
            </w:rPr>
          </w:pPr>
          <w:ins w:id="1861" w:author="mpountou" w:date="2021-02-14T19:26:00Z">
            <w:r w:rsidRPr="008D65BC">
              <w:rPr>
                <w:rStyle w:val="-"/>
                <w:noProof/>
                <w:rPrChange w:id="1862" w:author="mpountou" w:date="2021-02-14T19:28:00Z">
                  <w:rPr>
                    <w:rStyle w:val="-"/>
                    <w:noProof/>
                  </w:rPr>
                </w:rPrChange>
              </w:rPr>
              <w:fldChar w:fldCharType="begin"/>
            </w:r>
            <w:r w:rsidRPr="008D65BC">
              <w:rPr>
                <w:rStyle w:val="-"/>
                <w:noProof/>
                <w:rPrChange w:id="1863" w:author="mpountou" w:date="2021-02-14T19:28:00Z">
                  <w:rPr>
                    <w:rStyle w:val="-"/>
                    <w:noProof/>
                  </w:rPr>
                </w:rPrChange>
              </w:rPr>
              <w:instrText xml:space="preserve"> </w:instrText>
            </w:r>
            <w:r w:rsidRPr="008D65BC">
              <w:rPr>
                <w:noProof/>
                <w:rPrChange w:id="1864" w:author="mpountou" w:date="2021-02-14T19:28:00Z">
                  <w:rPr>
                    <w:noProof/>
                  </w:rPr>
                </w:rPrChange>
              </w:rPr>
              <w:instrText>HYPERLINK \l "_Toc64223448"</w:instrText>
            </w:r>
            <w:r w:rsidRPr="008D65BC">
              <w:rPr>
                <w:rStyle w:val="-"/>
                <w:noProof/>
                <w:rPrChange w:id="1865" w:author="mpountou" w:date="2021-02-14T19:28:00Z">
                  <w:rPr>
                    <w:rStyle w:val="-"/>
                    <w:noProof/>
                  </w:rPr>
                </w:rPrChange>
              </w:rPr>
              <w:instrText xml:space="preserve"> </w:instrText>
            </w:r>
            <w:r w:rsidRPr="008D65BC">
              <w:rPr>
                <w:rStyle w:val="-"/>
                <w:noProof/>
                <w:rPrChange w:id="1866" w:author="mpountou" w:date="2021-02-14T19:28:00Z">
                  <w:rPr>
                    <w:rStyle w:val="-"/>
                    <w:noProof/>
                  </w:rPr>
                </w:rPrChange>
              </w:rPr>
            </w:r>
            <w:r w:rsidRPr="008D65BC">
              <w:rPr>
                <w:rStyle w:val="-"/>
                <w:noProof/>
                <w:rPrChange w:id="1867" w:author="mpountou" w:date="2021-02-14T19:28:00Z">
                  <w:rPr>
                    <w:rStyle w:val="-"/>
                    <w:noProof/>
                  </w:rPr>
                </w:rPrChange>
              </w:rPr>
              <w:fldChar w:fldCharType="separate"/>
            </w:r>
            <w:r w:rsidRPr="008D65BC">
              <w:rPr>
                <w:rStyle w:val="-"/>
                <w:bCs/>
                <w:noProof/>
                <w:rPrChange w:id="1868" w:author="mpountou" w:date="2021-02-14T19:28:00Z">
                  <w:rPr>
                    <w:rStyle w:val="-"/>
                    <w:b/>
                    <w:bCs/>
                    <w:noProof/>
                  </w:rPr>
                </w:rPrChange>
              </w:rPr>
              <w:t>4.9</w:t>
            </w:r>
            <w:r w:rsidRPr="008D65BC">
              <w:rPr>
                <w:rFonts w:asciiTheme="minorHAnsi" w:eastAsiaTheme="minorEastAsia" w:hAnsiTheme="minorHAnsi" w:cstheme="minorBidi"/>
                <w:noProof/>
                <w:szCs w:val="22"/>
                <w:lang w:eastAsia="el-GR"/>
                <w:rPrChange w:id="186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870" w:author="mpountou" w:date="2021-02-14T19:28:00Z">
                  <w:rPr>
                    <w:rStyle w:val="-"/>
                    <w:b/>
                    <w:bCs/>
                    <w:noProof/>
                  </w:rPr>
                </w:rPrChange>
              </w:rPr>
              <w:t>Υλοποίηση Υβριδικού Συστήματος</w:t>
            </w:r>
            <w:r w:rsidRPr="008D65BC">
              <w:rPr>
                <w:noProof/>
                <w:webHidden/>
                <w:rPrChange w:id="1871" w:author="mpountou" w:date="2021-02-14T19:28:00Z">
                  <w:rPr>
                    <w:noProof/>
                    <w:webHidden/>
                  </w:rPr>
                </w:rPrChange>
              </w:rPr>
              <w:tab/>
            </w:r>
            <w:r w:rsidRPr="008D65BC">
              <w:rPr>
                <w:noProof/>
                <w:webHidden/>
                <w:rPrChange w:id="1872" w:author="mpountou" w:date="2021-02-14T19:28:00Z">
                  <w:rPr>
                    <w:noProof/>
                    <w:webHidden/>
                  </w:rPr>
                </w:rPrChange>
              </w:rPr>
              <w:fldChar w:fldCharType="begin"/>
            </w:r>
            <w:r w:rsidRPr="008D65BC">
              <w:rPr>
                <w:noProof/>
                <w:webHidden/>
                <w:rPrChange w:id="1873" w:author="mpountou" w:date="2021-02-14T19:28:00Z">
                  <w:rPr>
                    <w:noProof/>
                    <w:webHidden/>
                  </w:rPr>
                </w:rPrChange>
              </w:rPr>
              <w:instrText xml:space="preserve"> PAGEREF _Toc64223448 \h </w:instrText>
            </w:r>
            <w:r w:rsidRPr="008D65BC">
              <w:rPr>
                <w:noProof/>
                <w:webHidden/>
                <w:rPrChange w:id="1874" w:author="mpountou" w:date="2021-02-14T19:28:00Z">
                  <w:rPr>
                    <w:noProof/>
                    <w:webHidden/>
                  </w:rPr>
                </w:rPrChange>
              </w:rPr>
            </w:r>
          </w:ins>
          <w:r w:rsidRPr="008D65BC">
            <w:rPr>
              <w:noProof/>
              <w:webHidden/>
              <w:rPrChange w:id="1875" w:author="mpountou" w:date="2021-02-14T19:28:00Z">
                <w:rPr>
                  <w:noProof/>
                  <w:webHidden/>
                </w:rPr>
              </w:rPrChange>
            </w:rPr>
            <w:fldChar w:fldCharType="separate"/>
          </w:r>
          <w:ins w:id="1876" w:author="mpountou" w:date="2021-02-14T19:26:00Z">
            <w:r w:rsidRPr="008D65BC">
              <w:rPr>
                <w:noProof/>
                <w:webHidden/>
                <w:rPrChange w:id="1877" w:author="mpountou" w:date="2021-02-14T19:28:00Z">
                  <w:rPr>
                    <w:noProof/>
                    <w:webHidden/>
                  </w:rPr>
                </w:rPrChange>
              </w:rPr>
              <w:t>66</w:t>
            </w:r>
            <w:r w:rsidRPr="008D65BC">
              <w:rPr>
                <w:noProof/>
                <w:webHidden/>
                <w:rPrChange w:id="1878" w:author="mpountou" w:date="2021-02-14T19:28:00Z">
                  <w:rPr>
                    <w:noProof/>
                    <w:webHidden/>
                  </w:rPr>
                </w:rPrChange>
              </w:rPr>
              <w:fldChar w:fldCharType="end"/>
            </w:r>
            <w:r w:rsidRPr="008D65BC">
              <w:rPr>
                <w:rStyle w:val="-"/>
                <w:noProof/>
                <w:rPrChange w:id="1879" w:author="mpountou" w:date="2021-02-14T19:28:00Z">
                  <w:rPr>
                    <w:rStyle w:val="-"/>
                    <w:noProof/>
                  </w:rPr>
                </w:rPrChange>
              </w:rPr>
              <w:fldChar w:fldCharType="end"/>
            </w:r>
          </w:ins>
        </w:p>
        <w:p w14:paraId="438250EF" w14:textId="1ED877EB" w:rsidR="000D2B64" w:rsidRPr="008D65BC" w:rsidRDefault="000D2B64">
          <w:pPr>
            <w:pStyle w:val="30"/>
            <w:tabs>
              <w:tab w:val="left" w:pos="1320"/>
              <w:tab w:val="right" w:leader="dot" w:pos="8296"/>
            </w:tabs>
            <w:rPr>
              <w:ins w:id="1880" w:author="mpountou" w:date="2021-02-14T19:26:00Z"/>
              <w:rFonts w:asciiTheme="minorHAnsi" w:eastAsiaTheme="minorEastAsia" w:hAnsiTheme="minorHAnsi" w:cstheme="minorBidi"/>
              <w:noProof/>
              <w:szCs w:val="22"/>
              <w:lang w:eastAsia="el-GR"/>
              <w:rPrChange w:id="1881" w:author="mpountou" w:date="2021-02-14T19:28:00Z">
                <w:rPr>
                  <w:ins w:id="1882" w:author="mpountou" w:date="2021-02-14T19:26:00Z"/>
                  <w:rFonts w:asciiTheme="minorHAnsi" w:eastAsiaTheme="minorEastAsia" w:hAnsiTheme="minorHAnsi" w:cstheme="minorBidi"/>
                  <w:noProof/>
                  <w:szCs w:val="22"/>
                  <w:lang w:eastAsia="el-GR"/>
                </w:rPr>
              </w:rPrChange>
            </w:rPr>
          </w:pPr>
          <w:ins w:id="1883" w:author="mpountou" w:date="2021-02-14T19:26:00Z">
            <w:r w:rsidRPr="008D65BC">
              <w:rPr>
                <w:rStyle w:val="-"/>
                <w:noProof/>
                <w:rPrChange w:id="1884" w:author="mpountou" w:date="2021-02-14T19:28:00Z">
                  <w:rPr>
                    <w:rStyle w:val="-"/>
                    <w:noProof/>
                  </w:rPr>
                </w:rPrChange>
              </w:rPr>
              <w:fldChar w:fldCharType="begin"/>
            </w:r>
            <w:r w:rsidRPr="008D65BC">
              <w:rPr>
                <w:rStyle w:val="-"/>
                <w:noProof/>
                <w:rPrChange w:id="1885" w:author="mpountou" w:date="2021-02-14T19:28:00Z">
                  <w:rPr>
                    <w:rStyle w:val="-"/>
                    <w:noProof/>
                  </w:rPr>
                </w:rPrChange>
              </w:rPr>
              <w:instrText xml:space="preserve"> </w:instrText>
            </w:r>
            <w:r w:rsidRPr="008D65BC">
              <w:rPr>
                <w:noProof/>
                <w:rPrChange w:id="1886" w:author="mpountou" w:date="2021-02-14T19:28:00Z">
                  <w:rPr>
                    <w:noProof/>
                  </w:rPr>
                </w:rPrChange>
              </w:rPr>
              <w:instrText>HYPERLINK \l "_Toc64223449"</w:instrText>
            </w:r>
            <w:r w:rsidRPr="008D65BC">
              <w:rPr>
                <w:rStyle w:val="-"/>
                <w:noProof/>
                <w:rPrChange w:id="1887" w:author="mpountou" w:date="2021-02-14T19:28:00Z">
                  <w:rPr>
                    <w:rStyle w:val="-"/>
                    <w:noProof/>
                  </w:rPr>
                </w:rPrChange>
              </w:rPr>
              <w:instrText xml:space="preserve"> </w:instrText>
            </w:r>
            <w:r w:rsidRPr="008D65BC">
              <w:rPr>
                <w:rStyle w:val="-"/>
                <w:noProof/>
                <w:rPrChange w:id="1888" w:author="mpountou" w:date="2021-02-14T19:28:00Z">
                  <w:rPr>
                    <w:rStyle w:val="-"/>
                    <w:noProof/>
                  </w:rPr>
                </w:rPrChange>
              </w:rPr>
            </w:r>
            <w:r w:rsidRPr="008D65BC">
              <w:rPr>
                <w:rStyle w:val="-"/>
                <w:noProof/>
                <w:rPrChange w:id="1889" w:author="mpountou" w:date="2021-02-14T19:28:00Z">
                  <w:rPr>
                    <w:rStyle w:val="-"/>
                    <w:noProof/>
                  </w:rPr>
                </w:rPrChange>
              </w:rPr>
              <w:fldChar w:fldCharType="separate"/>
            </w:r>
            <w:r w:rsidRPr="008D65BC">
              <w:rPr>
                <w:rStyle w:val="-"/>
                <w:bCs/>
                <w:noProof/>
                <w:lang w:val="en-US"/>
                <w:rPrChange w:id="1890" w:author="mpountou" w:date="2021-02-14T19:28:00Z">
                  <w:rPr>
                    <w:rStyle w:val="-"/>
                    <w:b/>
                    <w:bCs/>
                    <w:noProof/>
                    <w:lang w:val="en-US"/>
                  </w:rPr>
                </w:rPrChange>
              </w:rPr>
              <w:t>4.9.1</w:t>
            </w:r>
            <w:r w:rsidRPr="008D65BC">
              <w:rPr>
                <w:rFonts w:asciiTheme="minorHAnsi" w:eastAsiaTheme="minorEastAsia" w:hAnsiTheme="minorHAnsi" w:cstheme="minorBidi"/>
                <w:noProof/>
                <w:szCs w:val="22"/>
                <w:lang w:eastAsia="el-GR"/>
                <w:rPrChange w:id="1891"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892" w:author="mpountou" w:date="2021-02-14T19:28:00Z">
                  <w:rPr>
                    <w:rStyle w:val="-"/>
                    <w:b/>
                    <w:bCs/>
                    <w:noProof/>
                    <w:lang w:val="en-US"/>
                  </w:rPr>
                </w:rPrChange>
              </w:rPr>
              <w:t xml:space="preserve">Accuracy, recall, precision </w:t>
            </w:r>
            <w:r w:rsidRPr="008D65BC">
              <w:rPr>
                <w:rStyle w:val="-"/>
                <w:bCs/>
                <w:noProof/>
                <w:rPrChange w:id="1893" w:author="mpountou" w:date="2021-02-14T19:28:00Z">
                  <w:rPr>
                    <w:rStyle w:val="-"/>
                    <w:b/>
                    <w:bCs/>
                    <w:noProof/>
                  </w:rPr>
                </w:rPrChange>
              </w:rPr>
              <w:t>και</w:t>
            </w:r>
            <w:r w:rsidRPr="008D65BC">
              <w:rPr>
                <w:rStyle w:val="-"/>
                <w:bCs/>
                <w:noProof/>
                <w:lang w:val="en-US"/>
                <w:rPrChange w:id="1894" w:author="mpountou" w:date="2021-02-14T19:28:00Z">
                  <w:rPr>
                    <w:rStyle w:val="-"/>
                    <w:b/>
                    <w:bCs/>
                    <w:noProof/>
                    <w:lang w:val="en-US"/>
                  </w:rPr>
                </w:rPrChange>
              </w:rPr>
              <w:t xml:space="preserve"> f1_score</w:t>
            </w:r>
            <w:r w:rsidRPr="008D65BC">
              <w:rPr>
                <w:noProof/>
                <w:webHidden/>
                <w:rPrChange w:id="1895" w:author="mpountou" w:date="2021-02-14T19:28:00Z">
                  <w:rPr>
                    <w:noProof/>
                    <w:webHidden/>
                  </w:rPr>
                </w:rPrChange>
              </w:rPr>
              <w:tab/>
            </w:r>
            <w:r w:rsidRPr="008D65BC">
              <w:rPr>
                <w:noProof/>
                <w:webHidden/>
                <w:rPrChange w:id="1896" w:author="mpountou" w:date="2021-02-14T19:28:00Z">
                  <w:rPr>
                    <w:noProof/>
                    <w:webHidden/>
                  </w:rPr>
                </w:rPrChange>
              </w:rPr>
              <w:fldChar w:fldCharType="begin"/>
            </w:r>
            <w:r w:rsidRPr="008D65BC">
              <w:rPr>
                <w:noProof/>
                <w:webHidden/>
                <w:rPrChange w:id="1897" w:author="mpountou" w:date="2021-02-14T19:28:00Z">
                  <w:rPr>
                    <w:noProof/>
                    <w:webHidden/>
                  </w:rPr>
                </w:rPrChange>
              </w:rPr>
              <w:instrText xml:space="preserve"> PAGEREF _Toc64223449 \h </w:instrText>
            </w:r>
            <w:r w:rsidRPr="008D65BC">
              <w:rPr>
                <w:noProof/>
                <w:webHidden/>
                <w:rPrChange w:id="1898" w:author="mpountou" w:date="2021-02-14T19:28:00Z">
                  <w:rPr>
                    <w:noProof/>
                    <w:webHidden/>
                  </w:rPr>
                </w:rPrChange>
              </w:rPr>
            </w:r>
          </w:ins>
          <w:r w:rsidRPr="008D65BC">
            <w:rPr>
              <w:noProof/>
              <w:webHidden/>
              <w:rPrChange w:id="1899" w:author="mpountou" w:date="2021-02-14T19:28:00Z">
                <w:rPr>
                  <w:noProof/>
                  <w:webHidden/>
                </w:rPr>
              </w:rPrChange>
            </w:rPr>
            <w:fldChar w:fldCharType="separate"/>
          </w:r>
          <w:ins w:id="1900" w:author="mpountou" w:date="2021-02-14T19:26:00Z">
            <w:r w:rsidRPr="008D65BC">
              <w:rPr>
                <w:noProof/>
                <w:webHidden/>
                <w:rPrChange w:id="1901" w:author="mpountou" w:date="2021-02-14T19:28:00Z">
                  <w:rPr>
                    <w:noProof/>
                    <w:webHidden/>
                  </w:rPr>
                </w:rPrChange>
              </w:rPr>
              <w:t>66</w:t>
            </w:r>
            <w:r w:rsidRPr="008D65BC">
              <w:rPr>
                <w:noProof/>
                <w:webHidden/>
                <w:rPrChange w:id="1902" w:author="mpountou" w:date="2021-02-14T19:28:00Z">
                  <w:rPr>
                    <w:noProof/>
                    <w:webHidden/>
                  </w:rPr>
                </w:rPrChange>
              </w:rPr>
              <w:fldChar w:fldCharType="end"/>
            </w:r>
            <w:r w:rsidRPr="008D65BC">
              <w:rPr>
                <w:rStyle w:val="-"/>
                <w:noProof/>
                <w:rPrChange w:id="1903" w:author="mpountou" w:date="2021-02-14T19:28:00Z">
                  <w:rPr>
                    <w:rStyle w:val="-"/>
                    <w:noProof/>
                  </w:rPr>
                </w:rPrChange>
              </w:rPr>
              <w:fldChar w:fldCharType="end"/>
            </w:r>
          </w:ins>
        </w:p>
        <w:p w14:paraId="7967A920" w14:textId="5EE10FAA" w:rsidR="000D2B64" w:rsidRPr="008D65BC" w:rsidRDefault="000D2B64">
          <w:pPr>
            <w:pStyle w:val="30"/>
            <w:tabs>
              <w:tab w:val="left" w:pos="1320"/>
              <w:tab w:val="right" w:leader="dot" w:pos="8296"/>
            </w:tabs>
            <w:rPr>
              <w:ins w:id="1904" w:author="mpountou" w:date="2021-02-14T19:26:00Z"/>
              <w:rFonts w:asciiTheme="minorHAnsi" w:eastAsiaTheme="minorEastAsia" w:hAnsiTheme="minorHAnsi" w:cstheme="minorBidi"/>
              <w:noProof/>
              <w:szCs w:val="22"/>
              <w:lang w:eastAsia="el-GR"/>
              <w:rPrChange w:id="1905" w:author="mpountou" w:date="2021-02-14T19:28:00Z">
                <w:rPr>
                  <w:ins w:id="1906" w:author="mpountou" w:date="2021-02-14T19:26:00Z"/>
                  <w:rFonts w:asciiTheme="minorHAnsi" w:eastAsiaTheme="minorEastAsia" w:hAnsiTheme="minorHAnsi" w:cstheme="minorBidi"/>
                  <w:noProof/>
                  <w:szCs w:val="22"/>
                  <w:lang w:eastAsia="el-GR"/>
                </w:rPr>
              </w:rPrChange>
            </w:rPr>
          </w:pPr>
          <w:ins w:id="1907" w:author="mpountou" w:date="2021-02-14T19:26:00Z">
            <w:r w:rsidRPr="008D65BC">
              <w:rPr>
                <w:rStyle w:val="-"/>
                <w:noProof/>
                <w:rPrChange w:id="1908" w:author="mpountou" w:date="2021-02-14T19:28:00Z">
                  <w:rPr>
                    <w:rStyle w:val="-"/>
                    <w:noProof/>
                  </w:rPr>
                </w:rPrChange>
              </w:rPr>
              <w:fldChar w:fldCharType="begin"/>
            </w:r>
            <w:r w:rsidRPr="008D65BC">
              <w:rPr>
                <w:rStyle w:val="-"/>
                <w:noProof/>
                <w:rPrChange w:id="1909" w:author="mpountou" w:date="2021-02-14T19:28:00Z">
                  <w:rPr>
                    <w:rStyle w:val="-"/>
                    <w:noProof/>
                  </w:rPr>
                </w:rPrChange>
              </w:rPr>
              <w:instrText xml:space="preserve"> </w:instrText>
            </w:r>
            <w:r w:rsidRPr="008D65BC">
              <w:rPr>
                <w:noProof/>
                <w:rPrChange w:id="1910" w:author="mpountou" w:date="2021-02-14T19:28:00Z">
                  <w:rPr>
                    <w:noProof/>
                  </w:rPr>
                </w:rPrChange>
              </w:rPr>
              <w:instrText>HYPERLINK \l "_Toc64223450"</w:instrText>
            </w:r>
            <w:r w:rsidRPr="008D65BC">
              <w:rPr>
                <w:rStyle w:val="-"/>
                <w:noProof/>
                <w:rPrChange w:id="1911" w:author="mpountou" w:date="2021-02-14T19:28:00Z">
                  <w:rPr>
                    <w:rStyle w:val="-"/>
                    <w:noProof/>
                  </w:rPr>
                </w:rPrChange>
              </w:rPr>
              <w:instrText xml:space="preserve"> </w:instrText>
            </w:r>
            <w:r w:rsidRPr="008D65BC">
              <w:rPr>
                <w:rStyle w:val="-"/>
                <w:noProof/>
                <w:rPrChange w:id="1912" w:author="mpountou" w:date="2021-02-14T19:28:00Z">
                  <w:rPr>
                    <w:rStyle w:val="-"/>
                    <w:noProof/>
                  </w:rPr>
                </w:rPrChange>
              </w:rPr>
            </w:r>
            <w:r w:rsidRPr="008D65BC">
              <w:rPr>
                <w:rStyle w:val="-"/>
                <w:noProof/>
                <w:rPrChange w:id="1913" w:author="mpountou" w:date="2021-02-14T19:28:00Z">
                  <w:rPr>
                    <w:rStyle w:val="-"/>
                    <w:noProof/>
                  </w:rPr>
                </w:rPrChange>
              </w:rPr>
              <w:fldChar w:fldCharType="separate"/>
            </w:r>
            <w:r w:rsidRPr="008D65BC">
              <w:rPr>
                <w:rStyle w:val="-"/>
                <w:bCs/>
                <w:noProof/>
                <w:rPrChange w:id="1914" w:author="mpountou" w:date="2021-02-14T19:28:00Z">
                  <w:rPr>
                    <w:rStyle w:val="-"/>
                    <w:b/>
                    <w:bCs/>
                    <w:noProof/>
                  </w:rPr>
                </w:rPrChange>
              </w:rPr>
              <w:t>4.9.2</w:t>
            </w:r>
            <w:r w:rsidRPr="008D65BC">
              <w:rPr>
                <w:rFonts w:asciiTheme="minorHAnsi" w:eastAsiaTheme="minorEastAsia" w:hAnsiTheme="minorHAnsi" w:cstheme="minorBidi"/>
                <w:noProof/>
                <w:szCs w:val="22"/>
                <w:lang w:eastAsia="el-GR"/>
                <w:rPrChange w:id="1915"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916" w:author="mpountou" w:date="2021-02-14T19:28:00Z">
                  <w:rPr>
                    <w:rStyle w:val="-"/>
                    <w:b/>
                    <w:bCs/>
                    <w:noProof/>
                  </w:rPr>
                </w:rPrChange>
              </w:rPr>
              <w:t>Μέσο απόλυτο σφάλμα (MAE) και ρίζα μέσου τετραγωνικού σφάλματος (RMSE)</w:t>
            </w:r>
            <w:r w:rsidRPr="008D65BC">
              <w:rPr>
                <w:noProof/>
                <w:webHidden/>
                <w:rPrChange w:id="1917" w:author="mpountou" w:date="2021-02-14T19:28:00Z">
                  <w:rPr>
                    <w:noProof/>
                    <w:webHidden/>
                  </w:rPr>
                </w:rPrChange>
              </w:rPr>
              <w:tab/>
            </w:r>
            <w:r w:rsidRPr="008D65BC">
              <w:rPr>
                <w:noProof/>
                <w:webHidden/>
                <w:rPrChange w:id="1918" w:author="mpountou" w:date="2021-02-14T19:28:00Z">
                  <w:rPr>
                    <w:noProof/>
                    <w:webHidden/>
                  </w:rPr>
                </w:rPrChange>
              </w:rPr>
              <w:fldChar w:fldCharType="begin"/>
            </w:r>
            <w:r w:rsidRPr="008D65BC">
              <w:rPr>
                <w:noProof/>
                <w:webHidden/>
                <w:rPrChange w:id="1919" w:author="mpountou" w:date="2021-02-14T19:28:00Z">
                  <w:rPr>
                    <w:noProof/>
                    <w:webHidden/>
                  </w:rPr>
                </w:rPrChange>
              </w:rPr>
              <w:instrText xml:space="preserve"> PAGEREF _Toc64223450 \h </w:instrText>
            </w:r>
            <w:r w:rsidRPr="008D65BC">
              <w:rPr>
                <w:noProof/>
                <w:webHidden/>
                <w:rPrChange w:id="1920" w:author="mpountou" w:date="2021-02-14T19:28:00Z">
                  <w:rPr>
                    <w:noProof/>
                    <w:webHidden/>
                  </w:rPr>
                </w:rPrChange>
              </w:rPr>
            </w:r>
          </w:ins>
          <w:r w:rsidRPr="008D65BC">
            <w:rPr>
              <w:noProof/>
              <w:webHidden/>
              <w:rPrChange w:id="1921" w:author="mpountou" w:date="2021-02-14T19:28:00Z">
                <w:rPr>
                  <w:noProof/>
                  <w:webHidden/>
                </w:rPr>
              </w:rPrChange>
            </w:rPr>
            <w:fldChar w:fldCharType="separate"/>
          </w:r>
          <w:ins w:id="1922" w:author="mpountou" w:date="2021-02-14T19:26:00Z">
            <w:r w:rsidRPr="008D65BC">
              <w:rPr>
                <w:noProof/>
                <w:webHidden/>
                <w:rPrChange w:id="1923" w:author="mpountou" w:date="2021-02-14T19:28:00Z">
                  <w:rPr>
                    <w:noProof/>
                    <w:webHidden/>
                  </w:rPr>
                </w:rPrChange>
              </w:rPr>
              <w:t>68</w:t>
            </w:r>
            <w:r w:rsidRPr="008D65BC">
              <w:rPr>
                <w:noProof/>
                <w:webHidden/>
                <w:rPrChange w:id="1924" w:author="mpountou" w:date="2021-02-14T19:28:00Z">
                  <w:rPr>
                    <w:noProof/>
                    <w:webHidden/>
                  </w:rPr>
                </w:rPrChange>
              </w:rPr>
              <w:fldChar w:fldCharType="end"/>
            </w:r>
            <w:r w:rsidRPr="008D65BC">
              <w:rPr>
                <w:rStyle w:val="-"/>
                <w:noProof/>
                <w:rPrChange w:id="1925" w:author="mpountou" w:date="2021-02-14T19:28:00Z">
                  <w:rPr>
                    <w:rStyle w:val="-"/>
                    <w:noProof/>
                  </w:rPr>
                </w:rPrChange>
              </w:rPr>
              <w:fldChar w:fldCharType="end"/>
            </w:r>
          </w:ins>
        </w:p>
        <w:p w14:paraId="18D03BB2" w14:textId="34461087" w:rsidR="000D2B64" w:rsidRPr="008D65BC" w:rsidRDefault="000D2B64">
          <w:pPr>
            <w:pStyle w:val="30"/>
            <w:tabs>
              <w:tab w:val="left" w:pos="1320"/>
              <w:tab w:val="right" w:leader="dot" w:pos="8296"/>
            </w:tabs>
            <w:rPr>
              <w:ins w:id="1926" w:author="mpountou" w:date="2021-02-14T19:26:00Z"/>
              <w:rFonts w:asciiTheme="minorHAnsi" w:eastAsiaTheme="minorEastAsia" w:hAnsiTheme="minorHAnsi" w:cstheme="minorBidi"/>
              <w:noProof/>
              <w:szCs w:val="22"/>
              <w:lang w:eastAsia="el-GR"/>
              <w:rPrChange w:id="1927" w:author="mpountou" w:date="2021-02-14T19:28:00Z">
                <w:rPr>
                  <w:ins w:id="1928" w:author="mpountou" w:date="2021-02-14T19:26:00Z"/>
                  <w:rFonts w:asciiTheme="minorHAnsi" w:eastAsiaTheme="minorEastAsia" w:hAnsiTheme="minorHAnsi" w:cstheme="minorBidi"/>
                  <w:noProof/>
                  <w:szCs w:val="22"/>
                  <w:lang w:eastAsia="el-GR"/>
                </w:rPr>
              </w:rPrChange>
            </w:rPr>
          </w:pPr>
          <w:ins w:id="1929" w:author="mpountou" w:date="2021-02-14T19:26:00Z">
            <w:r w:rsidRPr="008D65BC">
              <w:rPr>
                <w:rStyle w:val="-"/>
                <w:noProof/>
                <w:rPrChange w:id="1930" w:author="mpountou" w:date="2021-02-14T19:28:00Z">
                  <w:rPr>
                    <w:rStyle w:val="-"/>
                    <w:noProof/>
                  </w:rPr>
                </w:rPrChange>
              </w:rPr>
              <w:fldChar w:fldCharType="begin"/>
            </w:r>
            <w:r w:rsidRPr="008D65BC">
              <w:rPr>
                <w:rStyle w:val="-"/>
                <w:noProof/>
                <w:rPrChange w:id="1931" w:author="mpountou" w:date="2021-02-14T19:28:00Z">
                  <w:rPr>
                    <w:rStyle w:val="-"/>
                    <w:noProof/>
                  </w:rPr>
                </w:rPrChange>
              </w:rPr>
              <w:instrText xml:space="preserve"> </w:instrText>
            </w:r>
            <w:r w:rsidRPr="008D65BC">
              <w:rPr>
                <w:noProof/>
                <w:rPrChange w:id="1932" w:author="mpountou" w:date="2021-02-14T19:28:00Z">
                  <w:rPr>
                    <w:noProof/>
                  </w:rPr>
                </w:rPrChange>
              </w:rPr>
              <w:instrText>HYPERLINK \l "_Toc64223451"</w:instrText>
            </w:r>
            <w:r w:rsidRPr="008D65BC">
              <w:rPr>
                <w:rStyle w:val="-"/>
                <w:noProof/>
                <w:rPrChange w:id="1933" w:author="mpountou" w:date="2021-02-14T19:28:00Z">
                  <w:rPr>
                    <w:rStyle w:val="-"/>
                    <w:noProof/>
                  </w:rPr>
                </w:rPrChange>
              </w:rPr>
              <w:instrText xml:space="preserve"> </w:instrText>
            </w:r>
            <w:r w:rsidRPr="008D65BC">
              <w:rPr>
                <w:rStyle w:val="-"/>
                <w:noProof/>
                <w:rPrChange w:id="1934" w:author="mpountou" w:date="2021-02-14T19:28:00Z">
                  <w:rPr>
                    <w:rStyle w:val="-"/>
                    <w:noProof/>
                  </w:rPr>
                </w:rPrChange>
              </w:rPr>
            </w:r>
            <w:r w:rsidRPr="008D65BC">
              <w:rPr>
                <w:rStyle w:val="-"/>
                <w:noProof/>
                <w:rPrChange w:id="1935" w:author="mpountou" w:date="2021-02-14T19:28:00Z">
                  <w:rPr>
                    <w:rStyle w:val="-"/>
                    <w:noProof/>
                  </w:rPr>
                </w:rPrChange>
              </w:rPr>
              <w:fldChar w:fldCharType="separate"/>
            </w:r>
            <w:r w:rsidRPr="008D65BC">
              <w:rPr>
                <w:rStyle w:val="-"/>
                <w:bCs/>
                <w:noProof/>
                <w:rPrChange w:id="1936" w:author="mpountou" w:date="2021-02-14T19:28:00Z">
                  <w:rPr>
                    <w:rStyle w:val="-"/>
                    <w:b/>
                    <w:bCs/>
                    <w:noProof/>
                  </w:rPr>
                </w:rPrChange>
              </w:rPr>
              <w:t>4.9.3</w:t>
            </w:r>
            <w:r w:rsidRPr="008D65BC">
              <w:rPr>
                <w:rFonts w:asciiTheme="minorHAnsi" w:eastAsiaTheme="minorEastAsia" w:hAnsiTheme="minorHAnsi" w:cstheme="minorBidi"/>
                <w:noProof/>
                <w:szCs w:val="22"/>
                <w:lang w:eastAsia="el-GR"/>
                <w:rPrChange w:id="193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938" w:author="mpountou" w:date="2021-02-14T19:28:00Z">
                  <w:rPr>
                    <w:rStyle w:val="-"/>
                    <w:b/>
                    <w:bCs/>
                    <w:noProof/>
                  </w:rPr>
                </w:rPrChange>
              </w:rPr>
              <w:t>Κάλυψη και Ποικιλία</w:t>
            </w:r>
            <w:r w:rsidRPr="008D65BC">
              <w:rPr>
                <w:noProof/>
                <w:webHidden/>
                <w:rPrChange w:id="1939" w:author="mpountou" w:date="2021-02-14T19:28:00Z">
                  <w:rPr>
                    <w:noProof/>
                    <w:webHidden/>
                  </w:rPr>
                </w:rPrChange>
              </w:rPr>
              <w:tab/>
            </w:r>
            <w:r w:rsidRPr="008D65BC">
              <w:rPr>
                <w:noProof/>
                <w:webHidden/>
                <w:rPrChange w:id="1940" w:author="mpountou" w:date="2021-02-14T19:28:00Z">
                  <w:rPr>
                    <w:noProof/>
                    <w:webHidden/>
                  </w:rPr>
                </w:rPrChange>
              </w:rPr>
              <w:fldChar w:fldCharType="begin"/>
            </w:r>
            <w:r w:rsidRPr="008D65BC">
              <w:rPr>
                <w:noProof/>
                <w:webHidden/>
                <w:rPrChange w:id="1941" w:author="mpountou" w:date="2021-02-14T19:28:00Z">
                  <w:rPr>
                    <w:noProof/>
                    <w:webHidden/>
                  </w:rPr>
                </w:rPrChange>
              </w:rPr>
              <w:instrText xml:space="preserve"> PAGEREF _Toc64223451 \h </w:instrText>
            </w:r>
            <w:r w:rsidRPr="008D65BC">
              <w:rPr>
                <w:noProof/>
                <w:webHidden/>
                <w:rPrChange w:id="1942" w:author="mpountou" w:date="2021-02-14T19:28:00Z">
                  <w:rPr>
                    <w:noProof/>
                    <w:webHidden/>
                  </w:rPr>
                </w:rPrChange>
              </w:rPr>
            </w:r>
          </w:ins>
          <w:r w:rsidRPr="008D65BC">
            <w:rPr>
              <w:noProof/>
              <w:webHidden/>
              <w:rPrChange w:id="1943" w:author="mpountou" w:date="2021-02-14T19:28:00Z">
                <w:rPr>
                  <w:noProof/>
                  <w:webHidden/>
                </w:rPr>
              </w:rPrChange>
            </w:rPr>
            <w:fldChar w:fldCharType="separate"/>
          </w:r>
          <w:ins w:id="1944" w:author="mpountou" w:date="2021-02-14T19:26:00Z">
            <w:r w:rsidRPr="008D65BC">
              <w:rPr>
                <w:noProof/>
                <w:webHidden/>
                <w:rPrChange w:id="1945" w:author="mpountou" w:date="2021-02-14T19:28:00Z">
                  <w:rPr>
                    <w:noProof/>
                    <w:webHidden/>
                  </w:rPr>
                </w:rPrChange>
              </w:rPr>
              <w:t>70</w:t>
            </w:r>
            <w:r w:rsidRPr="008D65BC">
              <w:rPr>
                <w:noProof/>
                <w:webHidden/>
                <w:rPrChange w:id="1946" w:author="mpountou" w:date="2021-02-14T19:28:00Z">
                  <w:rPr>
                    <w:noProof/>
                    <w:webHidden/>
                  </w:rPr>
                </w:rPrChange>
              </w:rPr>
              <w:fldChar w:fldCharType="end"/>
            </w:r>
            <w:r w:rsidRPr="008D65BC">
              <w:rPr>
                <w:rStyle w:val="-"/>
                <w:noProof/>
                <w:rPrChange w:id="1947" w:author="mpountou" w:date="2021-02-14T19:28:00Z">
                  <w:rPr>
                    <w:rStyle w:val="-"/>
                    <w:noProof/>
                  </w:rPr>
                </w:rPrChange>
              </w:rPr>
              <w:fldChar w:fldCharType="end"/>
            </w:r>
          </w:ins>
        </w:p>
        <w:p w14:paraId="078ED3F0" w14:textId="714893BE" w:rsidR="000D2B64" w:rsidRPr="008D65BC" w:rsidRDefault="000D2B64">
          <w:pPr>
            <w:pStyle w:val="20"/>
            <w:tabs>
              <w:tab w:val="left" w:pos="960"/>
              <w:tab w:val="right" w:leader="dot" w:pos="8296"/>
            </w:tabs>
            <w:rPr>
              <w:ins w:id="1948" w:author="mpountou" w:date="2021-02-14T19:26:00Z"/>
              <w:rFonts w:asciiTheme="minorHAnsi" w:eastAsiaTheme="minorEastAsia" w:hAnsiTheme="minorHAnsi" w:cstheme="minorBidi"/>
              <w:noProof/>
              <w:szCs w:val="22"/>
              <w:lang w:eastAsia="el-GR"/>
              <w:rPrChange w:id="1949" w:author="mpountou" w:date="2021-02-14T19:28:00Z">
                <w:rPr>
                  <w:ins w:id="1950" w:author="mpountou" w:date="2021-02-14T19:26:00Z"/>
                  <w:rFonts w:asciiTheme="minorHAnsi" w:eastAsiaTheme="minorEastAsia" w:hAnsiTheme="minorHAnsi" w:cstheme="minorBidi"/>
                  <w:noProof/>
                  <w:szCs w:val="22"/>
                  <w:lang w:eastAsia="el-GR"/>
                </w:rPr>
              </w:rPrChange>
            </w:rPr>
          </w:pPr>
          <w:ins w:id="1951" w:author="mpountou" w:date="2021-02-14T19:26:00Z">
            <w:r w:rsidRPr="008D65BC">
              <w:rPr>
                <w:rStyle w:val="-"/>
                <w:noProof/>
                <w:rPrChange w:id="1952" w:author="mpountou" w:date="2021-02-14T19:28:00Z">
                  <w:rPr>
                    <w:rStyle w:val="-"/>
                    <w:noProof/>
                  </w:rPr>
                </w:rPrChange>
              </w:rPr>
              <w:fldChar w:fldCharType="begin"/>
            </w:r>
            <w:r w:rsidRPr="008D65BC">
              <w:rPr>
                <w:rStyle w:val="-"/>
                <w:noProof/>
                <w:rPrChange w:id="1953" w:author="mpountou" w:date="2021-02-14T19:28:00Z">
                  <w:rPr>
                    <w:rStyle w:val="-"/>
                    <w:noProof/>
                  </w:rPr>
                </w:rPrChange>
              </w:rPr>
              <w:instrText xml:space="preserve"> </w:instrText>
            </w:r>
            <w:r w:rsidRPr="008D65BC">
              <w:rPr>
                <w:noProof/>
                <w:rPrChange w:id="1954" w:author="mpountou" w:date="2021-02-14T19:28:00Z">
                  <w:rPr>
                    <w:noProof/>
                  </w:rPr>
                </w:rPrChange>
              </w:rPr>
              <w:instrText>HYPERLINK \l "_Toc64223452"</w:instrText>
            </w:r>
            <w:r w:rsidRPr="008D65BC">
              <w:rPr>
                <w:rStyle w:val="-"/>
                <w:noProof/>
                <w:rPrChange w:id="1955" w:author="mpountou" w:date="2021-02-14T19:28:00Z">
                  <w:rPr>
                    <w:rStyle w:val="-"/>
                    <w:noProof/>
                  </w:rPr>
                </w:rPrChange>
              </w:rPr>
              <w:instrText xml:space="preserve"> </w:instrText>
            </w:r>
            <w:r w:rsidRPr="008D65BC">
              <w:rPr>
                <w:rStyle w:val="-"/>
                <w:noProof/>
                <w:rPrChange w:id="1956" w:author="mpountou" w:date="2021-02-14T19:28:00Z">
                  <w:rPr>
                    <w:rStyle w:val="-"/>
                    <w:noProof/>
                  </w:rPr>
                </w:rPrChange>
              </w:rPr>
            </w:r>
            <w:r w:rsidRPr="008D65BC">
              <w:rPr>
                <w:rStyle w:val="-"/>
                <w:noProof/>
                <w:rPrChange w:id="1957" w:author="mpountou" w:date="2021-02-14T19:28:00Z">
                  <w:rPr>
                    <w:rStyle w:val="-"/>
                    <w:noProof/>
                  </w:rPr>
                </w:rPrChange>
              </w:rPr>
              <w:fldChar w:fldCharType="separate"/>
            </w:r>
            <w:r w:rsidRPr="008D65BC">
              <w:rPr>
                <w:rStyle w:val="-"/>
                <w:bCs/>
                <w:noProof/>
                <w:rPrChange w:id="1958" w:author="mpountou" w:date="2021-02-14T19:28:00Z">
                  <w:rPr>
                    <w:rStyle w:val="-"/>
                    <w:b/>
                    <w:bCs/>
                    <w:noProof/>
                  </w:rPr>
                </w:rPrChange>
              </w:rPr>
              <w:t>4.10</w:t>
            </w:r>
            <w:r w:rsidRPr="008D65BC">
              <w:rPr>
                <w:rFonts w:asciiTheme="minorHAnsi" w:eastAsiaTheme="minorEastAsia" w:hAnsiTheme="minorHAnsi" w:cstheme="minorBidi"/>
                <w:noProof/>
                <w:szCs w:val="22"/>
                <w:lang w:eastAsia="el-GR"/>
                <w:rPrChange w:id="195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1960" w:author="mpountou" w:date="2021-02-14T19:28:00Z">
                  <w:rPr>
                    <w:rStyle w:val="-"/>
                    <w:b/>
                    <w:bCs/>
                    <w:noProof/>
                  </w:rPr>
                </w:rPrChange>
              </w:rPr>
              <w:t>Συνοπτική αναπαράσταση όλων των υλοποιήσεων</w:t>
            </w:r>
            <w:r w:rsidRPr="008D65BC">
              <w:rPr>
                <w:noProof/>
                <w:webHidden/>
                <w:rPrChange w:id="1961" w:author="mpountou" w:date="2021-02-14T19:28:00Z">
                  <w:rPr>
                    <w:noProof/>
                    <w:webHidden/>
                  </w:rPr>
                </w:rPrChange>
              </w:rPr>
              <w:tab/>
            </w:r>
            <w:r w:rsidRPr="008D65BC">
              <w:rPr>
                <w:noProof/>
                <w:webHidden/>
                <w:rPrChange w:id="1962" w:author="mpountou" w:date="2021-02-14T19:28:00Z">
                  <w:rPr>
                    <w:noProof/>
                    <w:webHidden/>
                  </w:rPr>
                </w:rPrChange>
              </w:rPr>
              <w:fldChar w:fldCharType="begin"/>
            </w:r>
            <w:r w:rsidRPr="008D65BC">
              <w:rPr>
                <w:noProof/>
                <w:webHidden/>
                <w:rPrChange w:id="1963" w:author="mpountou" w:date="2021-02-14T19:28:00Z">
                  <w:rPr>
                    <w:noProof/>
                    <w:webHidden/>
                  </w:rPr>
                </w:rPrChange>
              </w:rPr>
              <w:instrText xml:space="preserve"> PAGEREF _Toc64223452 \h </w:instrText>
            </w:r>
            <w:r w:rsidRPr="008D65BC">
              <w:rPr>
                <w:noProof/>
                <w:webHidden/>
                <w:rPrChange w:id="1964" w:author="mpountou" w:date="2021-02-14T19:28:00Z">
                  <w:rPr>
                    <w:noProof/>
                    <w:webHidden/>
                  </w:rPr>
                </w:rPrChange>
              </w:rPr>
            </w:r>
          </w:ins>
          <w:r w:rsidRPr="008D65BC">
            <w:rPr>
              <w:noProof/>
              <w:webHidden/>
              <w:rPrChange w:id="1965" w:author="mpountou" w:date="2021-02-14T19:28:00Z">
                <w:rPr>
                  <w:noProof/>
                  <w:webHidden/>
                </w:rPr>
              </w:rPrChange>
            </w:rPr>
            <w:fldChar w:fldCharType="separate"/>
          </w:r>
          <w:ins w:id="1966" w:author="mpountou" w:date="2021-02-14T19:26:00Z">
            <w:r w:rsidRPr="008D65BC">
              <w:rPr>
                <w:noProof/>
                <w:webHidden/>
                <w:rPrChange w:id="1967" w:author="mpountou" w:date="2021-02-14T19:28:00Z">
                  <w:rPr>
                    <w:noProof/>
                    <w:webHidden/>
                  </w:rPr>
                </w:rPrChange>
              </w:rPr>
              <w:t>72</w:t>
            </w:r>
            <w:r w:rsidRPr="008D65BC">
              <w:rPr>
                <w:noProof/>
                <w:webHidden/>
                <w:rPrChange w:id="1968" w:author="mpountou" w:date="2021-02-14T19:28:00Z">
                  <w:rPr>
                    <w:noProof/>
                    <w:webHidden/>
                  </w:rPr>
                </w:rPrChange>
              </w:rPr>
              <w:fldChar w:fldCharType="end"/>
            </w:r>
            <w:r w:rsidRPr="008D65BC">
              <w:rPr>
                <w:rStyle w:val="-"/>
                <w:noProof/>
                <w:rPrChange w:id="1969" w:author="mpountou" w:date="2021-02-14T19:28:00Z">
                  <w:rPr>
                    <w:rStyle w:val="-"/>
                    <w:noProof/>
                  </w:rPr>
                </w:rPrChange>
              </w:rPr>
              <w:fldChar w:fldCharType="end"/>
            </w:r>
          </w:ins>
        </w:p>
        <w:p w14:paraId="0D65617A" w14:textId="154593E5" w:rsidR="000D2B64" w:rsidRPr="008D65BC" w:rsidRDefault="000D2B64">
          <w:pPr>
            <w:pStyle w:val="30"/>
            <w:tabs>
              <w:tab w:val="left" w:pos="1320"/>
              <w:tab w:val="right" w:leader="dot" w:pos="8296"/>
            </w:tabs>
            <w:rPr>
              <w:ins w:id="1970" w:author="mpountou" w:date="2021-02-14T19:26:00Z"/>
              <w:rFonts w:asciiTheme="minorHAnsi" w:eastAsiaTheme="minorEastAsia" w:hAnsiTheme="minorHAnsi" w:cstheme="minorBidi"/>
              <w:noProof/>
              <w:szCs w:val="22"/>
              <w:lang w:eastAsia="el-GR"/>
              <w:rPrChange w:id="1971" w:author="mpountou" w:date="2021-02-14T19:28:00Z">
                <w:rPr>
                  <w:ins w:id="1972" w:author="mpountou" w:date="2021-02-14T19:26:00Z"/>
                  <w:rFonts w:asciiTheme="minorHAnsi" w:eastAsiaTheme="minorEastAsia" w:hAnsiTheme="minorHAnsi" w:cstheme="minorBidi"/>
                  <w:noProof/>
                  <w:szCs w:val="22"/>
                  <w:lang w:eastAsia="el-GR"/>
                </w:rPr>
              </w:rPrChange>
            </w:rPr>
          </w:pPr>
          <w:ins w:id="1973" w:author="mpountou" w:date="2021-02-14T19:26:00Z">
            <w:r w:rsidRPr="008D65BC">
              <w:rPr>
                <w:rStyle w:val="-"/>
                <w:noProof/>
                <w:rPrChange w:id="1974" w:author="mpountou" w:date="2021-02-14T19:28:00Z">
                  <w:rPr>
                    <w:rStyle w:val="-"/>
                    <w:noProof/>
                  </w:rPr>
                </w:rPrChange>
              </w:rPr>
              <w:fldChar w:fldCharType="begin"/>
            </w:r>
            <w:r w:rsidRPr="008D65BC">
              <w:rPr>
                <w:rStyle w:val="-"/>
                <w:noProof/>
                <w:rPrChange w:id="1975" w:author="mpountou" w:date="2021-02-14T19:28:00Z">
                  <w:rPr>
                    <w:rStyle w:val="-"/>
                    <w:noProof/>
                  </w:rPr>
                </w:rPrChange>
              </w:rPr>
              <w:instrText xml:space="preserve"> </w:instrText>
            </w:r>
            <w:r w:rsidRPr="008D65BC">
              <w:rPr>
                <w:noProof/>
                <w:rPrChange w:id="1976" w:author="mpountou" w:date="2021-02-14T19:28:00Z">
                  <w:rPr>
                    <w:noProof/>
                  </w:rPr>
                </w:rPrChange>
              </w:rPr>
              <w:instrText>HYPERLINK \l "_Toc64223453"</w:instrText>
            </w:r>
            <w:r w:rsidRPr="008D65BC">
              <w:rPr>
                <w:rStyle w:val="-"/>
                <w:noProof/>
                <w:rPrChange w:id="1977" w:author="mpountou" w:date="2021-02-14T19:28:00Z">
                  <w:rPr>
                    <w:rStyle w:val="-"/>
                    <w:noProof/>
                  </w:rPr>
                </w:rPrChange>
              </w:rPr>
              <w:instrText xml:space="preserve"> </w:instrText>
            </w:r>
            <w:r w:rsidRPr="008D65BC">
              <w:rPr>
                <w:rStyle w:val="-"/>
                <w:noProof/>
                <w:rPrChange w:id="1978" w:author="mpountou" w:date="2021-02-14T19:28:00Z">
                  <w:rPr>
                    <w:rStyle w:val="-"/>
                    <w:noProof/>
                  </w:rPr>
                </w:rPrChange>
              </w:rPr>
            </w:r>
            <w:r w:rsidRPr="008D65BC">
              <w:rPr>
                <w:rStyle w:val="-"/>
                <w:noProof/>
                <w:rPrChange w:id="1979" w:author="mpountou" w:date="2021-02-14T19:28:00Z">
                  <w:rPr>
                    <w:rStyle w:val="-"/>
                    <w:noProof/>
                  </w:rPr>
                </w:rPrChange>
              </w:rPr>
              <w:fldChar w:fldCharType="separate"/>
            </w:r>
            <w:r w:rsidRPr="008D65BC">
              <w:rPr>
                <w:rStyle w:val="-"/>
                <w:bCs/>
                <w:noProof/>
                <w:lang w:val="en-US"/>
                <w:rPrChange w:id="1980" w:author="mpountou" w:date="2021-02-14T19:28:00Z">
                  <w:rPr>
                    <w:rStyle w:val="-"/>
                    <w:b/>
                    <w:bCs/>
                    <w:noProof/>
                    <w:lang w:val="en-US"/>
                  </w:rPr>
                </w:rPrChange>
              </w:rPr>
              <w:t>4.10.1</w:t>
            </w:r>
            <w:r w:rsidRPr="008D65BC">
              <w:rPr>
                <w:rFonts w:asciiTheme="minorHAnsi" w:eastAsiaTheme="minorEastAsia" w:hAnsiTheme="minorHAnsi" w:cstheme="minorBidi"/>
                <w:noProof/>
                <w:szCs w:val="22"/>
                <w:lang w:eastAsia="el-GR"/>
                <w:rPrChange w:id="1981" w:author="mpountou" w:date="2021-02-14T19:28:00Z">
                  <w:rPr>
                    <w:rFonts w:asciiTheme="minorHAnsi" w:eastAsiaTheme="minorEastAsia" w:hAnsiTheme="minorHAnsi" w:cstheme="minorBidi"/>
                    <w:noProof/>
                    <w:szCs w:val="22"/>
                    <w:lang w:eastAsia="el-GR"/>
                  </w:rPr>
                </w:rPrChange>
              </w:rPr>
              <w:tab/>
            </w:r>
            <w:r w:rsidRPr="008D65BC">
              <w:rPr>
                <w:rStyle w:val="-"/>
                <w:bCs/>
                <w:noProof/>
                <w:lang w:val="en-US"/>
                <w:rPrChange w:id="1982" w:author="mpountou" w:date="2021-02-14T19:28:00Z">
                  <w:rPr>
                    <w:rStyle w:val="-"/>
                    <w:b/>
                    <w:bCs/>
                    <w:noProof/>
                    <w:lang w:val="en-US"/>
                  </w:rPr>
                </w:rPrChange>
              </w:rPr>
              <w:t xml:space="preserve">Accuracy, recall, precision </w:t>
            </w:r>
            <w:r w:rsidRPr="008D65BC">
              <w:rPr>
                <w:rStyle w:val="-"/>
                <w:bCs/>
                <w:noProof/>
                <w:rPrChange w:id="1983" w:author="mpountou" w:date="2021-02-14T19:28:00Z">
                  <w:rPr>
                    <w:rStyle w:val="-"/>
                    <w:b/>
                    <w:bCs/>
                    <w:noProof/>
                  </w:rPr>
                </w:rPrChange>
              </w:rPr>
              <w:t>και</w:t>
            </w:r>
            <w:r w:rsidRPr="008D65BC">
              <w:rPr>
                <w:rStyle w:val="-"/>
                <w:bCs/>
                <w:noProof/>
                <w:lang w:val="en-US"/>
                <w:rPrChange w:id="1984" w:author="mpountou" w:date="2021-02-14T19:28:00Z">
                  <w:rPr>
                    <w:rStyle w:val="-"/>
                    <w:b/>
                    <w:bCs/>
                    <w:noProof/>
                    <w:lang w:val="en-US"/>
                  </w:rPr>
                </w:rPrChange>
              </w:rPr>
              <w:t xml:space="preserve"> f1_score</w:t>
            </w:r>
            <w:r w:rsidRPr="008D65BC">
              <w:rPr>
                <w:noProof/>
                <w:webHidden/>
                <w:rPrChange w:id="1985" w:author="mpountou" w:date="2021-02-14T19:28:00Z">
                  <w:rPr>
                    <w:noProof/>
                    <w:webHidden/>
                  </w:rPr>
                </w:rPrChange>
              </w:rPr>
              <w:tab/>
            </w:r>
            <w:r w:rsidRPr="008D65BC">
              <w:rPr>
                <w:noProof/>
                <w:webHidden/>
                <w:rPrChange w:id="1986" w:author="mpountou" w:date="2021-02-14T19:28:00Z">
                  <w:rPr>
                    <w:noProof/>
                    <w:webHidden/>
                  </w:rPr>
                </w:rPrChange>
              </w:rPr>
              <w:fldChar w:fldCharType="begin"/>
            </w:r>
            <w:r w:rsidRPr="008D65BC">
              <w:rPr>
                <w:noProof/>
                <w:webHidden/>
                <w:rPrChange w:id="1987" w:author="mpountou" w:date="2021-02-14T19:28:00Z">
                  <w:rPr>
                    <w:noProof/>
                    <w:webHidden/>
                  </w:rPr>
                </w:rPrChange>
              </w:rPr>
              <w:instrText xml:space="preserve"> PAGEREF _Toc64223453 \h </w:instrText>
            </w:r>
            <w:r w:rsidRPr="008D65BC">
              <w:rPr>
                <w:noProof/>
                <w:webHidden/>
                <w:rPrChange w:id="1988" w:author="mpountou" w:date="2021-02-14T19:28:00Z">
                  <w:rPr>
                    <w:noProof/>
                    <w:webHidden/>
                  </w:rPr>
                </w:rPrChange>
              </w:rPr>
            </w:r>
          </w:ins>
          <w:r w:rsidRPr="008D65BC">
            <w:rPr>
              <w:noProof/>
              <w:webHidden/>
              <w:rPrChange w:id="1989" w:author="mpountou" w:date="2021-02-14T19:28:00Z">
                <w:rPr>
                  <w:noProof/>
                  <w:webHidden/>
                </w:rPr>
              </w:rPrChange>
            </w:rPr>
            <w:fldChar w:fldCharType="separate"/>
          </w:r>
          <w:ins w:id="1990" w:author="mpountou" w:date="2021-02-14T19:26:00Z">
            <w:r w:rsidRPr="008D65BC">
              <w:rPr>
                <w:noProof/>
                <w:webHidden/>
                <w:rPrChange w:id="1991" w:author="mpountou" w:date="2021-02-14T19:28:00Z">
                  <w:rPr>
                    <w:noProof/>
                    <w:webHidden/>
                  </w:rPr>
                </w:rPrChange>
              </w:rPr>
              <w:t>72</w:t>
            </w:r>
            <w:r w:rsidRPr="008D65BC">
              <w:rPr>
                <w:noProof/>
                <w:webHidden/>
                <w:rPrChange w:id="1992" w:author="mpountou" w:date="2021-02-14T19:28:00Z">
                  <w:rPr>
                    <w:noProof/>
                    <w:webHidden/>
                  </w:rPr>
                </w:rPrChange>
              </w:rPr>
              <w:fldChar w:fldCharType="end"/>
            </w:r>
            <w:r w:rsidRPr="008D65BC">
              <w:rPr>
                <w:rStyle w:val="-"/>
                <w:noProof/>
                <w:rPrChange w:id="1993" w:author="mpountou" w:date="2021-02-14T19:28:00Z">
                  <w:rPr>
                    <w:rStyle w:val="-"/>
                    <w:noProof/>
                  </w:rPr>
                </w:rPrChange>
              </w:rPr>
              <w:fldChar w:fldCharType="end"/>
            </w:r>
          </w:ins>
        </w:p>
        <w:p w14:paraId="05593D25" w14:textId="360E574F" w:rsidR="000D2B64" w:rsidRPr="008D65BC" w:rsidRDefault="000D2B64">
          <w:pPr>
            <w:pStyle w:val="30"/>
            <w:tabs>
              <w:tab w:val="left" w:pos="1320"/>
              <w:tab w:val="right" w:leader="dot" w:pos="8296"/>
            </w:tabs>
            <w:rPr>
              <w:ins w:id="1994" w:author="mpountou" w:date="2021-02-14T19:26:00Z"/>
              <w:rFonts w:asciiTheme="minorHAnsi" w:eastAsiaTheme="minorEastAsia" w:hAnsiTheme="minorHAnsi" w:cstheme="minorBidi"/>
              <w:noProof/>
              <w:szCs w:val="22"/>
              <w:lang w:eastAsia="el-GR"/>
              <w:rPrChange w:id="1995" w:author="mpountou" w:date="2021-02-14T19:28:00Z">
                <w:rPr>
                  <w:ins w:id="1996" w:author="mpountou" w:date="2021-02-14T19:26:00Z"/>
                  <w:rFonts w:asciiTheme="minorHAnsi" w:eastAsiaTheme="minorEastAsia" w:hAnsiTheme="minorHAnsi" w:cstheme="minorBidi"/>
                  <w:noProof/>
                  <w:szCs w:val="22"/>
                  <w:lang w:eastAsia="el-GR"/>
                </w:rPr>
              </w:rPrChange>
            </w:rPr>
          </w:pPr>
          <w:ins w:id="1997" w:author="mpountou" w:date="2021-02-14T19:26:00Z">
            <w:r w:rsidRPr="008D65BC">
              <w:rPr>
                <w:rStyle w:val="-"/>
                <w:noProof/>
                <w:rPrChange w:id="1998" w:author="mpountou" w:date="2021-02-14T19:28:00Z">
                  <w:rPr>
                    <w:rStyle w:val="-"/>
                    <w:noProof/>
                  </w:rPr>
                </w:rPrChange>
              </w:rPr>
              <w:fldChar w:fldCharType="begin"/>
            </w:r>
            <w:r w:rsidRPr="008D65BC">
              <w:rPr>
                <w:rStyle w:val="-"/>
                <w:noProof/>
                <w:rPrChange w:id="1999" w:author="mpountou" w:date="2021-02-14T19:28:00Z">
                  <w:rPr>
                    <w:rStyle w:val="-"/>
                    <w:noProof/>
                  </w:rPr>
                </w:rPrChange>
              </w:rPr>
              <w:instrText xml:space="preserve"> </w:instrText>
            </w:r>
            <w:r w:rsidRPr="008D65BC">
              <w:rPr>
                <w:noProof/>
                <w:rPrChange w:id="2000" w:author="mpountou" w:date="2021-02-14T19:28:00Z">
                  <w:rPr>
                    <w:noProof/>
                  </w:rPr>
                </w:rPrChange>
              </w:rPr>
              <w:instrText>HYPERLINK \l "_Toc64223454"</w:instrText>
            </w:r>
            <w:r w:rsidRPr="008D65BC">
              <w:rPr>
                <w:rStyle w:val="-"/>
                <w:noProof/>
                <w:rPrChange w:id="2001" w:author="mpountou" w:date="2021-02-14T19:28:00Z">
                  <w:rPr>
                    <w:rStyle w:val="-"/>
                    <w:noProof/>
                  </w:rPr>
                </w:rPrChange>
              </w:rPr>
              <w:instrText xml:space="preserve"> </w:instrText>
            </w:r>
            <w:r w:rsidRPr="008D65BC">
              <w:rPr>
                <w:rStyle w:val="-"/>
                <w:noProof/>
                <w:rPrChange w:id="2002" w:author="mpountou" w:date="2021-02-14T19:28:00Z">
                  <w:rPr>
                    <w:rStyle w:val="-"/>
                    <w:noProof/>
                  </w:rPr>
                </w:rPrChange>
              </w:rPr>
            </w:r>
            <w:r w:rsidRPr="008D65BC">
              <w:rPr>
                <w:rStyle w:val="-"/>
                <w:noProof/>
                <w:rPrChange w:id="2003" w:author="mpountou" w:date="2021-02-14T19:28:00Z">
                  <w:rPr>
                    <w:rStyle w:val="-"/>
                    <w:noProof/>
                  </w:rPr>
                </w:rPrChange>
              </w:rPr>
              <w:fldChar w:fldCharType="separate"/>
            </w:r>
            <w:r w:rsidRPr="008D65BC">
              <w:rPr>
                <w:rStyle w:val="-"/>
                <w:bCs/>
                <w:noProof/>
                <w:rPrChange w:id="2004" w:author="mpountou" w:date="2021-02-14T19:28:00Z">
                  <w:rPr>
                    <w:rStyle w:val="-"/>
                    <w:b/>
                    <w:bCs/>
                    <w:noProof/>
                  </w:rPr>
                </w:rPrChange>
              </w:rPr>
              <w:t>4.10.2</w:t>
            </w:r>
            <w:r w:rsidRPr="008D65BC">
              <w:rPr>
                <w:rFonts w:asciiTheme="minorHAnsi" w:eastAsiaTheme="minorEastAsia" w:hAnsiTheme="minorHAnsi" w:cstheme="minorBidi"/>
                <w:noProof/>
                <w:szCs w:val="22"/>
                <w:lang w:eastAsia="el-GR"/>
                <w:rPrChange w:id="2005"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006" w:author="mpountou" w:date="2021-02-14T19:28:00Z">
                  <w:rPr>
                    <w:rStyle w:val="-"/>
                    <w:b/>
                    <w:bCs/>
                    <w:noProof/>
                  </w:rPr>
                </w:rPrChange>
              </w:rPr>
              <w:t>Μέσο απόλυτο σφάλμα (MAE) και ρίζα μέσου τετραγωνικού σφάλματος (RMSE)</w:t>
            </w:r>
            <w:r w:rsidRPr="008D65BC">
              <w:rPr>
                <w:noProof/>
                <w:webHidden/>
                <w:rPrChange w:id="2007" w:author="mpountou" w:date="2021-02-14T19:28:00Z">
                  <w:rPr>
                    <w:noProof/>
                    <w:webHidden/>
                  </w:rPr>
                </w:rPrChange>
              </w:rPr>
              <w:tab/>
            </w:r>
            <w:r w:rsidRPr="008D65BC">
              <w:rPr>
                <w:noProof/>
                <w:webHidden/>
                <w:rPrChange w:id="2008" w:author="mpountou" w:date="2021-02-14T19:28:00Z">
                  <w:rPr>
                    <w:noProof/>
                    <w:webHidden/>
                  </w:rPr>
                </w:rPrChange>
              </w:rPr>
              <w:fldChar w:fldCharType="begin"/>
            </w:r>
            <w:r w:rsidRPr="008D65BC">
              <w:rPr>
                <w:noProof/>
                <w:webHidden/>
                <w:rPrChange w:id="2009" w:author="mpountou" w:date="2021-02-14T19:28:00Z">
                  <w:rPr>
                    <w:noProof/>
                    <w:webHidden/>
                  </w:rPr>
                </w:rPrChange>
              </w:rPr>
              <w:instrText xml:space="preserve"> PAGEREF _Toc64223454 \h </w:instrText>
            </w:r>
            <w:r w:rsidRPr="008D65BC">
              <w:rPr>
                <w:noProof/>
                <w:webHidden/>
                <w:rPrChange w:id="2010" w:author="mpountou" w:date="2021-02-14T19:28:00Z">
                  <w:rPr>
                    <w:noProof/>
                    <w:webHidden/>
                  </w:rPr>
                </w:rPrChange>
              </w:rPr>
            </w:r>
          </w:ins>
          <w:r w:rsidRPr="008D65BC">
            <w:rPr>
              <w:noProof/>
              <w:webHidden/>
              <w:rPrChange w:id="2011" w:author="mpountou" w:date="2021-02-14T19:28:00Z">
                <w:rPr>
                  <w:noProof/>
                  <w:webHidden/>
                </w:rPr>
              </w:rPrChange>
            </w:rPr>
            <w:fldChar w:fldCharType="separate"/>
          </w:r>
          <w:ins w:id="2012" w:author="mpountou" w:date="2021-02-14T19:26:00Z">
            <w:r w:rsidRPr="008D65BC">
              <w:rPr>
                <w:noProof/>
                <w:webHidden/>
                <w:rPrChange w:id="2013" w:author="mpountou" w:date="2021-02-14T19:28:00Z">
                  <w:rPr>
                    <w:noProof/>
                    <w:webHidden/>
                  </w:rPr>
                </w:rPrChange>
              </w:rPr>
              <w:t>73</w:t>
            </w:r>
            <w:r w:rsidRPr="008D65BC">
              <w:rPr>
                <w:noProof/>
                <w:webHidden/>
                <w:rPrChange w:id="2014" w:author="mpountou" w:date="2021-02-14T19:28:00Z">
                  <w:rPr>
                    <w:noProof/>
                    <w:webHidden/>
                  </w:rPr>
                </w:rPrChange>
              </w:rPr>
              <w:fldChar w:fldCharType="end"/>
            </w:r>
            <w:r w:rsidRPr="008D65BC">
              <w:rPr>
                <w:rStyle w:val="-"/>
                <w:noProof/>
                <w:rPrChange w:id="2015" w:author="mpountou" w:date="2021-02-14T19:28:00Z">
                  <w:rPr>
                    <w:rStyle w:val="-"/>
                    <w:noProof/>
                  </w:rPr>
                </w:rPrChange>
              </w:rPr>
              <w:fldChar w:fldCharType="end"/>
            </w:r>
          </w:ins>
        </w:p>
        <w:p w14:paraId="4B8B7448" w14:textId="6D65573C" w:rsidR="000D2B64" w:rsidRPr="008D65BC" w:rsidRDefault="000D2B64">
          <w:pPr>
            <w:pStyle w:val="20"/>
            <w:tabs>
              <w:tab w:val="left" w:pos="960"/>
              <w:tab w:val="right" w:leader="dot" w:pos="8296"/>
            </w:tabs>
            <w:rPr>
              <w:ins w:id="2016" w:author="mpountou" w:date="2021-02-14T19:26:00Z"/>
              <w:rFonts w:asciiTheme="minorHAnsi" w:eastAsiaTheme="minorEastAsia" w:hAnsiTheme="minorHAnsi" w:cstheme="minorBidi"/>
              <w:noProof/>
              <w:szCs w:val="22"/>
              <w:lang w:eastAsia="el-GR"/>
              <w:rPrChange w:id="2017" w:author="mpountou" w:date="2021-02-14T19:28:00Z">
                <w:rPr>
                  <w:ins w:id="2018" w:author="mpountou" w:date="2021-02-14T19:26:00Z"/>
                  <w:rFonts w:asciiTheme="minorHAnsi" w:eastAsiaTheme="minorEastAsia" w:hAnsiTheme="minorHAnsi" w:cstheme="minorBidi"/>
                  <w:noProof/>
                  <w:szCs w:val="22"/>
                  <w:lang w:eastAsia="el-GR"/>
                </w:rPr>
              </w:rPrChange>
            </w:rPr>
          </w:pPr>
          <w:ins w:id="2019" w:author="mpountou" w:date="2021-02-14T19:26:00Z">
            <w:r w:rsidRPr="008D65BC">
              <w:rPr>
                <w:rStyle w:val="-"/>
                <w:noProof/>
                <w:rPrChange w:id="2020" w:author="mpountou" w:date="2021-02-14T19:28:00Z">
                  <w:rPr>
                    <w:rStyle w:val="-"/>
                    <w:noProof/>
                  </w:rPr>
                </w:rPrChange>
              </w:rPr>
              <w:fldChar w:fldCharType="begin"/>
            </w:r>
            <w:r w:rsidRPr="008D65BC">
              <w:rPr>
                <w:rStyle w:val="-"/>
                <w:noProof/>
                <w:rPrChange w:id="2021" w:author="mpountou" w:date="2021-02-14T19:28:00Z">
                  <w:rPr>
                    <w:rStyle w:val="-"/>
                    <w:noProof/>
                  </w:rPr>
                </w:rPrChange>
              </w:rPr>
              <w:instrText xml:space="preserve"> </w:instrText>
            </w:r>
            <w:r w:rsidRPr="008D65BC">
              <w:rPr>
                <w:noProof/>
                <w:rPrChange w:id="2022" w:author="mpountou" w:date="2021-02-14T19:28:00Z">
                  <w:rPr>
                    <w:noProof/>
                  </w:rPr>
                </w:rPrChange>
              </w:rPr>
              <w:instrText>HYPERLINK \l "_Toc64223455"</w:instrText>
            </w:r>
            <w:r w:rsidRPr="008D65BC">
              <w:rPr>
                <w:rStyle w:val="-"/>
                <w:noProof/>
                <w:rPrChange w:id="2023" w:author="mpountou" w:date="2021-02-14T19:28:00Z">
                  <w:rPr>
                    <w:rStyle w:val="-"/>
                    <w:noProof/>
                  </w:rPr>
                </w:rPrChange>
              </w:rPr>
              <w:instrText xml:space="preserve"> </w:instrText>
            </w:r>
            <w:r w:rsidRPr="008D65BC">
              <w:rPr>
                <w:rStyle w:val="-"/>
                <w:noProof/>
                <w:rPrChange w:id="2024" w:author="mpountou" w:date="2021-02-14T19:28:00Z">
                  <w:rPr>
                    <w:rStyle w:val="-"/>
                    <w:noProof/>
                  </w:rPr>
                </w:rPrChange>
              </w:rPr>
            </w:r>
            <w:r w:rsidRPr="008D65BC">
              <w:rPr>
                <w:rStyle w:val="-"/>
                <w:noProof/>
                <w:rPrChange w:id="2025" w:author="mpountou" w:date="2021-02-14T19:28:00Z">
                  <w:rPr>
                    <w:rStyle w:val="-"/>
                    <w:noProof/>
                  </w:rPr>
                </w:rPrChange>
              </w:rPr>
              <w:fldChar w:fldCharType="separate"/>
            </w:r>
            <w:r w:rsidRPr="008D65BC">
              <w:rPr>
                <w:rStyle w:val="-"/>
                <w:bCs/>
                <w:noProof/>
                <w:rPrChange w:id="2026" w:author="mpountou" w:date="2021-02-14T19:28:00Z">
                  <w:rPr>
                    <w:rStyle w:val="-"/>
                    <w:b/>
                    <w:bCs/>
                    <w:noProof/>
                  </w:rPr>
                </w:rPrChange>
              </w:rPr>
              <w:t>4.11</w:t>
            </w:r>
            <w:r w:rsidRPr="008D65BC">
              <w:rPr>
                <w:rFonts w:asciiTheme="minorHAnsi" w:eastAsiaTheme="minorEastAsia" w:hAnsiTheme="minorHAnsi" w:cstheme="minorBidi"/>
                <w:noProof/>
                <w:szCs w:val="22"/>
                <w:lang w:eastAsia="el-GR"/>
                <w:rPrChange w:id="202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028" w:author="mpountou" w:date="2021-02-14T19:28:00Z">
                  <w:rPr>
                    <w:rStyle w:val="-"/>
                    <w:b/>
                    <w:bCs/>
                    <w:noProof/>
                  </w:rPr>
                </w:rPrChange>
              </w:rPr>
              <w:t>Αποτελέσματα αναζητήσεων</w:t>
            </w:r>
            <w:r w:rsidRPr="008D65BC">
              <w:rPr>
                <w:noProof/>
                <w:webHidden/>
                <w:rPrChange w:id="2029" w:author="mpountou" w:date="2021-02-14T19:28:00Z">
                  <w:rPr>
                    <w:noProof/>
                    <w:webHidden/>
                  </w:rPr>
                </w:rPrChange>
              </w:rPr>
              <w:tab/>
            </w:r>
            <w:r w:rsidRPr="008D65BC">
              <w:rPr>
                <w:noProof/>
                <w:webHidden/>
                <w:rPrChange w:id="2030" w:author="mpountou" w:date="2021-02-14T19:28:00Z">
                  <w:rPr>
                    <w:noProof/>
                    <w:webHidden/>
                  </w:rPr>
                </w:rPrChange>
              </w:rPr>
              <w:fldChar w:fldCharType="begin"/>
            </w:r>
            <w:r w:rsidRPr="008D65BC">
              <w:rPr>
                <w:noProof/>
                <w:webHidden/>
                <w:rPrChange w:id="2031" w:author="mpountou" w:date="2021-02-14T19:28:00Z">
                  <w:rPr>
                    <w:noProof/>
                    <w:webHidden/>
                  </w:rPr>
                </w:rPrChange>
              </w:rPr>
              <w:instrText xml:space="preserve"> PAGEREF _Toc64223455 \h </w:instrText>
            </w:r>
            <w:r w:rsidRPr="008D65BC">
              <w:rPr>
                <w:noProof/>
                <w:webHidden/>
                <w:rPrChange w:id="2032" w:author="mpountou" w:date="2021-02-14T19:28:00Z">
                  <w:rPr>
                    <w:noProof/>
                    <w:webHidden/>
                  </w:rPr>
                </w:rPrChange>
              </w:rPr>
            </w:r>
          </w:ins>
          <w:r w:rsidRPr="008D65BC">
            <w:rPr>
              <w:noProof/>
              <w:webHidden/>
              <w:rPrChange w:id="2033" w:author="mpountou" w:date="2021-02-14T19:28:00Z">
                <w:rPr>
                  <w:noProof/>
                  <w:webHidden/>
                </w:rPr>
              </w:rPrChange>
            </w:rPr>
            <w:fldChar w:fldCharType="separate"/>
          </w:r>
          <w:ins w:id="2034" w:author="mpountou" w:date="2021-02-14T19:26:00Z">
            <w:r w:rsidRPr="008D65BC">
              <w:rPr>
                <w:noProof/>
                <w:webHidden/>
                <w:rPrChange w:id="2035" w:author="mpountou" w:date="2021-02-14T19:28:00Z">
                  <w:rPr>
                    <w:noProof/>
                    <w:webHidden/>
                  </w:rPr>
                </w:rPrChange>
              </w:rPr>
              <w:t>75</w:t>
            </w:r>
            <w:r w:rsidRPr="008D65BC">
              <w:rPr>
                <w:noProof/>
                <w:webHidden/>
                <w:rPrChange w:id="2036" w:author="mpountou" w:date="2021-02-14T19:28:00Z">
                  <w:rPr>
                    <w:noProof/>
                    <w:webHidden/>
                  </w:rPr>
                </w:rPrChange>
              </w:rPr>
              <w:fldChar w:fldCharType="end"/>
            </w:r>
            <w:r w:rsidRPr="008D65BC">
              <w:rPr>
                <w:rStyle w:val="-"/>
                <w:noProof/>
                <w:rPrChange w:id="2037" w:author="mpountou" w:date="2021-02-14T19:28:00Z">
                  <w:rPr>
                    <w:rStyle w:val="-"/>
                    <w:noProof/>
                  </w:rPr>
                </w:rPrChange>
              </w:rPr>
              <w:fldChar w:fldCharType="end"/>
            </w:r>
          </w:ins>
        </w:p>
        <w:p w14:paraId="3FF8BEB4" w14:textId="3ADC9FD6" w:rsidR="000D2B64" w:rsidRPr="008D65BC" w:rsidRDefault="000D2B64">
          <w:pPr>
            <w:pStyle w:val="30"/>
            <w:tabs>
              <w:tab w:val="left" w:pos="1320"/>
              <w:tab w:val="right" w:leader="dot" w:pos="8296"/>
            </w:tabs>
            <w:rPr>
              <w:ins w:id="2038" w:author="mpountou" w:date="2021-02-14T19:26:00Z"/>
              <w:rFonts w:asciiTheme="minorHAnsi" w:eastAsiaTheme="minorEastAsia" w:hAnsiTheme="minorHAnsi" w:cstheme="minorBidi"/>
              <w:noProof/>
              <w:szCs w:val="22"/>
              <w:lang w:eastAsia="el-GR"/>
              <w:rPrChange w:id="2039" w:author="mpountou" w:date="2021-02-14T19:28:00Z">
                <w:rPr>
                  <w:ins w:id="2040" w:author="mpountou" w:date="2021-02-14T19:26:00Z"/>
                  <w:rFonts w:asciiTheme="minorHAnsi" w:eastAsiaTheme="minorEastAsia" w:hAnsiTheme="minorHAnsi" w:cstheme="minorBidi"/>
                  <w:noProof/>
                  <w:szCs w:val="22"/>
                  <w:lang w:eastAsia="el-GR"/>
                </w:rPr>
              </w:rPrChange>
            </w:rPr>
          </w:pPr>
          <w:ins w:id="2041" w:author="mpountou" w:date="2021-02-14T19:26:00Z">
            <w:r w:rsidRPr="008D65BC">
              <w:rPr>
                <w:rStyle w:val="-"/>
                <w:noProof/>
                <w:rPrChange w:id="2042" w:author="mpountou" w:date="2021-02-14T19:28:00Z">
                  <w:rPr>
                    <w:rStyle w:val="-"/>
                    <w:noProof/>
                  </w:rPr>
                </w:rPrChange>
              </w:rPr>
              <w:fldChar w:fldCharType="begin"/>
            </w:r>
            <w:r w:rsidRPr="008D65BC">
              <w:rPr>
                <w:rStyle w:val="-"/>
                <w:noProof/>
                <w:rPrChange w:id="2043" w:author="mpountou" w:date="2021-02-14T19:28:00Z">
                  <w:rPr>
                    <w:rStyle w:val="-"/>
                    <w:noProof/>
                  </w:rPr>
                </w:rPrChange>
              </w:rPr>
              <w:instrText xml:space="preserve"> </w:instrText>
            </w:r>
            <w:r w:rsidRPr="008D65BC">
              <w:rPr>
                <w:noProof/>
                <w:rPrChange w:id="2044" w:author="mpountou" w:date="2021-02-14T19:28:00Z">
                  <w:rPr>
                    <w:noProof/>
                  </w:rPr>
                </w:rPrChange>
              </w:rPr>
              <w:instrText>HYPERLINK \l "_Toc64223456"</w:instrText>
            </w:r>
            <w:r w:rsidRPr="008D65BC">
              <w:rPr>
                <w:rStyle w:val="-"/>
                <w:noProof/>
                <w:rPrChange w:id="2045" w:author="mpountou" w:date="2021-02-14T19:28:00Z">
                  <w:rPr>
                    <w:rStyle w:val="-"/>
                    <w:noProof/>
                  </w:rPr>
                </w:rPrChange>
              </w:rPr>
              <w:instrText xml:space="preserve"> </w:instrText>
            </w:r>
            <w:r w:rsidRPr="008D65BC">
              <w:rPr>
                <w:rStyle w:val="-"/>
                <w:noProof/>
                <w:rPrChange w:id="2046" w:author="mpountou" w:date="2021-02-14T19:28:00Z">
                  <w:rPr>
                    <w:rStyle w:val="-"/>
                    <w:noProof/>
                  </w:rPr>
                </w:rPrChange>
              </w:rPr>
            </w:r>
            <w:r w:rsidRPr="008D65BC">
              <w:rPr>
                <w:rStyle w:val="-"/>
                <w:noProof/>
                <w:rPrChange w:id="2047" w:author="mpountou" w:date="2021-02-14T19:28:00Z">
                  <w:rPr>
                    <w:rStyle w:val="-"/>
                    <w:noProof/>
                  </w:rPr>
                </w:rPrChange>
              </w:rPr>
              <w:fldChar w:fldCharType="separate"/>
            </w:r>
            <w:r w:rsidRPr="008D65BC">
              <w:rPr>
                <w:rStyle w:val="-"/>
                <w:bCs/>
                <w:noProof/>
                <w:rPrChange w:id="2048" w:author="mpountou" w:date="2021-02-14T19:28:00Z">
                  <w:rPr>
                    <w:rStyle w:val="-"/>
                    <w:b/>
                    <w:bCs/>
                    <w:noProof/>
                  </w:rPr>
                </w:rPrChange>
              </w:rPr>
              <w:t>4.11.1</w:t>
            </w:r>
            <w:r w:rsidRPr="008D65BC">
              <w:rPr>
                <w:rFonts w:asciiTheme="minorHAnsi" w:eastAsiaTheme="minorEastAsia" w:hAnsiTheme="minorHAnsi" w:cstheme="minorBidi"/>
                <w:noProof/>
                <w:szCs w:val="22"/>
                <w:lang w:eastAsia="el-GR"/>
                <w:rPrChange w:id="204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050" w:author="mpountou" w:date="2021-02-14T19:28:00Z">
                  <w:rPr>
                    <w:rStyle w:val="-"/>
                    <w:b/>
                    <w:bCs/>
                    <w:noProof/>
                  </w:rPr>
                </w:rPrChange>
              </w:rPr>
              <w:t>Κατηγορία: Μάλλινα</w:t>
            </w:r>
            <w:r w:rsidRPr="008D65BC">
              <w:rPr>
                <w:noProof/>
                <w:webHidden/>
                <w:rPrChange w:id="2051" w:author="mpountou" w:date="2021-02-14T19:28:00Z">
                  <w:rPr>
                    <w:noProof/>
                    <w:webHidden/>
                  </w:rPr>
                </w:rPrChange>
              </w:rPr>
              <w:tab/>
            </w:r>
            <w:r w:rsidRPr="008D65BC">
              <w:rPr>
                <w:noProof/>
                <w:webHidden/>
                <w:rPrChange w:id="2052" w:author="mpountou" w:date="2021-02-14T19:28:00Z">
                  <w:rPr>
                    <w:noProof/>
                    <w:webHidden/>
                  </w:rPr>
                </w:rPrChange>
              </w:rPr>
              <w:fldChar w:fldCharType="begin"/>
            </w:r>
            <w:r w:rsidRPr="008D65BC">
              <w:rPr>
                <w:noProof/>
                <w:webHidden/>
                <w:rPrChange w:id="2053" w:author="mpountou" w:date="2021-02-14T19:28:00Z">
                  <w:rPr>
                    <w:noProof/>
                    <w:webHidden/>
                  </w:rPr>
                </w:rPrChange>
              </w:rPr>
              <w:instrText xml:space="preserve"> PAGEREF _Toc64223456 \h </w:instrText>
            </w:r>
            <w:r w:rsidRPr="008D65BC">
              <w:rPr>
                <w:noProof/>
                <w:webHidden/>
                <w:rPrChange w:id="2054" w:author="mpountou" w:date="2021-02-14T19:28:00Z">
                  <w:rPr>
                    <w:noProof/>
                    <w:webHidden/>
                  </w:rPr>
                </w:rPrChange>
              </w:rPr>
            </w:r>
          </w:ins>
          <w:r w:rsidRPr="008D65BC">
            <w:rPr>
              <w:noProof/>
              <w:webHidden/>
              <w:rPrChange w:id="2055" w:author="mpountou" w:date="2021-02-14T19:28:00Z">
                <w:rPr>
                  <w:noProof/>
                  <w:webHidden/>
                </w:rPr>
              </w:rPrChange>
            </w:rPr>
            <w:fldChar w:fldCharType="separate"/>
          </w:r>
          <w:ins w:id="2056" w:author="mpountou" w:date="2021-02-14T19:26:00Z">
            <w:r w:rsidRPr="008D65BC">
              <w:rPr>
                <w:noProof/>
                <w:webHidden/>
                <w:rPrChange w:id="2057" w:author="mpountou" w:date="2021-02-14T19:28:00Z">
                  <w:rPr>
                    <w:noProof/>
                    <w:webHidden/>
                  </w:rPr>
                </w:rPrChange>
              </w:rPr>
              <w:t>76</w:t>
            </w:r>
            <w:r w:rsidRPr="008D65BC">
              <w:rPr>
                <w:noProof/>
                <w:webHidden/>
                <w:rPrChange w:id="2058" w:author="mpountou" w:date="2021-02-14T19:28:00Z">
                  <w:rPr>
                    <w:noProof/>
                    <w:webHidden/>
                  </w:rPr>
                </w:rPrChange>
              </w:rPr>
              <w:fldChar w:fldCharType="end"/>
            </w:r>
            <w:r w:rsidRPr="008D65BC">
              <w:rPr>
                <w:rStyle w:val="-"/>
                <w:noProof/>
                <w:rPrChange w:id="2059" w:author="mpountou" w:date="2021-02-14T19:28:00Z">
                  <w:rPr>
                    <w:rStyle w:val="-"/>
                    <w:noProof/>
                  </w:rPr>
                </w:rPrChange>
              </w:rPr>
              <w:fldChar w:fldCharType="end"/>
            </w:r>
          </w:ins>
        </w:p>
        <w:p w14:paraId="44B8E358" w14:textId="394CE16D" w:rsidR="000D2B64" w:rsidRPr="008D65BC" w:rsidRDefault="000D2B64">
          <w:pPr>
            <w:pStyle w:val="30"/>
            <w:tabs>
              <w:tab w:val="left" w:pos="1320"/>
              <w:tab w:val="right" w:leader="dot" w:pos="8296"/>
            </w:tabs>
            <w:rPr>
              <w:ins w:id="2060" w:author="mpountou" w:date="2021-02-14T19:26:00Z"/>
              <w:rFonts w:asciiTheme="minorHAnsi" w:eastAsiaTheme="minorEastAsia" w:hAnsiTheme="minorHAnsi" w:cstheme="minorBidi"/>
              <w:noProof/>
              <w:szCs w:val="22"/>
              <w:lang w:eastAsia="el-GR"/>
              <w:rPrChange w:id="2061" w:author="mpountou" w:date="2021-02-14T19:28:00Z">
                <w:rPr>
                  <w:ins w:id="2062" w:author="mpountou" w:date="2021-02-14T19:26:00Z"/>
                  <w:rFonts w:asciiTheme="minorHAnsi" w:eastAsiaTheme="minorEastAsia" w:hAnsiTheme="minorHAnsi" w:cstheme="minorBidi"/>
                  <w:noProof/>
                  <w:szCs w:val="22"/>
                  <w:lang w:eastAsia="el-GR"/>
                </w:rPr>
              </w:rPrChange>
            </w:rPr>
          </w:pPr>
          <w:ins w:id="2063" w:author="mpountou" w:date="2021-02-14T19:26:00Z">
            <w:r w:rsidRPr="008D65BC">
              <w:rPr>
                <w:rStyle w:val="-"/>
                <w:noProof/>
                <w:rPrChange w:id="2064" w:author="mpountou" w:date="2021-02-14T19:28:00Z">
                  <w:rPr>
                    <w:rStyle w:val="-"/>
                    <w:noProof/>
                  </w:rPr>
                </w:rPrChange>
              </w:rPr>
              <w:fldChar w:fldCharType="begin"/>
            </w:r>
            <w:r w:rsidRPr="008D65BC">
              <w:rPr>
                <w:rStyle w:val="-"/>
                <w:noProof/>
                <w:rPrChange w:id="2065" w:author="mpountou" w:date="2021-02-14T19:28:00Z">
                  <w:rPr>
                    <w:rStyle w:val="-"/>
                    <w:noProof/>
                  </w:rPr>
                </w:rPrChange>
              </w:rPr>
              <w:instrText xml:space="preserve"> </w:instrText>
            </w:r>
            <w:r w:rsidRPr="008D65BC">
              <w:rPr>
                <w:noProof/>
                <w:rPrChange w:id="2066" w:author="mpountou" w:date="2021-02-14T19:28:00Z">
                  <w:rPr>
                    <w:noProof/>
                  </w:rPr>
                </w:rPrChange>
              </w:rPr>
              <w:instrText>HYPERLINK \l "_Toc64223457"</w:instrText>
            </w:r>
            <w:r w:rsidRPr="008D65BC">
              <w:rPr>
                <w:rStyle w:val="-"/>
                <w:noProof/>
                <w:rPrChange w:id="2067" w:author="mpountou" w:date="2021-02-14T19:28:00Z">
                  <w:rPr>
                    <w:rStyle w:val="-"/>
                    <w:noProof/>
                  </w:rPr>
                </w:rPrChange>
              </w:rPr>
              <w:instrText xml:space="preserve"> </w:instrText>
            </w:r>
            <w:r w:rsidRPr="008D65BC">
              <w:rPr>
                <w:rStyle w:val="-"/>
                <w:noProof/>
                <w:rPrChange w:id="2068" w:author="mpountou" w:date="2021-02-14T19:28:00Z">
                  <w:rPr>
                    <w:rStyle w:val="-"/>
                    <w:noProof/>
                  </w:rPr>
                </w:rPrChange>
              </w:rPr>
            </w:r>
            <w:r w:rsidRPr="008D65BC">
              <w:rPr>
                <w:rStyle w:val="-"/>
                <w:noProof/>
                <w:rPrChange w:id="2069" w:author="mpountou" w:date="2021-02-14T19:28:00Z">
                  <w:rPr>
                    <w:rStyle w:val="-"/>
                    <w:noProof/>
                  </w:rPr>
                </w:rPrChange>
              </w:rPr>
              <w:fldChar w:fldCharType="separate"/>
            </w:r>
            <w:r w:rsidRPr="008D65BC">
              <w:rPr>
                <w:rStyle w:val="-"/>
                <w:bCs/>
                <w:noProof/>
                <w:rPrChange w:id="2070" w:author="mpountou" w:date="2021-02-14T19:28:00Z">
                  <w:rPr>
                    <w:rStyle w:val="-"/>
                    <w:b/>
                    <w:bCs/>
                    <w:noProof/>
                  </w:rPr>
                </w:rPrChange>
              </w:rPr>
              <w:t>4.11.2</w:t>
            </w:r>
            <w:r w:rsidRPr="008D65BC">
              <w:rPr>
                <w:rFonts w:asciiTheme="minorHAnsi" w:eastAsiaTheme="minorEastAsia" w:hAnsiTheme="minorHAnsi" w:cstheme="minorBidi"/>
                <w:noProof/>
                <w:szCs w:val="22"/>
                <w:lang w:eastAsia="el-GR"/>
                <w:rPrChange w:id="2071"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072" w:author="mpountou" w:date="2021-02-14T19:28:00Z">
                  <w:rPr>
                    <w:rStyle w:val="-"/>
                    <w:b/>
                    <w:bCs/>
                    <w:noProof/>
                  </w:rPr>
                </w:rPrChange>
              </w:rPr>
              <w:t>Κατηγορία: Παλτό</w:t>
            </w:r>
            <w:r w:rsidRPr="008D65BC">
              <w:rPr>
                <w:noProof/>
                <w:webHidden/>
                <w:rPrChange w:id="2073" w:author="mpountou" w:date="2021-02-14T19:28:00Z">
                  <w:rPr>
                    <w:noProof/>
                    <w:webHidden/>
                  </w:rPr>
                </w:rPrChange>
              </w:rPr>
              <w:tab/>
            </w:r>
            <w:r w:rsidRPr="008D65BC">
              <w:rPr>
                <w:noProof/>
                <w:webHidden/>
                <w:rPrChange w:id="2074" w:author="mpountou" w:date="2021-02-14T19:28:00Z">
                  <w:rPr>
                    <w:noProof/>
                    <w:webHidden/>
                  </w:rPr>
                </w:rPrChange>
              </w:rPr>
              <w:fldChar w:fldCharType="begin"/>
            </w:r>
            <w:r w:rsidRPr="008D65BC">
              <w:rPr>
                <w:noProof/>
                <w:webHidden/>
                <w:rPrChange w:id="2075" w:author="mpountou" w:date="2021-02-14T19:28:00Z">
                  <w:rPr>
                    <w:noProof/>
                    <w:webHidden/>
                  </w:rPr>
                </w:rPrChange>
              </w:rPr>
              <w:instrText xml:space="preserve"> PAGEREF _Toc64223457 \h </w:instrText>
            </w:r>
            <w:r w:rsidRPr="008D65BC">
              <w:rPr>
                <w:noProof/>
                <w:webHidden/>
                <w:rPrChange w:id="2076" w:author="mpountou" w:date="2021-02-14T19:28:00Z">
                  <w:rPr>
                    <w:noProof/>
                    <w:webHidden/>
                  </w:rPr>
                </w:rPrChange>
              </w:rPr>
            </w:r>
          </w:ins>
          <w:r w:rsidRPr="008D65BC">
            <w:rPr>
              <w:noProof/>
              <w:webHidden/>
              <w:rPrChange w:id="2077" w:author="mpountou" w:date="2021-02-14T19:28:00Z">
                <w:rPr>
                  <w:noProof/>
                  <w:webHidden/>
                </w:rPr>
              </w:rPrChange>
            </w:rPr>
            <w:fldChar w:fldCharType="separate"/>
          </w:r>
          <w:ins w:id="2078" w:author="mpountou" w:date="2021-02-14T19:26:00Z">
            <w:r w:rsidRPr="008D65BC">
              <w:rPr>
                <w:noProof/>
                <w:webHidden/>
                <w:rPrChange w:id="2079" w:author="mpountou" w:date="2021-02-14T19:28:00Z">
                  <w:rPr>
                    <w:noProof/>
                    <w:webHidden/>
                  </w:rPr>
                </w:rPrChange>
              </w:rPr>
              <w:t>77</w:t>
            </w:r>
            <w:r w:rsidRPr="008D65BC">
              <w:rPr>
                <w:noProof/>
                <w:webHidden/>
                <w:rPrChange w:id="2080" w:author="mpountou" w:date="2021-02-14T19:28:00Z">
                  <w:rPr>
                    <w:noProof/>
                    <w:webHidden/>
                  </w:rPr>
                </w:rPrChange>
              </w:rPr>
              <w:fldChar w:fldCharType="end"/>
            </w:r>
            <w:r w:rsidRPr="008D65BC">
              <w:rPr>
                <w:rStyle w:val="-"/>
                <w:noProof/>
                <w:rPrChange w:id="2081" w:author="mpountou" w:date="2021-02-14T19:28:00Z">
                  <w:rPr>
                    <w:rStyle w:val="-"/>
                    <w:noProof/>
                  </w:rPr>
                </w:rPrChange>
              </w:rPr>
              <w:fldChar w:fldCharType="end"/>
            </w:r>
          </w:ins>
        </w:p>
        <w:p w14:paraId="03F68CA7" w14:textId="2B6A830C" w:rsidR="000D2B64" w:rsidRPr="008D65BC" w:rsidRDefault="000D2B64">
          <w:pPr>
            <w:pStyle w:val="30"/>
            <w:tabs>
              <w:tab w:val="left" w:pos="1320"/>
              <w:tab w:val="right" w:leader="dot" w:pos="8296"/>
            </w:tabs>
            <w:rPr>
              <w:ins w:id="2082" w:author="mpountou" w:date="2021-02-14T19:26:00Z"/>
              <w:rFonts w:asciiTheme="minorHAnsi" w:eastAsiaTheme="minorEastAsia" w:hAnsiTheme="minorHAnsi" w:cstheme="minorBidi"/>
              <w:noProof/>
              <w:szCs w:val="22"/>
              <w:lang w:eastAsia="el-GR"/>
              <w:rPrChange w:id="2083" w:author="mpountou" w:date="2021-02-14T19:28:00Z">
                <w:rPr>
                  <w:ins w:id="2084" w:author="mpountou" w:date="2021-02-14T19:26:00Z"/>
                  <w:rFonts w:asciiTheme="minorHAnsi" w:eastAsiaTheme="minorEastAsia" w:hAnsiTheme="minorHAnsi" w:cstheme="minorBidi"/>
                  <w:noProof/>
                  <w:szCs w:val="22"/>
                  <w:lang w:eastAsia="el-GR"/>
                </w:rPr>
              </w:rPrChange>
            </w:rPr>
          </w:pPr>
          <w:ins w:id="2085" w:author="mpountou" w:date="2021-02-14T19:26:00Z">
            <w:r w:rsidRPr="008D65BC">
              <w:rPr>
                <w:rStyle w:val="-"/>
                <w:noProof/>
                <w:rPrChange w:id="2086" w:author="mpountou" w:date="2021-02-14T19:28:00Z">
                  <w:rPr>
                    <w:rStyle w:val="-"/>
                    <w:noProof/>
                  </w:rPr>
                </w:rPrChange>
              </w:rPr>
              <w:fldChar w:fldCharType="begin"/>
            </w:r>
            <w:r w:rsidRPr="008D65BC">
              <w:rPr>
                <w:rStyle w:val="-"/>
                <w:noProof/>
                <w:rPrChange w:id="2087" w:author="mpountou" w:date="2021-02-14T19:28:00Z">
                  <w:rPr>
                    <w:rStyle w:val="-"/>
                    <w:noProof/>
                  </w:rPr>
                </w:rPrChange>
              </w:rPr>
              <w:instrText xml:space="preserve"> </w:instrText>
            </w:r>
            <w:r w:rsidRPr="008D65BC">
              <w:rPr>
                <w:noProof/>
                <w:rPrChange w:id="2088" w:author="mpountou" w:date="2021-02-14T19:28:00Z">
                  <w:rPr>
                    <w:noProof/>
                  </w:rPr>
                </w:rPrChange>
              </w:rPr>
              <w:instrText>HYPERLINK \l "_Toc64223458"</w:instrText>
            </w:r>
            <w:r w:rsidRPr="008D65BC">
              <w:rPr>
                <w:rStyle w:val="-"/>
                <w:noProof/>
                <w:rPrChange w:id="2089" w:author="mpountou" w:date="2021-02-14T19:28:00Z">
                  <w:rPr>
                    <w:rStyle w:val="-"/>
                    <w:noProof/>
                  </w:rPr>
                </w:rPrChange>
              </w:rPr>
              <w:instrText xml:space="preserve"> </w:instrText>
            </w:r>
            <w:r w:rsidRPr="008D65BC">
              <w:rPr>
                <w:rStyle w:val="-"/>
                <w:noProof/>
                <w:rPrChange w:id="2090" w:author="mpountou" w:date="2021-02-14T19:28:00Z">
                  <w:rPr>
                    <w:rStyle w:val="-"/>
                    <w:noProof/>
                  </w:rPr>
                </w:rPrChange>
              </w:rPr>
            </w:r>
            <w:r w:rsidRPr="008D65BC">
              <w:rPr>
                <w:rStyle w:val="-"/>
                <w:noProof/>
                <w:rPrChange w:id="2091" w:author="mpountou" w:date="2021-02-14T19:28:00Z">
                  <w:rPr>
                    <w:rStyle w:val="-"/>
                    <w:noProof/>
                  </w:rPr>
                </w:rPrChange>
              </w:rPr>
              <w:fldChar w:fldCharType="separate"/>
            </w:r>
            <w:r w:rsidRPr="008D65BC">
              <w:rPr>
                <w:rStyle w:val="-"/>
                <w:bCs/>
                <w:noProof/>
                <w:rPrChange w:id="2092" w:author="mpountou" w:date="2021-02-14T19:28:00Z">
                  <w:rPr>
                    <w:rStyle w:val="-"/>
                    <w:b/>
                    <w:bCs/>
                    <w:noProof/>
                  </w:rPr>
                </w:rPrChange>
              </w:rPr>
              <w:t>4.11.3</w:t>
            </w:r>
            <w:r w:rsidRPr="008D65BC">
              <w:rPr>
                <w:rFonts w:asciiTheme="minorHAnsi" w:eastAsiaTheme="minorEastAsia" w:hAnsiTheme="minorHAnsi" w:cstheme="minorBidi"/>
                <w:noProof/>
                <w:szCs w:val="22"/>
                <w:lang w:eastAsia="el-GR"/>
                <w:rPrChange w:id="2093"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094" w:author="mpountou" w:date="2021-02-14T19:28:00Z">
                  <w:rPr>
                    <w:rStyle w:val="-"/>
                    <w:b/>
                    <w:bCs/>
                    <w:noProof/>
                  </w:rPr>
                </w:rPrChange>
              </w:rPr>
              <w:t>Κατηγορία: Φόρεμα</w:t>
            </w:r>
            <w:r w:rsidRPr="008D65BC">
              <w:rPr>
                <w:noProof/>
                <w:webHidden/>
                <w:rPrChange w:id="2095" w:author="mpountou" w:date="2021-02-14T19:28:00Z">
                  <w:rPr>
                    <w:noProof/>
                    <w:webHidden/>
                  </w:rPr>
                </w:rPrChange>
              </w:rPr>
              <w:tab/>
            </w:r>
            <w:r w:rsidRPr="008D65BC">
              <w:rPr>
                <w:noProof/>
                <w:webHidden/>
                <w:rPrChange w:id="2096" w:author="mpountou" w:date="2021-02-14T19:28:00Z">
                  <w:rPr>
                    <w:noProof/>
                    <w:webHidden/>
                  </w:rPr>
                </w:rPrChange>
              </w:rPr>
              <w:fldChar w:fldCharType="begin"/>
            </w:r>
            <w:r w:rsidRPr="008D65BC">
              <w:rPr>
                <w:noProof/>
                <w:webHidden/>
                <w:rPrChange w:id="2097" w:author="mpountou" w:date="2021-02-14T19:28:00Z">
                  <w:rPr>
                    <w:noProof/>
                    <w:webHidden/>
                  </w:rPr>
                </w:rPrChange>
              </w:rPr>
              <w:instrText xml:space="preserve"> PAGEREF _Toc64223458 \h </w:instrText>
            </w:r>
            <w:r w:rsidRPr="008D65BC">
              <w:rPr>
                <w:noProof/>
                <w:webHidden/>
                <w:rPrChange w:id="2098" w:author="mpountou" w:date="2021-02-14T19:28:00Z">
                  <w:rPr>
                    <w:noProof/>
                    <w:webHidden/>
                  </w:rPr>
                </w:rPrChange>
              </w:rPr>
            </w:r>
          </w:ins>
          <w:r w:rsidRPr="008D65BC">
            <w:rPr>
              <w:noProof/>
              <w:webHidden/>
              <w:rPrChange w:id="2099" w:author="mpountou" w:date="2021-02-14T19:28:00Z">
                <w:rPr>
                  <w:noProof/>
                  <w:webHidden/>
                </w:rPr>
              </w:rPrChange>
            </w:rPr>
            <w:fldChar w:fldCharType="separate"/>
          </w:r>
          <w:ins w:id="2100" w:author="mpountou" w:date="2021-02-14T19:26:00Z">
            <w:r w:rsidRPr="008D65BC">
              <w:rPr>
                <w:noProof/>
                <w:webHidden/>
                <w:rPrChange w:id="2101" w:author="mpountou" w:date="2021-02-14T19:28:00Z">
                  <w:rPr>
                    <w:noProof/>
                    <w:webHidden/>
                  </w:rPr>
                </w:rPrChange>
              </w:rPr>
              <w:t>78</w:t>
            </w:r>
            <w:r w:rsidRPr="008D65BC">
              <w:rPr>
                <w:noProof/>
                <w:webHidden/>
                <w:rPrChange w:id="2102" w:author="mpountou" w:date="2021-02-14T19:28:00Z">
                  <w:rPr>
                    <w:noProof/>
                    <w:webHidden/>
                  </w:rPr>
                </w:rPrChange>
              </w:rPr>
              <w:fldChar w:fldCharType="end"/>
            </w:r>
            <w:r w:rsidRPr="008D65BC">
              <w:rPr>
                <w:rStyle w:val="-"/>
                <w:noProof/>
                <w:rPrChange w:id="2103" w:author="mpountou" w:date="2021-02-14T19:28:00Z">
                  <w:rPr>
                    <w:rStyle w:val="-"/>
                    <w:noProof/>
                  </w:rPr>
                </w:rPrChange>
              </w:rPr>
              <w:fldChar w:fldCharType="end"/>
            </w:r>
          </w:ins>
        </w:p>
        <w:p w14:paraId="247E8271" w14:textId="0AA053F1" w:rsidR="000D2B64" w:rsidRPr="008D65BC" w:rsidRDefault="000D2B64">
          <w:pPr>
            <w:pStyle w:val="30"/>
            <w:tabs>
              <w:tab w:val="left" w:pos="1320"/>
              <w:tab w:val="right" w:leader="dot" w:pos="8296"/>
            </w:tabs>
            <w:rPr>
              <w:ins w:id="2104" w:author="mpountou" w:date="2021-02-14T19:26:00Z"/>
              <w:rFonts w:asciiTheme="minorHAnsi" w:eastAsiaTheme="minorEastAsia" w:hAnsiTheme="minorHAnsi" w:cstheme="minorBidi"/>
              <w:noProof/>
              <w:szCs w:val="22"/>
              <w:lang w:eastAsia="el-GR"/>
              <w:rPrChange w:id="2105" w:author="mpountou" w:date="2021-02-14T19:28:00Z">
                <w:rPr>
                  <w:ins w:id="2106" w:author="mpountou" w:date="2021-02-14T19:26:00Z"/>
                  <w:rFonts w:asciiTheme="minorHAnsi" w:eastAsiaTheme="minorEastAsia" w:hAnsiTheme="minorHAnsi" w:cstheme="minorBidi"/>
                  <w:noProof/>
                  <w:szCs w:val="22"/>
                  <w:lang w:eastAsia="el-GR"/>
                </w:rPr>
              </w:rPrChange>
            </w:rPr>
          </w:pPr>
          <w:ins w:id="2107" w:author="mpountou" w:date="2021-02-14T19:26:00Z">
            <w:r w:rsidRPr="008D65BC">
              <w:rPr>
                <w:rStyle w:val="-"/>
                <w:noProof/>
                <w:rPrChange w:id="2108" w:author="mpountou" w:date="2021-02-14T19:28:00Z">
                  <w:rPr>
                    <w:rStyle w:val="-"/>
                    <w:noProof/>
                  </w:rPr>
                </w:rPrChange>
              </w:rPr>
              <w:fldChar w:fldCharType="begin"/>
            </w:r>
            <w:r w:rsidRPr="008D65BC">
              <w:rPr>
                <w:rStyle w:val="-"/>
                <w:noProof/>
                <w:rPrChange w:id="2109" w:author="mpountou" w:date="2021-02-14T19:28:00Z">
                  <w:rPr>
                    <w:rStyle w:val="-"/>
                    <w:noProof/>
                  </w:rPr>
                </w:rPrChange>
              </w:rPr>
              <w:instrText xml:space="preserve"> </w:instrText>
            </w:r>
            <w:r w:rsidRPr="008D65BC">
              <w:rPr>
                <w:noProof/>
                <w:rPrChange w:id="2110" w:author="mpountou" w:date="2021-02-14T19:28:00Z">
                  <w:rPr>
                    <w:noProof/>
                  </w:rPr>
                </w:rPrChange>
              </w:rPr>
              <w:instrText>HYPERLINK \l "_Toc64223459"</w:instrText>
            </w:r>
            <w:r w:rsidRPr="008D65BC">
              <w:rPr>
                <w:rStyle w:val="-"/>
                <w:noProof/>
                <w:rPrChange w:id="2111" w:author="mpountou" w:date="2021-02-14T19:28:00Z">
                  <w:rPr>
                    <w:rStyle w:val="-"/>
                    <w:noProof/>
                  </w:rPr>
                </w:rPrChange>
              </w:rPr>
              <w:instrText xml:space="preserve"> </w:instrText>
            </w:r>
            <w:r w:rsidRPr="008D65BC">
              <w:rPr>
                <w:rStyle w:val="-"/>
                <w:noProof/>
                <w:rPrChange w:id="2112" w:author="mpountou" w:date="2021-02-14T19:28:00Z">
                  <w:rPr>
                    <w:rStyle w:val="-"/>
                    <w:noProof/>
                  </w:rPr>
                </w:rPrChange>
              </w:rPr>
            </w:r>
            <w:r w:rsidRPr="008D65BC">
              <w:rPr>
                <w:rStyle w:val="-"/>
                <w:noProof/>
                <w:rPrChange w:id="2113" w:author="mpountou" w:date="2021-02-14T19:28:00Z">
                  <w:rPr>
                    <w:rStyle w:val="-"/>
                    <w:noProof/>
                  </w:rPr>
                </w:rPrChange>
              </w:rPr>
              <w:fldChar w:fldCharType="separate"/>
            </w:r>
            <w:r w:rsidRPr="008D65BC">
              <w:rPr>
                <w:rStyle w:val="-"/>
                <w:bCs/>
                <w:noProof/>
                <w:rPrChange w:id="2114" w:author="mpountou" w:date="2021-02-14T19:28:00Z">
                  <w:rPr>
                    <w:rStyle w:val="-"/>
                    <w:b/>
                    <w:bCs/>
                    <w:noProof/>
                  </w:rPr>
                </w:rPrChange>
              </w:rPr>
              <w:t>4.11.4</w:t>
            </w:r>
            <w:r w:rsidRPr="008D65BC">
              <w:rPr>
                <w:rFonts w:asciiTheme="minorHAnsi" w:eastAsiaTheme="minorEastAsia" w:hAnsiTheme="minorHAnsi" w:cstheme="minorBidi"/>
                <w:noProof/>
                <w:szCs w:val="22"/>
                <w:lang w:eastAsia="el-GR"/>
                <w:rPrChange w:id="2115"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116" w:author="mpountou" w:date="2021-02-14T19:28:00Z">
                  <w:rPr>
                    <w:rStyle w:val="-"/>
                    <w:b/>
                    <w:bCs/>
                    <w:noProof/>
                  </w:rPr>
                </w:rPrChange>
              </w:rPr>
              <w:t>Κατηγορία: Σορτσάκια</w:t>
            </w:r>
            <w:r w:rsidRPr="008D65BC">
              <w:rPr>
                <w:noProof/>
                <w:webHidden/>
                <w:rPrChange w:id="2117" w:author="mpountou" w:date="2021-02-14T19:28:00Z">
                  <w:rPr>
                    <w:noProof/>
                    <w:webHidden/>
                  </w:rPr>
                </w:rPrChange>
              </w:rPr>
              <w:tab/>
            </w:r>
            <w:r w:rsidRPr="008D65BC">
              <w:rPr>
                <w:noProof/>
                <w:webHidden/>
                <w:rPrChange w:id="2118" w:author="mpountou" w:date="2021-02-14T19:28:00Z">
                  <w:rPr>
                    <w:noProof/>
                    <w:webHidden/>
                  </w:rPr>
                </w:rPrChange>
              </w:rPr>
              <w:fldChar w:fldCharType="begin"/>
            </w:r>
            <w:r w:rsidRPr="008D65BC">
              <w:rPr>
                <w:noProof/>
                <w:webHidden/>
                <w:rPrChange w:id="2119" w:author="mpountou" w:date="2021-02-14T19:28:00Z">
                  <w:rPr>
                    <w:noProof/>
                    <w:webHidden/>
                  </w:rPr>
                </w:rPrChange>
              </w:rPr>
              <w:instrText xml:space="preserve"> PAGEREF _Toc64223459 \h </w:instrText>
            </w:r>
            <w:r w:rsidRPr="008D65BC">
              <w:rPr>
                <w:noProof/>
                <w:webHidden/>
                <w:rPrChange w:id="2120" w:author="mpountou" w:date="2021-02-14T19:28:00Z">
                  <w:rPr>
                    <w:noProof/>
                    <w:webHidden/>
                  </w:rPr>
                </w:rPrChange>
              </w:rPr>
            </w:r>
          </w:ins>
          <w:r w:rsidRPr="008D65BC">
            <w:rPr>
              <w:noProof/>
              <w:webHidden/>
              <w:rPrChange w:id="2121" w:author="mpountou" w:date="2021-02-14T19:28:00Z">
                <w:rPr>
                  <w:noProof/>
                  <w:webHidden/>
                </w:rPr>
              </w:rPrChange>
            </w:rPr>
            <w:fldChar w:fldCharType="separate"/>
          </w:r>
          <w:ins w:id="2122" w:author="mpountou" w:date="2021-02-14T19:26:00Z">
            <w:r w:rsidRPr="008D65BC">
              <w:rPr>
                <w:noProof/>
                <w:webHidden/>
                <w:rPrChange w:id="2123" w:author="mpountou" w:date="2021-02-14T19:28:00Z">
                  <w:rPr>
                    <w:noProof/>
                    <w:webHidden/>
                  </w:rPr>
                </w:rPrChange>
              </w:rPr>
              <w:t>79</w:t>
            </w:r>
            <w:r w:rsidRPr="008D65BC">
              <w:rPr>
                <w:noProof/>
                <w:webHidden/>
                <w:rPrChange w:id="2124" w:author="mpountou" w:date="2021-02-14T19:28:00Z">
                  <w:rPr>
                    <w:noProof/>
                    <w:webHidden/>
                  </w:rPr>
                </w:rPrChange>
              </w:rPr>
              <w:fldChar w:fldCharType="end"/>
            </w:r>
            <w:r w:rsidRPr="008D65BC">
              <w:rPr>
                <w:rStyle w:val="-"/>
                <w:noProof/>
                <w:rPrChange w:id="2125" w:author="mpountou" w:date="2021-02-14T19:28:00Z">
                  <w:rPr>
                    <w:rStyle w:val="-"/>
                    <w:noProof/>
                  </w:rPr>
                </w:rPrChange>
              </w:rPr>
              <w:fldChar w:fldCharType="end"/>
            </w:r>
          </w:ins>
        </w:p>
        <w:p w14:paraId="245EDD21" w14:textId="09821326" w:rsidR="000D2B64" w:rsidRPr="008D65BC" w:rsidRDefault="000D2B64">
          <w:pPr>
            <w:pStyle w:val="30"/>
            <w:tabs>
              <w:tab w:val="left" w:pos="1320"/>
              <w:tab w:val="right" w:leader="dot" w:pos="8296"/>
            </w:tabs>
            <w:rPr>
              <w:ins w:id="2126" w:author="mpountou" w:date="2021-02-14T19:26:00Z"/>
              <w:rFonts w:asciiTheme="minorHAnsi" w:eastAsiaTheme="minorEastAsia" w:hAnsiTheme="minorHAnsi" w:cstheme="minorBidi"/>
              <w:noProof/>
              <w:szCs w:val="22"/>
              <w:lang w:eastAsia="el-GR"/>
              <w:rPrChange w:id="2127" w:author="mpountou" w:date="2021-02-14T19:28:00Z">
                <w:rPr>
                  <w:ins w:id="2128" w:author="mpountou" w:date="2021-02-14T19:26:00Z"/>
                  <w:rFonts w:asciiTheme="minorHAnsi" w:eastAsiaTheme="minorEastAsia" w:hAnsiTheme="minorHAnsi" w:cstheme="minorBidi"/>
                  <w:noProof/>
                  <w:szCs w:val="22"/>
                  <w:lang w:eastAsia="el-GR"/>
                </w:rPr>
              </w:rPrChange>
            </w:rPr>
          </w:pPr>
          <w:ins w:id="2129" w:author="mpountou" w:date="2021-02-14T19:26:00Z">
            <w:r w:rsidRPr="008D65BC">
              <w:rPr>
                <w:rStyle w:val="-"/>
                <w:noProof/>
                <w:rPrChange w:id="2130" w:author="mpountou" w:date="2021-02-14T19:28:00Z">
                  <w:rPr>
                    <w:rStyle w:val="-"/>
                    <w:noProof/>
                  </w:rPr>
                </w:rPrChange>
              </w:rPr>
              <w:fldChar w:fldCharType="begin"/>
            </w:r>
            <w:r w:rsidRPr="008D65BC">
              <w:rPr>
                <w:rStyle w:val="-"/>
                <w:noProof/>
                <w:rPrChange w:id="2131" w:author="mpountou" w:date="2021-02-14T19:28:00Z">
                  <w:rPr>
                    <w:rStyle w:val="-"/>
                    <w:noProof/>
                  </w:rPr>
                </w:rPrChange>
              </w:rPr>
              <w:instrText xml:space="preserve"> </w:instrText>
            </w:r>
            <w:r w:rsidRPr="008D65BC">
              <w:rPr>
                <w:noProof/>
                <w:rPrChange w:id="2132" w:author="mpountou" w:date="2021-02-14T19:28:00Z">
                  <w:rPr>
                    <w:noProof/>
                  </w:rPr>
                </w:rPrChange>
              </w:rPr>
              <w:instrText>HYPERLINK \l "_Toc64223460"</w:instrText>
            </w:r>
            <w:r w:rsidRPr="008D65BC">
              <w:rPr>
                <w:rStyle w:val="-"/>
                <w:noProof/>
                <w:rPrChange w:id="2133" w:author="mpountou" w:date="2021-02-14T19:28:00Z">
                  <w:rPr>
                    <w:rStyle w:val="-"/>
                    <w:noProof/>
                  </w:rPr>
                </w:rPrChange>
              </w:rPr>
              <w:instrText xml:space="preserve"> </w:instrText>
            </w:r>
            <w:r w:rsidRPr="008D65BC">
              <w:rPr>
                <w:rStyle w:val="-"/>
                <w:noProof/>
                <w:rPrChange w:id="2134" w:author="mpountou" w:date="2021-02-14T19:28:00Z">
                  <w:rPr>
                    <w:rStyle w:val="-"/>
                    <w:noProof/>
                  </w:rPr>
                </w:rPrChange>
              </w:rPr>
            </w:r>
            <w:r w:rsidRPr="008D65BC">
              <w:rPr>
                <w:rStyle w:val="-"/>
                <w:noProof/>
                <w:rPrChange w:id="2135" w:author="mpountou" w:date="2021-02-14T19:28:00Z">
                  <w:rPr>
                    <w:rStyle w:val="-"/>
                    <w:noProof/>
                  </w:rPr>
                </w:rPrChange>
              </w:rPr>
              <w:fldChar w:fldCharType="separate"/>
            </w:r>
            <w:r w:rsidRPr="008D65BC">
              <w:rPr>
                <w:rStyle w:val="-"/>
                <w:bCs/>
                <w:noProof/>
                <w:rPrChange w:id="2136" w:author="mpountou" w:date="2021-02-14T19:28:00Z">
                  <w:rPr>
                    <w:rStyle w:val="-"/>
                    <w:b/>
                    <w:bCs/>
                    <w:noProof/>
                  </w:rPr>
                </w:rPrChange>
              </w:rPr>
              <w:t>4.11.5</w:t>
            </w:r>
            <w:r w:rsidRPr="008D65BC">
              <w:rPr>
                <w:rFonts w:asciiTheme="minorHAnsi" w:eastAsiaTheme="minorEastAsia" w:hAnsiTheme="minorHAnsi" w:cstheme="minorBidi"/>
                <w:noProof/>
                <w:szCs w:val="22"/>
                <w:lang w:eastAsia="el-GR"/>
                <w:rPrChange w:id="213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138" w:author="mpountou" w:date="2021-02-14T19:28:00Z">
                  <w:rPr>
                    <w:rStyle w:val="-"/>
                    <w:b/>
                    <w:bCs/>
                    <w:noProof/>
                  </w:rPr>
                </w:rPrChange>
              </w:rPr>
              <w:t>Κατηγορία: Γυναικεία Πουκάμισα</w:t>
            </w:r>
            <w:r w:rsidRPr="008D65BC">
              <w:rPr>
                <w:noProof/>
                <w:webHidden/>
                <w:rPrChange w:id="2139" w:author="mpountou" w:date="2021-02-14T19:28:00Z">
                  <w:rPr>
                    <w:noProof/>
                    <w:webHidden/>
                  </w:rPr>
                </w:rPrChange>
              </w:rPr>
              <w:tab/>
            </w:r>
            <w:r w:rsidRPr="008D65BC">
              <w:rPr>
                <w:noProof/>
                <w:webHidden/>
                <w:rPrChange w:id="2140" w:author="mpountou" w:date="2021-02-14T19:28:00Z">
                  <w:rPr>
                    <w:noProof/>
                    <w:webHidden/>
                  </w:rPr>
                </w:rPrChange>
              </w:rPr>
              <w:fldChar w:fldCharType="begin"/>
            </w:r>
            <w:r w:rsidRPr="008D65BC">
              <w:rPr>
                <w:noProof/>
                <w:webHidden/>
                <w:rPrChange w:id="2141" w:author="mpountou" w:date="2021-02-14T19:28:00Z">
                  <w:rPr>
                    <w:noProof/>
                    <w:webHidden/>
                  </w:rPr>
                </w:rPrChange>
              </w:rPr>
              <w:instrText xml:space="preserve"> PAGEREF _Toc64223460 \h </w:instrText>
            </w:r>
            <w:r w:rsidRPr="008D65BC">
              <w:rPr>
                <w:noProof/>
                <w:webHidden/>
                <w:rPrChange w:id="2142" w:author="mpountou" w:date="2021-02-14T19:28:00Z">
                  <w:rPr>
                    <w:noProof/>
                    <w:webHidden/>
                  </w:rPr>
                </w:rPrChange>
              </w:rPr>
            </w:r>
          </w:ins>
          <w:r w:rsidRPr="008D65BC">
            <w:rPr>
              <w:noProof/>
              <w:webHidden/>
              <w:rPrChange w:id="2143" w:author="mpountou" w:date="2021-02-14T19:28:00Z">
                <w:rPr>
                  <w:noProof/>
                  <w:webHidden/>
                </w:rPr>
              </w:rPrChange>
            </w:rPr>
            <w:fldChar w:fldCharType="separate"/>
          </w:r>
          <w:ins w:id="2144" w:author="mpountou" w:date="2021-02-14T19:26:00Z">
            <w:r w:rsidRPr="008D65BC">
              <w:rPr>
                <w:noProof/>
                <w:webHidden/>
                <w:rPrChange w:id="2145" w:author="mpountou" w:date="2021-02-14T19:28:00Z">
                  <w:rPr>
                    <w:noProof/>
                    <w:webHidden/>
                  </w:rPr>
                </w:rPrChange>
              </w:rPr>
              <w:t>80</w:t>
            </w:r>
            <w:r w:rsidRPr="008D65BC">
              <w:rPr>
                <w:noProof/>
                <w:webHidden/>
                <w:rPrChange w:id="2146" w:author="mpountou" w:date="2021-02-14T19:28:00Z">
                  <w:rPr>
                    <w:noProof/>
                    <w:webHidden/>
                  </w:rPr>
                </w:rPrChange>
              </w:rPr>
              <w:fldChar w:fldCharType="end"/>
            </w:r>
            <w:r w:rsidRPr="008D65BC">
              <w:rPr>
                <w:rStyle w:val="-"/>
                <w:noProof/>
                <w:rPrChange w:id="2147" w:author="mpountou" w:date="2021-02-14T19:28:00Z">
                  <w:rPr>
                    <w:rStyle w:val="-"/>
                    <w:noProof/>
                  </w:rPr>
                </w:rPrChange>
              </w:rPr>
              <w:fldChar w:fldCharType="end"/>
            </w:r>
          </w:ins>
        </w:p>
        <w:p w14:paraId="6655F7AE" w14:textId="463450A8" w:rsidR="000D2B64" w:rsidRPr="008D65BC" w:rsidRDefault="000D2B64">
          <w:pPr>
            <w:pStyle w:val="30"/>
            <w:tabs>
              <w:tab w:val="left" w:pos="1320"/>
              <w:tab w:val="right" w:leader="dot" w:pos="8296"/>
            </w:tabs>
            <w:rPr>
              <w:ins w:id="2148" w:author="mpountou" w:date="2021-02-14T19:26:00Z"/>
              <w:rFonts w:asciiTheme="minorHAnsi" w:eastAsiaTheme="minorEastAsia" w:hAnsiTheme="minorHAnsi" w:cstheme="minorBidi"/>
              <w:noProof/>
              <w:szCs w:val="22"/>
              <w:lang w:eastAsia="el-GR"/>
              <w:rPrChange w:id="2149" w:author="mpountou" w:date="2021-02-14T19:28:00Z">
                <w:rPr>
                  <w:ins w:id="2150" w:author="mpountou" w:date="2021-02-14T19:26:00Z"/>
                  <w:rFonts w:asciiTheme="minorHAnsi" w:eastAsiaTheme="minorEastAsia" w:hAnsiTheme="minorHAnsi" w:cstheme="minorBidi"/>
                  <w:noProof/>
                  <w:szCs w:val="22"/>
                  <w:lang w:eastAsia="el-GR"/>
                </w:rPr>
              </w:rPrChange>
            </w:rPr>
          </w:pPr>
          <w:ins w:id="2151" w:author="mpountou" w:date="2021-02-14T19:26:00Z">
            <w:r w:rsidRPr="008D65BC">
              <w:rPr>
                <w:rStyle w:val="-"/>
                <w:noProof/>
                <w:rPrChange w:id="2152" w:author="mpountou" w:date="2021-02-14T19:28:00Z">
                  <w:rPr>
                    <w:rStyle w:val="-"/>
                    <w:noProof/>
                  </w:rPr>
                </w:rPrChange>
              </w:rPr>
              <w:fldChar w:fldCharType="begin"/>
            </w:r>
            <w:r w:rsidRPr="008D65BC">
              <w:rPr>
                <w:rStyle w:val="-"/>
                <w:noProof/>
                <w:rPrChange w:id="2153" w:author="mpountou" w:date="2021-02-14T19:28:00Z">
                  <w:rPr>
                    <w:rStyle w:val="-"/>
                    <w:noProof/>
                  </w:rPr>
                </w:rPrChange>
              </w:rPr>
              <w:instrText xml:space="preserve"> </w:instrText>
            </w:r>
            <w:r w:rsidRPr="008D65BC">
              <w:rPr>
                <w:noProof/>
                <w:rPrChange w:id="2154" w:author="mpountou" w:date="2021-02-14T19:28:00Z">
                  <w:rPr>
                    <w:noProof/>
                  </w:rPr>
                </w:rPrChange>
              </w:rPr>
              <w:instrText>HYPERLINK \l "_Toc64223461"</w:instrText>
            </w:r>
            <w:r w:rsidRPr="008D65BC">
              <w:rPr>
                <w:rStyle w:val="-"/>
                <w:noProof/>
                <w:rPrChange w:id="2155" w:author="mpountou" w:date="2021-02-14T19:28:00Z">
                  <w:rPr>
                    <w:rStyle w:val="-"/>
                    <w:noProof/>
                  </w:rPr>
                </w:rPrChange>
              </w:rPr>
              <w:instrText xml:space="preserve"> </w:instrText>
            </w:r>
            <w:r w:rsidRPr="008D65BC">
              <w:rPr>
                <w:rStyle w:val="-"/>
                <w:noProof/>
                <w:rPrChange w:id="2156" w:author="mpountou" w:date="2021-02-14T19:28:00Z">
                  <w:rPr>
                    <w:rStyle w:val="-"/>
                    <w:noProof/>
                  </w:rPr>
                </w:rPrChange>
              </w:rPr>
            </w:r>
            <w:r w:rsidRPr="008D65BC">
              <w:rPr>
                <w:rStyle w:val="-"/>
                <w:noProof/>
                <w:rPrChange w:id="2157" w:author="mpountou" w:date="2021-02-14T19:28:00Z">
                  <w:rPr>
                    <w:rStyle w:val="-"/>
                    <w:noProof/>
                  </w:rPr>
                </w:rPrChange>
              </w:rPr>
              <w:fldChar w:fldCharType="separate"/>
            </w:r>
            <w:r w:rsidRPr="008D65BC">
              <w:rPr>
                <w:rStyle w:val="-"/>
                <w:bCs/>
                <w:noProof/>
                <w:rPrChange w:id="2158" w:author="mpountou" w:date="2021-02-14T19:28:00Z">
                  <w:rPr>
                    <w:rStyle w:val="-"/>
                    <w:b/>
                    <w:bCs/>
                    <w:noProof/>
                  </w:rPr>
                </w:rPrChange>
              </w:rPr>
              <w:t>4.11.6</w:t>
            </w:r>
            <w:r w:rsidRPr="008D65BC">
              <w:rPr>
                <w:rFonts w:asciiTheme="minorHAnsi" w:eastAsiaTheme="minorEastAsia" w:hAnsiTheme="minorHAnsi" w:cstheme="minorBidi"/>
                <w:noProof/>
                <w:szCs w:val="22"/>
                <w:lang w:eastAsia="el-GR"/>
                <w:rPrChange w:id="2159"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160" w:author="mpountou" w:date="2021-02-14T19:28:00Z">
                  <w:rPr>
                    <w:rStyle w:val="-"/>
                    <w:b/>
                    <w:bCs/>
                    <w:noProof/>
                  </w:rPr>
                </w:rPrChange>
              </w:rPr>
              <w:t>Κατηγορία: Αντρικά Πουκάμισα</w:t>
            </w:r>
            <w:r w:rsidRPr="008D65BC">
              <w:rPr>
                <w:noProof/>
                <w:webHidden/>
                <w:rPrChange w:id="2161" w:author="mpountou" w:date="2021-02-14T19:28:00Z">
                  <w:rPr>
                    <w:noProof/>
                    <w:webHidden/>
                  </w:rPr>
                </w:rPrChange>
              </w:rPr>
              <w:tab/>
            </w:r>
            <w:r w:rsidRPr="008D65BC">
              <w:rPr>
                <w:noProof/>
                <w:webHidden/>
                <w:rPrChange w:id="2162" w:author="mpountou" w:date="2021-02-14T19:28:00Z">
                  <w:rPr>
                    <w:noProof/>
                    <w:webHidden/>
                  </w:rPr>
                </w:rPrChange>
              </w:rPr>
              <w:fldChar w:fldCharType="begin"/>
            </w:r>
            <w:r w:rsidRPr="008D65BC">
              <w:rPr>
                <w:noProof/>
                <w:webHidden/>
                <w:rPrChange w:id="2163" w:author="mpountou" w:date="2021-02-14T19:28:00Z">
                  <w:rPr>
                    <w:noProof/>
                    <w:webHidden/>
                  </w:rPr>
                </w:rPrChange>
              </w:rPr>
              <w:instrText xml:space="preserve"> PAGEREF _Toc64223461 \h </w:instrText>
            </w:r>
            <w:r w:rsidRPr="008D65BC">
              <w:rPr>
                <w:noProof/>
                <w:webHidden/>
                <w:rPrChange w:id="2164" w:author="mpountou" w:date="2021-02-14T19:28:00Z">
                  <w:rPr>
                    <w:noProof/>
                    <w:webHidden/>
                  </w:rPr>
                </w:rPrChange>
              </w:rPr>
            </w:r>
          </w:ins>
          <w:r w:rsidRPr="008D65BC">
            <w:rPr>
              <w:noProof/>
              <w:webHidden/>
              <w:rPrChange w:id="2165" w:author="mpountou" w:date="2021-02-14T19:28:00Z">
                <w:rPr>
                  <w:noProof/>
                  <w:webHidden/>
                </w:rPr>
              </w:rPrChange>
            </w:rPr>
            <w:fldChar w:fldCharType="separate"/>
          </w:r>
          <w:ins w:id="2166" w:author="mpountou" w:date="2021-02-14T19:26:00Z">
            <w:r w:rsidRPr="008D65BC">
              <w:rPr>
                <w:noProof/>
                <w:webHidden/>
                <w:rPrChange w:id="2167" w:author="mpountou" w:date="2021-02-14T19:28:00Z">
                  <w:rPr>
                    <w:noProof/>
                    <w:webHidden/>
                  </w:rPr>
                </w:rPrChange>
              </w:rPr>
              <w:t>81</w:t>
            </w:r>
            <w:r w:rsidRPr="008D65BC">
              <w:rPr>
                <w:noProof/>
                <w:webHidden/>
                <w:rPrChange w:id="2168" w:author="mpountou" w:date="2021-02-14T19:28:00Z">
                  <w:rPr>
                    <w:noProof/>
                    <w:webHidden/>
                  </w:rPr>
                </w:rPrChange>
              </w:rPr>
              <w:fldChar w:fldCharType="end"/>
            </w:r>
            <w:r w:rsidRPr="008D65BC">
              <w:rPr>
                <w:rStyle w:val="-"/>
                <w:noProof/>
                <w:rPrChange w:id="2169" w:author="mpountou" w:date="2021-02-14T19:28:00Z">
                  <w:rPr>
                    <w:rStyle w:val="-"/>
                    <w:noProof/>
                  </w:rPr>
                </w:rPrChange>
              </w:rPr>
              <w:fldChar w:fldCharType="end"/>
            </w:r>
          </w:ins>
        </w:p>
        <w:p w14:paraId="0B0BAD00" w14:textId="700CAF85" w:rsidR="000D2B64" w:rsidRPr="008D65BC" w:rsidRDefault="000D2B64">
          <w:pPr>
            <w:pStyle w:val="30"/>
            <w:tabs>
              <w:tab w:val="left" w:pos="1320"/>
              <w:tab w:val="right" w:leader="dot" w:pos="8296"/>
            </w:tabs>
            <w:rPr>
              <w:ins w:id="2170" w:author="mpountou" w:date="2021-02-14T19:26:00Z"/>
              <w:rFonts w:asciiTheme="minorHAnsi" w:eastAsiaTheme="minorEastAsia" w:hAnsiTheme="minorHAnsi" w:cstheme="minorBidi"/>
              <w:noProof/>
              <w:szCs w:val="22"/>
              <w:lang w:eastAsia="el-GR"/>
              <w:rPrChange w:id="2171" w:author="mpountou" w:date="2021-02-14T19:28:00Z">
                <w:rPr>
                  <w:ins w:id="2172" w:author="mpountou" w:date="2021-02-14T19:26:00Z"/>
                  <w:rFonts w:asciiTheme="minorHAnsi" w:eastAsiaTheme="minorEastAsia" w:hAnsiTheme="minorHAnsi" w:cstheme="minorBidi"/>
                  <w:noProof/>
                  <w:szCs w:val="22"/>
                  <w:lang w:eastAsia="el-GR"/>
                </w:rPr>
              </w:rPrChange>
            </w:rPr>
          </w:pPr>
          <w:ins w:id="2173" w:author="mpountou" w:date="2021-02-14T19:26:00Z">
            <w:r w:rsidRPr="008D65BC">
              <w:rPr>
                <w:rStyle w:val="-"/>
                <w:noProof/>
                <w:rPrChange w:id="2174" w:author="mpountou" w:date="2021-02-14T19:28:00Z">
                  <w:rPr>
                    <w:rStyle w:val="-"/>
                    <w:noProof/>
                  </w:rPr>
                </w:rPrChange>
              </w:rPr>
              <w:fldChar w:fldCharType="begin"/>
            </w:r>
            <w:r w:rsidRPr="008D65BC">
              <w:rPr>
                <w:rStyle w:val="-"/>
                <w:noProof/>
                <w:rPrChange w:id="2175" w:author="mpountou" w:date="2021-02-14T19:28:00Z">
                  <w:rPr>
                    <w:rStyle w:val="-"/>
                    <w:noProof/>
                  </w:rPr>
                </w:rPrChange>
              </w:rPr>
              <w:instrText xml:space="preserve"> </w:instrText>
            </w:r>
            <w:r w:rsidRPr="008D65BC">
              <w:rPr>
                <w:noProof/>
                <w:rPrChange w:id="2176" w:author="mpountou" w:date="2021-02-14T19:28:00Z">
                  <w:rPr>
                    <w:noProof/>
                  </w:rPr>
                </w:rPrChange>
              </w:rPr>
              <w:instrText>HYPERLINK \l "_Toc64223462"</w:instrText>
            </w:r>
            <w:r w:rsidRPr="008D65BC">
              <w:rPr>
                <w:rStyle w:val="-"/>
                <w:noProof/>
                <w:rPrChange w:id="2177" w:author="mpountou" w:date="2021-02-14T19:28:00Z">
                  <w:rPr>
                    <w:rStyle w:val="-"/>
                    <w:noProof/>
                  </w:rPr>
                </w:rPrChange>
              </w:rPr>
              <w:instrText xml:space="preserve"> </w:instrText>
            </w:r>
            <w:r w:rsidRPr="008D65BC">
              <w:rPr>
                <w:rStyle w:val="-"/>
                <w:noProof/>
                <w:rPrChange w:id="2178" w:author="mpountou" w:date="2021-02-14T19:28:00Z">
                  <w:rPr>
                    <w:rStyle w:val="-"/>
                    <w:noProof/>
                  </w:rPr>
                </w:rPrChange>
              </w:rPr>
            </w:r>
            <w:r w:rsidRPr="008D65BC">
              <w:rPr>
                <w:rStyle w:val="-"/>
                <w:noProof/>
                <w:rPrChange w:id="2179" w:author="mpountou" w:date="2021-02-14T19:28:00Z">
                  <w:rPr>
                    <w:rStyle w:val="-"/>
                    <w:noProof/>
                  </w:rPr>
                </w:rPrChange>
              </w:rPr>
              <w:fldChar w:fldCharType="separate"/>
            </w:r>
            <w:r w:rsidRPr="008D65BC">
              <w:rPr>
                <w:rStyle w:val="-"/>
                <w:bCs/>
                <w:noProof/>
                <w:rPrChange w:id="2180" w:author="mpountou" w:date="2021-02-14T19:28:00Z">
                  <w:rPr>
                    <w:rStyle w:val="-"/>
                    <w:b/>
                    <w:bCs/>
                    <w:noProof/>
                  </w:rPr>
                </w:rPrChange>
              </w:rPr>
              <w:t>4.11.7</w:t>
            </w:r>
            <w:r w:rsidRPr="008D65BC">
              <w:rPr>
                <w:rFonts w:asciiTheme="minorHAnsi" w:eastAsiaTheme="minorEastAsia" w:hAnsiTheme="minorHAnsi" w:cstheme="minorBidi"/>
                <w:noProof/>
                <w:szCs w:val="22"/>
                <w:lang w:eastAsia="el-GR"/>
                <w:rPrChange w:id="2181"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182" w:author="mpountou" w:date="2021-02-14T19:28:00Z">
                  <w:rPr>
                    <w:rStyle w:val="-"/>
                    <w:b/>
                    <w:bCs/>
                    <w:noProof/>
                  </w:rPr>
                </w:rPrChange>
              </w:rPr>
              <w:t>Κατηγορία: Γυναικεία Μαγιό</w:t>
            </w:r>
            <w:r w:rsidRPr="008D65BC">
              <w:rPr>
                <w:noProof/>
                <w:webHidden/>
                <w:rPrChange w:id="2183" w:author="mpountou" w:date="2021-02-14T19:28:00Z">
                  <w:rPr>
                    <w:noProof/>
                    <w:webHidden/>
                  </w:rPr>
                </w:rPrChange>
              </w:rPr>
              <w:tab/>
            </w:r>
            <w:r w:rsidRPr="008D65BC">
              <w:rPr>
                <w:noProof/>
                <w:webHidden/>
                <w:rPrChange w:id="2184" w:author="mpountou" w:date="2021-02-14T19:28:00Z">
                  <w:rPr>
                    <w:noProof/>
                    <w:webHidden/>
                  </w:rPr>
                </w:rPrChange>
              </w:rPr>
              <w:fldChar w:fldCharType="begin"/>
            </w:r>
            <w:r w:rsidRPr="008D65BC">
              <w:rPr>
                <w:noProof/>
                <w:webHidden/>
                <w:rPrChange w:id="2185" w:author="mpountou" w:date="2021-02-14T19:28:00Z">
                  <w:rPr>
                    <w:noProof/>
                    <w:webHidden/>
                  </w:rPr>
                </w:rPrChange>
              </w:rPr>
              <w:instrText xml:space="preserve"> PAGEREF _Toc64223462 \h </w:instrText>
            </w:r>
            <w:r w:rsidRPr="008D65BC">
              <w:rPr>
                <w:noProof/>
                <w:webHidden/>
                <w:rPrChange w:id="2186" w:author="mpountou" w:date="2021-02-14T19:28:00Z">
                  <w:rPr>
                    <w:noProof/>
                    <w:webHidden/>
                  </w:rPr>
                </w:rPrChange>
              </w:rPr>
            </w:r>
          </w:ins>
          <w:r w:rsidRPr="008D65BC">
            <w:rPr>
              <w:noProof/>
              <w:webHidden/>
              <w:rPrChange w:id="2187" w:author="mpountou" w:date="2021-02-14T19:28:00Z">
                <w:rPr>
                  <w:noProof/>
                  <w:webHidden/>
                </w:rPr>
              </w:rPrChange>
            </w:rPr>
            <w:fldChar w:fldCharType="separate"/>
          </w:r>
          <w:ins w:id="2188" w:author="mpountou" w:date="2021-02-14T19:26:00Z">
            <w:r w:rsidRPr="008D65BC">
              <w:rPr>
                <w:noProof/>
                <w:webHidden/>
                <w:rPrChange w:id="2189" w:author="mpountou" w:date="2021-02-14T19:28:00Z">
                  <w:rPr>
                    <w:noProof/>
                    <w:webHidden/>
                  </w:rPr>
                </w:rPrChange>
              </w:rPr>
              <w:t>82</w:t>
            </w:r>
            <w:r w:rsidRPr="008D65BC">
              <w:rPr>
                <w:noProof/>
                <w:webHidden/>
                <w:rPrChange w:id="2190" w:author="mpountou" w:date="2021-02-14T19:28:00Z">
                  <w:rPr>
                    <w:noProof/>
                    <w:webHidden/>
                  </w:rPr>
                </w:rPrChange>
              </w:rPr>
              <w:fldChar w:fldCharType="end"/>
            </w:r>
            <w:r w:rsidRPr="008D65BC">
              <w:rPr>
                <w:rStyle w:val="-"/>
                <w:noProof/>
                <w:rPrChange w:id="2191" w:author="mpountou" w:date="2021-02-14T19:28:00Z">
                  <w:rPr>
                    <w:rStyle w:val="-"/>
                    <w:noProof/>
                  </w:rPr>
                </w:rPrChange>
              </w:rPr>
              <w:fldChar w:fldCharType="end"/>
            </w:r>
          </w:ins>
        </w:p>
        <w:p w14:paraId="59F883DC" w14:textId="7123EA37" w:rsidR="000D2B64" w:rsidRPr="008D65BC" w:rsidRDefault="000D2B64">
          <w:pPr>
            <w:pStyle w:val="10"/>
            <w:tabs>
              <w:tab w:val="left" w:pos="480"/>
              <w:tab w:val="right" w:leader="dot" w:pos="8296"/>
            </w:tabs>
            <w:rPr>
              <w:ins w:id="2192" w:author="mpountou" w:date="2021-02-14T19:26:00Z"/>
              <w:rFonts w:asciiTheme="minorHAnsi" w:eastAsiaTheme="minorEastAsia" w:hAnsiTheme="minorHAnsi" w:cstheme="minorBidi"/>
              <w:noProof/>
              <w:szCs w:val="22"/>
              <w:lang w:eastAsia="el-GR"/>
              <w:rPrChange w:id="2193" w:author="mpountou" w:date="2021-02-14T19:28:00Z">
                <w:rPr>
                  <w:ins w:id="2194" w:author="mpountou" w:date="2021-02-14T19:26:00Z"/>
                  <w:rFonts w:asciiTheme="minorHAnsi" w:eastAsiaTheme="minorEastAsia" w:hAnsiTheme="minorHAnsi" w:cstheme="minorBidi"/>
                  <w:noProof/>
                  <w:szCs w:val="22"/>
                  <w:lang w:eastAsia="el-GR"/>
                </w:rPr>
              </w:rPrChange>
            </w:rPr>
          </w:pPr>
          <w:ins w:id="2195" w:author="mpountou" w:date="2021-02-14T19:26:00Z">
            <w:r w:rsidRPr="008D65BC">
              <w:rPr>
                <w:rStyle w:val="-"/>
                <w:noProof/>
                <w:rPrChange w:id="2196" w:author="mpountou" w:date="2021-02-14T19:28:00Z">
                  <w:rPr>
                    <w:rStyle w:val="-"/>
                    <w:noProof/>
                  </w:rPr>
                </w:rPrChange>
              </w:rPr>
              <w:fldChar w:fldCharType="begin"/>
            </w:r>
            <w:r w:rsidRPr="008D65BC">
              <w:rPr>
                <w:rStyle w:val="-"/>
                <w:noProof/>
                <w:rPrChange w:id="2197" w:author="mpountou" w:date="2021-02-14T19:28:00Z">
                  <w:rPr>
                    <w:rStyle w:val="-"/>
                    <w:noProof/>
                  </w:rPr>
                </w:rPrChange>
              </w:rPr>
              <w:instrText xml:space="preserve"> </w:instrText>
            </w:r>
            <w:r w:rsidRPr="008D65BC">
              <w:rPr>
                <w:noProof/>
                <w:rPrChange w:id="2198" w:author="mpountou" w:date="2021-02-14T19:28:00Z">
                  <w:rPr>
                    <w:noProof/>
                  </w:rPr>
                </w:rPrChange>
              </w:rPr>
              <w:instrText>HYPERLINK \l "_Toc64223463"</w:instrText>
            </w:r>
            <w:r w:rsidRPr="008D65BC">
              <w:rPr>
                <w:rStyle w:val="-"/>
                <w:noProof/>
                <w:rPrChange w:id="2199" w:author="mpountou" w:date="2021-02-14T19:28:00Z">
                  <w:rPr>
                    <w:rStyle w:val="-"/>
                    <w:noProof/>
                  </w:rPr>
                </w:rPrChange>
              </w:rPr>
              <w:instrText xml:space="preserve"> </w:instrText>
            </w:r>
            <w:r w:rsidRPr="008D65BC">
              <w:rPr>
                <w:rStyle w:val="-"/>
                <w:noProof/>
                <w:rPrChange w:id="2200" w:author="mpountou" w:date="2021-02-14T19:28:00Z">
                  <w:rPr>
                    <w:rStyle w:val="-"/>
                    <w:noProof/>
                  </w:rPr>
                </w:rPrChange>
              </w:rPr>
            </w:r>
            <w:r w:rsidRPr="008D65BC">
              <w:rPr>
                <w:rStyle w:val="-"/>
                <w:noProof/>
                <w:rPrChange w:id="2201" w:author="mpountou" w:date="2021-02-14T19:28:00Z">
                  <w:rPr>
                    <w:rStyle w:val="-"/>
                    <w:noProof/>
                  </w:rPr>
                </w:rPrChange>
              </w:rPr>
              <w:fldChar w:fldCharType="separate"/>
            </w:r>
            <w:r w:rsidRPr="008D65BC">
              <w:rPr>
                <w:rStyle w:val="-"/>
                <w:b/>
                <w:bCs/>
                <w:noProof/>
                <w:rPrChange w:id="2202" w:author="mpountou" w:date="2021-02-14T19:28:00Z">
                  <w:rPr>
                    <w:rStyle w:val="-"/>
                    <w:b/>
                    <w:bCs/>
                    <w:noProof/>
                  </w:rPr>
                </w:rPrChange>
              </w:rPr>
              <w:t>5</w:t>
            </w:r>
            <w:r w:rsidRPr="008D65BC">
              <w:rPr>
                <w:rFonts w:asciiTheme="minorHAnsi" w:eastAsiaTheme="minorEastAsia" w:hAnsiTheme="minorHAnsi" w:cstheme="minorBidi"/>
                <w:b/>
                <w:noProof/>
                <w:szCs w:val="22"/>
                <w:lang w:eastAsia="el-GR"/>
                <w:rPrChange w:id="2203" w:author="mpountou" w:date="2021-02-14T19:28:00Z">
                  <w:rPr>
                    <w:rFonts w:asciiTheme="minorHAnsi" w:eastAsiaTheme="minorEastAsia" w:hAnsiTheme="minorHAnsi" w:cstheme="minorBidi"/>
                    <w:noProof/>
                    <w:szCs w:val="22"/>
                    <w:lang w:eastAsia="el-GR"/>
                  </w:rPr>
                </w:rPrChange>
              </w:rPr>
              <w:tab/>
            </w:r>
            <w:r w:rsidRPr="008D65BC">
              <w:rPr>
                <w:rStyle w:val="-"/>
                <w:b/>
                <w:bCs/>
                <w:noProof/>
                <w:rPrChange w:id="2204" w:author="mpountou" w:date="2021-02-14T19:28:00Z">
                  <w:rPr>
                    <w:rStyle w:val="-"/>
                    <w:b/>
                    <w:bCs/>
                    <w:noProof/>
                  </w:rPr>
                </w:rPrChange>
              </w:rPr>
              <w:t>Συμπεράσματα και Μελλοντικές Επεκτάσεις</w:t>
            </w:r>
            <w:r w:rsidRPr="008D65BC">
              <w:rPr>
                <w:noProof/>
                <w:webHidden/>
                <w:rPrChange w:id="2205" w:author="mpountou" w:date="2021-02-14T19:28:00Z">
                  <w:rPr>
                    <w:noProof/>
                    <w:webHidden/>
                  </w:rPr>
                </w:rPrChange>
              </w:rPr>
              <w:tab/>
            </w:r>
            <w:r w:rsidRPr="008D65BC">
              <w:rPr>
                <w:noProof/>
                <w:webHidden/>
                <w:rPrChange w:id="2206" w:author="mpountou" w:date="2021-02-14T19:28:00Z">
                  <w:rPr>
                    <w:noProof/>
                    <w:webHidden/>
                  </w:rPr>
                </w:rPrChange>
              </w:rPr>
              <w:fldChar w:fldCharType="begin"/>
            </w:r>
            <w:r w:rsidRPr="008D65BC">
              <w:rPr>
                <w:noProof/>
                <w:webHidden/>
                <w:rPrChange w:id="2207" w:author="mpountou" w:date="2021-02-14T19:28:00Z">
                  <w:rPr>
                    <w:noProof/>
                    <w:webHidden/>
                  </w:rPr>
                </w:rPrChange>
              </w:rPr>
              <w:instrText xml:space="preserve"> PAGEREF _Toc64223463 \h </w:instrText>
            </w:r>
            <w:r w:rsidRPr="008D65BC">
              <w:rPr>
                <w:noProof/>
                <w:webHidden/>
                <w:rPrChange w:id="2208" w:author="mpountou" w:date="2021-02-14T19:28:00Z">
                  <w:rPr>
                    <w:noProof/>
                    <w:webHidden/>
                  </w:rPr>
                </w:rPrChange>
              </w:rPr>
            </w:r>
          </w:ins>
          <w:r w:rsidRPr="008D65BC">
            <w:rPr>
              <w:noProof/>
              <w:webHidden/>
              <w:rPrChange w:id="2209" w:author="mpountou" w:date="2021-02-14T19:28:00Z">
                <w:rPr>
                  <w:noProof/>
                  <w:webHidden/>
                </w:rPr>
              </w:rPrChange>
            </w:rPr>
            <w:fldChar w:fldCharType="separate"/>
          </w:r>
          <w:ins w:id="2210" w:author="mpountou" w:date="2021-02-14T19:26:00Z">
            <w:r w:rsidRPr="008D65BC">
              <w:rPr>
                <w:noProof/>
                <w:webHidden/>
                <w:rPrChange w:id="2211" w:author="mpountou" w:date="2021-02-14T19:28:00Z">
                  <w:rPr>
                    <w:noProof/>
                    <w:webHidden/>
                  </w:rPr>
                </w:rPrChange>
              </w:rPr>
              <w:t>83</w:t>
            </w:r>
            <w:r w:rsidRPr="008D65BC">
              <w:rPr>
                <w:noProof/>
                <w:webHidden/>
                <w:rPrChange w:id="2212" w:author="mpountou" w:date="2021-02-14T19:28:00Z">
                  <w:rPr>
                    <w:noProof/>
                    <w:webHidden/>
                  </w:rPr>
                </w:rPrChange>
              </w:rPr>
              <w:fldChar w:fldCharType="end"/>
            </w:r>
            <w:r w:rsidRPr="008D65BC">
              <w:rPr>
                <w:rStyle w:val="-"/>
                <w:noProof/>
                <w:rPrChange w:id="2213" w:author="mpountou" w:date="2021-02-14T19:28:00Z">
                  <w:rPr>
                    <w:rStyle w:val="-"/>
                    <w:noProof/>
                  </w:rPr>
                </w:rPrChange>
              </w:rPr>
              <w:fldChar w:fldCharType="end"/>
            </w:r>
          </w:ins>
        </w:p>
        <w:p w14:paraId="2DE764DE" w14:textId="22DD9FC4" w:rsidR="000D2B64" w:rsidRPr="008D65BC" w:rsidRDefault="000D2B64">
          <w:pPr>
            <w:pStyle w:val="20"/>
            <w:tabs>
              <w:tab w:val="left" w:pos="720"/>
              <w:tab w:val="right" w:leader="dot" w:pos="8296"/>
            </w:tabs>
            <w:rPr>
              <w:ins w:id="2214" w:author="mpountou" w:date="2021-02-14T19:26:00Z"/>
              <w:rFonts w:asciiTheme="minorHAnsi" w:eastAsiaTheme="minorEastAsia" w:hAnsiTheme="minorHAnsi" w:cstheme="minorBidi"/>
              <w:noProof/>
              <w:szCs w:val="22"/>
              <w:lang w:eastAsia="el-GR"/>
              <w:rPrChange w:id="2215" w:author="mpountou" w:date="2021-02-14T19:28:00Z">
                <w:rPr>
                  <w:ins w:id="2216" w:author="mpountou" w:date="2021-02-14T19:26:00Z"/>
                  <w:rFonts w:asciiTheme="minorHAnsi" w:eastAsiaTheme="minorEastAsia" w:hAnsiTheme="minorHAnsi" w:cstheme="minorBidi"/>
                  <w:noProof/>
                  <w:szCs w:val="22"/>
                  <w:lang w:eastAsia="el-GR"/>
                </w:rPr>
              </w:rPrChange>
            </w:rPr>
          </w:pPr>
          <w:ins w:id="2217" w:author="mpountou" w:date="2021-02-14T19:26:00Z">
            <w:r w:rsidRPr="008D65BC">
              <w:rPr>
                <w:rStyle w:val="-"/>
                <w:noProof/>
                <w:rPrChange w:id="2218" w:author="mpountou" w:date="2021-02-14T19:28:00Z">
                  <w:rPr>
                    <w:rStyle w:val="-"/>
                    <w:noProof/>
                  </w:rPr>
                </w:rPrChange>
              </w:rPr>
              <w:fldChar w:fldCharType="begin"/>
            </w:r>
            <w:r w:rsidRPr="008D65BC">
              <w:rPr>
                <w:rStyle w:val="-"/>
                <w:noProof/>
                <w:rPrChange w:id="2219" w:author="mpountou" w:date="2021-02-14T19:28:00Z">
                  <w:rPr>
                    <w:rStyle w:val="-"/>
                    <w:noProof/>
                  </w:rPr>
                </w:rPrChange>
              </w:rPr>
              <w:instrText xml:space="preserve"> </w:instrText>
            </w:r>
            <w:r w:rsidRPr="008D65BC">
              <w:rPr>
                <w:noProof/>
                <w:rPrChange w:id="2220" w:author="mpountou" w:date="2021-02-14T19:28:00Z">
                  <w:rPr>
                    <w:noProof/>
                  </w:rPr>
                </w:rPrChange>
              </w:rPr>
              <w:instrText>HYPERLINK \l "_Toc64223464"</w:instrText>
            </w:r>
            <w:r w:rsidRPr="008D65BC">
              <w:rPr>
                <w:rStyle w:val="-"/>
                <w:noProof/>
                <w:rPrChange w:id="2221" w:author="mpountou" w:date="2021-02-14T19:28:00Z">
                  <w:rPr>
                    <w:rStyle w:val="-"/>
                    <w:noProof/>
                  </w:rPr>
                </w:rPrChange>
              </w:rPr>
              <w:instrText xml:space="preserve"> </w:instrText>
            </w:r>
            <w:r w:rsidRPr="008D65BC">
              <w:rPr>
                <w:rStyle w:val="-"/>
                <w:noProof/>
                <w:rPrChange w:id="2222" w:author="mpountou" w:date="2021-02-14T19:28:00Z">
                  <w:rPr>
                    <w:rStyle w:val="-"/>
                    <w:noProof/>
                  </w:rPr>
                </w:rPrChange>
              </w:rPr>
            </w:r>
            <w:r w:rsidRPr="008D65BC">
              <w:rPr>
                <w:rStyle w:val="-"/>
                <w:noProof/>
                <w:rPrChange w:id="2223" w:author="mpountou" w:date="2021-02-14T19:28:00Z">
                  <w:rPr>
                    <w:rStyle w:val="-"/>
                    <w:noProof/>
                  </w:rPr>
                </w:rPrChange>
              </w:rPr>
              <w:fldChar w:fldCharType="separate"/>
            </w:r>
            <w:r w:rsidRPr="008D65BC">
              <w:rPr>
                <w:rStyle w:val="-"/>
                <w:bCs/>
                <w:noProof/>
                <w:rPrChange w:id="2224" w:author="mpountou" w:date="2021-02-14T19:28:00Z">
                  <w:rPr>
                    <w:rStyle w:val="-"/>
                    <w:b/>
                    <w:bCs/>
                    <w:noProof/>
                  </w:rPr>
                </w:rPrChange>
              </w:rPr>
              <w:t>5.1</w:t>
            </w:r>
            <w:r w:rsidRPr="008D65BC">
              <w:rPr>
                <w:rFonts w:asciiTheme="minorHAnsi" w:eastAsiaTheme="minorEastAsia" w:hAnsiTheme="minorHAnsi" w:cstheme="minorBidi"/>
                <w:noProof/>
                <w:szCs w:val="22"/>
                <w:lang w:eastAsia="el-GR"/>
                <w:rPrChange w:id="2225"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226" w:author="mpountou" w:date="2021-02-14T19:28:00Z">
                  <w:rPr>
                    <w:rStyle w:val="-"/>
                    <w:b/>
                    <w:bCs/>
                    <w:noProof/>
                  </w:rPr>
                </w:rPrChange>
              </w:rPr>
              <w:t>Γενικά Συμπεράσματα</w:t>
            </w:r>
            <w:r w:rsidRPr="008D65BC">
              <w:rPr>
                <w:noProof/>
                <w:webHidden/>
                <w:rPrChange w:id="2227" w:author="mpountou" w:date="2021-02-14T19:28:00Z">
                  <w:rPr>
                    <w:noProof/>
                    <w:webHidden/>
                  </w:rPr>
                </w:rPrChange>
              </w:rPr>
              <w:tab/>
            </w:r>
            <w:r w:rsidRPr="008D65BC">
              <w:rPr>
                <w:noProof/>
                <w:webHidden/>
                <w:rPrChange w:id="2228" w:author="mpountou" w:date="2021-02-14T19:28:00Z">
                  <w:rPr>
                    <w:noProof/>
                    <w:webHidden/>
                  </w:rPr>
                </w:rPrChange>
              </w:rPr>
              <w:fldChar w:fldCharType="begin"/>
            </w:r>
            <w:r w:rsidRPr="008D65BC">
              <w:rPr>
                <w:noProof/>
                <w:webHidden/>
                <w:rPrChange w:id="2229" w:author="mpountou" w:date="2021-02-14T19:28:00Z">
                  <w:rPr>
                    <w:noProof/>
                    <w:webHidden/>
                  </w:rPr>
                </w:rPrChange>
              </w:rPr>
              <w:instrText xml:space="preserve"> PAGEREF _Toc64223464 \h </w:instrText>
            </w:r>
            <w:r w:rsidRPr="008D65BC">
              <w:rPr>
                <w:noProof/>
                <w:webHidden/>
                <w:rPrChange w:id="2230" w:author="mpountou" w:date="2021-02-14T19:28:00Z">
                  <w:rPr>
                    <w:noProof/>
                    <w:webHidden/>
                  </w:rPr>
                </w:rPrChange>
              </w:rPr>
            </w:r>
          </w:ins>
          <w:r w:rsidRPr="008D65BC">
            <w:rPr>
              <w:noProof/>
              <w:webHidden/>
              <w:rPrChange w:id="2231" w:author="mpountou" w:date="2021-02-14T19:28:00Z">
                <w:rPr>
                  <w:noProof/>
                  <w:webHidden/>
                </w:rPr>
              </w:rPrChange>
            </w:rPr>
            <w:fldChar w:fldCharType="separate"/>
          </w:r>
          <w:ins w:id="2232" w:author="mpountou" w:date="2021-02-14T19:26:00Z">
            <w:r w:rsidRPr="008D65BC">
              <w:rPr>
                <w:noProof/>
                <w:webHidden/>
                <w:rPrChange w:id="2233" w:author="mpountou" w:date="2021-02-14T19:28:00Z">
                  <w:rPr>
                    <w:noProof/>
                    <w:webHidden/>
                  </w:rPr>
                </w:rPrChange>
              </w:rPr>
              <w:t>83</w:t>
            </w:r>
            <w:r w:rsidRPr="008D65BC">
              <w:rPr>
                <w:noProof/>
                <w:webHidden/>
                <w:rPrChange w:id="2234" w:author="mpountou" w:date="2021-02-14T19:28:00Z">
                  <w:rPr>
                    <w:noProof/>
                    <w:webHidden/>
                  </w:rPr>
                </w:rPrChange>
              </w:rPr>
              <w:fldChar w:fldCharType="end"/>
            </w:r>
            <w:r w:rsidRPr="008D65BC">
              <w:rPr>
                <w:rStyle w:val="-"/>
                <w:noProof/>
                <w:rPrChange w:id="2235" w:author="mpountou" w:date="2021-02-14T19:28:00Z">
                  <w:rPr>
                    <w:rStyle w:val="-"/>
                    <w:noProof/>
                  </w:rPr>
                </w:rPrChange>
              </w:rPr>
              <w:fldChar w:fldCharType="end"/>
            </w:r>
          </w:ins>
        </w:p>
        <w:p w14:paraId="2115593D" w14:textId="50D74B96" w:rsidR="000D2B64" w:rsidRPr="008D65BC" w:rsidRDefault="000D2B64">
          <w:pPr>
            <w:pStyle w:val="20"/>
            <w:tabs>
              <w:tab w:val="left" w:pos="960"/>
              <w:tab w:val="right" w:leader="dot" w:pos="8296"/>
            </w:tabs>
            <w:rPr>
              <w:ins w:id="2236" w:author="mpountou" w:date="2021-02-14T19:26:00Z"/>
              <w:rFonts w:asciiTheme="minorHAnsi" w:eastAsiaTheme="minorEastAsia" w:hAnsiTheme="minorHAnsi" w:cstheme="minorBidi"/>
              <w:noProof/>
              <w:szCs w:val="22"/>
              <w:lang w:eastAsia="el-GR"/>
              <w:rPrChange w:id="2237" w:author="mpountou" w:date="2021-02-14T19:28:00Z">
                <w:rPr>
                  <w:ins w:id="2238" w:author="mpountou" w:date="2021-02-14T19:26:00Z"/>
                  <w:rFonts w:asciiTheme="minorHAnsi" w:eastAsiaTheme="minorEastAsia" w:hAnsiTheme="minorHAnsi" w:cstheme="minorBidi"/>
                  <w:noProof/>
                  <w:szCs w:val="22"/>
                  <w:lang w:eastAsia="el-GR"/>
                </w:rPr>
              </w:rPrChange>
            </w:rPr>
          </w:pPr>
          <w:ins w:id="2239" w:author="mpountou" w:date="2021-02-14T19:26:00Z">
            <w:r w:rsidRPr="008D65BC">
              <w:rPr>
                <w:rStyle w:val="-"/>
                <w:noProof/>
                <w:rPrChange w:id="2240" w:author="mpountou" w:date="2021-02-14T19:28:00Z">
                  <w:rPr>
                    <w:rStyle w:val="-"/>
                    <w:noProof/>
                  </w:rPr>
                </w:rPrChange>
              </w:rPr>
              <w:fldChar w:fldCharType="begin"/>
            </w:r>
            <w:r w:rsidRPr="008D65BC">
              <w:rPr>
                <w:rStyle w:val="-"/>
                <w:noProof/>
                <w:rPrChange w:id="2241" w:author="mpountou" w:date="2021-02-14T19:28:00Z">
                  <w:rPr>
                    <w:rStyle w:val="-"/>
                    <w:noProof/>
                  </w:rPr>
                </w:rPrChange>
              </w:rPr>
              <w:instrText xml:space="preserve"> </w:instrText>
            </w:r>
            <w:r w:rsidRPr="008D65BC">
              <w:rPr>
                <w:noProof/>
                <w:rPrChange w:id="2242" w:author="mpountou" w:date="2021-02-14T19:28:00Z">
                  <w:rPr>
                    <w:noProof/>
                  </w:rPr>
                </w:rPrChange>
              </w:rPr>
              <w:instrText>HYPERLINK \l "_Toc64223465"</w:instrText>
            </w:r>
            <w:r w:rsidRPr="008D65BC">
              <w:rPr>
                <w:rStyle w:val="-"/>
                <w:noProof/>
                <w:rPrChange w:id="2243" w:author="mpountou" w:date="2021-02-14T19:28:00Z">
                  <w:rPr>
                    <w:rStyle w:val="-"/>
                    <w:noProof/>
                  </w:rPr>
                </w:rPrChange>
              </w:rPr>
              <w:instrText xml:space="preserve"> </w:instrText>
            </w:r>
            <w:r w:rsidRPr="008D65BC">
              <w:rPr>
                <w:rStyle w:val="-"/>
                <w:noProof/>
                <w:rPrChange w:id="2244" w:author="mpountou" w:date="2021-02-14T19:28:00Z">
                  <w:rPr>
                    <w:rStyle w:val="-"/>
                    <w:noProof/>
                  </w:rPr>
                </w:rPrChange>
              </w:rPr>
            </w:r>
            <w:r w:rsidRPr="008D65BC">
              <w:rPr>
                <w:rStyle w:val="-"/>
                <w:noProof/>
                <w:rPrChange w:id="2245" w:author="mpountou" w:date="2021-02-14T19:28:00Z">
                  <w:rPr>
                    <w:rStyle w:val="-"/>
                    <w:noProof/>
                  </w:rPr>
                </w:rPrChange>
              </w:rPr>
              <w:fldChar w:fldCharType="separate"/>
            </w:r>
            <w:r w:rsidRPr="008D65BC">
              <w:rPr>
                <w:rStyle w:val="-"/>
                <w:bCs/>
                <w:noProof/>
                <w:rPrChange w:id="2246" w:author="mpountou" w:date="2021-02-14T19:28:00Z">
                  <w:rPr>
                    <w:rStyle w:val="-"/>
                    <w:b/>
                    <w:bCs/>
                    <w:noProof/>
                  </w:rPr>
                </w:rPrChange>
              </w:rPr>
              <w:t>5.2</w:t>
            </w:r>
            <w:r w:rsidRPr="008D65BC">
              <w:rPr>
                <w:rFonts w:asciiTheme="minorHAnsi" w:eastAsiaTheme="minorEastAsia" w:hAnsiTheme="minorHAnsi" w:cstheme="minorBidi"/>
                <w:noProof/>
                <w:szCs w:val="22"/>
                <w:lang w:eastAsia="el-GR"/>
                <w:rPrChange w:id="2247" w:author="mpountou" w:date="2021-02-14T19:28:00Z">
                  <w:rPr>
                    <w:rFonts w:asciiTheme="minorHAnsi" w:eastAsiaTheme="minorEastAsia" w:hAnsiTheme="minorHAnsi" w:cstheme="minorBidi"/>
                    <w:noProof/>
                    <w:szCs w:val="22"/>
                    <w:lang w:eastAsia="el-GR"/>
                  </w:rPr>
                </w:rPrChange>
              </w:rPr>
              <w:tab/>
            </w:r>
            <w:r w:rsidRPr="008D65BC">
              <w:rPr>
                <w:rStyle w:val="-"/>
                <w:bCs/>
                <w:noProof/>
                <w:rPrChange w:id="2248" w:author="mpountou" w:date="2021-02-14T19:28:00Z">
                  <w:rPr>
                    <w:rStyle w:val="-"/>
                    <w:b/>
                    <w:bCs/>
                    <w:noProof/>
                  </w:rPr>
                </w:rPrChange>
              </w:rPr>
              <w:t>Μελλοντικές επεκτάσεις</w:t>
            </w:r>
            <w:r w:rsidRPr="008D65BC">
              <w:rPr>
                <w:noProof/>
                <w:webHidden/>
                <w:rPrChange w:id="2249" w:author="mpountou" w:date="2021-02-14T19:28:00Z">
                  <w:rPr>
                    <w:noProof/>
                    <w:webHidden/>
                  </w:rPr>
                </w:rPrChange>
              </w:rPr>
              <w:tab/>
            </w:r>
            <w:r w:rsidRPr="008D65BC">
              <w:rPr>
                <w:noProof/>
                <w:webHidden/>
                <w:rPrChange w:id="2250" w:author="mpountou" w:date="2021-02-14T19:28:00Z">
                  <w:rPr>
                    <w:noProof/>
                    <w:webHidden/>
                  </w:rPr>
                </w:rPrChange>
              </w:rPr>
              <w:fldChar w:fldCharType="begin"/>
            </w:r>
            <w:r w:rsidRPr="008D65BC">
              <w:rPr>
                <w:noProof/>
                <w:webHidden/>
                <w:rPrChange w:id="2251" w:author="mpountou" w:date="2021-02-14T19:28:00Z">
                  <w:rPr>
                    <w:noProof/>
                    <w:webHidden/>
                  </w:rPr>
                </w:rPrChange>
              </w:rPr>
              <w:instrText xml:space="preserve"> PAGEREF _Toc64223465 \h </w:instrText>
            </w:r>
            <w:r w:rsidRPr="008D65BC">
              <w:rPr>
                <w:noProof/>
                <w:webHidden/>
                <w:rPrChange w:id="2252" w:author="mpountou" w:date="2021-02-14T19:28:00Z">
                  <w:rPr>
                    <w:noProof/>
                    <w:webHidden/>
                  </w:rPr>
                </w:rPrChange>
              </w:rPr>
            </w:r>
          </w:ins>
          <w:r w:rsidRPr="008D65BC">
            <w:rPr>
              <w:noProof/>
              <w:webHidden/>
              <w:rPrChange w:id="2253" w:author="mpountou" w:date="2021-02-14T19:28:00Z">
                <w:rPr>
                  <w:noProof/>
                  <w:webHidden/>
                </w:rPr>
              </w:rPrChange>
            </w:rPr>
            <w:fldChar w:fldCharType="separate"/>
          </w:r>
          <w:ins w:id="2254" w:author="mpountou" w:date="2021-02-14T19:26:00Z">
            <w:r w:rsidRPr="008D65BC">
              <w:rPr>
                <w:noProof/>
                <w:webHidden/>
                <w:rPrChange w:id="2255" w:author="mpountou" w:date="2021-02-14T19:28:00Z">
                  <w:rPr>
                    <w:noProof/>
                    <w:webHidden/>
                  </w:rPr>
                </w:rPrChange>
              </w:rPr>
              <w:t>84</w:t>
            </w:r>
            <w:r w:rsidRPr="008D65BC">
              <w:rPr>
                <w:noProof/>
                <w:webHidden/>
                <w:rPrChange w:id="2256" w:author="mpountou" w:date="2021-02-14T19:28:00Z">
                  <w:rPr>
                    <w:noProof/>
                    <w:webHidden/>
                  </w:rPr>
                </w:rPrChange>
              </w:rPr>
              <w:fldChar w:fldCharType="end"/>
            </w:r>
            <w:r w:rsidRPr="008D65BC">
              <w:rPr>
                <w:rStyle w:val="-"/>
                <w:noProof/>
                <w:rPrChange w:id="2257" w:author="mpountou" w:date="2021-02-14T19:28:00Z">
                  <w:rPr>
                    <w:rStyle w:val="-"/>
                    <w:noProof/>
                  </w:rPr>
                </w:rPrChange>
              </w:rPr>
              <w:fldChar w:fldCharType="end"/>
            </w:r>
          </w:ins>
        </w:p>
        <w:p w14:paraId="4B0D42AA" w14:textId="2D0B079C" w:rsidR="000D2B64" w:rsidRPr="008D65BC" w:rsidRDefault="000D2B64">
          <w:pPr>
            <w:pStyle w:val="10"/>
            <w:tabs>
              <w:tab w:val="right" w:leader="dot" w:pos="8296"/>
            </w:tabs>
            <w:rPr>
              <w:ins w:id="2258" w:author="mpountou" w:date="2021-02-14T19:26:00Z"/>
              <w:rFonts w:asciiTheme="minorHAnsi" w:eastAsiaTheme="minorEastAsia" w:hAnsiTheme="minorHAnsi" w:cstheme="minorBidi"/>
              <w:noProof/>
              <w:szCs w:val="22"/>
              <w:lang w:eastAsia="el-GR"/>
              <w:rPrChange w:id="2259" w:author="mpountou" w:date="2021-02-14T19:28:00Z">
                <w:rPr>
                  <w:ins w:id="2260" w:author="mpountou" w:date="2021-02-14T19:26:00Z"/>
                  <w:rFonts w:asciiTheme="minorHAnsi" w:eastAsiaTheme="minorEastAsia" w:hAnsiTheme="minorHAnsi" w:cstheme="minorBidi"/>
                  <w:noProof/>
                  <w:szCs w:val="22"/>
                  <w:lang w:eastAsia="el-GR"/>
                </w:rPr>
              </w:rPrChange>
            </w:rPr>
          </w:pPr>
          <w:ins w:id="2261" w:author="mpountou" w:date="2021-02-14T19:26:00Z">
            <w:r w:rsidRPr="008D65BC">
              <w:rPr>
                <w:rStyle w:val="-"/>
                <w:noProof/>
                <w:rPrChange w:id="2262" w:author="mpountou" w:date="2021-02-14T19:28:00Z">
                  <w:rPr>
                    <w:rStyle w:val="-"/>
                    <w:noProof/>
                  </w:rPr>
                </w:rPrChange>
              </w:rPr>
              <w:fldChar w:fldCharType="begin"/>
            </w:r>
            <w:r w:rsidRPr="008D65BC">
              <w:rPr>
                <w:rStyle w:val="-"/>
                <w:noProof/>
                <w:rPrChange w:id="2263" w:author="mpountou" w:date="2021-02-14T19:28:00Z">
                  <w:rPr>
                    <w:rStyle w:val="-"/>
                    <w:noProof/>
                  </w:rPr>
                </w:rPrChange>
              </w:rPr>
              <w:instrText xml:space="preserve"> </w:instrText>
            </w:r>
            <w:r w:rsidRPr="008D65BC">
              <w:rPr>
                <w:noProof/>
                <w:rPrChange w:id="2264" w:author="mpountou" w:date="2021-02-14T19:28:00Z">
                  <w:rPr>
                    <w:noProof/>
                  </w:rPr>
                </w:rPrChange>
              </w:rPr>
              <w:instrText>HYPERLINK \l "_Toc64223466"</w:instrText>
            </w:r>
            <w:r w:rsidRPr="008D65BC">
              <w:rPr>
                <w:rStyle w:val="-"/>
                <w:noProof/>
                <w:rPrChange w:id="2265" w:author="mpountou" w:date="2021-02-14T19:28:00Z">
                  <w:rPr>
                    <w:rStyle w:val="-"/>
                    <w:noProof/>
                  </w:rPr>
                </w:rPrChange>
              </w:rPr>
              <w:instrText xml:space="preserve"> </w:instrText>
            </w:r>
            <w:r w:rsidRPr="008D65BC">
              <w:rPr>
                <w:rStyle w:val="-"/>
                <w:noProof/>
                <w:rPrChange w:id="2266" w:author="mpountou" w:date="2021-02-14T19:28:00Z">
                  <w:rPr>
                    <w:rStyle w:val="-"/>
                    <w:noProof/>
                  </w:rPr>
                </w:rPrChange>
              </w:rPr>
            </w:r>
            <w:r w:rsidRPr="008D65BC">
              <w:rPr>
                <w:rStyle w:val="-"/>
                <w:noProof/>
                <w:rPrChange w:id="2267" w:author="mpountou" w:date="2021-02-14T19:28:00Z">
                  <w:rPr>
                    <w:rStyle w:val="-"/>
                    <w:noProof/>
                  </w:rPr>
                </w:rPrChange>
              </w:rPr>
              <w:fldChar w:fldCharType="separate"/>
            </w:r>
            <w:r w:rsidRPr="008D65BC">
              <w:rPr>
                <w:rStyle w:val="-"/>
                <w:b/>
                <w:bCs/>
                <w:noProof/>
                <w:rPrChange w:id="2268" w:author="mpountou" w:date="2021-02-14T19:28:00Z">
                  <w:rPr>
                    <w:rStyle w:val="-"/>
                    <w:b/>
                    <w:bCs/>
                    <w:noProof/>
                  </w:rPr>
                </w:rPrChange>
              </w:rPr>
              <w:t>Βιβλιογραφία</w:t>
            </w:r>
            <w:r w:rsidRPr="008D65BC">
              <w:rPr>
                <w:noProof/>
                <w:webHidden/>
                <w:rPrChange w:id="2269" w:author="mpountou" w:date="2021-02-14T19:28:00Z">
                  <w:rPr>
                    <w:noProof/>
                    <w:webHidden/>
                  </w:rPr>
                </w:rPrChange>
              </w:rPr>
              <w:tab/>
            </w:r>
            <w:r w:rsidRPr="008D65BC">
              <w:rPr>
                <w:noProof/>
                <w:webHidden/>
                <w:rPrChange w:id="2270" w:author="mpountou" w:date="2021-02-14T19:28:00Z">
                  <w:rPr>
                    <w:noProof/>
                    <w:webHidden/>
                  </w:rPr>
                </w:rPrChange>
              </w:rPr>
              <w:fldChar w:fldCharType="begin"/>
            </w:r>
            <w:r w:rsidRPr="008D65BC">
              <w:rPr>
                <w:noProof/>
                <w:webHidden/>
                <w:rPrChange w:id="2271" w:author="mpountou" w:date="2021-02-14T19:28:00Z">
                  <w:rPr>
                    <w:noProof/>
                    <w:webHidden/>
                  </w:rPr>
                </w:rPrChange>
              </w:rPr>
              <w:instrText xml:space="preserve"> PAGEREF _Toc64223466 \h </w:instrText>
            </w:r>
            <w:r w:rsidRPr="008D65BC">
              <w:rPr>
                <w:noProof/>
                <w:webHidden/>
                <w:rPrChange w:id="2272" w:author="mpountou" w:date="2021-02-14T19:28:00Z">
                  <w:rPr>
                    <w:noProof/>
                    <w:webHidden/>
                  </w:rPr>
                </w:rPrChange>
              </w:rPr>
            </w:r>
          </w:ins>
          <w:r w:rsidRPr="008D65BC">
            <w:rPr>
              <w:noProof/>
              <w:webHidden/>
              <w:rPrChange w:id="2273" w:author="mpountou" w:date="2021-02-14T19:28:00Z">
                <w:rPr>
                  <w:noProof/>
                  <w:webHidden/>
                </w:rPr>
              </w:rPrChange>
            </w:rPr>
            <w:fldChar w:fldCharType="separate"/>
          </w:r>
          <w:ins w:id="2274" w:author="mpountou" w:date="2021-02-14T19:26:00Z">
            <w:r w:rsidRPr="008D65BC">
              <w:rPr>
                <w:noProof/>
                <w:webHidden/>
                <w:rPrChange w:id="2275" w:author="mpountou" w:date="2021-02-14T19:28:00Z">
                  <w:rPr>
                    <w:noProof/>
                    <w:webHidden/>
                  </w:rPr>
                </w:rPrChange>
              </w:rPr>
              <w:t>85</w:t>
            </w:r>
            <w:r w:rsidRPr="008D65BC">
              <w:rPr>
                <w:noProof/>
                <w:webHidden/>
                <w:rPrChange w:id="2276" w:author="mpountou" w:date="2021-02-14T19:28:00Z">
                  <w:rPr>
                    <w:noProof/>
                    <w:webHidden/>
                  </w:rPr>
                </w:rPrChange>
              </w:rPr>
              <w:fldChar w:fldCharType="end"/>
            </w:r>
            <w:r w:rsidRPr="008D65BC">
              <w:rPr>
                <w:rStyle w:val="-"/>
                <w:noProof/>
                <w:rPrChange w:id="2277" w:author="mpountou" w:date="2021-02-14T19:28:00Z">
                  <w:rPr>
                    <w:rStyle w:val="-"/>
                    <w:noProof/>
                  </w:rPr>
                </w:rPrChange>
              </w:rPr>
              <w:fldChar w:fldCharType="end"/>
            </w:r>
          </w:ins>
        </w:p>
        <w:p w14:paraId="138E7D45" w14:textId="568B9D2D" w:rsidR="00657F2D" w:rsidRPr="008D65BC" w:rsidDel="000D2B64" w:rsidRDefault="00657F2D">
          <w:pPr>
            <w:pStyle w:val="10"/>
            <w:tabs>
              <w:tab w:val="right" w:leader="dot" w:pos="8296"/>
            </w:tabs>
            <w:rPr>
              <w:del w:id="2278" w:author="mpountou" w:date="2021-02-14T19:26:00Z"/>
              <w:rFonts w:asciiTheme="minorHAnsi" w:eastAsiaTheme="minorEastAsia" w:hAnsiTheme="minorHAnsi" w:cstheme="minorBidi"/>
              <w:noProof/>
              <w:szCs w:val="22"/>
              <w:lang w:eastAsia="el-GR"/>
              <w:rPrChange w:id="2279" w:author="mpountou" w:date="2021-02-14T19:28:00Z">
                <w:rPr>
                  <w:del w:id="2280" w:author="mpountou" w:date="2021-02-14T19:26:00Z"/>
                  <w:rFonts w:asciiTheme="minorHAnsi" w:eastAsiaTheme="minorEastAsia" w:hAnsiTheme="minorHAnsi" w:cstheme="minorBidi"/>
                  <w:noProof/>
                  <w:szCs w:val="22"/>
                  <w:lang w:eastAsia="el-GR"/>
                </w:rPr>
              </w:rPrChange>
            </w:rPr>
          </w:pPr>
          <w:del w:id="2281" w:author="mpountou" w:date="2021-02-14T19:26:00Z">
            <w:r w:rsidRPr="008D65BC" w:rsidDel="000D2B64">
              <w:rPr>
                <w:bCs/>
                <w:noProof/>
                <w:rPrChange w:id="2282" w:author="mpountou" w:date="2021-02-14T19:28:00Z">
                  <w:rPr>
                    <w:rStyle w:val="-"/>
                    <w:b/>
                    <w:bCs/>
                    <w:noProof/>
                  </w:rPr>
                </w:rPrChange>
              </w:rPr>
              <w:delText>Ευχαριστίες</w:delText>
            </w:r>
            <w:r w:rsidRPr="008D65BC" w:rsidDel="000D2B64">
              <w:rPr>
                <w:noProof/>
                <w:webHidden/>
                <w:rPrChange w:id="2283" w:author="mpountou" w:date="2021-02-14T19:28:00Z">
                  <w:rPr>
                    <w:noProof/>
                    <w:webHidden/>
                  </w:rPr>
                </w:rPrChange>
              </w:rPr>
              <w:tab/>
              <w:delText>i</w:delText>
            </w:r>
          </w:del>
        </w:p>
        <w:p w14:paraId="5C686F58" w14:textId="5DED6BD8" w:rsidR="00657F2D" w:rsidRPr="008D65BC" w:rsidDel="000D2B64" w:rsidRDefault="00657F2D">
          <w:pPr>
            <w:pStyle w:val="10"/>
            <w:tabs>
              <w:tab w:val="right" w:leader="dot" w:pos="8296"/>
            </w:tabs>
            <w:rPr>
              <w:del w:id="2284" w:author="mpountou" w:date="2021-02-14T19:26:00Z"/>
              <w:rFonts w:asciiTheme="minorHAnsi" w:eastAsiaTheme="minorEastAsia" w:hAnsiTheme="minorHAnsi" w:cstheme="minorBidi"/>
              <w:noProof/>
              <w:szCs w:val="22"/>
              <w:lang w:eastAsia="el-GR"/>
              <w:rPrChange w:id="2285" w:author="mpountou" w:date="2021-02-14T19:28:00Z">
                <w:rPr>
                  <w:del w:id="2286" w:author="mpountou" w:date="2021-02-14T19:26:00Z"/>
                  <w:rFonts w:asciiTheme="minorHAnsi" w:eastAsiaTheme="minorEastAsia" w:hAnsiTheme="minorHAnsi" w:cstheme="minorBidi"/>
                  <w:noProof/>
                  <w:szCs w:val="22"/>
                  <w:lang w:eastAsia="el-GR"/>
                </w:rPr>
              </w:rPrChange>
            </w:rPr>
          </w:pPr>
          <w:del w:id="2287" w:author="mpountou" w:date="2021-02-14T19:26:00Z">
            <w:r w:rsidRPr="008D65BC" w:rsidDel="000D2B64">
              <w:rPr>
                <w:bCs/>
                <w:noProof/>
                <w:rPrChange w:id="2288" w:author="mpountou" w:date="2021-02-14T19:28:00Z">
                  <w:rPr>
                    <w:rStyle w:val="-"/>
                    <w:b/>
                    <w:bCs/>
                    <w:noProof/>
                  </w:rPr>
                </w:rPrChange>
              </w:rPr>
              <w:delText>Περίληψη</w:delText>
            </w:r>
            <w:r w:rsidRPr="008D65BC" w:rsidDel="000D2B64">
              <w:rPr>
                <w:noProof/>
                <w:webHidden/>
                <w:rPrChange w:id="2289" w:author="mpountou" w:date="2021-02-14T19:28:00Z">
                  <w:rPr>
                    <w:noProof/>
                    <w:webHidden/>
                  </w:rPr>
                </w:rPrChange>
              </w:rPr>
              <w:tab/>
              <w:delText>ii</w:delText>
            </w:r>
          </w:del>
        </w:p>
        <w:p w14:paraId="2D847469" w14:textId="63B2B212" w:rsidR="00657F2D" w:rsidRPr="008D65BC" w:rsidDel="000D2B64" w:rsidRDefault="00657F2D">
          <w:pPr>
            <w:pStyle w:val="10"/>
            <w:tabs>
              <w:tab w:val="right" w:leader="dot" w:pos="8296"/>
            </w:tabs>
            <w:rPr>
              <w:del w:id="2290" w:author="mpountou" w:date="2021-02-14T19:26:00Z"/>
              <w:rFonts w:asciiTheme="minorHAnsi" w:eastAsiaTheme="minorEastAsia" w:hAnsiTheme="minorHAnsi" w:cstheme="minorBidi"/>
              <w:noProof/>
              <w:szCs w:val="22"/>
              <w:lang w:eastAsia="el-GR"/>
              <w:rPrChange w:id="2291" w:author="mpountou" w:date="2021-02-14T19:28:00Z">
                <w:rPr>
                  <w:del w:id="2292" w:author="mpountou" w:date="2021-02-14T19:26:00Z"/>
                  <w:rFonts w:asciiTheme="minorHAnsi" w:eastAsiaTheme="minorEastAsia" w:hAnsiTheme="minorHAnsi" w:cstheme="minorBidi"/>
                  <w:noProof/>
                  <w:szCs w:val="22"/>
                  <w:lang w:eastAsia="el-GR"/>
                </w:rPr>
              </w:rPrChange>
            </w:rPr>
          </w:pPr>
          <w:del w:id="2293" w:author="mpountou" w:date="2021-02-14T19:26:00Z">
            <w:r w:rsidRPr="008D65BC" w:rsidDel="000D2B64">
              <w:rPr>
                <w:bCs/>
                <w:noProof/>
                <w:lang w:val="en-US"/>
                <w:rPrChange w:id="2294" w:author="mpountou" w:date="2021-02-14T19:28:00Z">
                  <w:rPr>
                    <w:rStyle w:val="-"/>
                    <w:b/>
                    <w:bCs/>
                    <w:noProof/>
                    <w:lang w:val="en-US"/>
                  </w:rPr>
                </w:rPrChange>
              </w:rPr>
              <w:delText>Abstract</w:delText>
            </w:r>
            <w:r w:rsidRPr="008D65BC" w:rsidDel="000D2B64">
              <w:rPr>
                <w:noProof/>
                <w:webHidden/>
                <w:rPrChange w:id="2295" w:author="mpountou" w:date="2021-02-14T19:28:00Z">
                  <w:rPr>
                    <w:noProof/>
                    <w:webHidden/>
                  </w:rPr>
                </w:rPrChange>
              </w:rPr>
              <w:tab/>
              <w:delText>iii</w:delText>
            </w:r>
          </w:del>
        </w:p>
        <w:p w14:paraId="4D72BA22" w14:textId="6D5B5E5F" w:rsidR="00657F2D" w:rsidRPr="008D65BC" w:rsidDel="000D2B64" w:rsidRDefault="00657F2D">
          <w:pPr>
            <w:pStyle w:val="10"/>
            <w:tabs>
              <w:tab w:val="right" w:leader="dot" w:pos="8296"/>
            </w:tabs>
            <w:rPr>
              <w:del w:id="2296" w:author="mpountou" w:date="2021-02-14T19:26:00Z"/>
              <w:rFonts w:asciiTheme="minorHAnsi" w:eastAsiaTheme="minorEastAsia" w:hAnsiTheme="minorHAnsi" w:cstheme="minorBidi"/>
              <w:noProof/>
              <w:szCs w:val="22"/>
              <w:lang w:eastAsia="el-GR"/>
              <w:rPrChange w:id="2297" w:author="mpountou" w:date="2021-02-14T19:28:00Z">
                <w:rPr>
                  <w:del w:id="2298" w:author="mpountou" w:date="2021-02-14T19:26:00Z"/>
                  <w:rFonts w:asciiTheme="minorHAnsi" w:eastAsiaTheme="minorEastAsia" w:hAnsiTheme="minorHAnsi" w:cstheme="minorBidi"/>
                  <w:noProof/>
                  <w:szCs w:val="22"/>
                  <w:lang w:eastAsia="el-GR"/>
                </w:rPr>
              </w:rPrChange>
            </w:rPr>
          </w:pPr>
          <w:del w:id="2299" w:author="mpountou" w:date="2021-02-14T19:26:00Z">
            <w:r w:rsidRPr="008D65BC" w:rsidDel="000D2B64">
              <w:rPr>
                <w:noProof/>
                <w:rPrChange w:id="2300" w:author="mpountou" w:date="2021-02-14T19:28:00Z">
                  <w:rPr>
                    <w:rStyle w:val="-"/>
                    <w:b/>
                    <w:noProof/>
                  </w:rPr>
                </w:rPrChange>
              </w:rPr>
              <w:delText>Πίνακας περιεχομένων</w:delText>
            </w:r>
            <w:r w:rsidRPr="008D65BC" w:rsidDel="000D2B64">
              <w:rPr>
                <w:noProof/>
                <w:webHidden/>
                <w:rPrChange w:id="2301" w:author="mpountou" w:date="2021-02-14T19:28:00Z">
                  <w:rPr>
                    <w:noProof/>
                    <w:webHidden/>
                  </w:rPr>
                </w:rPrChange>
              </w:rPr>
              <w:tab/>
              <w:delText>iv</w:delText>
            </w:r>
          </w:del>
        </w:p>
        <w:p w14:paraId="455B89F6" w14:textId="30F5A249" w:rsidR="00657F2D" w:rsidRPr="008D65BC" w:rsidDel="000D2B64" w:rsidRDefault="00657F2D">
          <w:pPr>
            <w:pStyle w:val="10"/>
            <w:tabs>
              <w:tab w:val="right" w:leader="dot" w:pos="8296"/>
            </w:tabs>
            <w:rPr>
              <w:del w:id="2302" w:author="mpountou" w:date="2021-02-14T19:26:00Z"/>
              <w:rFonts w:asciiTheme="minorHAnsi" w:eastAsiaTheme="minorEastAsia" w:hAnsiTheme="minorHAnsi" w:cstheme="minorBidi"/>
              <w:noProof/>
              <w:szCs w:val="22"/>
              <w:lang w:eastAsia="el-GR"/>
              <w:rPrChange w:id="2303" w:author="mpountou" w:date="2021-02-14T19:28:00Z">
                <w:rPr>
                  <w:del w:id="2304" w:author="mpountou" w:date="2021-02-14T19:26:00Z"/>
                  <w:rFonts w:asciiTheme="minorHAnsi" w:eastAsiaTheme="minorEastAsia" w:hAnsiTheme="minorHAnsi" w:cstheme="minorBidi"/>
                  <w:noProof/>
                  <w:szCs w:val="22"/>
                  <w:lang w:eastAsia="el-GR"/>
                </w:rPr>
              </w:rPrChange>
            </w:rPr>
          </w:pPr>
          <w:del w:id="2305" w:author="mpountou" w:date="2021-02-14T19:26:00Z">
            <w:r w:rsidRPr="008D65BC" w:rsidDel="000D2B64">
              <w:rPr>
                <w:bCs/>
                <w:noProof/>
                <w:rPrChange w:id="2306" w:author="mpountou" w:date="2021-02-14T19:28:00Z">
                  <w:rPr>
                    <w:rStyle w:val="-"/>
                    <w:b/>
                    <w:bCs/>
                    <w:noProof/>
                  </w:rPr>
                </w:rPrChange>
              </w:rPr>
              <w:delText>Λίστα εικόνων</w:delText>
            </w:r>
            <w:r w:rsidRPr="008D65BC" w:rsidDel="000D2B64">
              <w:rPr>
                <w:noProof/>
                <w:webHidden/>
                <w:rPrChange w:id="2307" w:author="mpountou" w:date="2021-02-14T19:28:00Z">
                  <w:rPr>
                    <w:noProof/>
                    <w:webHidden/>
                  </w:rPr>
                </w:rPrChange>
              </w:rPr>
              <w:tab/>
              <w:delText>viii</w:delText>
            </w:r>
          </w:del>
        </w:p>
        <w:p w14:paraId="63C87383" w14:textId="541392B2" w:rsidR="00657F2D" w:rsidRPr="008D65BC" w:rsidDel="000D2B64" w:rsidRDefault="00657F2D">
          <w:pPr>
            <w:pStyle w:val="10"/>
            <w:tabs>
              <w:tab w:val="right" w:leader="dot" w:pos="8296"/>
            </w:tabs>
            <w:rPr>
              <w:del w:id="2308" w:author="mpountou" w:date="2021-02-14T19:26:00Z"/>
              <w:rFonts w:asciiTheme="minorHAnsi" w:eastAsiaTheme="minorEastAsia" w:hAnsiTheme="minorHAnsi" w:cstheme="minorBidi"/>
              <w:noProof/>
              <w:szCs w:val="22"/>
              <w:lang w:eastAsia="el-GR"/>
              <w:rPrChange w:id="2309" w:author="mpountou" w:date="2021-02-14T19:28:00Z">
                <w:rPr>
                  <w:del w:id="2310" w:author="mpountou" w:date="2021-02-14T19:26:00Z"/>
                  <w:rFonts w:asciiTheme="minorHAnsi" w:eastAsiaTheme="minorEastAsia" w:hAnsiTheme="minorHAnsi" w:cstheme="minorBidi"/>
                  <w:noProof/>
                  <w:szCs w:val="22"/>
                  <w:lang w:eastAsia="el-GR"/>
                </w:rPr>
              </w:rPrChange>
            </w:rPr>
          </w:pPr>
          <w:del w:id="2311" w:author="mpountou" w:date="2021-02-14T19:26:00Z">
            <w:r w:rsidRPr="008D65BC" w:rsidDel="000D2B64">
              <w:rPr>
                <w:noProof/>
                <w:rPrChange w:id="2312" w:author="mpountou" w:date="2021-02-14T19:28:00Z">
                  <w:rPr>
                    <w:rStyle w:val="-"/>
                    <w:b/>
                    <w:noProof/>
                  </w:rPr>
                </w:rPrChange>
              </w:rPr>
              <w:delText>Λίστα πινάκων</w:delText>
            </w:r>
            <w:r w:rsidRPr="008D65BC" w:rsidDel="000D2B64">
              <w:rPr>
                <w:noProof/>
                <w:webHidden/>
                <w:rPrChange w:id="2313" w:author="mpountou" w:date="2021-02-14T19:28:00Z">
                  <w:rPr>
                    <w:noProof/>
                    <w:webHidden/>
                  </w:rPr>
                </w:rPrChange>
              </w:rPr>
              <w:tab/>
              <w:delText>xi</w:delText>
            </w:r>
          </w:del>
        </w:p>
        <w:p w14:paraId="1C045DEE" w14:textId="0E18C92A" w:rsidR="00657F2D" w:rsidRPr="008D65BC" w:rsidDel="000D2B64" w:rsidRDefault="00657F2D">
          <w:pPr>
            <w:pStyle w:val="10"/>
            <w:tabs>
              <w:tab w:val="left" w:pos="480"/>
              <w:tab w:val="right" w:leader="dot" w:pos="8296"/>
            </w:tabs>
            <w:rPr>
              <w:del w:id="2314" w:author="mpountou" w:date="2021-02-14T19:26:00Z"/>
              <w:rFonts w:asciiTheme="minorHAnsi" w:eastAsiaTheme="minorEastAsia" w:hAnsiTheme="minorHAnsi" w:cstheme="minorBidi"/>
              <w:noProof/>
              <w:szCs w:val="22"/>
              <w:lang w:eastAsia="el-GR"/>
              <w:rPrChange w:id="2315" w:author="mpountou" w:date="2021-02-14T19:28:00Z">
                <w:rPr>
                  <w:del w:id="2316" w:author="mpountou" w:date="2021-02-14T19:26:00Z"/>
                  <w:rFonts w:asciiTheme="minorHAnsi" w:eastAsiaTheme="minorEastAsia" w:hAnsiTheme="minorHAnsi" w:cstheme="minorBidi"/>
                  <w:noProof/>
                  <w:szCs w:val="22"/>
                  <w:lang w:eastAsia="el-GR"/>
                </w:rPr>
              </w:rPrChange>
            </w:rPr>
          </w:pPr>
          <w:del w:id="2317" w:author="mpountou" w:date="2021-02-14T19:26:00Z">
            <w:r w:rsidRPr="008D65BC" w:rsidDel="000D2B64">
              <w:rPr>
                <w:bCs/>
                <w:noProof/>
                <w:rPrChange w:id="2318" w:author="mpountou" w:date="2021-02-14T19:28:00Z">
                  <w:rPr>
                    <w:rStyle w:val="-"/>
                    <w:b/>
                    <w:bCs/>
                    <w:noProof/>
                  </w:rPr>
                </w:rPrChange>
              </w:rPr>
              <w:delText>1</w:delText>
            </w:r>
            <w:r w:rsidRPr="008D65BC" w:rsidDel="000D2B64">
              <w:rPr>
                <w:rFonts w:asciiTheme="minorHAnsi" w:eastAsiaTheme="minorEastAsia" w:hAnsiTheme="minorHAnsi" w:cstheme="minorBidi"/>
                <w:noProof/>
                <w:szCs w:val="22"/>
                <w:lang w:eastAsia="el-GR"/>
                <w:rPrChange w:id="231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20" w:author="mpountou" w:date="2021-02-14T19:28:00Z">
                  <w:rPr>
                    <w:rStyle w:val="-"/>
                    <w:b/>
                    <w:bCs/>
                    <w:noProof/>
                  </w:rPr>
                </w:rPrChange>
              </w:rPr>
              <w:delText>Εισαγωγή</w:delText>
            </w:r>
            <w:r w:rsidRPr="008D65BC" w:rsidDel="000D2B64">
              <w:rPr>
                <w:noProof/>
                <w:webHidden/>
                <w:rPrChange w:id="2321" w:author="mpountou" w:date="2021-02-14T19:28:00Z">
                  <w:rPr>
                    <w:noProof/>
                    <w:webHidden/>
                  </w:rPr>
                </w:rPrChange>
              </w:rPr>
              <w:tab/>
              <w:delText>1</w:delText>
            </w:r>
          </w:del>
        </w:p>
        <w:p w14:paraId="6E94382B" w14:textId="575597DB" w:rsidR="00657F2D" w:rsidRPr="008D65BC" w:rsidDel="000D2B64" w:rsidRDefault="00657F2D">
          <w:pPr>
            <w:pStyle w:val="20"/>
            <w:tabs>
              <w:tab w:val="left" w:pos="720"/>
              <w:tab w:val="right" w:leader="dot" w:pos="8296"/>
            </w:tabs>
            <w:rPr>
              <w:del w:id="2322" w:author="mpountou" w:date="2021-02-14T19:26:00Z"/>
              <w:rFonts w:asciiTheme="minorHAnsi" w:eastAsiaTheme="minorEastAsia" w:hAnsiTheme="minorHAnsi" w:cstheme="minorBidi"/>
              <w:noProof/>
              <w:szCs w:val="22"/>
              <w:lang w:eastAsia="el-GR"/>
              <w:rPrChange w:id="2323" w:author="mpountou" w:date="2021-02-14T19:28:00Z">
                <w:rPr>
                  <w:del w:id="2324" w:author="mpountou" w:date="2021-02-14T19:26:00Z"/>
                  <w:rFonts w:asciiTheme="minorHAnsi" w:eastAsiaTheme="minorEastAsia" w:hAnsiTheme="minorHAnsi" w:cstheme="minorBidi"/>
                  <w:noProof/>
                  <w:szCs w:val="22"/>
                  <w:lang w:eastAsia="el-GR"/>
                </w:rPr>
              </w:rPrChange>
            </w:rPr>
          </w:pPr>
          <w:del w:id="2325" w:author="mpountou" w:date="2021-02-14T19:26:00Z">
            <w:r w:rsidRPr="008D65BC" w:rsidDel="000D2B64">
              <w:rPr>
                <w:bCs/>
                <w:noProof/>
                <w:rPrChange w:id="2326" w:author="mpountou" w:date="2021-02-14T19:28:00Z">
                  <w:rPr>
                    <w:rStyle w:val="-"/>
                    <w:b/>
                    <w:bCs/>
                    <w:noProof/>
                  </w:rPr>
                </w:rPrChange>
              </w:rPr>
              <w:delText>1.1</w:delText>
            </w:r>
            <w:r w:rsidRPr="008D65BC" w:rsidDel="000D2B64">
              <w:rPr>
                <w:rFonts w:asciiTheme="minorHAnsi" w:eastAsiaTheme="minorEastAsia" w:hAnsiTheme="minorHAnsi" w:cstheme="minorBidi"/>
                <w:noProof/>
                <w:szCs w:val="22"/>
                <w:lang w:eastAsia="el-GR"/>
                <w:rPrChange w:id="232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28" w:author="mpountou" w:date="2021-02-14T19:28:00Z">
                  <w:rPr>
                    <w:rStyle w:val="-"/>
                    <w:b/>
                    <w:bCs/>
                    <w:noProof/>
                  </w:rPr>
                </w:rPrChange>
              </w:rPr>
              <w:delText>Γενικά</w:delText>
            </w:r>
            <w:r w:rsidRPr="008D65BC" w:rsidDel="000D2B64">
              <w:rPr>
                <w:noProof/>
                <w:webHidden/>
                <w:rPrChange w:id="2329" w:author="mpountou" w:date="2021-02-14T19:28:00Z">
                  <w:rPr>
                    <w:noProof/>
                    <w:webHidden/>
                  </w:rPr>
                </w:rPrChange>
              </w:rPr>
              <w:tab/>
              <w:delText>1</w:delText>
            </w:r>
          </w:del>
        </w:p>
        <w:p w14:paraId="473BB91D" w14:textId="45B44797" w:rsidR="00657F2D" w:rsidRPr="008D65BC" w:rsidDel="000D2B64" w:rsidRDefault="00657F2D">
          <w:pPr>
            <w:pStyle w:val="20"/>
            <w:tabs>
              <w:tab w:val="left" w:pos="720"/>
              <w:tab w:val="right" w:leader="dot" w:pos="8296"/>
            </w:tabs>
            <w:rPr>
              <w:del w:id="2330" w:author="mpountou" w:date="2021-02-14T19:26:00Z"/>
              <w:rFonts w:asciiTheme="minorHAnsi" w:eastAsiaTheme="minorEastAsia" w:hAnsiTheme="minorHAnsi" w:cstheme="minorBidi"/>
              <w:noProof/>
              <w:szCs w:val="22"/>
              <w:lang w:eastAsia="el-GR"/>
              <w:rPrChange w:id="2331" w:author="mpountou" w:date="2021-02-14T19:28:00Z">
                <w:rPr>
                  <w:del w:id="2332" w:author="mpountou" w:date="2021-02-14T19:26:00Z"/>
                  <w:rFonts w:asciiTheme="minorHAnsi" w:eastAsiaTheme="minorEastAsia" w:hAnsiTheme="minorHAnsi" w:cstheme="minorBidi"/>
                  <w:noProof/>
                  <w:szCs w:val="22"/>
                  <w:lang w:eastAsia="el-GR"/>
                </w:rPr>
              </w:rPrChange>
            </w:rPr>
          </w:pPr>
          <w:del w:id="2333" w:author="mpountou" w:date="2021-02-14T19:26:00Z">
            <w:r w:rsidRPr="008D65BC" w:rsidDel="000D2B64">
              <w:rPr>
                <w:bCs/>
                <w:noProof/>
                <w:rPrChange w:id="2334" w:author="mpountou" w:date="2021-02-14T19:28:00Z">
                  <w:rPr>
                    <w:rStyle w:val="-"/>
                    <w:b/>
                    <w:bCs/>
                    <w:noProof/>
                  </w:rPr>
                </w:rPrChange>
              </w:rPr>
              <w:delText>1.2</w:delText>
            </w:r>
            <w:r w:rsidRPr="008D65BC" w:rsidDel="000D2B64">
              <w:rPr>
                <w:rFonts w:asciiTheme="minorHAnsi" w:eastAsiaTheme="minorEastAsia" w:hAnsiTheme="minorHAnsi" w:cstheme="minorBidi"/>
                <w:noProof/>
                <w:szCs w:val="22"/>
                <w:lang w:eastAsia="el-GR"/>
                <w:rPrChange w:id="233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36" w:author="mpountou" w:date="2021-02-14T19:28:00Z">
                  <w:rPr>
                    <w:rStyle w:val="-"/>
                    <w:b/>
                    <w:bCs/>
                    <w:noProof/>
                  </w:rPr>
                </w:rPrChange>
              </w:rPr>
              <w:delText>Ορισμός προβλήματος</w:delText>
            </w:r>
            <w:r w:rsidRPr="008D65BC" w:rsidDel="000D2B64">
              <w:rPr>
                <w:noProof/>
                <w:webHidden/>
                <w:rPrChange w:id="2337" w:author="mpountou" w:date="2021-02-14T19:28:00Z">
                  <w:rPr>
                    <w:noProof/>
                    <w:webHidden/>
                  </w:rPr>
                </w:rPrChange>
              </w:rPr>
              <w:tab/>
              <w:delText>2</w:delText>
            </w:r>
          </w:del>
        </w:p>
        <w:p w14:paraId="5939722A" w14:textId="195FD561" w:rsidR="00657F2D" w:rsidRPr="008D65BC" w:rsidDel="000D2B64" w:rsidRDefault="00657F2D">
          <w:pPr>
            <w:pStyle w:val="20"/>
            <w:tabs>
              <w:tab w:val="left" w:pos="720"/>
              <w:tab w:val="right" w:leader="dot" w:pos="8296"/>
            </w:tabs>
            <w:rPr>
              <w:del w:id="2338" w:author="mpountou" w:date="2021-02-14T19:26:00Z"/>
              <w:rFonts w:asciiTheme="minorHAnsi" w:eastAsiaTheme="minorEastAsia" w:hAnsiTheme="minorHAnsi" w:cstheme="minorBidi"/>
              <w:noProof/>
              <w:szCs w:val="22"/>
              <w:lang w:eastAsia="el-GR"/>
              <w:rPrChange w:id="2339" w:author="mpountou" w:date="2021-02-14T19:28:00Z">
                <w:rPr>
                  <w:del w:id="2340" w:author="mpountou" w:date="2021-02-14T19:26:00Z"/>
                  <w:rFonts w:asciiTheme="minorHAnsi" w:eastAsiaTheme="minorEastAsia" w:hAnsiTheme="minorHAnsi" w:cstheme="minorBidi"/>
                  <w:noProof/>
                  <w:szCs w:val="22"/>
                  <w:lang w:eastAsia="el-GR"/>
                </w:rPr>
              </w:rPrChange>
            </w:rPr>
          </w:pPr>
          <w:del w:id="2341" w:author="mpountou" w:date="2021-02-14T19:26:00Z">
            <w:r w:rsidRPr="008D65BC" w:rsidDel="000D2B64">
              <w:rPr>
                <w:bCs/>
                <w:noProof/>
                <w:rPrChange w:id="2342" w:author="mpountou" w:date="2021-02-14T19:28:00Z">
                  <w:rPr>
                    <w:rStyle w:val="-"/>
                    <w:b/>
                    <w:bCs/>
                    <w:noProof/>
                  </w:rPr>
                </w:rPrChange>
              </w:rPr>
              <w:delText>1.3</w:delText>
            </w:r>
            <w:r w:rsidRPr="008D65BC" w:rsidDel="000D2B64">
              <w:rPr>
                <w:rFonts w:asciiTheme="minorHAnsi" w:eastAsiaTheme="minorEastAsia" w:hAnsiTheme="minorHAnsi" w:cstheme="minorBidi"/>
                <w:noProof/>
                <w:szCs w:val="22"/>
                <w:lang w:eastAsia="el-GR"/>
                <w:rPrChange w:id="234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44" w:author="mpountou" w:date="2021-02-14T19:28:00Z">
                  <w:rPr>
                    <w:rStyle w:val="-"/>
                    <w:b/>
                    <w:bCs/>
                    <w:noProof/>
                  </w:rPr>
                </w:rPrChange>
              </w:rPr>
              <w:delText>Στόχοι διπλωματικής</w:delText>
            </w:r>
            <w:r w:rsidRPr="008D65BC" w:rsidDel="000D2B64">
              <w:rPr>
                <w:noProof/>
                <w:webHidden/>
                <w:rPrChange w:id="2345" w:author="mpountou" w:date="2021-02-14T19:28:00Z">
                  <w:rPr>
                    <w:noProof/>
                    <w:webHidden/>
                  </w:rPr>
                </w:rPrChange>
              </w:rPr>
              <w:tab/>
              <w:delText>2</w:delText>
            </w:r>
          </w:del>
        </w:p>
        <w:p w14:paraId="0BDD8CED" w14:textId="3B59DECC" w:rsidR="00657F2D" w:rsidRPr="008D65BC" w:rsidDel="000D2B64" w:rsidRDefault="00657F2D">
          <w:pPr>
            <w:pStyle w:val="20"/>
            <w:tabs>
              <w:tab w:val="left" w:pos="720"/>
              <w:tab w:val="right" w:leader="dot" w:pos="8296"/>
            </w:tabs>
            <w:rPr>
              <w:del w:id="2346" w:author="mpountou" w:date="2021-02-14T19:26:00Z"/>
              <w:rFonts w:asciiTheme="minorHAnsi" w:eastAsiaTheme="minorEastAsia" w:hAnsiTheme="minorHAnsi" w:cstheme="minorBidi"/>
              <w:noProof/>
              <w:szCs w:val="22"/>
              <w:lang w:eastAsia="el-GR"/>
              <w:rPrChange w:id="2347" w:author="mpountou" w:date="2021-02-14T19:28:00Z">
                <w:rPr>
                  <w:del w:id="2348" w:author="mpountou" w:date="2021-02-14T19:26:00Z"/>
                  <w:rFonts w:asciiTheme="minorHAnsi" w:eastAsiaTheme="minorEastAsia" w:hAnsiTheme="minorHAnsi" w:cstheme="minorBidi"/>
                  <w:noProof/>
                  <w:szCs w:val="22"/>
                  <w:lang w:eastAsia="el-GR"/>
                </w:rPr>
              </w:rPrChange>
            </w:rPr>
          </w:pPr>
          <w:del w:id="2349" w:author="mpountou" w:date="2021-02-14T19:26:00Z">
            <w:r w:rsidRPr="008D65BC" w:rsidDel="000D2B64">
              <w:rPr>
                <w:bCs/>
                <w:noProof/>
                <w:rPrChange w:id="2350" w:author="mpountou" w:date="2021-02-14T19:28:00Z">
                  <w:rPr>
                    <w:rStyle w:val="-"/>
                    <w:b/>
                    <w:bCs/>
                    <w:noProof/>
                  </w:rPr>
                </w:rPrChange>
              </w:rPr>
              <w:delText>1.4</w:delText>
            </w:r>
            <w:r w:rsidRPr="008D65BC" w:rsidDel="000D2B64">
              <w:rPr>
                <w:rFonts w:asciiTheme="minorHAnsi" w:eastAsiaTheme="minorEastAsia" w:hAnsiTheme="minorHAnsi" w:cstheme="minorBidi"/>
                <w:noProof/>
                <w:szCs w:val="22"/>
                <w:lang w:eastAsia="el-GR"/>
                <w:rPrChange w:id="235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52" w:author="mpountou" w:date="2021-02-14T19:28:00Z">
                  <w:rPr>
                    <w:rStyle w:val="-"/>
                    <w:b/>
                    <w:bCs/>
                    <w:noProof/>
                  </w:rPr>
                </w:rPrChange>
              </w:rPr>
              <w:delText>Μεθοδολογία διπλωματικής</w:delText>
            </w:r>
            <w:r w:rsidRPr="008D65BC" w:rsidDel="000D2B64">
              <w:rPr>
                <w:noProof/>
                <w:webHidden/>
                <w:rPrChange w:id="2353" w:author="mpountou" w:date="2021-02-14T19:28:00Z">
                  <w:rPr>
                    <w:noProof/>
                    <w:webHidden/>
                  </w:rPr>
                </w:rPrChange>
              </w:rPr>
              <w:tab/>
              <w:delText>2</w:delText>
            </w:r>
          </w:del>
        </w:p>
        <w:p w14:paraId="4D742781" w14:textId="014076AD" w:rsidR="00657F2D" w:rsidRPr="008D65BC" w:rsidDel="000D2B64" w:rsidRDefault="00657F2D">
          <w:pPr>
            <w:pStyle w:val="20"/>
            <w:tabs>
              <w:tab w:val="left" w:pos="720"/>
              <w:tab w:val="right" w:leader="dot" w:pos="8296"/>
            </w:tabs>
            <w:rPr>
              <w:del w:id="2354" w:author="mpountou" w:date="2021-02-14T19:26:00Z"/>
              <w:rFonts w:asciiTheme="minorHAnsi" w:eastAsiaTheme="minorEastAsia" w:hAnsiTheme="minorHAnsi" w:cstheme="minorBidi"/>
              <w:noProof/>
              <w:szCs w:val="22"/>
              <w:lang w:eastAsia="el-GR"/>
              <w:rPrChange w:id="2355" w:author="mpountou" w:date="2021-02-14T19:28:00Z">
                <w:rPr>
                  <w:del w:id="2356" w:author="mpountou" w:date="2021-02-14T19:26:00Z"/>
                  <w:rFonts w:asciiTheme="minorHAnsi" w:eastAsiaTheme="minorEastAsia" w:hAnsiTheme="minorHAnsi" w:cstheme="minorBidi"/>
                  <w:noProof/>
                  <w:szCs w:val="22"/>
                  <w:lang w:eastAsia="el-GR"/>
                </w:rPr>
              </w:rPrChange>
            </w:rPr>
          </w:pPr>
          <w:del w:id="2357" w:author="mpountou" w:date="2021-02-14T19:26:00Z">
            <w:r w:rsidRPr="008D65BC" w:rsidDel="000D2B64">
              <w:rPr>
                <w:bCs/>
                <w:noProof/>
                <w:rPrChange w:id="2358" w:author="mpountou" w:date="2021-02-14T19:28:00Z">
                  <w:rPr>
                    <w:rStyle w:val="-"/>
                    <w:b/>
                    <w:bCs/>
                    <w:noProof/>
                  </w:rPr>
                </w:rPrChange>
              </w:rPr>
              <w:delText>1.5</w:delText>
            </w:r>
            <w:r w:rsidRPr="008D65BC" w:rsidDel="000D2B64">
              <w:rPr>
                <w:rFonts w:asciiTheme="minorHAnsi" w:eastAsiaTheme="minorEastAsia" w:hAnsiTheme="minorHAnsi" w:cstheme="minorBidi"/>
                <w:noProof/>
                <w:szCs w:val="22"/>
                <w:lang w:eastAsia="el-GR"/>
                <w:rPrChange w:id="235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60" w:author="mpountou" w:date="2021-02-14T19:28:00Z">
                  <w:rPr>
                    <w:rStyle w:val="-"/>
                    <w:b/>
                    <w:bCs/>
                    <w:noProof/>
                  </w:rPr>
                </w:rPrChange>
              </w:rPr>
              <w:delText>Οργάνωση Κεφαλαίων</w:delText>
            </w:r>
            <w:r w:rsidRPr="008D65BC" w:rsidDel="000D2B64">
              <w:rPr>
                <w:noProof/>
                <w:webHidden/>
                <w:rPrChange w:id="2361" w:author="mpountou" w:date="2021-02-14T19:28:00Z">
                  <w:rPr>
                    <w:noProof/>
                    <w:webHidden/>
                  </w:rPr>
                </w:rPrChange>
              </w:rPr>
              <w:tab/>
              <w:delText>4</w:delText>
            </w:r>
          </w:del>
        </w:p>
        <w:p w14:paraId="7C1C5DAC" w14:textId="56E4D9CF" w:rsidR="00657F2D" w:rsidRPr="008D65BC" w:rsidDel="000D2B64" w:rsidRDefault="00657F2D">
          <w:pPr>
            <w:pStyle w:val="10"/>
            <w:tabs>
              <w:tab w:val="left" w:pos="480"/>
              <w:tab w:val="right" w:leader="dot" w:pos="8296"/>
            </w:tabs>
            <w:rPr>
              <w:del w:id="2362" w:author="mpountou" w:date="2021-02-14T19:26:00Z"/>
              <w:rFonts w:asciiTheme="minorHAnsi" w:eastAsiaTheme="minorEastAsia" w:hAnsiTheme="minorHAnsi" w:cstheme="minorBidi"/>
              <w:noProof/>
              <w:szCs w:val="22"/>
              <w:lang w:eastAsia="el-GR"/>
              <w:rPrChange w:id="2363" w:author="mpountou" w:date="2021-02-14T19:28:00Z">
                <w:rPr>
                  <w:del w:id="2364" w:author="mpountou" w:date="2021-02-14T19:26:00Z"/>
                  <w:rFonts w:asciiTheme="minorHAnsi" w:eastAsiaTheme="minorEastAsia" w:hAnsiTheme="minorHAnsi" w:cstheme="minorBidi"/>
                  <w:noProof/>
                  <w:szCs w:val="22"/>
                  <w:lang w:eastAsia="el-GR"/>
                </w:rPr>
              </w:rPrChange>
            </w:rPr>
          </w:pPr>
          <w:del w:id="2365" w:author="mpountou" w:date="2021-02-14T19:26:00Z">
            <w:r w:rsidRPr="008D65BC" w:rsidDel="000D2B64">
              <w:rPr>
                <w:bCs/>
                <w:noProof/>
                <w:rPrChange w:id="2366" w:author="mpountou" w:date="2021-02-14T19:28:00Z">
                  <w:rPr>
                    <w:rStyle w:val="-"/>
                    <w:b/>
                    <w:bCs/>
                    <w:noProof/>
                  </w:rPr>
                </w:rPrChange>
              </w:rPr>
              <w:delText>2</w:delText>
            </w:r>
            <w:r w:rsidRPr="008D65BC" w:rsidDel="000D2B64">
              <w:rPr>
                <w:rFonts w:asciiTheme="minorHAnsi" w:eastAsiaTheme="minorEastAsia" w:hAnsiTheme="minorHAnsi" w:cstheme="minorBidi"/>
                <w:noProof/>
                <w:szCs w:val="22"/>
                <w:lang w:eastAsia="el-GR"/>
                <w:rPrChange w:id="236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68" w:author="mpountou" w:date="2021-02-14T19:28:00Z">
                  <w:rPr>
                    <w:rStyle w:val="-"/>
                    <w:b/>
                    <w:bCs/>
                    <w:noProof/>
                  </w:rPr>
                </w:rPrChange>
              </w:rPr>
              <w:delText>Θεωρητικό Υπόβαθρο</w:delText>
            </w:r>
            <w:r w:rsidRPr="008D65BC" w:rsidDel="000D2B64">
              <w:rPr>
                <w:noProof/>
                <w:webHidden/>
                <w:rPrChange w:id="2369" w:author="mpountou" w:date="2021-02-14T19:28:00Z">
                  <w:rPr>
                    <w:noProof/>
                    <w:webHidden/>
                  </w:rPr>
                </w:rPrChange>
              </w:rPr>
              <w:tab/>
              <w:delText>5</w:delText>
            </w:r>
          </w:del>
        </w:p>
        <w:p w14:paraId="67427935" w14:textId="2AF7B637" w:rsidR="00657F2D" w:rsidRPr="008D65BC" w:rsidDel="000D2B64" w:rsidRDefault="00657F2D">
          <w:pPr>
            <w:pStyle w:val="20"/>
            <w:tabs>
              <w:tab w:val="left" w:pos="720"/>
              <w:tab w:val="right" w:leader="dot" w:pos="8296"/>
            </w:tabs>
            <w:rPr>
              <w:del w:id="2370" w:author="mpountou" w:date="2021-02-14T19:26:00Z"/>
              <w:rFonts w:asciiTheme="minorHAnsi" w:eastAsiaTheme="minorEastAsia" w:hAnsiTheme="minorHAnsi" w:cstheme="minorBidi"/>
              <w:noProof/>
              <w:szCs w:val="22"/>
              <w:lang w:eastAsia="el-GR"/>
              <w:rPrChange w:id="2371" w:author="mpountou" w:date="2021-02-14T19:28:00Z">
                <w:rPr>
                  <w:del w:id="2372" w:author="mpountou" w:date="2021-02-14T19:26:00Z"/>
                  <w:rFonts w:asciiTheme="minorHAnsi" w:eastAsiaTheme="minorEastAsia" w:hAnsiTheme="minorHAnsi" w:cstheme="minorBidi"/>
                  <w:noProof/>
                  <w:szCs w:val="22"/>
                  <w:lang w:eastAsia="el-GR"/>
                </w:rPr>
              </w:rPrChange>
            </w:rPr>
          </w:pPr>
          <w:del w:id="2373" w:author="mpountou" w:date="2021-02-14T19:26:00Z">
            <w:r w:rsidRPr="008D65BC" w:rsidDel="000D2B64">
              <w:rPr>
                <w:bCs/>
                <w:noProof/>
                <w:rPrChange w:id="2374" w:author="mpountou" w:date="2021-02-14T19:28:00Z">
                  <w:rPr>
                    <w:rStyle w:val="-"/>
                    <w:b/>
                    <w:bCs/>
                    <w:noProof/>
                  </w:rPr>
                </w:rPrChange>
              </w:rPr>
              <w:delText>2.1</w:delText>
            </w:r>
            <w:r w:rsidRPr="008D65BC" w:rsidDel="000D2B64">
              <w:rPr>
                <w:rFonts w:asciiTheme="minorHAnsi" w:eastAsiaTheme="minorEastAsia" w:hAnsiTheme="minorHAnsi" w:cstheme="minorBidi"/>
                <w:noProof/>
                <w:szCs w:val="22"/>
                <w:lang w:eastAsia="el-GR"/>
                <w:rPrChange w:id="237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76" w:author="mpountou" w:date="2021-02-14T19:28:00Z">
                  <w:rPr>
                    <w:rStyle w:val="-"/>
                    <w:b/>
                    <w:bCs/>
                    <w:noProof/>
                  </w:rPr>
                </w:rPrChange>
              </w:rPr>
              <w:delText>Κατηγορίες συστημάτων προτάσεων</w:delText>
            </w:r>
            <w:r w:rsidRPr="008D65BC" w:rsidDel="000D2B64">
              <w:rPr>
                <w:noProof/>
                <w:webHidden/>
                <w:rPrChange w:id="2377" w:author="mpountou" w:date="2021-02-14T19:28:00Z">
                  <w:rPr>
                    <w:noProof/>
                    <w:webHidden/>
                  </w:rPr>
                </w:rPrChange>
              </w:rPr>
              <w:tab/>
              <w:delText>5</w:delText>
            </w:r>
          </w:del>
        </w:p>
        <w:p w14:paraId="7C30CB7B" w14:textId="787C47F8" w:rsidR="00657F2D" w:rsidRPr="008D65BC" w:rsidDel="000D2B64" w:rsidRDefault="00657F2D">
          <w:pPr>
            <w:pStyle w:val="30"/>
            <w:tabs>
              <w:tab w:val="left" w:pos="1100"/>
              <w:tab w:val="right" w:leader="dot" w:pos="8296"/>
            </w:tabs>
            <w:rPr>
              <w:del w:id="2378" w:author="mpountou" w:date="2021-02-14T19:26:00Z"/>
              <w:rFonts w:asciiTheme="minorHAnsi" w:eastAsiaTheme="minorEastAsia" w:hAnsiTheme="minorHAnsi" w:cstheme="minorBidi"/>
              <w:noProof/>
              <w:szCs w:val="22"/>
              <w:lang w:eastAsia="el-GR"/>
              <w:rPrChange w:id="2379" w:author="mpountou" w:date="2021-02-14T19:28:00Z">
                <w:rPr>
                  <w:del w:id="2380" w:author="mpountou" w:date="2021-02-14T19:26:00Z"/>
                  <w:rFonts w:asciiTheme="minorHAnsi" w:eastAsiaTheme="minorEastAsia" w:hAnsiTheme="minorHAnsi" w:cstheme="minorBidi"/>
                  <w:noProof/>
                  <w:szCs w:val="22"/>
                  <w:lang w:eastAsia="el-GR"/>
                </w:rPr>
              </w:rPrChange>
            </w:rPr>
          </w:pPr>
          <w:del w:id="2381" w:author="mpountou" w:date="2021-02-14T19:26:00Z">
            <w:r w:rsidRPr="008D65BC" w:rsidDel="000D2B64">
              <w:rPr>
                <w:bCs/>
                <w:noProof/>
                <w:rPrChange w:id="2382" w:author="mpountou" w:date="2021-02-14T19:28:00Z">
                  <w:rPr>
                    <w:rStyle w:val="-"/>
                    <w:b/>
                    <w:bCs/>
                    <w:noProof/>
                  </w:rPr>
                </w:rPrChange>
              </w:rPr>
              <w:delText>2.1.1</w:delText>
            </w:r>
            <w:r w:rsidRPr="008D65BC" w:rsidDel="000D2B64">
              <w:rPr>
                <w:rFonts w:asciiTheme="minorHAnsi" w:eastAsiaTheme="minorEastAsia" w:hAnsiTheme="minorHAnsi" w:cstheme="minorBidi"/>
                <w:noProof/>
                <w:szCs w:val="22"/>
                <w:lang w:eastAsia="el-GR"/>
                <w:rPrChange w:id="238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84" w:author="mpountou" w:date="2021-02-14T19:28:00Z">
                  <w:rPr>
                    <w:rStyle w:val="-"/>
                    <w:b/>
                    <w:bCs/>
                    <w:noProof/>
                  </w:rPr>
                </w:rPrChange>
              </w:rPr>
              <w:delText>Συστήματα Προτάσεων Συνεργατικού Φιλτραρίσματος (Collaborative filtering)</w:delText>
            </w:r>
            <w:r w:rsidRPr="008D65BC" w:rsidDel="000D2B64">
              <w:rPr>
                <w:noProof/>
                <w:webHidden/>
                <w:rPrChange w:id="2385" w:author="mpountou" w:date="2021-02-14T19:28:00Z">
                  <w:rPr>
                    <w:noProof/>
                    <w:webHidden/>
                  </w:rPr>
                </w:rPrChange>
              </w:rPr>
              <w:tab/>
              <w:delText>5</w:delText>
            </w:r>
          </w:del>
        </w:p>
        <w:p w14:paraId="76FB16BB" w14:textId="7AEC13D9" w:rsidR="00657F2D" w:rsidRPr="008D65BC" w:rsidDel="000D2B64" w:rsidRDefault="00657F2D">
          <w:pPr>
            <w:pStyle w:val="40"/>
            <w:tabs>
              <w:tab w:val="left" w:pos="1540"/>
              <w:tab w:val="right" w:leader="dot" w:pos="8296"/>
            </w:tabs>
            <w:rPr>
              <w:del w:id="2386" w:author="mpountou" w:date="2021-02-14T19:26:00Z"/>
              <w:rFonts w:asciiTheme="minorHAnsi" w:eastAsiaTheme="minorEastAsia" w:hAnsiTheme="minorHAnsi" w:cstheme="minorBidi"/>
              <w:noProof/>
              <w:szCs w:val="22"/>
              <w:lang w:eastAsia="el-GR"/>
              <w:rPrChange w:id="2387" w:author="mpountou" w:date="2021-02-14T19:28:00Z">
                <w:rPr>
                  <w:del w:id="2388" w:author="mpountou" w:date="2021-02-14T19:26:00Z"/>
                  <w:rFonts w:asciiTheme="minorHAnsi" w:eastAsiaTheme="minorEastAsia" w:hAnsiTheme="minorHAnsi" w:cstheme="minorBidi"/>
                  <w:noProof/>
                  <w:szCs w:val="22"/>
                  <w:lang w:eastAsia="el-GR"/>
                </w:rPr>
              </w:rPrChange>
            </w:rPr>
          </w:pPr>
          <w:del w:id="2389" w:author="mpountou" w:date="2021-02-14T19:26:00Z">
            <w:r w:rsidRPr="008D65BC" w:rsidDel="000D2B64">
              <w:rPr>
                <w:bCs/>
                <w:noProof/>
                <w:rPrChange w:id="2390" w:author="mpountou" w:date="2021-02-14T19:28:00Z">
                  <w:rPr>
                    <w:rStyle w:val="-"/>
                    <w:b/>
                    <w:bCs/>
                    <w:noProof/>
                  </w:rPr>
                </w:rPrChange>
              </w:rPr>
              <w:delText>2.1.1.1</w:delText>
            </w:r>
            <w:r w:rsidRPr="008D65BC" w:rsidDel="000D2B64">
              <w:rPr>
                <w:rFonts w:asciiTheme="minorHAnsi" w:eastAsiaTheme="minorEastAsia" w:hAnsiTheme="minorHAnsi" w:cstheme="minorBidi"/>
                <w:noProof/>
                <w:szCs w:val="22"/>
                <w:lang w:eastAsia="el-GR"/>
                <w:rPrChange w:id="239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392" w:author="mpountou" w:date="2021-02-14T19:28:00Z">
                  <w:rPr>
                    <w:rStyle w:val="-"/>
                    <w:b/>
                    <w:bCs/>
                    <w:noProof/>
                  </w:rPr>
                </w:rPrChange>
              </w:rPr>
              <w:delText>Συστήματα ανάλυσης πίνακα σε ιδιάζουσες τιμές (</w:delText>
            </w:r>
            <w:r w:rsidRPr="008D65BC" w:rsidDel="000D2B64">
              <w:rPr>
                <w:bCs/>
                <w:noProof/>
                <w:lang w:val="en-US"/>
                <w:rPrChange w:id="2393" w:author="mpountou" w:date="2021-02-14T19:28:00Z">
                  <w:rPr>
                    <w:rStyle w:val="-"/>
                    <w:b/>
                    <w:bCs/>
                    <w:noProof/>
                    <w:lang w:val="en-US"/>
                  </w:rPr>
                </w:rPrChange>
              </w:rPr>
              <w:delText>SVD</w:delText>
            </w:r>
            <w:r w:rsidRPr="008D65BC" w:rsidDel="000D2B64">
              <w:rPr>
                <w:bCs/>
                <w:noProof/>
                <w:rPrChange w:id="2394" w:author="mpountou" w:date="2021-02-14T19:28:00Z">
                  <w:rPr>
                    <w:rStyle w:val="-"/>
                    <w:b/>
                    <w:bCs/>
                    <w:noProof/>
                  </w:rPr>
                </w:rPrChange>
              </w:rPr>
              <w:delText>)</w:delText>
            </w:r>
            <w:r w:rsidRPr="008D65BC" w:rsidDel="000D2B64">
              <w:rPr>
                <w:noProof/>
                <w:webHidden/>
                <w:rPrChange w:id="2395" w:author="mpountou" w:date="2021-02-14T19:28:00Z">
                  <w:rPr>
                    <w:noProof/>
                    <w:webHidden/>
                  </w:rPr>
                </w:rPrChange>
              </w:rPr>
              <w:tab/>
              <w:delText>8</w:delText>
            </w:r>
          </w:del>
        </w:p>
        <w:p w14:paraId="19A3F740" w14:textId="691CACEB" w:rsidR="00657F2D" w:rsidRPr="008D65BC" w:rsidDel="000D2B64" w:rsidRDefault="00657F2D">
          <w:pPr>
            <w:pStyle w:val="40"/>
            <w:tabs>
              <w:tab w:val="left" w:pos="1540"/>
              <w:tab w:val="right" w:leader="dot" w:pos="8296"/>
            </w:tabs>
            <w:rPr>
              <w:del w:id="2396" w:author="mpountou" w:date="2021-02-14T19:26:00Z"/>
              <w:rFonts w:asciiTheme="minorHAnsi" w:eastAsiaTheme="minorEastAsia" w:hAnsiTheme="minorHAnsi" w:cstheme="minorBidi"/>
              <w:noProof/>
              <w:szCs w:val="22"/>
              <w:lang w:eastAsia="el-GR"/>
              <w:rPrChange w:id="2397" w:author="mpountou" w:date="2021-02-14T19:28:00Z">
                <w:rPr>
                  <w:del w:id="2398" w:author="mpountou" w:date="2021-02-14T19:26:00Z"/>
                  <w:rFonts w:asciiTheme="minorHAnsi" w:eastAsiaTheme="minorEastAsia" w:hAnsiTheme="minorHAnsi" w:cstheme="minorBidi"/>
                  <w:noProof/>
                  <w:szCs w:val="22"/>
                  <w:lang w:eastAsia="el-GR"/>
                </w:rPr>
              </w:rPrChange>
            </w:rPr>
          </w:pPr>
          <w:del w:id="2399" w:author="mpountou" w:date="2021-02-14T19:26:00Z">
            <w:r w:rsidRPr="008D65BC" w:rsidDel="000D2B64">
              <w:rPr>
                <w:noProof/>
                <w:rPrChange w:id="2400" w:author="mpountou" w:date="2021-02-14T19:28:00Z">
                  <w:rPr>
                    <w:rStyle w:val="-"/>
                    <w:noProof/>
                  </w:rPr>
                </w:rPrChange>
              </w:rPr>
              <w:delText>2.1.1.2</w:delText>
            </w:r>
            <w:r w:rsidRPr="008D65BC" w:rsidDel="000D2B64">
              <w:rPr>
                <w:rFonts w:asciiTheme="minorHAnsi" w:eastAsiaTheme="minorEastAsia" w:hAnsiTheme="minorHAnsi" w:cstheme="minorBidi"/>
                <w:noProof/>
                <w:szCs w:val="22"/>
                <w:lang w:eastAsia="el-GR"/>
                <w:rPrChange w:id="2401" w:author="mpountou" w:date="2021-02-14T19:28:00Z">
                  <w:rPr>
                    <w:rFonts w:asciiTheme="minorHAnsi" w:eastAsiaTheme="minorEastAsia" w:hAnsiTheme="minorHAnsi" w:cstheme="minorBidi"/>
                    <w:noProof/>
                    <w:szCs w:val="22"/>
                    <w:lang w:eastAsia="el-GR"/>
                  </w:rPr>
                </w:rPrChange>
              </w:rPr>
              <w:tab/>
            </w:r>
            <w:r w:rsidRPr="008D65BC" w:rsidDel="000D2B64">
              <w:rPr>
                <w:noProof/>
                <w:rPrChange w:id="2402" w:author="mpountou" w:date="2021-02-14T19:28:00Z">
                  <w:rPr>
                    <w:rStyle w:val="-"/>
                    <w:noProof/>
                  </w:rPr>
                </w:rPrChange>
              </w:rPr>
              <w:delText>Νευρωνικά Συνεργατικά Συστήματα (</w:delText>
            </w:r>
            <w:r w:rsidRPr="008D65BC" w:rsidDel="000D2B64">
              <w:rPr>
                <w:noProof/>
                <w:lang w:val="en-US"/>
                <w:rPrChange w:id="2403" w:author="mpountou" w:date="2021-02-14T19:28:00Z">
                  <w:rPr>
                    <w:rStyle w:val="-"/>
                    <w:noProof/>
                    <w:lang w:val="en-US"/>
                  </w:rPr>
                </w:rPrChange>
              </w:rPr>
              <w:delText>NCF</w:delText>
            </w:r>
            <w:r w:rsidRPr="008D65BC" w:rsidDel="000D2B64">
              <w:rPr>
                <w:noProof/>
                <w:rPrChange w:id="2404" w:author="mpountou" w:date="2021-02-14T19:28:00Z">
                  <w:rPr>
                    <w:rStyle w:val="-"/>
                    <w:noProof/>
                  </w:rPr>
                </w:rPrChange>
              </w:rPr>
              <w:delText>)</w:delText>
            </w:r>
            <w:r w:rsidRPr="008D65BC" w:rsidDel="000D2B64">
              <w:rPr>
                <w:noProof/>
                <w:webHidden/>
                <w:rPrChange w:id="2405" w:author="mpountou" w:date="2021-02-14T19:28:00Z">
                  <w:rPr>
                    <w:noProof/>
                    <w:webHidden/>
                  </w:rPr>
                </w:rPrChange>
              </w:rPr>
              <w:tab/>
              <w:delText>10</w:delText>
            </w:r>
          </w:del>
        </w:p>
        <w:p w14:paraId="42511AB5" w14:textId="402E35D2" w:rsidR="00657F2D" w:rsidRPr="008D65BC" w:rsidDel="000D2B64" w:rsidRDefault="00657F2D">
          <w:pPr>
            <w:pStyle w:val="30"/>
            <w:tabs>
              <w:tab w:val="left" w:pos="1320"/>
              <w:tab w:val="right" w:leader="dot" w:pos="8296"/>
            </w:tabs>
            <w:rPr>
              <w:del w:id="2406" w:author="mpountou" w:date="2021-02-14T19:26:00Z"/>
              <w:rFonts w:asciiTheme="minorHAnsi" w:eastAsiaTheme="minorEastAsia" w:hAnsiTheme="minorHAnsi" w:cstheme="minorBidi"/>
              <w:noProof/>
              <w:szCs w:val="22"/>
              <w:lang w:eastAsia="el-GR"/>
              <w:rPrChange w:id="2407" w:author="mpountou" w:date="2021-02-14T19:28:00Z">
                <w:rPr>
                  <w:del w:id="2408" w:author="mpountou" w:date="2021-02-14T19:26:00Z"/>
                  <w:rFonts w:asciiTheme="minorHAnsi" w:eastAsiaTheme="minorEastAsia" w:hAnsiTheme="minorHAnsi" w:cstheme="minorBidi"/>
                  <w:noProof/>
                  <w:szCs w:val="22"/>
                  <w:lang w:eastAsia="el-GR"/>
                </w:rPr>
              </w:rPrChange>
            </w:rPr>
          </w:pPr>
          <w:del w:id="2409" w:author="mpountou" w:date="2021-02-14T19:26:00Z">
            <w:r w:rsidRPr="008D65BC" w:rsidDel="000D2B64">
              <w:rPr>
                <w:bCs/>
                <w:noProof/>
                <w:rPrChange w:id="2410" w:author="mpountou" w:date="2021-02-14T19:28:00Z">
                  <w:rPr>
                    <w:rStyle w:val="-"/>
                    <w:b/>
                    <w:bCs/>
                    <w:noProof/>
                  </w:rPr>
                </w:rPrChange>
              </w:rPr>
              <w:delText>2.1.2</w:delText>
            </w:r>
            <w:r w:rsidRPr="008D65BC" w:rsidDel="000D2B64">
              <w:rPr>
                <w:rFonts w:asciiTheme="minorHAnsi" w:eastAsiaTheme="minorEastAsia" w:hAnsiTheme="minorHAnsi" w:cstheme="minorBidi"/>
                <w:noProof/>
                <w:szCs w:val="22"/>
                <w:lang w:eastAsia="el-GR"/>
                <w:rPrChange w:id="241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12" w:author="mpountou" w:date="2021-02-14T19:28:00Z">
                  <w:rPr>
                    <w:rStyle w:val="-"/>
                    <w:b/>
                    <w:bCs/>
                    <w:noProof/>
                  </w:rPr>
                </w:rPrChange>
              </w:rPr>
              <w:delText>Συστήματα Προτάσεων Φιλτραρίσματος Περιεχομένου (</w:delText>
            </w:r>
            <w:r w:rsidRPr="008D65BC" w:rsidDel="000D2B64">
              <w:rPr>
                <w:bCs/>
                <w:noProof/>
                <w:lang w:val="en-US"/>
                <w:rPrChange w:id="2413" w:author="mpountou" w:date="2021-02-14T19:28:00Z">
                  <w:rPr>
                    <w:rStyle w:val="-"/>
                    <w:b/>
                    <w:bCs/>
                    <w:noProof/>
                    <w:lang w:val="en-US"/>
                  </w:rPr>
                </w:rPrChange>
              </w:rPr>
              <w:delText>Content</w:delText>
            </w:r>
            <w:r w:rsidRPr="008D65BC" w:rsidDel="000D2B64">
              <w:rPr>
                <w:bCs/>
                <w:noProof/>
                <w:rPrChange w:id="2414" w:author="mpountou" w:date="2021-02-14T19:28:00Z">
                  <w:rPr>
                    <w:rStyle w:val="-"/>
                    <w:b/>
                    <w:bCs/>
                    <w:noProof/>
                  </w:rPr>
                </w:rPrChange>
              </w:rPr>
              <w:delText>-</w:delText>
            </w:r>
            <w:r w:rsidRPr="008D65BC" w:rsidDel="000D2B64">
              <w:rPr>
                <w:bCs/>
                <w:noProof/>
                <w:lang w:val="en-US"/>
                <w:rPrChange w:id="2415" w:author="mpountou" w:date="2021-02-14T19:28:00Z">
                  <w:rPr>
                    <w:rStyle w:val="-"/>
                    <w:b/>
                    <w:bCs/>
                    <w:noProof/>
                    <w:lang w:val="en-US"/>
                  </w:rPr>
                </w:rPrChange>
              </w:rPr>
              <w:delText>based</w:delText>
            </w:r>
            <w:r w:rsidRPr="008D65BC" w:rsidDel="000D2B64">
              <w:rPr>
                <w:bCs/>
                <w:noProof/>
                <w:rPrChange w:id="2416" w:author="mpountou" w:date="2021-02-14T19:28:00Z">
                  <w:rPr>
                    <w:rStyle w:val="-"/>
                    <w:b/>
                    <w:bCs/>
                    <w:noProof/>
                  </w:rPr>
                </w:rPrChange>
              </w:rPr>
              <w:delText xml:space="preserve"> </w:delText>
            </w:r>
            <w:r w:rsidRPr="008D65BC" w:rsidDel="000D2B64">
              <w:rPr>
                <w:bCs/>
                <w:noProof/>
                <w:lang w:val="en-US"/>
                <w:rPrChange w:id="2417" w:author="mpountou" w:date="2021-02-14T19:28:00Z">
                  <w:rPr>
                    <w:rStyle w:val="-"/>
                    <w:b/>
                    <w:bCs/>
                    <w:noProof/>
                    <w:lang w:val="en-US"/>
                  </w:rPr>
                </w:rPrChange>
              </w:rPr>
              <w:delText>Filtering</w:delText>
            </w:r>
            <w:r w:rsidRPr="008D65BC" w:rsidDel="000D2B64">
              <w:rPr>
                <w:bCs/>
                <w:noProof/>
                <w:rPrChange w:id="2418" w:author="mpountou" w:date="2021-02-14T19:28:00Z">
                  <w:rPr>
                    <w:rStyle w:val="-"/>
                    <w:b/>
                    <w:bCs/>
                    <w:noProof/>
                  </w:rPr>
                </w:rPrChange>
              </w:rPr>
              <w:delText>)</w:delText>
            </w:r>
            <w:r w:rsidRPr="008D65BC" w:rsidDel="000D2B64">
              <w:rPr>
                <w:noProof/>
                <w:webHidden/>
                <w:rPrChange w:id="2419" w:author="mpountou" w:date="2021-02-14T19:28:00Z">
                  <w:rPr>
                    <w:noProof/>
                    <w:webHidden/>
                  </w:rPr>
                </w:rPrChange>
              </w:rPr>
              <w:tab/>
              <w:delText>13</w:delText>
            </w:r>
          </w:del>
        </w:p>
        <w:p w14:paraId="3C7A5E08" w14:textId="2D31054D" w:rsidR="00657F2D" w:rsidRPr="008D65BC" w:rsidDel="000D2B64" w:rsidRDefault="00657F2D">
          <w:pPr>
            <w:pStyle w:val="40"/>
            <w:tabs>
              <w:tab w:val="left" w:pos="1540"/>
              <w:tab w:val="right" w:leader="dot" w:pos="8296"/>
            </w:tabs>
            <w:rPr>
              <w:del w:id="2420" w:author="mpountou" w:date="2021-02-14T19:26:00Z"/>
              <w:rFonts w:asciiTheme="minorHAnsi" w:eastAsiaTheme="minorEastAsia" w:hAnsiTheme="minorHAnsi" w:cstheme="minorBidi"/>
              <w:noProof/>
              <w:szCs w:val="22"/>
              <w:lang w:eastAsia="el-GR"/>
              <w:rPrChange w:id="2421" w:author="mpountou" w:date="2021-02-14T19:28:00Z">
                <w:rPr>
                  <w:del w:id="2422" w:author="mpountou" w:date="2021-02-14T19:26:00Z"/>
                  <w:rFonts w:asciiTheme="minorHAnsi" w:eastAsiaTheme="minorEastAsia" w:hAnsiTheme="minorHAnsi" w:cstheme="minorBidi"/>
                  <w:noProof/>
                  <w:szCs w:val="22"/>
                  <w:lang w:eastAsia="el-GR"/>
                </w:rPr>
              </w:rPrChange>
            </w:rPr>
          </w:pPr>
          <w:del w:id="2423" w:author="mpountou" w:date="2021-02-14T19:26:00Z">
            <w:r w:rsidRPr="008D65BC" w:rsidDel="000D2B64">
              <w:rPr>
                <w:noProof/>
                <w:lang w:val="en-US"/>
                <w:rPrChange w:id="2424" w:author="mpountou" w:date="2021-02-14T19:28:00Z">
                  <w:rPr>
                    <w:rStyle w:val="-"/>
                    <w:noProof/>
                    <w:lang w:val="en-US"/>
                  </w:rPr>
                </w:rPrChange>
              </w:rPr>
              <w:delText>2.1.2.1</w:delText>
            </w:r>
            <w:r w:rsidRPr="008D65BC" w:rsidDel="000D2B64">
              <w:rPr>
                <w:rFonts w:asciiTheme="minorHAnsi" w:eastAsiaTheme="minorEastAsia" w:hAnsiTheme="minorHAnsi" w:cstheme="minorBidi"/>
                <w:noProof/>
                <w:szCs w:val="22"/>
                <w:lang w:eastAsia="el-GR"/>
                <w:rPrChange w:id="242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26" w:author="mpountou" w:date="2021-02-14T19:28:00Z">
                  <w:rPr>
                    <w:rStyle w:val="-"/>
                    <w:b/>
                    <w:bCs/>
                    <w:noProof/>
                  </w:rPr>
                </w:rPrChange>
              </w:rPr>
              <w:delText>Τυχαία Δάση (</w:delText>
            </w:r>
            <w:r w:rsidRPr="008D65BC" w:rsidDel="000D2B64">
              <w:rPr>
                <w:bCs/>
                <w:noProof/>
                <w:lang w:val="en-US"/>
                <w:rPrChange w:id="2427" w:author="mpountou" w:date="2021-02-14T19:28:00Z">
                  <w:rPr>
                    <w:rStyle w:val="-"/>
                    <w:b/>
                    <w:bCs/>
                    <w:noProof/>
                    <w:lang w:val="en-US"/>
                  </w:rPr>
                </w:rPrChange>
              </w:rPr>
              <w:delText>Random Forest)</w:delText>
            </w:r>
            <w:r w:rsidRPr="008D65BC" w:rsidDel="000D2B64">
              <w:rPr>
                <w:noProof/>
                <w:webHidden/>
                <w:rPrChange w:id="2428" w:author="mpountou" w:date="2021-02-14T19:28:00Z">
                  <w:rPr>
                    <w:noProof/>
                    <w:webHidden/>
                  </w:rPr>
                </w:rPrChange>
              </w:rPr>
              <w:tab/>
              <w:delText>13</w:delText>
            </w:r>
          </w:del>
        </w:p>
        <w:p w14:paraId="3D762F4D" w14:textId="2D96E673" w:rsidR="00657F2D" w:rsidRPr="008D65BC" w:rsidDel="000D2B64" w:rsidRDefault="00657F2D">
          <w:pPr>
            <w:pStyle w:val="40"/>
            <w:tabs>
              <w:tab w:val="left" w:pos="1540"/>
              <w:tab w:val="right" w:leader="dot" w:pos="8296"/>
            </w:tabs>
            <w:rPr>
              <w:del w:id="2429" w:author="mpountou" w:date="2021-02-14T19:26:00Z"/>
              <w:rFonts w:asciiTheme="minorHAnsi" w:eastAsiaTheme="minorEastAsia" w:hAnsiTheme="minorHAnsi" w:cstheme="minorBidi"/>
              <w:noProof/>
              <w:szCs w:val="22"/>
              <w:lang w:eastAsia="el-GR"/>
              <w:rPrChange w:id="2430" w:author="mpountou" w:date="2021-02-14T19:28:00Z">
                <w:rPr>
                  <w:del w:id="2431" w:author="mpountou" w:date="2021-02-14T19:26:00Z"/>
                  <w:rFonts w:asciiTheme="minorHAnsi" w:eastAsiaTheme="minorEastAsia" w:hAnsiTheme="minorHAnsi" w:cstheme="minorBidi"/>
                  <w:noProof/>
                  <w:szCs w:val="22"/>
                  <w:lang w:eastAsia="el-GR"/>
                </w:rPr>
              </w:rPrChange>
            </w:rPr>
          </w:pPr>
          <w:del w:id="2432" w:author="mpountou" w:date="2021-02-14T19:26:00Z">
            <w:r w:rsidRPr="008D65BC" w:rsidDel="000D2B64">
              <w:rPr>
                <w:bCs/>
                <w:noProof/>
                <w:rPrChange w:id="2433" w:author="mpountou" w:date="2021-02-14T19:28:00Z">
                  <w:rPr>
                    <w:rStyle w:val="-"/>
                    <w:b/>
                    <w:bCs/>
                    <w:noProof/>
                  </w:rPr>
                </w:rPrChange>
              </w:rPr>
              <w:delText>2.1.2.2</w:delText>
            </w:r>
            <w:r w:rsidRPr="008D65BC" w:rsidDel="000D2B64">
              <w:rPr>
                <w:rFonts w:asciiTheme="minorHAnsi" w:eastAsiaTheme="minorEastAsia" w:hAnsiTheme="minorHAnsi" w:cstheme="minorBidi"/>
                <w:noProof/>
                <w:szCs w:val="22"/>
                <w:lang w:eastAsia="el-GR"/>
                <w:rPrChange w:id="243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35" w:author="mpountou" w:date="2021-02-14T19:28:00Z">
                  <w:rPr>
                    <w:rStyle w:val="-"/>
                    <w:b/>
                    <w:bCs/>
                    <w:noProof/>
                  </w:rPr>
                </w:rPrChange>
              </w:rPr>
              <w:delText>Βαθιά Νευρωνικά Δίκτυα Περιεχομένου (</w:delText>
            </w:r>
            <w:r w:rsidRPr="008D65BC" w:rsidDel="000D2B64">
              <w:rPr>
                <w:bCs/>
                <w:noProof/>
                <w:lang w:val="en-US"/>
                <w:rPrChange w:id="2436" w:author="mpountou" w:date="2021-02-14T19:28:00Z">
                  <w:rPr>
                    <w:rStyle w:val="-"/>
                    <w:b/>
                    <w:bCs/>
                    <w:noProof/>
                    <w:lang w:val="en-US"/>
                  </w:rPr>
                </w:rPrChange>
              </w:rPr>
              <w:delText>Deep</w:delText>
            </w:r>
            <w:r w:rsidRPr="008D65BC" w:rsidDel="000D2B64">
              <w:rPr>
                <w:bCs/>
                <w:noProof/>
                <w:rPrChange w:id="2437" w:author="mpountou" w:date="2021-02-14T19:28:00Z">
                  <w:rPr>
                    <w:rStyle w:val="-"/>
                    <w:b/>
                    <w:bCs/>
                    <w:noProof/>
                  </w:rPr>
                </w:rPrChange>
              </w:rPr>
              <w:delText xml:space="preserve"> </w:delText>
            </w:r>
            <w:r w:rsidRPr="008D65BC" w:rsidDel="000D2B64">
              <w:rPr>
                <w:bCs/>
                <w:noProof/>
                <w:lang w:val="en-US"/>
                <w:rPrChange w:id="2438" w:author="mpountou" w:date="2021-02-14T19:28:00Z">
                  <w:rPr>
                    <w:rStyle w:val="-"/>
                    <w:b/>
                    <w:bCs/>
                    <w:noProof/>
                    <w:lang w:val="en-US"/>
                  </w:rPr>
                </w:rPrChange>
              </w:rPr>
              <w:delText>Content</w:delText>
            </w:r>
            <w:r w:rsidRPr="008D65BC" w:rsidDel="000D2B64">
              <w:rPr>
                <w:bCs/>
                <w:noProof/>
                <w:rPrChange w:id="2439" w:author="mpountou" w:date="2021-02-14T19:28:00Z">
                  <w:rPr>
                    <w:rStyle w:val="-"/>
                    <w:b/>
                    <w:bCs/>
                    <w:noProof/>
                  </w:rPr>
                </w:rPrChange>
              </w:rPr>
              <w:delText xml:space="preserve"> </w:delText>
            </w:r>
            <w:r w:rsidRPr="008D65BC" w:rsidDel="000D2B64">
              <w:rPr>
                <w:bCs/>
                <w:noProof/>
                <w:lang w:val="en-US"/>
                <w:rPrChange w:id="2440" w:author="mpountou" w:date="2021-02-14T19:28:00Z">
                  <w:rPr>
                    <w:rStyle w:val="-"/>
                    <w:b/>
                    <w:bCs/>
                    <w:noProof/>
                    <w:lang w:val="en-US"/>
                  </w:rPr>
                </w:rPrChange>
              </w:rPr>
              <w:delText>Neural</w:delText>
            </w:r>
            <w:r w:rsidRPr="008D65BC" w:rsidDel="000D2B64">
              <w:rPr>
                <w:bCs/>
                <w:noProof/>
                <w:rPrChange w:id="2441" w:author="mpountou" w:date="2021-02-14T19:28:00Z">
                  <w:rPr>
                    <w:rStyle w:val="-"/>
                    <w:b/>
                    <w:bCs/>
                    <w:noProof/>
                  </w:rPr>
                </w:rPrChange>
              </w:rPr>
              <w:delText xml:space="preserve"> </w:delText>
            </w:r>
            <w:r w:rsidRPr="008D65BC" w:rsidDel="000D2B64">
              <w:rPr>
                <w:bCs/>
                <w:noProof/>
                <w:lang w:val="en-US"/>
                <w:rPrChange w:id="2442" w:author="mpountou" w:date="2021-02-14T19:28:00Z">
                  <w:rPr>
                    <w:rStyle w:val="-"/>
                    <w:b/>
                    <w:bCs/>
                    <w:noProof/>
                    <w:lang w:val="en-US"/>
                  </w:rPr>
                </w:rPrChange>
              </w:rPr>
              <w:delText>Networks</w:delText>
            </w:r>
            <w:r w:rsidRPr="008D65BC" w:rsidDel="000D2B64">
              <w:rPr>
                <w:bCs/>
                <w:noProof/>
                <w:rPrChange w:id="2443" w:author="mpountou" w:date="2021-02-14T19:28:00Z">
                  <w:rPr>
                    <w:rStyle w:val="-"/>
                    <w:b/>
                    <w:bCs/>
                    <w:noProof/>
                  </w:rPr>
                </w:rPrChange>
              </w:rPr>
              <w:delText>)</w:delText>
            </w:r>
            <w:r w:rsidRPr="008D65BC" w:rsidDel="000D2B64">
              <w:rPr>
                <w:noProof/>
                <w:webHidden/>
                <w:rPrChange w:id="2444" w:author="mpountou" w:date="2021-02-14T19:28:00Z">
                  <w:rPr>
                    <w:noProof/>
                    <w:webHidden/>
                  </w:rPr>
                </w:rPrChange>
              </w:rPr>
              <w:tab/>
              <w:delText>14</w:delText>
            </w:r>
          </w:del>
        </w:p>
        <w:p w14:paraId="7A016101" w14:textId="3CABAE79" w:rsidR="00657F2D" w:rsidRPr="008D65BC" w:rsidDel="000D2B64" w:rsidRDefault="00657F2D">
          <w:pPr>
            <w:pStyle w:val="30"/>
            <w:tabs>
              <w:tab w:val="left" w:pos="1320"/>
              <w:tab w:val="right" w:leader="dot" w:pos="8296"/>
            </w:tabs>
            <w:rPr>
              <w:del w:id="2445" w:author="mpountou" w:date="2021-02-14T19:26:00Z"/>
              <w:rFonts w:asciiTheme="minorHAnsi" w:eastAsiaTheme="minorEastAsia" w:hAnsiTheme="minorHAnsi" w:cstheme="minorBidi"/>
              <w:noProof/>
              <w:szCs w:val="22"/>
              <w:lang w:eastAsia="el-GR"/>
              <w:rPrChange w:id="2446" w:author="mpountou" w:date="2021-02-14T19:28:00Z">
                <w:rPr>
                  <w:del w:id="2447" w:author="mpountou" w:date="2021-02-14T19:26:00Z"/>
                  <w:rFonts w:asciiTheme="minorHAnsi" w:eastAsiaTheme="minorEastAsia" w:hAnsiTheme="minorHAnsi" w:cstheme="minorBidi"/>
                  <w:noProof/>
                  <w:szCs w:val="22"/>
                  <w:lang w:eastAsia="el-GR"/>
                </w:rPr>
              </w:rPrChange>
            </w:rPr>
          </w:pPr>
          <w:del w:id="2448" w:author="mpountou" w:date="2021-02-14T19:26:00Z">
            <w:r w:rsidRPr="008D65BC" w:rsidDel="000D2B64">
              <w:rPr>
                <w:bCs/>
                <w:noProof/>
                <w:lang w:val="en-US"/>
                <w:rPrChange w:id="2449" w:author="mpountou" w:date="2021-02-14T19:28:00Z">
                  <w:rPr>
                    <w:rStyle w:val="-"/>
                    <w:b/>
                    <w:bCs/>
                    <w:noProof/>
                    <w:lang w:val="en-US"/>
                  </w:rPr>
                </w:rPrChange>
              </w:rPr>
              <w:delText>2.1.3</w:delText>
            </w:r>
            <w:r w:rsidRPr="008D65BC" w:rsidDel="000D2B64">
              <w:rPr>
                <w:rFonts w:asciiTheme="minorHAnsi" w:eastAsiaTheme="minorEastAsia" w:hAnsiTheme="minorHAnsi" w:cstheme="minorBidi"/>
                <w:noProof/>
                <w:szCs w:val="22"/>
                <w:lang w:eastAsia="el-GR"/>
                <w:rPrChange w:id="245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51" w:author="mpountou" w:date="2021-02-14T19:28:00Z">
                  <w:rPr>
                    <w:rStyle w:val="-"/>
                    <w:b/>
                    <w:bCs/>
                    <w:noProof/>
                  </w:rPr>
                </w:rPrChange>
              </w:rPr>
              <w:delText>Υβριδικά Συστήματα Προτάσεων (</w:delText>
            </w:r>
            <w:r w:rsidRPr="008D65BC" w:rsidDel="000D2B64">
              <w:rPr>
                <w:bCs/>
                <w:noProof/>
                <w:lang w:val="en-US"/>
                <w:rPrChange w:id="2452" w:author="mpountou" w:date="2021-02-14T19:28:00Z">
                  <w:rPr>
                    <w:rStyle w:val="-"/>
                    <w:b/>
                    <w:bCs/>
                    <w:noProof/>
                    <w:lang w:val="en-US"/>
                  </w:rPr>
                </w:rPrChange>
              </w:rPr>
              <w:delText>Hybrid)</w:delText>
            </w:r>
            <w:r w:rsidRPr="008D65BC" w:rsidDel="000D2B64">
              <w:rPr>
                <w:noProof/>
                <w:webHidden/>
                <w:rPrChange w:id="2453" w:author="mpountou" w:date="2021-02-14T19:28:00Z">
                  <w:rPr>
                    <w:noProof/>
                    <w:webHidden/>
                  </w:rPr>
                </w:rPrChange>
              </w:rPr>
              <w:tab/>
              <w:delText>15</w:delText>
            </w:r>
          </w:del>
        </w:p>
        <w:p w14:paraId="21F360DF" w14:textId="280B42B8" w:rsidR="00657F2D" w:rsidRPr="008D65BC" w:rsidDel="000D2B64" w:rsidRDefault="00657F2D">
          <w:pPr>
            <w:pStyle w:val="40"/>
            <w:tabs>
              <w:tab w:val="left" w:pos="1540"/>
              <w:tab w:val="right" w:leader="dot" w:pos="8296"/>
            </w:tabs>
            <w:rPr>
              <w:del w:id="2454" w:author="mpountou" w:date="2021-02-14T19:26:00Z"/>
              <w:rFonts w:asciiTheme="minorHAnsi" w:eastAsiaTheme="minorEastAsia" w:hAnsiTheme="minorHAnsi" w:cstheme="minorBidi"/>
              <w:noProof/>
              <w:szCs w:val="22"/>
              <w:lang w:eastAsia="el-GR"/>
              <w:rPrChange w:id="2455" w:author="mpountou" w:date="2021-02-14T19:28:00Z">
                <w:rPr>
                  <w:del w:id="2456" w:author="mpountou" w:date="2021-02-14T19:26:00Z"/>
                  <w:rFonts w:asciiTheme="minorHAnsi" w:eastAsiaTheme="minorEastAsia" w:hAnsiTheme="minorHAnsi" w:cstheme="minorBidi"/>
                  <w:noProof/>
                  <w:szCs w:val="22"/>
                  <w:lang w:eastAsia="el-GR"/>
                </w:rPr>
              </w:rPrChange>
            </w:rPr>
          </w:pPr>
          <w:del w:id="2457" w:author="mpountou" w:date="2021-02-14T19:26:00Z">
            <w:r w:rsidRPr="008D65BC" w:rsidDel="000D2B64">
              <w:rPr>
                <w:bCs/>
                <w:noProof/>
                <w:rPrChange w:id="2458" w:author="mpountou" w:date="2021-02-14T19:28:00Z">
                  <w:rPr>
                    <w:rStyle w:val="-"/>
                    <w:b/>
                    <w:bCs/>
                    <w:noProof/>
                  </w:rPr>
                </w:rPrChange>
              </w:rPr>
              <w:delText>2.1.3.1</w:delText>
            </w:r>
            <w:r w:rsidRPr="008D65BC" w:rsidDel="000D2B64">
              <w:rPr>
                <w:rFonts w:asciiTheme="minorHAnsi" w:eastAsiaTheme="minorEastAsia" w:hAnsiTheme="minorHAnsi" w:cstheme="minorBidi"/>
                <w:noProof/>
                <w:szCs w:val="22"/>
                <w:lang w:eastAsia="el-GR"/>
                <w:rPrChange w:id="245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60" w:author="mpountou" w:date="2021-02-14T19:28:00Z">
                  <w:rPr>
                    <w:rStyle w:val="-"/>
                    <w:b/>
                    <w:bCs/>
                    <w:noProof/>
                  </w:rPr>
                </w:rPrChange>
              </w:rPr>
              <w:delText>Σταθμισμένα Υβριδικά Συστήματα</w:delText>
            </w:r>
            <w:r w:rsidRPr="008D65BC" w:rsidDel="000D2B64">
              <w:rPr>
                <w:noProof/>
                <w:webHidden/>
                <w:rPrChange w:id="2461" w:author="mpountou" w:date="2021-02-14T19:28:00Z">
                  <w:rPr>
                    <w:noProof/>
                    <w:webHidden/>
                  </w:rPr>
                </w:rPrChange>
              </w:rPr>
              <w:tab/>
              <w:delText>17</w:delText>
            </w:r>
          </w:del>
        </w:p>
        <w:p w14:paraId="10D80815" w14:textId="241EBEA3" w:rsidR="00657F2D" w:rsidRPr="008D65BC" w:rsidDel="000D2B64" w:rsidRDefault="00657F2D">
          <w:pPr>
            <w:pStyle w:val="20"/>
            <w:tabs>
              <w:tab w:val="left" w:pos="960"/>
              <w:tab w:val="right" w:leader="dot" w:pos="8296"/>
            </w:tabs>
            <w:rPr>
              <w:del w:id="2462" w:author="mpountou" w:date="2021-02-14T19:26:00Z"/>
              <w:rFonts w:asciiTheme="minorHAnsi" w:eastAsiaTheme="minorEastAsia" w:hAnsiTheme="minorHAnsi" w:cstheme="minorBidi"/>
              <w:noProof/>
              <w:szCs w:val="22"/>
              <w:lang w:eastAsia="el-GR"/>
              <w:rPrChange w:id="2463" w:author="mpountou" w:date="2021-02-14T19:28:00Z">
                <w:rPr>
                  <w:del w:id="2464" w:author="mpountou" w:date="2021-02-14T19:26:00Z"/>
                  <w:rFonts w:asciiTheme="minorHAnsi" w:eastAsiaTheme="minorEastAsia" w:hAnsiTheme="minorHAnsi" w:cstheme="minorBidi"/>
                  <w:noProof/>
                  <w:szCs w:val="22"/>
                  <w:lang w:eastAsia="el-GR"/>
                </w:rPr>
              </w:rPrChange>
            </w:rPr>
          </w:pPr>
          <w:del w:id="2465" w:author="mpountou" w:date="2021-02-14T19:26:00Z">
            <w:r w:rsidRPr="008D65BC" w:rsidDel="000D2B64">
              <w:rPr>
                <w:bCs/>
                <w:noProof/>
                <w:rPrChange w:id="2466" w:author="mpountou" w:date="2021-02-14T19:28:00Z">
                  <w:rPr>
                    <w:rStyle w:val="-"/>
                    <w:b/>
                    <w:bCs/>
                    <w:noProof/>
                  </w:rPr>
                </w:rPrChange>
              </w:rPr>
              <w:delText>2.2</w:delText>
            </w:r>
            <w:r w:rsidRPr="008D65BC" w:rsidDel="000D2B64">
              <w:rPr>
                <w:rFonts w:asciiTheme="minorHAnsi" w:eastAsiaTheme="minorEastAsia" w:hAnsiTheme="minorHAnsi" w:cstheme="minorBidi"/>
                <w:noProof/>
                <w:szCs w:val="22"/>
                <w:lang w:eastAsia="el-GR"/>
                <w:rPrChange w:id="246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68" w:author="mpountou" w:date="2021-02-14T19:28:00Z">
                  <w:rPr>
                    <w:rStyle w:val="-"/>
                    <w:b/>
                    <w:bCs/>
                    <w:noProof/>
                  </w:rPr>
                </w:rPrChange>
              </w:rPr>
              <w:delText>Μετρικές αξιολόγησης (Χρήσιμες μετρικές)</w:delText>
            </w:r>
            <w:r w:rsidRPr="008D65BC" w:rsidDel="000D2B64">
              <w:rPr>
                <w:noProof/>
                <w:webHidden/>
                <w:rPrChange w:id="2469" w:author="mpountou" w:date="2021-02-14T19:28:00Z">
                  <w:rPr>
                    <w:noProof/>
                    <w:webHidden/>
                  </w:rPr>
                </w:rPrChange>
              </w:rPr>
              <w:tab/>
              <w:delText>18</w:delText>
            </w:r>
          </w:del>
        </w:p>
        <w:p w14:paraId="4ABAC287" w14:textId="4316B9D1" w:rsidR="00657F2D" w:rsidRPr="008D65BC" w:rsidDel="000D2B64" w:rsidRDefault="00657F2D">
          <w:pPr>
            <w:pStyle w:val="30"/>
            <w:tabs>
              <w:tab w:val="left" w:pos="1320"/>
              <w:tab w:val="right" w:leader="dot" w:pos="8296"/>
            </w:tabs>
            <w:rPr>
              <w:del w:id="2470" w:author="mpountou" w:date="2021-02-14T19:26:00Z"/>
              <w:rFonts w:asciiTheme="minorHAnsi" w:eastAsiaTheme="minorEastAsia" w:hAnsiTheme="minorHAnsi" w:cstheme="minorBidi"/>
              <w:noProof/>
              <w:szCs w:val="22"/>
              <w:lang w:eastAsia="el-GR"/>
              <w:rPrChange w:id="2471" w:author="mpountou" w:date="2021-02-14T19:28:00Z">
                <w:rPr>
                  <w:del w:id="2472" w:author="mpountou" w:date="2021-02-14T19:26:00Z"/>
                  <w:rFonts w:asciiTheme="minorHAnsi" w:eastAsiaTheme="minorEastAsia" w:hAnsiTheme="minorHAnsi" w:cstheme="minorBidi"/>
                  <w:noProof/>
                  <w:szCs w:val="22"/>
                  <w:lang w:eastAsia="el-GR"/>
                </w:rPr>
              </w:rPrChange>
            </w:rPr>
          </w:pPr>
          <w:del w:id="2473" w:author="mpountou" w:date="2021-02-14T19:26:00Z">
            <w:r w:rsidRPr="008D65BC" w:rsidDel="000D2B64">
              <w:rPr>
                <w:bCs/>
                <w:noProof/>
                <w:rPrChange w:id="2474" w:author="mpountou" w:date="2021-02-14T19:28:00Z">
                  <w:rPr>
                    <w:rStyle w:val="-"/>
                    <w:b/>
                    <w:bCs/>
                    <w:noProof/>
                  </w:rPr>
                </w:rPrChange>
              </w:rPr>
              <w:delText>2.2.1</w:delText>
            </w:r>
            <w:r w:rsidRPr="008D65BC" w:rsidDel="000D2B64">
              <w:rPr>
                <w:rFonts w:asciiTheme="minorHAnsi" w:eastAsiaTheme="minorEastAsia" w:hAnsiTheme="minorHAnsi" w:cstheme="minorBidi"/>
                <w:noProof/>
                <w:szCs w:val="22"/>
                <w:lang w:eastAsia="el-GR"/>
                <w:rPrChange w:id="247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76" w:author="mpountou" w:date="2021-02-14T19:28:00Z">
                  <w:rPr>
                    <w:rStyle w:val="-"/>
                    <w:b/>
                    <w:bCs/>
                    <w:noProof/>
                  </w:rPr>
                </w:rPrChange>
              </w:rPr>
              <w:delText>Ομοιότητα δεδομένων</w:delText>
            </w:r>
            <w:r w:rsidRPr="008D65BC" w:rsidDel="000D2B64">
              <w:rPr>
                <w:noProof/>
                <w:webHidden/>
                <w:rPrChange w:id="2477" w:author="mpountou" w:date="2021-02-14T19:28:00Z">
                  <w:rPr>
                    <w:noProof/>
                    <w:webHidden/>
                  </w:rPr>
                </w:rPrChange>
              </w:rPr>
              <w:tab/>
              <w:delText>19</w:delText>
            </w:r>
          </w:del>
        </w:p>
        <w:p w14:paraId="79C59805" w14:textId="3CF8ADF9" w:rsidR="00657F2D" w:rsidRPr="008D65BC" w:rsidDel="000D2B64" w:rsidRDefault="00657F2D">
          <w:pPr>
            <w:pStyle w:val="30"/>
            <w:tabs>
              <w:tab w:val="left" w:pos="1320"/>
              <w:tab w:val="right" w:leader="dot" w:pos="8296"/>
            </w:tabs>
            <w:rPr>
              <w:del w:id="2478" w:author="mpountou" w:date="2021-02-14T19:26:00Z"/>
              <w:rFonts w:asciiTheme="minorHAnsi" w:eastAsiaTheme="minorEastAsia" w:hAnsiTheme="minorHAnsi" w:cstheme="minorBidi"/>
              <w:noProof/>
              <w:szCs w:val="22"/>
              <w:lang w:eastAsia="el-GR"/>
              <w:rPrChange w:id="2479" w:author="mpountou" w:date="2021-02-14T19:28:00Z">
                <w:rPr>
                  <w:del w:id="2480" w:author="mpountou" w:date="2021-02-14T19:26:00Z"/>
                  <w:rFonts w:asciiTheme="minorHAnsi" w:eastAsiaTheme="minorEastAsia" w:hAnsiTheme="minorHAnsi" w:cstheme="minorBidi"/>
                  <w:noProof/>
                  <w:szCs w:val="22"/>
                  <w:lang w:eastAsia="el-GR"/>
                </w:rPr>
              </w:rPrChange>
            </w:rPr>
          </w:pPr>
          <w:del w:id="2481" w:author="mpountou" w:date="2021-02-14T19:26:00Z">
            <w:r w:rsidRPr="008D65BC" w:rsidDel="000D2B64">
              <w:rPr>
                <w:bCs/>
                <w:noProof/>
                <w:rPrChange w:id="2482" w:author="mpountou" w:date="2021-02-14T19:28:00Z">
                  <w:rPr>
                    <w:rStyle w:val="-"/>
                    <w:b/>
                    <w:bCs/>
                    <w:noProof/>
                  </w:rPr>
                </w:rPrChange>
              </w:rPr>
              <w:delText>2.2.2</w:delText>
            </w:r>
            <w:r w:rsidRPr="008D65BC" w:rsidDel="000D2B64">
              <w:rPr>
                <w:rFonts w:asciiTheme="minorHAnsi" w:eastAsiaTheme="minorEastAsia" w:hAnsiTheme="minorHAnsi" w:cstheme="minorBidi"/>
                <w:noProof/>
                <w:szCs w:val="22"/>
                <w:lang w:eastAsia="el-GR"/>
                <w:rPrChange w:id="248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84" w:author="mpountou" w:date="2021-02-14T19:28:00Z">
                  <w:rPr>
                    <w:rStyle w:val="-"/>
                    <w:b/>
                    <w:bCs/>
                    <w:noProof/>
                  </w:rPr>
                </w:rPrChange>
              </w:rPr>
              <w:delText>Ρίζα μέσου τετραγωνικού σφάλματος (</w:delText>
            </w:r>
            <w:r w:rsidRPr="008D65BC" w:rsidDel="000D2B64">
              <w:rPr>
                <w:bCs/>
                <w:noProof/>
                <w:lang w:val="en-US"/>
                <w:rPrChange w:id="2485" w:author="mpountou" w:date="2021-02-14T19:28:00Z">
                  <w:rPr>
                    <w:rStyle w:val="-"/>
                    <w:b/>
                    <w:bCs/>
                    <w:noProof/>
                    <w:lang w:val="en-US"/>
                  </w:rPr>
                </w:rPrChange>
              </w:rPr>
              <w:delText>RMSE</w:delText>
            </w:r>
            <w:r w:rsidRPr="008D65BC" w:rsidDel="000D2B64">
              <w:rPr>
                <w:bCs/>
                <w:noProof/>
                <w:rPrChange w:id="2486" w:author="mpountou" w:date="2021-02-14T19:28:00Z">
                  <w:rPr>
                    <w:rStyle w:val="-"/>
                    <w:b/>
                    <w:bCs/>
                    <w:noProof/>
                  </w:rPr>
                </w:rPrChange>
              </w:rPr>
              <w:delText>)</w:delText>
            </w:r>
            <w:r w:rsidRPr="008D65BC" w:rsidDel="000D2B64">
              <w:rPr>
                <w:noProof/>
                <w:webHidden/>
                <w:rPrChange w:id="2487" w:author="mpountou" w:date="2021-02-14T19:28:00Z">
                  <w:rPr>
                    <w:noProof/>
                    <w:webHidden/>
                  </w:rPr>
                </w:rPrChange>
              </w:rPr>
              <w:tab/>
              <w:delText>20</w:delText>
            </w:r>
          </w:del>
        </w:p>
        <w:p w14:paraId="2C65F5FF" w14:textId="29757CF0" w:rsidR="00657F2D" w:rsidRPr="008D65BC" w:rsidDel="000D2B64" w:rsidRDefault="00657F2D">
          <w:pPr>
            <w:pStyle w:val="30"/>
            <w:tabs>
              <w:tab w:val="left" w:pos="1320"/>
              <w:tab w:val="right" w:leader="dot" w:pos="8296"/>
            </w:tabs>
            <w:rPr>
              <w:del w:id="2488" w:author="mpountou" w:date="2021-02-14T19:26:00Z"/>
              <w:rFonts w:asciiTheme="minorHAnsi" w:eastAsiaTheme="minorEastAsia" w:hAnsiTheme="minorHAnsi" w:cstheme="minorBidi"/>
              <w:noProof/>
              <w:szCs w:val="22"/>
              <w:lang w:eastAsia="el-GR"/>
              <w:rPrChange w:id="2489" w:author="mpountou" w:date="2021-02-14T19:28:00Z">
                <w:rPr>
                  <w:del w:id="2490" w:author="mpountou" w:date="2021-02-14T19:26:00Z"/>
                  <w:rFonts w:asciiTheme="minorHAnsi" w:eastAsiaTheme="minorEastAsia" w:hAnsiTheme="minorHAnsi" w:cstheme="minorBidi"/>
                  <w:noProof/>
                  <w:szCs w:val="22"/>
                  <w:lang w:eastAsia="el-GR"/>
                </w:rPr>
              </w:rPrChange>
            </w:rPr>
          </w:pPr>
          <w:del w:id="2491" w:author="mpountou" w:date="2021-02-14T19:26:00Z">
            <w:r w:rsidRPr="008D65BC" w:rsidDel="000D2B64">
              <w:rPr>
                <w:bCs/>
                <w:noProof/>
                <w:rPrChange w:id="2492" w:author="mpountou" w:date="2021-02-14T19:28:00Z">
                  <w:rPr>
                    <w:rStyle w:val="-"/>
                    <w:b/>
                    <w:bCs/>
                    <w:noProof/>
                  </w:rPr>
                </w:rPrChange>
              </w:rPr>
              <w:delText>2.2.3</w:delText>
            </w:r>
            <w:r w:rsidRPr="008D65BC" w:rsidDel="000D2B64">
              <w:rPr>
                <w:rFonts w:asciiTheme="minorHAnsi" w:eastAsiaTheme="minorEastAsia" w:hAnsiTheme="minorHAnsi" w:cstheme="minorBidi"/>
                <w:noProof/>
                <w:szCs w:val="22"/>
                <w:lang w:eastAsia="el-GR"/>
                <w:rPrChange w:id="249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494" w:author="mpountou" w:date="2021-02-14T19:28:00Z">
                  <w:rPr>
                    <w:rStyle w:val="-"/>
                    <w:b/>
                    <w:bCs/>
                    <w:noProof/>
                  </w:rPr>
                </w:rPrChange>
              </w:rPr>
              <w:delText>Μέσο απόλυτο σφάλμα (</w:delText>
            </w:r>
            <w:r w:rsidRPr="008D65BC" w:rsidDel="000D2B64">
              <w:rPr>
                <w:bCs/>
                <w:noProof/>
                <w:lang w:val="en-US"/>
                <w:rPrChange w:id="2495" w:author="mpountou" w:date="2021-02-14T19:28:00Z">
                  <w:rPr>
                    <w:rStyle w:val="-"/>
                    <w:b/>
                    <w:bCs/>
                    <w:noProof/>
                    <w:lang w:val="en-US"/>
                  </w:rPr>
                </w:rPrChange>
              </w:rPr>
              <w:delText>MAE</w:delText>
            </w:r>
            <w:r w:rsidRPr="008D65BC" w:rsidDel="000D2B64">
              <w:rPr>
                <w:bCs/>
                <w:noProof/>
                <w:rPrChange w:id="2496" w:author="mpountou" w:date="2021-02-14T19:28:00Z">
                  <w:rPr>
                    <w:rStyle w:val="-"/>
                    <w:b/>
                    <w:bCs/>
                    <w:noProof/>
                  </w:rPr>
                </w:rPrChange>
              </w:rPr>
              <w:delText>)</w:delText>
            </w:r>
            <w:r w:rsidRPr="008D65BC" w:rsidDel="000D2B64">
              <w:rPr>
                <w:noProof/>
                <w:webHidden/>
                <w:rPrChange w:id="2497" w:author="mpountou" w:date="2021-02-14T19:28:00Z">
                  <w:rPr>
                    <w:noProof/>
                    <w:webHidden/>
                  </w:rPr>
                </w:rPrChange>
              </w:rPr>
              <w:tab/>
              <w:delText>20</w:delText>
            </w:r>
          </w:del>
        </w:p>
        <w:p w14:paraId="5E9B0CFA" w14:textId="0882D4E7" w:rsidR="00657F2D" w:rsidRPr="008D65BC" w:rsidDel="000D2B64" w:rsidRDefault="00657F2D">
          <w:pPr>
            <w:pStyle w:val="30"/>
            <w:tabs>
              <w:tab w:val="left" w:pos="1320"/>
              <w:tab w:val="right" w:leader="dot" w:pos="8296"/>
            </w:tabs>
            <w:rPr>
              <w:del w:id="2498" w:author="mpountou" w:date="2021-02-14T19:26:00Z"/>
              <w:rFonts w:asciiTheme="minorHAnsi" w:eastAsiaTheme="minorEastAsia" w:hAnsiTheme="minorHAnsi" w:cstheme="minorBidi"/>
              <w:noProof/>
              <w:szCs w:val="22"/>
              <w:lang w:eastAsia="el-GR"/>
              <w:rPrChange w:id="2499" w:author="mpountou" w:date="2021-02-14T19:28:00Z">
                <w:rPr>
                  <w:del w:id="2500" w:author="mpountou" w:date="2021-02-14T19:26:00Z"/>
                  <w:rFonts w:asciiTheme="minorHAnsi" w:eastAsiaTheme="minorEastAsia" w:hAnsiTheme="minorHAnsi" w:cstheme="minorBidi"/>
                  <w:noProof/>
                  <w:szCs w:val="22"/>
                  <w:lang w:eastAsia="el-GR"/>
                </w:rPr>
              </w:rPrChange>
            </w:rPr>
          </w:pPr>
          <w:del w:id="2501" w:author="mpountou" w:date="2021-02-14T19:26:00Z">
            <w:r w:rsidRPr="008D65BC" w:rsidDel="000D2B64">
              <w:rPr>
                <w:bCs/>
                <w:noProof/>
                <w:rPrChange w:id="2502" w:author="mpountou" w:date="2021-02-14T19:28:00Z">
                  <w:rPr>
                    <w:rStyle w:val="-"/>
                    <w:b/>
                    <w:bCs/>
                    <w:noProof/>
                  </w:rPr>
                </w:rPrChange>
              </w:rPr>
              <w:delText>2.2.4</w:delText>
            </w:r>
            <w:r w:rsidRPr="008D65BC" w:rsidDel="000D2B64">
              <w:rPr>
                <w:rFonts w:asciiTheme="minorHAnsi" w:eastAsiaTheme="minorEastAsia" w:hAnsiTheme="minorHAnsi" w:cstheme="minorBidi"/>
                <w:noProof/>
                <w:szCs w:val="22"/>
                <w:lang w:eastAsia="el-GR"/>
                <w:rPrChange w:id="250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04" w:author="mpountou" w:date="2021-02-14T19:28:00Z">
                  <w:rPr>
                    <w:rStyle w:val="-"/>
                    <w:b/>
                    <w:bCs/>
                    <w:noProof/>
                  </w:rPr>
                </w:rPrChange>
              </w:rPr>
              <w:delText>Κάλυψη (</w:delText>
            </w:r>
            <w:r w:rsidRPr="008D65BC" w:rsidDel="000D2B64">
              <w:rPr>
                <w:bCs/>
                <w:noProof/>
                <w:lang w:val="en-US"/>
                <w:rPrChange w:id="2505" w:author="mpountou" w:date="2021-02-14T19:28:00Z">
                  <w:rPr>
                    <w:rStyle w:val="-"/>
                    <w:b/>
                    <w:bCs/>
                    <w:noProof/>
                    <w:lang w:val="en-US"/>
                  </w:rPr>
                </w:rPrChange>
              </w:rPr>
              <w:delText>Coverage)</w:delText>
            </w:r>
            <w:r w:rsidRPr="008D65BC" w:rsidDel="000D2B64">
              <w:rPr>
                <w:noProof/>
                <w:webHidden/>
                <w:rPrChange w:id="2506" w:author="mpountou" w:date="2021-02-14T19:28:00Z">
                  <w:rPr>
                    <w:noProof/>
                    <w:webHidden/>
                  </w:rPr>
                </w:rPrChange>
              </w:rPr>
              <w:tab/>
              <w:delText>21</w:delText>
            </w:r>
          </w:del>
        </w:p>
        <w:p w14:paraId="7D4DCEC0" w14:textId="7E9FFCB9" w:rsidR="00657F2D" w:rsidRPr="008D65BC" w:rsidDel="000D2B64" w:rsidRDefault="00657F2D">
          <w:pPr>
            <w:pStyle w:val="30"/>
            <w:tabs>
              <w:tab w:val="left" w:pos="1320"/>
              <w:tab w:val="right" w:leader="dot" w:pos="8296"/>
            </w:tabs>
            <w:rPr>
              <w:del w:id="2507" w:author="mpountou" w:date="2021-02-14T19:26:00Z"/>
              <w:rFonts w:asciiTheme="minorHAnsi" w:eastAsiaTheme="minorEastAsia" w:hAnsiTheme="minorHAnsi" w:cstheme="minorBidi"/>
              <w:noProof/>
              <w:szCs w:val="22"/>
              <w:lang w:eastAsia="el-GR"/>
              <w:rPrChange w:id="2508" w:author="mpountou" w:date="2021-02-14T19:28:00Z">
                <w:rPr>
                  <w:del w:id="2509" w:author="mpountou" w:date="2021-02-14T19:26:00Z"/>
                  <w:rFonts w:asciiTheme="minorHAnsi" w:eastAsiaTheme="minorEastAsia" w:hAnsiTheme="minorHAnsi" w:cstheme="minorBidi"/>
                  <w:noProof/>
                  <w:szCs w:val="22"/>
                  <w:lang w:eastAsia="el-GR"/>
                </w:rPr>
              </w:rPrChange>
            </w:rPr>
          </w:pPr>
          <w:del w:id="2510" w:author="mpountou" w:date="2021-02-14T19:26:00Z">
            <w:r w:rsidRPr="008D65BC" w:rsidDel="000D2B64">
              <w:rPr>
                <w:bCs/>
                <w:noProof/>
                <w:lang w:val="en-US"/>
                <w:rPrChange w:id="2511" w:author="mpountou" w:date="2021-02-14T19:28:00Z">
                  <w:rPr>
                    <w:rStyle w:val="-"/>
                    <w:b/>
                    <w:bCs/>
                    <w:noProof/>
                    <w:lang w:val="en-US"/>
                  </w:rPr>
                </w:rPrChange>
              </w:rPr>
              <w:delText>2.2.5</w:delText>
            </w:r>
            <w:r w:rsidRPr="008D65BC" w:rsidDel="000D2B64">
              <w:rPr>
                <w:rFonts w:asciiTheme="minorHAnsi" w:eastAsiaTheme="minorEastAsia" w:hAnsiTheme="minorHAnsi" w:cstheme="minorBidi"/>
                <w:noProof/>
                <w:szCs w:val="22"/>
                <w:lang w:eastAsia="el-GR"/>
                <w:rPrChange w:id="251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13" w:author="mpountou" w:date="2021-02-14T19:28:00Z">
                  <w:rPr>
                    <w:rStyle w:val="-"/>
                    <w:b/>
                    <w:bCs/>
                    <w:noProof/>
                  </w:rPr>
                </w:rPrChange>
              </w:rPr>
              <w:delText>Ποικιλομορφία (</w:delText>
            </w:r>
            <w:r w:rsidRPr="008D65BC" w:rsidDel="000D2B64">
              <w:rPr>
                <w:bCs/>
                <w:noProof/>
                <w:lang w:val="en-US"/>
                <w:rPrChange w:id="2514" w:author="mpountou" w:date="2021-02-14T19:28:00Z">
                  <w:rPr>
                    <w:rStyle w:val="-"/>
                    <w:b/>
                    <w:bCs/>
                    <w:noProof/>
                    <w:lang w:val="en-US"/>
                  </w:rPr>
                </w:rPrChange>
              </w:rPr>
              <w:delText>diversity)</w:delText>
            </w:r>
            <w:r w:rsidRPr="008D65BC" w:rsidDel="000D2B64">
              <w:rPr>
                <w:noProof/>
                <w:webHidden/>
                <w:rPrChange w:id="2515" w:author="mpountou" w:date="2021-02-14T19:28:00Z">
                  <w:rPr>
                    <w:noProof/>
                    <w:webHidden/>
                  </w:rPr>
                </w:rPrChange>
              </w:rPr>
              <w:tab/>
              <w:delText>21</w:delText>
            </w:r>
          </w:del>
        </w:p>
        <w:p w14:paraId="2D018639" w14:textId="24BEE68A" w:rsidR="00657F2D" w:rsidRPr="008D65BC" w:rsidDel="000D2B64" w:rsidRDefault="00657F2D">
          <w:pPr>
            <w:pStyle w:val="30"/>
            <w:tabs>
              <w:tab w:val="left" w:pos="1320"/>
              <w:tab w:val="right" w:leader="dot" w:pos="8296"/>
            </w:tabs>
            <w:rPr>
              <w:del w:id="2516" w:author="mpountou" w:date="2021-02-14T19:26:00Z"/>
              <w:rFonts w:asciiTheme="minorHAnsi" w:eastAsiaTheme="minorEastAsia" w:hAnsiTheme="minorHAnsi" w:cstheme="minorBidi"/>
              <w:noProof/>
              <w:szCs w:val="22"/>
              <w:lang w:eastAsia="el-GR"/>
              <w:rPrChange w:id="2517" w:author="mpountou" w:date="2021-02-14T19:28:00Z">
                <w:rPr>
                  <w:del w:id="2518" w:author="mpountou" w:date="2021-02-14T19:26:00Z"/>
                  <w:rFonts w:asciiTheme="minorHAnsi" w:eastAsiaTheme="minorEastAsia" w:hAnsiTheme="minorHAnsi" w:cstheme="minorBidi"/>
                  <w:noProof/>
                  <w:szCs w:val="22"/>
                  <w:lang w:eastAsia="el-GR"/>
                </w:rPr>
              </w:rPrChange>
            </w:rPr>
          </w:pPr>
          <w:del w:id="2519" w:author="mpountou" w:date="2021-02-14T19:26:00Z">
            <w:r w:rsidRPr="008D65BC" w:rsidDel="000D2B64">
              <w:rPr>
                <w:bCs/>
                <w:noProof/>
                <w:rPrChange w:id="2520" w:author="mpountou" w:date="2021-02-14T19:28:00Z">
                  <w:rPr>
                    <w:rStyle w:val="-"/>
                    <w:b/>
                    <w:bCs/>
                    <w:noProof/>
                  </w:rPr>
                </w:rPrChange>
              </w:rPr>
              <w:delText>2.2.6</w:delText>
            </w:r>
            <w:r w:rsidRPr="008D65BC" w:rsidDel="000D2B64">
              <w:rPr>
                <w:rFonts w:asciiTheme="minorHAnsi" w:eastAsiaTheme="minorEastAsia" w:hAnsiTheme="minorHAnsi" w:cstheme="minorBidi"/>
                <w:noProof/>
                <w:szCs w:val="22"/>
                <w:lang w:eastAsia="el-GR"/>
                <w:rPrChange w:id="252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22" w:author="mpountou" w:date="2021-02-14T19:28:00Z">
                  <w:rPr>
                    <w:rStyle w:val="-"/>
                    <w:b/>
                    <w:bCs/>
                    <w:noProof/>
                  </w:rPr>
                </w:rPrChange>
              </w:rPr>
              <w:delText>Καινοτομία (</w:delText>
            </w:r>
            <w:r w:rsidRPr="008D65BC" w:rsidDel="000D2B64">
              <w:rPr>
                <w:bCs/>
                <w:noProof/>
                <w:lang w:val="en-US"/>
                <w:rPrChange w:id="2523" w:author="mpountou" w:date="2021-02-14T19:28:00Z">
                  <w:rPr>
                    <w:rStyle w:val="-"/>
                    <w:b/>
                    <w:bCs/>
                    <w:noProof/>
                    <w:lang w:val="en-US"/>
                  </w:rPr>
                </w:rPrChange>
              </w:rPr>
              <w:delText>novelty)</w:delText>
            </w:r>
            <w:r w:rsidRPr="008D65BC" w:rsidDel="000D2B64">
              <w:rPr>
                <w:noProof/>
                <w:webHidden/>
                <w:rPrChange w:id="2524" w:author="mpountou" w:date="2021-02-14T19:28:00Z">
                  <w:rPr>
                    <w:noProof/>
                    <w:webHidden/>
                  </w:rPr>
                </w:rPrChange>
              </w:rPr>
              <w:tab/>
              <w:delText>21</w:delText>
            </w:r>
          </w:del>
        </w:p>
        <w:p w14:paraId="2E8716E5" w14:textId="6BA917BA" w:rsidR="00657F2D" w:rsidRPr="008D65BC" w:rsidDel="000D2B64" w:rsidRDefault="00657F2D">
          <w:pPr>
            <w:pStyle w:val="10"/>
            <w:tabs>
              <w:tab w:val="left" w:pos="480"/>
              <w:tab w:val="right" w:leader="dot" w:pos="8296"/>
            </w:tabs>
            <w:rPr>
              <w:del w:id="2525" w:author="mpountou" w:date="2021-02-14T19:26:00Z"/>
              <w:rFonts w:asciiTheme="minorHAnsi" w:eastAsiaTheme="minorEastAsia" w:hAnsiTheme="minorHAnsi" w:cstheme="minorBidi"/>
              <w:noProof/>
              <w:szCs w:val="22"/>
              <w:lang w:eastAsia="el-GR"/>
              <w:rPrChange w:id="2526" w:author="mpountou" w:date="2021-02-14T19:28:00Z">
                <w:rPr>
                  <w:del w:id="2527" w:author="mpountou" w:date="2021-02-14T19:26:00Z"/>
                  <w:rFonts w:asciiTheme="minorHAnsi" w:eastAsiaTheme="minorEastAsia" w:hAnsiTheme="minorHAnsi" w:cstheme="minorBidi"/>
                  <w:noProof/>
                  <w:szCs w:val="22"/>
                  <w:lang w:eastAsia="el-GR"/>
                </w:rPr>
              </w:rPrChange>
            </w:rPr>
          </w:pPr>
          <w:del w:id="2528" w:author="mpountou" w:date="2021-02-14T19:26:00Z">
            <w:r w:rsidRPr="008D65BC" w:rsidDel="000D2B64">
              <w:rPr>
                <w:bCs/>
                <w:noProof/>
                <w:rPrChange w:id="2529" w:author="mpountou" w:date="2021-02-14T19:28:00Z">
                  <w:rPr>
                    <w:rStyle w:val="-"/>
                    <w:b/>
                    <w:bCs/>
                    <w:noProof/>
                  </w:rPr>
                </w:rPrChange>
              </w:rPr>
              <w:delText>3</w:delText>
            </w:r>
            <w:r w:rsidRPr="008D65BC" w:rsidDel="000D2B64">
              <w:rPr>
                <w:rFonts w:asciiTheme="minorHAnsi" w:eastAsiaTheme="minorEastAsia" w:hAnsiTheme="minorHAnsi" w:cstheme="minorBidi"/>
                <w:noProof/>
                <w:szCs w:val="22"/>
                <w:lang w:eastAsia="el-GR"/>
                <w:rPrChange w:id="253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31" w:author="mpountou" w:date="2021-02-14T19:28:00Z">
                  <w:rPr>
                    <w:rStyle w:val="-"/>
                    <w:b/>
                    <w:bCs/>
                    <w:noProof/>
                  </w:rPr>
                </w:rPrChange>
              </w:rPr>
              <w:delText>Υλοποιήσεις συστημάτων προτάσεων</w:delText>
            </w:r>
            <w:r w:rsidRPr="008D65BC" w:rsidDel="000D2B64">
              <w:rPr>
                <w:noProof/>
                <w:webHidden/>
                <w:rPrChange w:id="2532" w:author="mpountou" w:date="2021-02-14T19:28:00Z">
                  <w:rPr>
                    <w:noProof/>
                    <w:webHidden/>
                  </w:rPr>
                </w:rPrChange>
              </w:rPr>
              <w:tab/>
              <w:delText>23</w:delText>
            </w:r>
          </w:del>
        </w:p>
        <w:p w14:paraId="0F860F09" w14:textId="23585ED5" w:rsidR="00657F2D" w:rsidRPr="008D65BC" w:rsidDel="000D2B64" w:rsidRDefault="00657F2D">
          <w:pPr>
            <w:pStyle w:val="20"/>
            <w:tabs>
              <w:tab w:val="left" w:pos="720"/>
              <w:tab w:val="right" w:leader="dot" w:pos="8296"/>
            </w:tabs>
            <w:rPr>
              <w:del w:id="2533" w:author="mpountou" w:date="2021-02-14T19:26:00Z"/>
              <w:rFonts w:asciiTheme="minorHAnsi" w:eastAsiaTheme="minorEastAsia" w:hAnsiTheme="minorHAnsi" w:cstheme="minorBidi"/>
              <w:noProof/>
              <w:szCs w:val="22"/>
              <w:lang w:eastAsia="el-GR"/>
              <w:rPrChange w:id="2534" w:author="mpountou" w:date="2021-02-14T19:28:00Z">
                <w:rPr>
                  <w:del w:id="2535" w:author="mpountou" w:date="2021-02-14T19:26:00Z"/>
                  <w:rFonts w:asciiTheme="minorHAnsi" w:eastAsiaTheme="minorEastAsia" w:hAnsiTheme="minorHAnsi" w:cstheme="minorBidi"/>
                  <w:noProof/>
                  <w:szCs w:val="22"/>
                  <w:lang w:eastAsia="el-GR"/>
                </w:rPr>
              </w:rPrChange>
            </w:rPr>
          </w:pPr>
          <w:del w:id="2536" w:author="mpountou" w:date="2021-02-14T19:26:00Z">
            <w:r w:rsidRPr="008D65BC" w:rsidDel="000D2B64">
              <w:rPr>
                <w:bCs/>
                <w:noProof/>
                <w:rPrChange w:id="2537" w:author="mpountou" w:date="2021-02-14T19:28:00Z">
                  <w:rPr>
                    <w:rStyle w:val="-"/>
                    <w:b/>
                    <w:bCs/>
                    <w:noProof/>
                  </w:rPr>
                </w:rPrChange>
              </w:rPr>
              <w:delText>3.1</w:delText>
            </w:r>
            <w:r w:rsidRPr="008D65BC" w:rsidDel="000D2B64">
              <w:rPr>
                <w:rFonts w:asciiTheme="minorHAnsi" w:eastAsiaTheme="minorEastAsia" w:hAnsiTheme="minorHAnsi" w:cstheme="minorBidi"/>
                <w:noProof/>
                <w:szCs w:val="22"/>
                <w:lang w:eastAsia="el-GR"/>
                <w:rPrChange w:id="253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39" w:author="mpountou" w:date="2021-02-14T19:28:00Z">
                  <w:rPr>
                    <w:rStyle w:val="-"/>
                    <w:b/>
                    <w:bCs/>
                    <w:noProof/>
                  </w:rPr>
                </w:rPrChange>
              </w:rPr>
              <w:delText>Προ</w:delText>
            </w:r>
            <w:r w:rsidRPr="008D65BC" w:rsidDel="000D2B64">
              <w:rPr>
                <w:bCs/>
                <w:noProof/>
                <w:lang w:val="en-US"/>
                <w:rPrChange w:id="2540" w:author="mpountou" w:date="2021-02-14T19:28:00Z">
                  <w:rPr>
                    <w:rStyle w:val="-"/>
                    <w:b/>
                    <w:bCs/>
                    <w:noProof/>
                    <w:lang w:val="en-US"/>
                  </w:rPr>
                </w:rPrChange>
              </w:rPr>
              <w:delText>-</w:delText>
            </w:r>
            <w:r w:rsidRPr="008D65BC" w:rsidDel="000D2B64">
              <w:rPr>
                <w:bCs/>
                <w:noProof/>
                <w:rPrChange w:id="2541" w:author="mpountou" w:date="2021-02-14T19:28:00Z">
                  <w:rPr>
                    <w:rStyle w:val="-"/>
                    <w:b/>
                    <w:bCs/>
                    <w:noProof/>
                  </w:rPr>
                </w:rPrChange>
              </w:rPr>
              <w:delText>επεξεργασία Δεδομένων</w:delText>
            </w:r>
            <w:r w:rsidRPr="008D65BC" w:rsidDel="000D2B64">
              <w:rPr>
                <w:noProof/>
                <w:webHidden/>
                <w:rPrChange w:id="2542" w:author="mpountou" w:date="2021-02-14T19:28:00Z">
                  <w:rPr>
                    <w:noProof/>
                    <w:webHidden/>
                  </w:rPr>
                </w:rPrChange>
              </w:rPr>
              <w:tab/>
              <w:delText>23</w:delText>
            </w:r>
          </w:del>
        </w:p>
        <w:p w14:paraId="24FB7675" w14:textId="1899889B" w:rsidR="00657F2D" w:rsidRPr="008D65BC" w:rsidDel="000D2B64" w:rsidRDefault="00657F2D">
          <w:pPr>
            <w:pStyle w:val="30"/>
            <w:tabs>
              <w:tab w:val="left" w:pos="1100"/>
              <w:tab w:val="right" w:leader="dot" w:pos="8296"/>
            </w:tabs>
            <w:rPr>
              <w:del w:id="2543" w:author="mpountou" w:date="2021-02-14T19:26:00Z"/>
              <w:rFonts w:asciiTheme="minorHAnsi" w:eastAsiaTheme="minorEastAsia" w:hAnsiTheme="minorHAnsi" w:cstheme="minorBidi"/>
              <w:noProof/>
              <w:szCs w:val="22"/>
              <w:lang w:eastAsia="el-GR"/>
              <w:rPrChange w:id="2544" w:author="mpountou" w:date="2021-02-14T19:28:00Z">
                <w:rPr>
                  <w:del w:id="2545" w:author="mpountou" w:date="2021-02-14T19:26:00Z"/>
                  <w:rFonts w:asciiTheme="minorHAnsi" w:eastAsiaTheme="minorEastAsia" w:hAnsiTheme="minorHAnsi" w:cstheme="minorBidi"/>
                  <w:noProof/>
                  <w:szCs w:val="22"/>
                  <w:lang w:eastAsia="el-GR"/>
                </w:rPr>
              </w:rPrChange>
            </w:rPr>
          </w:pPr>
          <w:del w:id="2546" w:author="mpountou" w:date="2021-02-14T19:26:00Z">
            <w:r w:rsidRPr="008D65BC" w:rsidDel="000D2B64">
              <w:rPr>
                <w:bCs/>
                <w:noProof/>
                <w:rPrChange w:id="2547" w:author="mpountou" w:date="2021-02-14T19:28:00Z">
                  <w:rPr>
                    <w:rStyle w:val="-"/>
                    <w:b/>
                    <w:bCs/>
                    <w:noProof/>
                  </w:rPr>
                </w:rPrChange>
              </w:rPr>
              <w:delText>3.1.1</w:delText>
            </w:r>
            <w:r w:rsidRPr="008D65BC" w:rsidDel="000D2B64">
              <w:rPr>
                <w:rFonts w:asciiTheme="minorHAnsi" w:eastAsiaTheme="minorEastAsia" w:hAnsiTheme="minorHAnsi" w:cstheme="minorBidi"/>
                <w:noProof/>
                <w:szCs w:val="22"/>
                <w:lang w:eastAsia="el-GR"/>
                <w:rPrChange w:id="254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49" w:author="mpountou" w:date="2021-02-14T19:28:00Z">
                  <w:rPr>
                    <w:rStyle w:val="-"/>
                    <w:b/>
                    <w:bCs/>
                    <w:noProof/>
                  </w:rPr>
                </w:rPrChange>
              </w:rPr>
              <w:delText xml:space="preserve">Σετ δεδομένων </w:delText>
            </w:r>
            <w:r w:rsidRPr="008D65BC" w:rsidDel="000D2B64">
              <w:rPr>
                <w:bCs/>
                <w:noProof/>
                <w:lang w:val="en-US"/>
                <w:rPrChange w:id="2550" w:author="mpountou" w:date="2021-02-14T19:28:00Z">
                  <w:rPr>
                    <w:rStyle w:val="-"/>
                    <w:b/>
                    <w:bCs/>
                    <w:noProof/>
                    <w:lang w:val="en-US"/>
                  </w:rPr>
                </w:rPrChange>
              </w:rPr>
              <w:delText>Asos</w:delText>
            </w:r>
            <w:r w:rsidRPr="008D65BC" w:rsidDel="000D2B64">
              <w:rPr>
                <w:bCs/>
                <w:noProof/>
                <w:rPrChange w:id="2551" w:author="mpountou" w:date="2021-02-14T19:28:00Z">
                  <w:rPr>
                    <w:rStyle w:val="-"/>
                    <w:b/>
                    <w:bCs/>
                    <w:noProof/>
                  </w:rPr>
                </w:rPrChange>
              </w:rPr>
              <w:delText xml:space="preserve"> - Βήματα</w:delText>
            </w:r>
            <w:r w:rsidRPr="008D65BC" w:rsidDel="000D2B64">
              <w:rPr>
                <w:noProof/>
                <w:webHidden/>
                <w:rPrChange w:id="2552" w:author="mpountou" w:date="2021-02-14T19:28:00Z">
                  <w:rPr>
                    <w:noProof/>
                    <w:webHidden/>
                  </w:rPr>
                </w:rPrChange>
              </w:rPr>
              <w:tab/>
              <w:delText>23</w:delText>
            </w:r>
          </w:del>
        </w:p>
        <w:p w14:paraId="5DFC2418" w14:textId="339755E4" w:rsidR="00657F2D" w:rsidRPr="008D65BC" w:rsidDel="000D2B64" w:rsidRDefault="00657F2D">
          <w:pPr>
            <w:pStyle w:val="40"/>
            <w:tabs>
              <w:tab w:val="left" w:pos="1540"/>
              <w:tab w:val="right" w:leader="dot" w:pos="8296"/>
            </w:tabs>
            <w:rPr>
              <w:del w:id="2553" w:author="mpountou" w:date="2021-02-14T19:26:00Z"/>
              <w:rFonts w:asciiTheme="minorHAnsi" w:eastAsiaTheme="minorEastAsia" w:hAnsiTheme="minorHAnsi" w:cstheme="minorBidi"/>
              <w:noProof/>
              <w:szCs w:val="22"/>
              <w:lang w:eastAsia="el-GR"/>
              <w:rPrChange w:id="2554" w:author="mpountou" w:date="2021-02-14T19:28:00Z">
                <w:rPr>
                  <w:del w:id="2555" w:author="mpountou" w:date="2021-02-14T19:26:00Z"/>
                  <w:rFonts w:asciiTheme="minorHAnsi" w:eastAsiaTheme="minorEastAsia" w:hAnsiTheme="minorHAnsi" w:cstheme="minorBidi"/>
                  <w:noProof/>
                  <w:szCs w:val="22"/>
                  <w:lang w:eastAsia="el-GR"/>
                </w:rPr>
              </w:rPrChange>
            </w:rPr>
          </w:pPr>
          <w:del w:id="2556" w:author="mpountou" w:date="2021-02-14T19:26:00Z">
            <w:r w:rsidRPr="008D65BC" w:rsidDel="000D2B64">
              <w:rPr>
                <w:bCs/>
                <w:noProof/>
                <w:rPrChange w:id="2557" w:author="mpountou" w:date="2021-02-14T19:28:00Z">
                  <w:rPr>
                    <w:rStyle w:val="-"/>
                    <w:b/>
                    <w:bCs/>
                    <w:noProof/>
                  </w:rPr>
                </w:rPrChange>
              </w:rPr>
              <w:delText>3.1.1.1</w:delText>
            </w:r>
            <w:r w:rsidRPr="008D65BC" w:rsidDel="000D2B64">
              <w:rPr>
                <w:rFonts w:asciiTheme="minorHAnsi" w:eastAsiaTheme="minorEastAsia" w:hAnsiTheme="minorHAnsi" w:cstheme="minorBidi"/>
                <w:noProof/>
                <w:szCs w:val="22"/>
                <w:lang w:eastAsia="el-GR"/>
                <w:rPrChange w:id="255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59" w:author="mpountou" w:date="2021-02-14T19:28:00Z">
                  <w:rPr>
                    <w:rStyle w:val="-"/>
                    <w:b/>
                    <w:bCs/>
                    <w:noProof/>
                  </w:rPr>
                </w:rPrChange>
              </w:rPr>
              <w:delText>Συλλογή και οργάνωση δεδομένων</w:delText>
            </w:r>
            <w:r w:rsidRPr="008D65BC" w:rsidDel="000D2B64">
              <w:rPr>
                <w:noProof/>
                <w:webHidden/>
                <w:rPrChange w:id="2560" w:author="mpountou" w:date="2021-02-14T19:28:00Z">
                  <w:rPr>
                    <w:noProof/>
                    <w:webHidden/>
                  </w:rPr>
                </w:rPrChange>
              </w:rPr>
              <w:tab/>
              <w:delText>23</w:delText>
            </w:r>
          </w:del>
        </w:p>
        <w:p w14:paraId="2D019266" w14:textId="5F25B771" w:rsidR="00657F2D" w:rsidRPr="008D65BC" w:rsidDel="000D2B64" w:rsidRDefault="00657F2D">
          <w:pPr>
            <w:pStyle w:val="40"/>
            <w:tabs>
              <w:tab w:val="left" w:pos="1540"/>
              <w:tab w:val="right" w:leader="dot" w:pos="8296"/>
            </w:tabs>
            <w:rPr>
              <w:del w:id="2561" w:author="mpountou" w:date="2021-02-14T19:26:00Z"/>
              <w:rFonts w:asciiTheme="minorHAnsi" w:eastAsiaTheme="minorEastAsia" w:hAnsiTheme="minorHAnsi" w:cstheme="minorBidi"/>
              <w:noProof/>
              <w:szCs w:val="22"/>
              <w:lang w:eastAsia="el-GR"/>
              <w:rPrChange w:id="2562" w:author="mpountou" w:date="2021-02-14T19:28:00Z">
                <w:rPr>
                  <w:del w:id="2563" w:author="mpountou" w:date="2021-02-14T19:26:00Z"/>
                  <w:rFonts w:asciiTheme="minorHAnsi" w:eastAsiaTheme="minorEastAsia" w:hAnsiTheme="minorHAnsi" w:cstheme="minorBidi"/>
                  <w:noProof/>
                  <w:szCs w:val="22"/>
                  <w:lang w:eastAsia="el-GR"/>
                </w:rPr>
              </w:rPrChange>
            </w:rPr>
          </w:pPr>
          <w:del w:id="2564" w:author="mpountou" w:date="2021-02-14T19:26:00Z">
            <w:r w:rsidRPr="008D65BC" w:rsidDel="000D2B64">
              <w:rPr>
                <w:bCs/>
                <w:noProof/>
                <w:rPrChange w:id="2565" w:author="mpountou" w:date="2021-02-14T19:28:00Z">
                  <w:rPr>
                    <w:rStyle w:val="-"/>
                    <w:b/>
                    <w:bCs/>
                    <w:noProof/>
                  </w:rPr>
                </w:rPrChange>
              </w:rPr>
              <w:delText>3.1.1.2</w:delText>
            </w:r>
            <w:r w:rsidRPr="008D65BC" w:rsidDel="000D2B64">
              <w:rPr>
                <w:rFonts w:asciiTheme="minorHAnsi" w:eastAsiaTheme="minorEastAsia" w:hAnsiTheme="minorHAnsi" w:cstheme="minorBidi"/>
                <w:noProof/>
                <w:szCs w:val="22"/>
                <w:lang w:eastAsia="el-GR"/>
                <w:rPrChange w:id="256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67" w:author="mpountou" w:date="2021-02-14T19:28:00Z">
                  <w:rPr>
                    <w:rStyle w:val="-"/>
                    <w:b/>
                    <w:bCs/>
                    <w:noProof/>
                  </w:rPr>
                </w:rPrChange>
              </w:rPr>
              <w:delText xml:space="preserve">Χαρακτηριστικά Προϊόντων </w:delText>
            </w:r>
            <w:r w:rsidRPr="008D65BC" w:rsidDel="000D2B64">
              <w:rPr>
                <w:bCs/>
                <w:noProof/>
                <w:lang w:val="en-US"/>
                <w:rPrChange w:id="2568" w:author="mpountou" w:date="2021-02-14T19:28:00Z">
                  <w:rPr>
                    <w:rStyle w:val="-"/>
                    <w:b/>
                    <w:bCs/>
                    <w:noProof/>
                    <w:lang w:val="en-US"/>
                  </w:rPr>
                </w:rPrChange>
              </w:rPr>
              <w:delText>(features)</w:delText>
            </w:r>
            <w:r w:rsidRPr="008D65BC" w:rsidDel="000D2B64">
              <w:rPr>
                <w:noProof/>
                <w:webHidden/>
                <w:rPrChange w:id="2569" w:author="mpountou" w:date="2021-02-14T19:28:00Z">
                  <w:rPr>
                    <w:noProof/>
                    <w:webHidden/>
                  </w:rPr>
                </w:rPrChange>
              </w:rPr>
              <w:tab/>
              <w:delText>24</w:delText>
            </w:r>
          </w:del>
        </w:p>
        <w:p w14:paraId="305A1930" w14:textId="14901E91" w:rsidR="00657F2D" w:rsidRPr="008D65BC" w:rsidDel="000D2B64" w:rsidRDefault="00657F2D">
          <w:pPr>
            <w:pStyle w:val="40"/>
            <w:tabs>
              <w:tab w:val="left" w:pos="1540"/>
              <w:tab w:val="right" w:leader="dot" w:pos="8296"/>
            </w:tabs>
            <w:rPr>
              <w:del w:id="2570" w:author="mpountou" w:date="2021-02-14T19:26:00Z"/>
              <w:rFonts w:asciiTheme="minorHAnsi" w:eastAsiaTheme="minorEastAsia" w:hAnsiTheme="minorHAnsi" w:cstheme="minorBidi"/>
              <w:noProof/>
              <w:szCs w:val="22"/>
              <w:lang w:eastAsia="el-GR"/>
              <w:rPrChange w:id="2571" w:author="mpountou" w:date="2021-02-14T19:28:00Z">
                <w:rPr>
                  <w:del w:id="2572" w:author="mpountou" w:date="2021-02-14T19:26:00Z"/>
                  <w:rFonts w:asciiTheme="minorHAnsi" w:eastAsiaTheme="minorEastAsia" w:hAnsiTheme="minorHAnsi" w:cstheme="minorBidi"/>
                  <w:noProof/>
                  <w:szCs w:val="22"/>
                  <w:lang w:eastAsia="el-GR"/>
                </w:rPr>
              </w:rPrChange>
            </w:rPr>
          </w:pPr>
          <w:del w:id="2573" w:author="mpountou" w:date="2021-02-14T19:26:00Z">
            <w:r w:rsidRPr="008D65BC" w:rsidDel="000D2B64">
              <w:rPr>
                <w:noProof/>
                <w:rPrChange w:id="2574" w:author="mpountou" w:date="2021-02-14T19:28:00Z">
                  <w:rPr>
                    <w:rStyle w:val="-"/>
                    <w:noProof/>
                  </w:rPr>
                </w:rPrChange>
              </w:rPr>
              <w:delText>3.1.1.3</w:delText>
            </w:r>
            <w:r w:rsidRPr="008D65BC" w:rsidDel="000D2B64">
              <w:rPr>
                <w:rFonts w:asciiTheme="minorHAnsi" w:eastAsiaTheme="minorEastAsia" w:hAnsiTheme="minorHAnsi" w:cstheme="minorBidi"/>
                <w:noProof/>
                <w:szCs w:val="22"/>
                <w:lang w:eastAsia="el-GR"/>
                <w:rPrChange w:id="2575" w:author="mpountou" w:date="2021-02-14T19:28:00Z">
                  <w:rPr>
                    <w:rFonts w:asciiTheme="minorHAnsi" w:eastAsiaTheme="minorEastAsia" w:hAnsiTheme="minorHAnsi" w:cstheme="minorBidi"/>
                    <w:noProof/>
                    <w:szCs w:val="22"/>
                    <w:lang w:eastAsia="el-GR"/>
                  </w:rPr>
                </w:rPrChange>
              </w:rPr>
              <w:tab/>
            </w:r>
            <w:r w:rsidRPr="008D65BC" w:rsidDel="000D2B64">
              <w:rPr>
                <w:noProof/>
                <w:rPrChange w:id="2576" w:author="mpountou" w:date="2021-02-14T19:28:00Z">
                  <w:rPr>
                    <w:rStyle w:val="-"/>
                    <w:noProof/>
                  </w:rPr>
                </w:rPrChange>
              </w:rPr>
              <w:delText>Βαθμολογίες Προϊόντων</w:delText>
            </w:r>
            <w:r w:rsidRPr="008D65BC" w:rsidDel="000D2B64">
              <w:rPr>
                <w:noProof/>
                <w:webHidden/>
                <w:rPrChange w:id="2577" w:author="mpountou" w:date="2021-02-14T19:28:00Z">
                  <w:rPr>
                    <w:noProof/>
                    <w:webHidden/>
                  </w:rPr>
                </w:rPrChange>
              </w:rPr>
              <w:tab/>
              <w:delText>26</w:delText>
            </w:r>
          </w:del>
        </w:p>
        <w:p w14:paraId="0B8520E1" w14:textId="2D6444A6" w:rsidR="00657F2D" w:rsidRPr="008D65BC" w:rsidDel="000D2B64" w:rsidRDefault="00657F2D">
          <w:pPr>
            <w:pStyle w:val="30"/>
            <w:tabs>
              <w:tab w:val="left" w:pos="1320"/>
              <w:tab w:val="right" w:leader="dot" w:pos="8296"/>
            </w:tabs>
            <w:rPr>
              <w:del w:id="2578" w:author="mpountou" w:date="2021-02-14T19:26:00Z"/>
              <w:rFonts w:asciiTheme="minorHAnsi" w:eastAsiaTheme="minorEastAsia" w:hAnsiTheme="minorHAnsi" w:cstheme="minorBidi"/>
              <w:noProof/>
              <w:szCs w:val="22"/>
              <w:lang w:eastAsia="el-GR"/>
              <w:rPrChange w:id="2579" w:author="mpountou" w:date="2021-02-14T19:28:00Z">
                <w:rPr>
                  <w:del w:id="2580" w:author="mpountou" w:date="2021-02-14T19:26:00Z"/>
                  <w:rFonts w:asciiTheme="minorHAnsi" w:eastAsiaTheme="minorEastAsia" w:hAnsiTheme="minorHAnsi" w:cstheme="minorBidi"/>
                  <w:noProof/>
                  <w:szCs w:val="22"/>
                  <w:lang w:eastAsia="el-GR"/>
                </w:rPr>
              </w:rPrChange>
            </w:rPr>
          </w:pPr>
          <w:del w:id="2581" w:author="mpountou" w:date="2021-02-14T19:26:00Z">
            <w:r w:rsidRPr="008D65BC" w:rsidDel="000D2B64">
              <w:rPr>
                <w:bCs/>
                <w:noProof/>
                <w:lang w:val="en-US"/>
                <w:rPrChange w:id="2582" w:author="mpountou" w:date="2021-02-14T19:28:00Z">
                  <w:rPr>
                    <w:rStyle w:val="-"/>
                    <w:b/>
                    <w:bCs/>
                    <w:noProof/>
                    <w:lang w:val="en-US"/>
                  </w:rPr>
                </w:rPrChange>
              </w:rPr>
              <w:delText>3.1.2</w:delText>
            </w:r>
            <w:r w:rsidRPr="008D65BC" w:rsidDel="000D2B64">
              <w:rPr>
                <w:rFonts w:asciiTheme="minorHAnsi" w:eastAsiaTheme="minorEastAsia" w:hAnsiTheme="minorHAnsi" w:cstheme="minorBidi"/>
                <w:noProof/>
                <w:szCs w:val="22"/>
                <w:lang w:eastAsia="el-GR"/>
                <w:rPrChange w:id="258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84" w:author="mpountou" w:date="2021-02-14T19:28:00Z">
                  <w:rPr>
                    <w:rStyle w:val="-"/>
                    <w:b/>
                    <w:bCs/>
                    <w:noProof/>
                  </w:rPr>
                </w:rPrChange>
              </w:rPr>
              <w:delText xml:space="preserve">Σετ δεδομένων </w:delText>
            </w:r>
            <w:r w:rsidRPr="008D65BC" w:rsidDel="000D2B64">
              <w:rPr>
                <w:bCs/>
                <w:noProof/>
                <w:lang w:val="en-US"/>
                <w:rPrChange w:id="2585" w:author="mpountou" w:date="2021-02-14T19:28:00Z">
                  <w:rPr>
                    <w:rStyle w:val="-"/>
                    <w:b/>
                    <w:bCs/>
                    <w:noProof/>
                    <w:lang w:val="en-US"/>
                  </w:rPr>
                </w:rPrChange>
              </w:rPr>
              <w:delText>Movielens-100k</w:delText>
            </w:r>
            <w:r w:rsidRPr="008D65BC" w:rsidDel="000D2B64">
              <w:rPr>
                <w:noProof/>
                <w:webHidden/>
                <w:rPrChange w:id="2586" w:author="mpountou" w:date="2021-02-14T19:28:00Z">
                  <w:rPr>
                    <w:noProof/>
                    <w:webHidden/>
                  </w:rPr>
                </w:rPrChange>
              </w:rPr>
              <w:tab/>
              <w:delText>27</w:delText>
            </w:r>
          </w:del>
        </w:p>
        <w:p w14:paraId="0D4B146F" w14:textId="46D93D0A" w:rsidR="00657F2D" w:rsidRPr="008D65BC" w:rsidDel="000D2B64" w:rsidRDefault="00657F2D">
          <w:pPr>
            <w:pStyle w:val="20"/>
            <w:tabs>
              <w:tab w:val="left" w:pos="960"/>
              <w:tab w:val="right" w:leader="dot" w:pos="8296"/>
            </w:tabs>
            <w:rPr>
              <w:del w:id="2587" w:author="mpountou" w:date="2021-02-14T19:26:00Z"/>
              <w:rFonts w:asciiTheme="minorHAnsi" w:eastAsiaTheme="minorEastAsia" w:hAnsiTheme="minorHAnsi" w:cstheme="minorBidi"/>
              <w:noProof/>
              <w:szCs w:val="22"/>
              <w:lang w:eastAsia="el-GR"/>
              <w:rPrChange w:id="2588" w:author="mpountou" w:date="2021-02-14T19:28:00Z">
                <w:rPr>
                  <w:del w:id="2589" w:author="mpountou" w:date="2021-02-14T19:26:00Z"/>
                  <w:rFonts w:asciiTheme="minorHAnsi" w:eastAsiaTheme="minorEastAsia" w:hAnsiTheme="minorHAnsi" w:cstheme="minorBidi"/>
                  <w:noProof/>
                  <w:szCs w:val="22"/>
                  <w:lang w:eastAsia="el-GR"/>
                </w:rPr>
              </w:rPrChange>
            </w:rPr>
          </w:pPr>
          <w:del w:id="2590" w:author="mpountou" w:date="2021-02-14T19:26:00Z">
            <w:r w:rsidRPr="008D65BC" w:rsidDel="000D2B64">
              <w:rPr>
                <w:bCs/>
                <w:noProof/>
                <w:rPrChange w:id="2591" w:author="mpountou" w:date="2021-02-14T19:28:00Z">
                  <w:rPr>
                    <w:rStyle w:val="-"/>
                    <w:b/>
                    <w:bCs/>
                    <w:noProof/>
                  </w:rPr>
                </w:rPrChange>
              </w:rPr>
              <w:delText>3.2</w:delText>
            </w:r>
            <w:r w:rsidRPr="008D65BC" w:rsidDel="000D2B64">
              <w:rPr>
                <w:rFonts w:asciiTheme="minorHAnsi" w:eastAsiaTheme="minorEastAsia" w:hAnsiTheme="minorHAnsi" w:cstheme="minorBidi"/>
                <w:noProof/>
                <w:szCs w:val="22"/>
                <w:lang w:eastAsia="el-GR"/>
                <w:rPrChange w:id="259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593" w:author="mpountou" w:date="2021-02-14T19:28:00Z">
                  <w:rPr>
                    <w:rStyle w:val="-"/>
                    <w:b/>
                    <w:bCs/>
                    <w:noProof/>
                  </w:rPr>
                </w:rPrChange>
              </w:rPr>
              <w:delText>Συνεργατικό φιλτράρισμα με επίκεντρο τον χρήστη</w:delText>
            </w:r>
            <w:r w:rsidRPr="008D65BC" w:rsidDel="000D2B64">
              <w:rPr>
                <w:noProof/>
                <w:webHidden/>
                <w:rPrChange w:id="2594" w:author="mpountou" w:date="2021-02-14T19:28:00Z">
                  <w:rPr>
                    <w:noProof/>
                    <w:webHidden/>
                  </w:rPr>
                </w:rPrChange>
              </w:rPr>
              <w:tab/>
              <w:delText>27</w:delText>
            </w:r>
          </w:del>
        </w:p>
        <w:p w14:paraId="145B9EC0" w14:textId="34F181AA" w:rsidR="00657F2D" w:rsidRPr="008D65BC" w:rsidDel="000D2B64" w:rsidRDefault="00657F2D">
          <w:pPr>
            <w:pStyle w:val="30"/>
            <w:tabs>
              <w:tab w:val="left" w:pos="1320"/>
              <w:tab w:val="right" w:leader="dot" w:pos="8296"/>
            </w:tabs>
            <w:rPr>
              <w:del w:id="2595" w:author="mpountou" w:date="2021-02-14T19:26:00Z"/>
              <w:rFonts w:asciiTheme="minorHAnsi" w:eastAsiaTheme="minorEastAsia" w:hAnsiTheme="minorHAnsi" w:cstheme="minorBidi"/>
              <w:noProof/>
              <w:szCs w:val="22"/>
              <w:lang w:eastAsia="el-GR"/>
              <w:rPrChange w:id="2596" w:author="mpountou" w:date="2021-02-14T19:28:00Z">
                <w:rPr>
                  <w:del w:id="2597" w:author="mpountou" w:date="2021-02-14T19:26:00Z"/>
                  <w:rFonts w:asciiTheme="minorHAnsi" w:eastAsiaTheme="minorEastAsia" w:hAnsiTheme="minorHAnsi" w:cstheme="minorBidi"/>
                  <w:noProof/>
                  <w:szCs w:val="22"/>
                  <w:lang w:eastAsia="el-GR"/>
                </w:rPr>
              </w:rPrChange>
            </w:rPr>
          </w:pPr>
          <w:del w:id="2598" w:author="mpountou" w:date="2021-02-14T19:26:00Z">
            <w:r w:rsidRPr="008D65BC" w:rsidDel="000D2B64">
              <w:rPr>
                <w:bCs/>
                <w:noProof/>
                <w:rPrChange w:id="2599" w:author="mpountou" w:date="2021-02-14T19:28:00Z">
                  <w:rPr>
                    <w:rStyle w:val="-"/>
                    <w:b/>
                    <w:bCs/>
                    <w:noProof/>
                  </w:rPr>
                </w:rPrChange>
              </w:rPr>
              <w:delText>3.2.1</w:delText>
            </w:r>
            <w:r w:rsidRPr="008D65BC" w:rsidDel="000D2B64">
              <w:rPr>
                <w:rFonts w:asciiTheme="minorHAnsi" w:eastAsiaTheme="minorEastAsia" w:hAnsiTheme="minorHAnsi" w:cstheme="minorBidi"/>
                <w:noProof/>
                <w:szCs w:val="22"/>
                <w:lang w:eastAsia="el-GR"/>
                <w:rPrChange w:id="260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01" w:author="mpountou" w:date="2021-02-14T19:28:00Z">
                  <w:rPr>
                    <w:rStyle w:val="-"/>
                    <w:b/>
                    <w:bCs/>
                    <w:noProof/>
                  </w:rPr>
                </w:rPrChange>
              </w:rPr>
              <w:delText>Δεδομένα εισόδου (</w:delText>
            </w:r>
            <w:r w:rsidRPr="008D65BC" w:rsidDel="000D2B64">
              <w:rPr>
                <w:bCs/>
                <w:noProof/>
                <w:lang w:val="en-US"/>
                <w:rPrChange w:id="2602" w:author="mpountou" w:date="2021-02-14T19:28:00Z">
                  <w:rPr>
                    <w:rStyle w:val="-"/>
                    <w:b/>
                    <w:bCs/>
                    <w:noProof/>
                    <w:lang w:val="en-US"/>
                  </w:rPr>
                </w:rPrChange>
              </w:rPr>
              <w:delText>input data)</w:delText>
            </w:r>
            <w:r w:rsidRPr="008D65BC" w:rsidDel="000D2B64">
              <w:rPr>
                <w:noProof/>
                <w:webHidden/>
                <w:rPrChange w:id="2603" w:author="mpountou" w:date="2021-02-14T19:28:00Z">
                  <w:rPr>
                    <w:noProof/>
                    <w:webHidden/>
                  </w:rPr>
                </w:rPrChange>
              </w:rPr>
              <w:tab/>
              <w:delText>27</w:delText>
            </w:r>
          </w:del>
        </w:p>
        <w:p w14:paraId="19E5D69D" w14:textId="0FF2AF36" w:rsidR="00657F2D" w:rsidRPr="008D65BC" w:rsidDel="000D2B64" w:rsidRDefault="00657F2D">
          <w:pPr>
            <w:pStyle w:val="30"/>
            <w:tabs>
              <w:tab w:val="left" w:pos="1320"/>
              <w:tab w:val="right" w:leader="dot" w:pos="8296"/>
            </w:tabs>
            <w:rPr>
              <w:del w:id="2604" w:author="mpountou" w:date="2021-02-14T19:26:00Z"/>
              <w:rFonts w:asciiTheme="minorHAnsi" w:eastAsiaTheme="minorEastAsia" w:hAnsiTheme="minorHAnsi" w:cstheme="minorBidi"/>
              <w:noProof/>
              <w:szCs w:val="22"/>
              <w:lang w:eastAsia="el-GR"/>
              <w:rPrChange w:id="2605" w:author="mpountou" w:date="2021-02-14T19:28:00Z">
                <w:rPr>
                  <w:del w:id="2606" w:author="mpountou" w:date="2021-02-14T19:26:00Z"/>
                  <w:rFonts w:asciiTheme="minorHAnsi" w:eastAsiaTheme="minorEastAsia" w:hAnsiTheme="minorHAnsi" w:cstheme="minorBidi"/>
                  <w:noProof/>
                  <w:szCs w:val="22"/>
                  <w:lang w:eastAsia="el-GR"/>
                </w:rPr>
              </w:rPrChange>
            </w:rPr>
          </w:pPr>
          <w:del w:id="2607" w:author="mpountou" w:date="2021-02-14T19:26:00Z">
            <w:r w:rsidRPr="008D65BC" w:rsidDel="000D2B64">
              <w:rPr>
                <w:bCs/>
                <w:noProof/>
                <w:rPrChange w:id="2608" w:author="mpountou" w:date="2021-02-14T19:28:00Z">
                  <w:rPr>
                    <w:rStyle w:val="-"/>
                    <w:b/>
                    <w:bCs/>
                    <w:noProof/>
                  </w:rPr>
                </w:rPrChange>
              </w:rPr>
              <w:delText>3.2.2</w:delText>
            </w:r>
            <w:r w:rsidRPr="008D65BC" w:rsidDel="000D2B64">
              <w:rPr>
                <w:rFonts w:asciiTheme="minorHAnsi" w:eastAsiaTheme="minorEastAsia" w:hAnsiTheme="minorHAnsi" w:cstheme="minorBidi"/>
                <w:noProof/>
                <w:szCs w:val="22"/>
                <w:lang w:eastAsia="el-GR"/>
                <w:rPrChange w:id="260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10" w:author="mpountou" w:date="2021-02-14T19:28:00Z">
                  <w:rPr>
                    <w:rStyle w:val="-"/>
                    <w:b/>
                    <w:bCs/>
                    <w:noProof/>
                  </w:rPr>
                </w:rPrChange>
              </w:rPr>
              <w:delText>Βήματα υλοποίησης</w:delText>
            </w:r>
            <w:r w:rsidRPr="008D65BC" w:rsidDel="000D2B64">
              <w:rPr>
                <w:noProof/>
                <w:webHidden/>
                <w:rPrChange w:id="2611" w:author="mpountou" w:date="2021-02-14T19:28:00Z">
                  <w:rPr>
                    <w:noProof/>
                    <w:webHidden/>
                  </w:rPr>
                </w:rPrChange>
              </w:rPr>
              <w:tab/>
              <w:delText>27</w:delText>
            </w:r>
          </w:del>
        </w:p>
        <w:p w14:paraId="2166F49E" w14:textId="0CB4D525" w:rsidR="00657F2D" w:rsidRPr="008D65BC" w:rsidDel="000D2B64" w:rsidRDefault="00657F2D">
          <w:pPr>
            <w:pStyle w:val="40"/>
            <w:tabs>
              <w:tab w:val="left" w:pos="1540"/>
              <w:tab w:val="right" w:leader="dot" w:pos="8296"/>
            </w:tabs>
            <w:rPr>
              <w:del w:id="2612" w:author="mpountou" w:date="2021-02-14T19:26:00Z"/>
              <w:rFonts w:asciiTheme="minorHAnsi" w:eastAsiaTheme="minorEastAsia" w:hAnsiTheme="minorHAnsi" w:cstheme="minorBidi"/>
              <w:noProof/>
              <w:szCs w:val="22"/>
              <w:lang w:eastAsia="el-GR"/>
              <w:rPrChange w:id="2613" w:author="mpountou" w:date="2021-02-14T19:28:00Z">
                <w:rPr>
                  <w:del w:id="2614" w:author="mpountou" w:date="2021-02-14T19:26:00Z"/>
                  <w:rFonts w:asciiTheme="minorHAnsi" w:eastAsiaTheme="minorEastAsia" w:hAnsiTheme="minorHAnsi" w:cstheme="minorBidi"/>
                  <w:noProof/>
                  <w:szCs w:val="22"/>
                  <w:lang w:eastAsia="el-GR"/>
                </w:rPr>
              </w:rPrChange>
            </w:rPr>
          </w:pPr>
          <w:del w:id="2615" w:author="mpountou" w:date="2021-02-14T19:26:00Z">
            <w:r w:rsidRPr="008D65BC" w:rsidDel="000D2B64">
              <w:rPr>
                <w:bCs/>
                <w:noProof/>
                <w:rPrChange w:id="2616" w:author="mpountou" w:date="2021-02-14T19:28:00Z">
                  <w:rPr>
                    <w:rStyle w:val="-"/>
                    <w:b/>
                    <w:bCs/>
                    <w:noProof/>
                  </w:rPr>
                </w:rPrChange>
              </w:rPr>
              <w:delText>3.2.2.1</w:delText>
            </w:r>
            <w:r w:rsidRPr="008D65BC" w:rsidDel="000D2B64">
              <w:rPr>
                <w:rFonts w:asciiTheme="minorHAnsi" w:eastAsiaTheme="minorEastAsia" w:hAnsiTheme="minorHAnsi" w:cstheme="minorBidi"/>
                <w:noProof/>
                <w:szCs w:val="22"/>
                <w:lang w:eastAsia="el-GR"/>
                <w:rPrChange w:id="261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18" w:author="mpountou" w:date="2021-02-14T19:28:00Z">
                  <w:rPr>
                    <w:rStyle w:val="-"/>
                    <w:b/>
                    <w:bCs/>
                    <w:noProof/>
                  </w:rPr>
                </w:rPrChange>
              </w:rPr>
              <w:delText>Εύρεση όμοιων χρηστών</w:delText>
            </w:r>
            <w:r w:rsidRPr="008D65BC" w:rsidDel="000D2B64">
              <w:rPr>
                <w:noProof/>
                <w:webHidden/>
                <w:rPrChange w:id="2619" w:author="mpountou" w:date="2021-02-14T19:28:00Z">
                  <w:rPr>
                    <w:noProof/>
                    <w:webHidden/>
                  </w:rPr>
                </w:rPrChange>
              </w:rPr>
              <w:tab/>
              <w:delText>27</w:delText>
            </w:r>
          </w:del>
        </w:p>
        <w:p w14:paraId="05C311FE" w14:textId="2ACA1A68" w:rsidR="00657F2D" w:rsidRPr="008D65BC" w:rsidDel="000D2B64" w:rsidRDefault="00657F2D">
          <w:pPr>
            <w:pStyle w:val="40"/>
            <w:tabs>
              <w:tab w:val="left" w:pos="1760"/>
              <w:tab w:val="right" w:leader="dot" w:pos="8296"/>
            </w:tabs>
            <w:rPr>
              <w:del w:id="2620" w:author="mpountou" w:date="2021-02-14T19:26:00Z"/>
              <w:rFonts w:asciiTheme="minorHAnsi" w:eastAsiaTheme="minorEastAsia" w:hAnsiTheme="minorHAnsi" w:cstheme="minorBidi"/>
              <w:noProof/>
              <w:szCs w:val="22"/>
              <w:lang w:eastAsia="el-GR"/>
              <w:rPrChange w:id="2621" w:author="mpountou" w:date="2021-02-14T19:28:00Z">
                <w:rPr>
                  <w:del w:id="2622" w:author="mpountou" w:date="2021-02-14T19:26:00Z"/>
                  <w:rFonts w:asciiTheme="minorHAnsi" w:eastAsiaTheme="minorEastAsia" w:hAnsiTheme="minorHAnsi" w:cstheme="minorBidi"/>
                  <w:noProof/>
                  <w:szCs w:val="22"/>
                  <w:lang w:eastAsia="el-GR"/>
                </w:rPr>
              </w:rPrChange>
            </w:rPr>
          </w:pPr>
          <w:del w:id="2623" w:author="mpountou" w:date="2021-02-14T19:26:00Z">
            <w:r w:rsidRPr="008D65BC" w:rsidDel="000D2B64">
              <w:rPr>
                <w:bCs/>
                <w:noProof/>
                <w:rPrChange w:id="2624" w:author="mpountou" w:date="2021-02-14T19:28:00Z">
                  <w:rPr>
                    <w:rStyle w:val="-"/>
                    <w:b/>
                    <w:bCs/>
                    <w:noProof/>
                  </w:rPr>
                </w:rPrChange>
              </w:rPr>
              <w:delText>3.2.2.2</w:delText>
            </w:r>
            <w:r w:rsidRPr="008D65BC" w:rsidDel="000D2B64">
              <w:rPr>
                <w:rFonts w:asciiTheme="minorHAnsi" w:eastAsiaTheme="minorEastAsia" w:hAnsiTheme="minorHAnsi" w:cstheme="minorBidi"/>
                <w:noProof/>
                <w:szCs w:val="22"/>
                <w:lang w:eastAsia="el-GR"/>
                <w:rPrChange w:id="262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26" w:author="mpountou" w:date="2021-02-14T19:28:00Z">
                  <w:rPr>
                    <w:rStyle w:val="-"/>
                    <w:b/>
                    <w:bCs/>
                    <w:noProof/>
                  </w:rPr>
                </w:rPrChange>
              </w:rPr>
              <w:delText>Στάθμιση σημασίας ομοιότητας (significance weighting)</w:delText>
            </w:r>
            <w:r w:rsidRPr="008D65BC" w:rsidDel="000D2B64">
              <w:rPr>
                <w:noProof/>
                <w:webHidden/>
                <w:rPrChange w:id="2627" w:author="mpountou" w:date="2021-02-14T19:28:00Z">
                  <w:rPr>
                    <w:noProof/>
                    <w:webHidden/>
                  </w:rPr>
                </w:rPrChange>
              </w:rPr>
              <w:tab/>
              <w:delText>28</w:delText>
            </w:r>
          </w:del>
        </w:p>
        <w:p w14:paraId="2795E06B" w14:textId="7D6762EC" w:rsidR="00657F2D" w:rsidRPr="008D65BC" w:rsidDel="000D2B64" w:rsidRDefault="00657F2D">
          <w:pPr>
            <w:pStyle w:val="40"/>
            <w:tabs>
              <w:tab w:val="left" w:pos="1760"/>
              <w:tab w:val="right" w:leader="dot" w:pos="8296"/>
            </w:tabs>
            <w:rPr>
              <w:del w:id="2628" w:author="mpountou" w:date="2021-02-14T19:26:00Z"/>
              <w:rFonts w:asciiTheme="minorHAnsi" w:eastAsiaTheme="minorEastAsia" w:hAnsiTheme="minorHAnsi" w:cstheme="minorBidi"/>
              <w:noProof/>
              <w:szCs w:val="22"/>
              <w:lang w:eastAsia="el-GR"/>
              <w:rPrChange w:id="2629" w:author="mpountou" w:date="2021-02-14T19:28:00Z">
                <w:rPr>
                  <w:del w:id="2630" w:author="mpountou" w:date="2021-02-14T19:26:00Z"/>
                  <w:rFonts w:asciiTheme="minorHAnsi" w:eastAsiaTheme="minorEastAsia" w:hAnsiTheme="minorHAnsi" w:cstheme="minorBidi"/>
                  <w:noProof/>
                  <w:szCs w:val="22"/>
                  <w:lang w:eastAsia="el-GR"/>
                </w:rPr>
              </w:rPrChange>
            </w:rPr>
          </w:pPr>
          <w:del w:id="2631" w:author="mpountou" w:date="2021-02-14T19:26:00Z">
            <w:r w:rsidRPr="008D65BC" w:rsidDel="000D2B64">
              <w:rPr>
                <w:bCs/>
                <w:noProof/>
                <w:rPrChange w:id="2632" w:author="mpountou" w:date="2021-02-14T19:28:00Z">
                  <w:rPr>
                    <w:rStyle w:val="-"/>
                    <w:b/>
                    <w:bCs/>
                    <w:noProof/>
                  </w:rPr>
                </w:rPrChange>
              </w:rPr>
              <w:delText>3.2.2.3</w:delText>
            </w:r>
            <w:r w:rsidRPr="008D65BC" w:rsidDel="000D2B64">
              <w:rPr>
                <w:rFonts w:asciiTheme="minorHAnsi" w:eastAsiaTheme="minorEastAsia" w:hAnsiTheme="minorHAnsi" w:cstheme="minorBidi"/>
                <w:noProof/>
                <w:szCs w:val="22"/>
                <w:lang w:eastAsia="el-GR"/>
                <w:rPrChange w:id="263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34" w:author="mpountou" w:date="2021-02-14T19:28:00Z">
                  <w:rPr>
                    <w:rStyle w:val="-"/>
                    <w:b/>
                    <w:bCs/>
                    <w:noProof/>
                  </w:rPr>
                </w:rPrChange>
              </w:rPr>
              <w:delText>Κεντράρισμα μέση τιμής δεδομένων (</w:delText>
            </w:r>
            <w:r w:rsidRPr="008D65BC" w:rsidDel="000D2B64">
              <w:rPr>
                <w:bCs/>
                <w:noProof/>
                <w:lang w:val="en-US"/>
                <w:rPrChange w:id="2635" w:author="mpountou" w:date="2021-02-14T19:28:00Z">
                  <w:rPr>
                    <w:rStyle w:val="-"/>
                    <w:b/>
                    <w:bCs/>
                    <w:noProof/>
                    <w:lang w:val="en-US"/>
                  </w:rPr>
                </w:rPrChange>
              </w:rPr>
              <w:delText>mean</w:delText>
            </w:r>
            <w:r w:rsidRPr="008D65BC" w:rsidDel="000D2B64">
              <w:rPr>
                <w:bCs/>
                <w:noProof/>
                <w:rPrChange w:id="2636" w:author="mpountou" w:date="2021-02-14T19:28:00Z">
                  <w:rPr>
                    <w:rStyle w:val="-"/>
                    <w:b/>
                    <w:bCs/>
                    <w:noProof/>
                  </w:rPr>
                </w:rPrChange>
              </w:rPr>
              <w:delText>-</w:delText>
            </w:r>
            <w:r w:rsidRPr="008D65BC" w:rsidDel="000D2B64">
              <w:rPr>
                <w:bCs/>
                <w:noProof/>
                <w:lang w:val="en-US"/>
                <w:rPrChange w:id="2637" w:author="mpountou" w:date="2021-02-14T19:28:00Z">
                  <w:rPr>
                    <w:rStyle w:val="-"/>
                    <w:b/>
                    <w:bCs/>
                    <w:noProof/>
                    <w:lang w:val="en-US"/>
                  </w:rPr>
                </w:rPrChange>
              </w:rPr>
              <w:delText>center</w:delText>
            </w:r>
            <w:r w:rsidRPr="008D65BC" w:rsidDel="000D2B64">
              <w:rPr>
                <w:bCs/>
                <w:noProof/>
                <w:rPrChange w:id="2638" w:author="mpountou" w:date="2021-02-14T19:28:00Z">
                  <w:rPr>
                    <w:rStyle w:val="-"/>
                    <w:b/>
                    <w:bCs/>
                    <w:noProof/>
                  </w:rPr>
                </w:rPrChange>
              </w:rPr>
              <w:delText xml:space="preserve"> </w:delText>
            </w:r>
            <w:r w:rsidRPr="008D65BC" w:rsidDel="000D2B64">
              <w:rPr>
                <w:bCs/>
                <w:noProof/>
                <w:lang w:val="en-US"/>
                <w:rPrChange w:id="2639" w:author="mpountou" w:date="2021-02-14T19:28:00Z">
                  <w:rPr>
                    <w:rStyle w:val="-"/>
                    <w:b/>
                    <w:bCs/>
                    <w:noProof/>
                    <w:lang w:val="en-US"/>
                  </w:rPr>
                </w:rPrChange>
              </w:rPr>
              <w:delText>data</w:delText>
            </w:r>
            <w:r w:rsidRPr="008D65BC" w:rsidDel="000D2B64">
              <w:rPr>
                <w:bCs/>
                <w:noProof/>
                <w:rPrChange w:id="2640" w:author="mpountou" w:date="2021-02-14T19:28:00Z">
                  <w:rPr>
                    <w:rStyle w:val="-"/>
                    <w:b/>
                    <w:bCs/>
                    <w:noProof/>
                  </w:rPr>
                </w:rPrChange>
              </w:rPr>
              <w:delText>)</w:delText>
            </w:r>
            <w:r w:rsidRPr="008D65BC" w:rsidDel="000D2B64">
              <w:rPr>
                <w:noProof/>
                <w:webHidden/>
                <w:rPrChange w:id="2641" w:author="mpountou" w:date="2021-02-14T19:28:00Z">
                  <w:rPr>
                    <w:noProof/>
                    <w:webHidden/>
                  </w:rPr>
                </w:rPrChange>
              </w:rPr>
              <w:tab/>
              <w:delText>28</w:delText>
            </w:r>
          </w:del>
        </w:p>
        <w:p w14:paraId="3BCF239E" w14:textId="1CE7CB0F" w:rsidR="00657F2D" w:rsidRPr="008D65BC" w:rsidDel="000D2B64" w:rsidRDefault="00657F2D">
          <w:pPr>
            <w:pStyle w:val="40"/>
            <w:tabs>
              <w:tab w:val="left" w:pos="1760"/>
              <w:tab w:val="right" w:leader="dot" w:pos="8296"/>
            </w:tabs>
            <w:rPr>
              <w:del w:id="2642" w:author="mpountou" w:date="2021-02-14T19:26:00Z"/>
              <w:rFonts w:asciiTheme="minorHAnsi" w:eastAsiaTheme="minorEastAsia" w:hAnsiTheme="minorHAnsi" w:cstheme="minorBidi"/>
              <w:noProof/>
              <w:szCs w:val="22"/>
              <w:lang w:eastAsia="el-GR"/>
              <w:rPrChange w:id="2643" w:author="mpountou" w:date="2021-02-14T19:28:00Z">
                <w:rPr>
                  <w:del w:id="2644" w:author="mpountou" w:date="2021-02-14T19:26:00Z"/>
                  <w:rFonts w:asciiTheme="minorHAnsi" w:eastAsiaTheme="minorEastAsia" w:hAnsiTheme="minorHAnsi" w:cstheme="minorBidi"/>
                  <w:noProof/>
                  <w:szCs w:val="22"/>
                  <w:lang w:eastAsia="el-GR"/>
                </w:rPr>
              </w:rPrChange>
            </w:rPr>
          </w:pPr>
          <w:del w:id="2645" w:author="mpountou" w:date="2021-02-14T19:26:00Z">
            <w:r w:rsidRPr="008D65BC" w:rsidDel="000D2B64">
              <w:rPr>
                <w:bCs/>
                <w:noProof/>
                <w:rPrChange w:id="2646" w:author="mpountou" w:date="2021-02-14T19:28:00Z">
                  <w:rPr>
                    <w:rStyle w:val="-"/>
                    <w:b/>
                    <w:bCs/>
                    <w:noProof/>
                  </w:rPr>
                </w:rPrChange>
              </w:rPr>
              <w:delText>3.2.2.4</w:delText>
            </w:r>
            <w:r w:rsidRPr="008D65BC" w:rsidDel="000D2B64">
              <w:rPr>
                <w:rFonts w:asciiTheme="minorHAnsi" w:eastAsiaTheme="minorEastAsia" w:hAnsiTheme="minorHAnsi" w:cstheme="minorBidi"/>
                <w:noProof/>
                <w:szCs w:val="22"/>
                <w:lang w:eastAsia="el-GR"/>
                <w:rPrChange w:id="264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48" w:author="mpountou" w:date="2021-02-14T19:28:00Z">
                  <w:rPr>
                    <w:rStyle w:val="-"/>
                    <w:b/>
                    <w:bCs/>
                    <w:noProof/>
                  </w:rPr>
                </w:rPrChange>
              </w:rPr>
              <w:delText>Συνάρτηση πρόβλεψης αξιολόγησης</w:delText>
            </w:r>
            <w:r w:rsidRPr="008D65BC" w:rsidDel="000D2B64">
              <w:rPr>
                <w:noProof/>
                <w:webHidden/>
                <w:rPrChange w:id="2649" w:author="mpountou" w:date="2021-02-14T19:28:00Z">
                  <w:rPr>
                    <w:noProof/>
                    <w:webHidden/>
                  </w:rPr>
                </w:rPrChange>
              </w:rPr>
              <w:tab/>
              <w:delText>29</w:delText>
            </w:r>
          </w:del>
        </w:p>
        <w:p w14:paraId="14962776" w14:textId="6DFD8CF5" w:rsidR="00657F2D" w:rsidRPr="008D65BC" w:rsidDel="000D2B64" w:rsidRDefault="00657F2D">
          <w:pPr>
            <w:pStyle w:val="20"/>
            <w:tabs>
              <w:tab w:val="left" w:pos="960"/>
              <w:tab w:val="right" w:leader="dot" w:pos="8296"/>
            </w:tabs>
            <w:rPr>
              <w:del w:id="2650" w:author="mpountou" w:date="2021-02-14T19:26:00Z"/>
              <w:rFonts w:asciiTheme="minorHAnsi" w:eastAsiaTheme="minorEastAsia" w:hAnsiTheme="minorHAnsi" w:cstheme="minorBidi"/>
              <w:noProof/>
              <w:szCs w:val="22"/>
              <w:lang w:eastAsia="el-GR"/>
              <w:rPrChange w:id="2651" w:author="mpountou" w:date="2021-02-14T19:28:00Z">
                <w:rPr>
                  <w:del w:id="2652" w:author="mpountou" w:date="2021-02-14T19:26:00Z"/>
                  <w:rFonts w:asciiTheme="minorHAnsi" w:eastAsiaTheme="minorEastAsia" w:hAnsiTheme="minorHAnsi" w:cstheme="minorBidi"/>
                  <w:noProof/>
                  <w:szCs w:val="22"/>
                  <w:lang w:eastAsia="el-GR"/>
                </w:rPr>
              </w:rPrChange>
            </w:rPr>
          </w:pPr>
          <w:del w:id="2653" w:author="mpountou" w:date="2021-02-14T19:26:00Z">
            <w:r w:rsidRPr="008D65BC" w:rsidDel="000D2B64">
              <w:rPr>
                <w:bCs/>
                <w:noProof/>
                <w:rPrChange w:id="2654" w:author="mpountou" w:date="2021-02-14T19:28:00Z">
                  <w:rPr>
                    <w:rStyle w:val="-"/>
                    <w:b/>
                    <w:bCs/>
                    <w:noProof/>
                  </w:rPr>
                </w:rPrChange>
              </w:rPr>
              <w:delText>3.3</w:delText>
            </w:r>
            <w:r w:rsidRPr="008D65BC" w:rsidDel="000D2B64">
              <w:rPr>
                <w:rFonts w:asciiTheme="minorHAnsi" w:eastAsiaTheme="minorEastAsia" w:hAnsiTheme="minorHAnsi" w:cstheme="minorBidi"/>
                <w:noProof/>
                <w:szCs w:val="22"/>
                <w:lang w:eastAsia="el-GR"/>
                <w:rPrChange w:id="265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56" w:author="mpountou" w:date="2021-02-14T19:28:00Z">
                  <w:rPr>
                    <w:rStyle w:val="-"/>
                    <w:b/>
                    <w:bCs/>
                    <w:noProof/>
                  </w:rPr>
                </w:rPrChange>
              </w:rPr>
              <w:delText>Συνεργατικό φιλτράρισμα με ανάλυση πίνακα σε ιδιάζουσες τιμές</w:delText>
            </w:r>
            <w:r w:rsidRPr="008D65BC" w:rsidDel="000D2B64">
              <w:rPr>
                <w:noProof/>
                <w:webHidden/>
                <w:rPrChange w:id="2657" w:author="mpountou" w:date="2021-02-14T19:28:00Z">
                  <w:rPr>
                    <w:noProof/>
                    <w:webHidden/>
                  </w:rPr>
                </w:rPrChange>
              </w:rPr>
              <w:tab/>
              <w:delText>30</w:delText>
            </w:r>
          </w:del>
        </w:p>
        <w:p w14:paraId="5F74A325" w14:textId="70F5919F" w:rsidR="00657F2D" w:rsidRPr="008D65BC" w:rsidDel="000D2B64" w:rsidRDefault="00657F2D">
          <w:pPr>
            <w:pStyle w:val="30"/>
            <w:tabs>
              <w:tab w:val="left" w:pos="1320"/>
              <w:tab w:val="right" w:leader="dot" w:pos="8296"/>
            </w:tabs>
            <w:rPr>
              <w:del w:id="2658" w:author="mpountou" w:date="2021-02-14T19:26:00Z"/>
              <w:rFonts w:asciiTheme="minorHAnsi" w:eastAsiaTheme="minorEastAsia" w:hAnsiTheme="minorHAnsi" w:cstheme="minorBidi"/>
              <w:noProof/>
              <w:szCs w:val="22"/>
              <w:lang w:eastAsia="el-GR"/>
              <w:rPrChange w:id="2659" w:author="mpountou" w:date="2021-02-14T19:28:00Z">
                <w:rPr>
                  <w:del w:id="2660" w:author="mpountou" w:date="2021-02-14T19:26:00Z"/>
                  <w:rFonts w:asciiTheme="minorHAnsi" w:eastAsiaTheme="minorEastAsia" w:hAnsiTheme="minorHAnsi" w:cstheme="minorBidi"/>
                  <w:noProof/>
                  <w:szCs w:val="22"/>
                  <w:lang w:eastAsia="el-GR"/>
                </w:rPr>
              </w:rPrChange>
            </w:rPr>
          </w:pPr>
          <w:del w:id="2661" w:author="mpountou" w:date="2021-02-14T19:26:00Z">
            <w:r w:rsidRPr="008D65BC" w:rsidDel="000D2B64">
              <w:rPr>
                <w:bCs/>
                <w:noProof/>
                <w:lang w:val="en-US"/>
                <w:rPrChange w:id="2662" w:author="mpountou" w:date="2021-02-14T19:28:00Z">
                  <w:rPr>
                    <w:rStyle w:val="-"/>
                    <w:b/>
                    <w:bCs/>
                    <w:noProof/>
                    <w:lang w:val="en-US"/>
                  </w:rPr>
                </w:rPrChange>
              </w:rPr>
              <w:delText>3.3.1</w:delText>
            </w:r>
            <w:r w:rsidRPr="008D65BC" w:rsidDel="000D2B64">
              <w:rPr>
                <w:rFonts w:asciiTheme="minorHAnsi" w:eastAsiaTheme="minorEastAsia" w:hAnsiTheme="minorHAnsi" w:cstheme="minorBidi"/>
                <w:noProof/>
                <w:szCs w:val="22"/>
                <w:lang w:eastAsia="el-GR"/>
                <w:rPrChange w:id="266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64" w:author="mpountou" w:date="2021-02-14T19:28:00Z">
                  <w:rPr>
                    <w:rStyle w:val="-"/>
                    <w:b/>
                    <w:bCs/>
                    <w:noProof/>
                  </w:rPr>
                </w:rPrChange>
              </w:rPr>
              <w:delText>Δεδομένα Εισόδου (</w:delText>
            </w:r>
            <w:r w:rsidRPr="008D65BC" w:rsidDel="000D2B64">
              <w:rPr>
                <w:bCs/>
                <w:noProof/>
                <w:lang w:val="en-US"/>
                <w:rPrChange w:id="2665" w:author="mpountou" w:date="2021-02-14T19:28:00Z">
                  <w:rPr>
                    <w:rStyle w:val="-"/>
                    <w:b/>
                    <w:bCs/>
                    <w:noProof/>
                    <w:lang w:val="en-US"/>
                  </w:rPr>
                </w:rPrChange>
              </w:rPr>
              <w:delText>input data)</w:delText>
            </w:r>
            <w:r w:rsidRPr="008D65BC" w:rsidDel="000D2B64">
              <w:rPr>
                <w:noProof/>
                <w:webHidden/>
                <w:rPrChange w:id="2666" w:author="mpountou" w:date="2021-02-14T19:28:00Z">
                  <w:rPr>
                    <w:noProof/>
                    <w:webHidden/>
                  </w:rPr>
                </w:rPrChange>
              </w:rPr>
              <w:tab/>
              <w:delText>30</w:delText>
            </w:r>
          </w:del>
        </w:p>
        <w:p w14:paraId="18A3B502" w14:textId="54CB5BDE" w:rsidR="00657F2D" w:rsidRPr="008D65BC" w:rsidDel="000D2B64" w:rsidRDefault="00657F2D">
          <w:pPr>
            <w:pStyle w:val="30"/>
            <w:tabs>
              <w:tab w:val="left" w:pos="1320"/>
              <w:tab w:val="right" w:leader="dot" w:pos="8296"/>
            </w:tabs>
            <w:rPr>
              <w:del w:id="2667" w:author="mpountou" w:date="2021-02-14T19:26:00Z"/>
              <w:rFonts w:asciiTheme="minorHAnsi" w:eastAsiaTheme="minorEastAsia" w:hAnsiTheme="minorHAnsi" w:cstheme="minorBidi"/>
              <w:noProof/>
              <w:szCs w:val="22"/>
              <w:lang w:eastAsia="el-GR"/>
              <w:rPrChange w:id="2668" w:author="mpountou" w:date="2021-02-14T19:28:00Z">
                <w:rPr>
                  <w:del w:id="2669" w:author="mpountou" w:date="2021-02-14T19:26:00Z"/>
                  <w:rFonts w:asciiTheme="minorHAnsi" w:eastAsiaTheme="minorEastAsia" w:hAnsiTheme="minorHAnsi" w:cstheme="minorBidi"/>
                  <w:noProof/>
                  <w:szCs w:val="22"/>
                  <w:lang w:eastAsia="el-GR"/>
                </w:rPr>
              </w:rPrChange>
            </w:rPr>
          </w:pPr>
          <w:del w:id="2670" w:author="mpountou" w:date="2021-02-14T19:26:00Z">
            <w:r w:rsidRPr="008D65BC" w:rsidDel="000D2B64">
              <w:rPr>
                <w:bCs/>
                <w:noProof/>
                <w:rPrChange w:id="2671" w:author="mpountou" w:date="2021-02-14T19:28:00Z">
                  <w:rPr>
                    <w:rStyle w:val="-"/>
                    <w:b/>
                    <w:bCs/>
                    <w:noProof/>
                  </w:rPr>
                </w:rPrChange>
              </w:rPr>
              <w:delText>3.3.2</w:delText>
            </w:r>
            <w:r w:rsidRPr="008D65BC" w:rsidDel="000D2B64">
              <w:rPr>
                <w:rFonts w:asciiTheme="minorHAnsi" w:eastAsiaTheme="minorEastAsia" w:hAnsiTheme="minorHAnsi" w:cstheme="minorBidi"/>
                <w:noProof/>
                <w:szCs w:val="22"/>
                <w:lang w:eastAsia="el-GR"/>
                <w:rPrChange w:id="267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73" w:author="mpountou" w:date="2021-02-14T19:28:00Z">
                  <w:rPr>
                    <w:rStyle w:val="-"/>
                    <w:b/>
                    <w:bCs/>
                    <w:noProof/>
                  </w:rPr>
                </w:rPrChange>
              </w:rPr>
              <w:delText>Βήματα υλοποίησης</w:delText>
            </w:r>
            <w:r w:rsidRPr="008D65BC" w:rsidDel="000D2B64">
              <w:rPr>
                <w:noProof/>
                <w:webHidden/>
                <w:rPrChange w:id="2674" w:author="mpountou" w:date="2021-02-14T19:28:00Z">
                  <w:rPr>
                    <w:noProof/>
                    <w:webHidden/>
                  </w:rPr>
                </w:rPrChange>
              </w:rPr>
              <w:tab/>
              <w:delText>30</w:delText>
            </w:r>
          </w:del>
        </w:p>
        <w:p w14:paraId="5B63DD26" w14:textId="041D2343" w:rsidR="00657F2D" w:rsidRPr="008D65BC" w:rsidDel="000D2B64" w:rsidRDefault="00657F2D">
          <w:pPr>
            <w:pStyle w:val="40"/>
            <w:tabs>
              <w:tab w:val="left" w:pos="1540"/>
              <w:tab w:val="right" w:leader="dot" w:pos="8296"/>
            </w:tabs>
            <w:rPr>
              <w:del w:id="2675" w:author="mpountou" w:date="2021-02-14T19:26:00Z"/>
              <w:rFonts w:asciiTheme="minorHAnsi" w:eastAsiaTheme="minorEastAsia" w:hAnsiTheme="minorHAnsi" w:cstheme="minorBidi"/>
              <w:noProof/>
              <w:szCs w:val="22"/>
              <w:lang w:eastAsia="el-GR"/>
              <w:rPrChange w:id="2676" w:author="mpountou" w:date="2021-02-14T19:28:00Z">
                <w:rPr>
                  <w:del w:id="2677" w:author="mpountou" w:date="2021-02-14T19:26:00Z"/>
                  <w:rFonts w:asciiTheme="minorHAnsi" w:eastAsiaTheme="minorEastAsia" w:hAnsiTheme="minorHAnsi" w:cstheme="minorBidi"/>
                  <w:noProof/>
                  <w:szCs w:val="22"/>
                  <w:lang w:eastAsia="el-GR"/>
                </w:rPr>
              </w:rPrChange>
            </w:rPr>
          </w:pPr>
          <w:del w:id="2678" w:author="mpountou" w:date="2021-02-14T19:26:00Z">
            <w:r w:rsidRPr="008D65BC" w:rsidDel="000D2B64">
              <w:rPr>
                <w:bCs/>
                <w:noProof/>
                <w:rPrChange w:id="2679" w:author="mpountou" w:date="2021-02-14T19:28:00Z">
                  <w:rPr>
                    <w:rStyle w:val="-"/>
                    <w:b/>
                    <w:bCs/>
                    <w:noProof/>
                  </w:rPr>
                </w:rPrChange>
              </w:rPr>
              <w:delText>3.3.2.1</w:delText>
            </w:r>
            <w:r w:rsidRPr="008D65BC" w:rsidDel="000D2B64">
              <w:rPr>
                <w:rFonts w:asciiTheme="minorHAnsi" w:eastAsiaTheme="minorEastAsia" w:hAnsiTheme="minorHAnsi" w:cstheme="minorBidi"/>
                <w:noProof/>
                <w:szCs w:val="22"/>
                <w:lang w:eastAsia="el-GR"/>
                <w:rPrChange w:id="268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81" w:author="mpountou" w:date="2021-02-14T19:28:00Z">
                  <w:rPr>
                    <w:rStyle w:val="-"/>
                    <w:b/>
                    <w:bCs/>
                    <w:noProof/>
                  </w:rPr>
                </w:rPrChange>
              </w:rPr>
              <w:delText>Επιλογή βιβλιοθήκης μοντέλου</w:delText>
            </w:r>
            <w:r w:rsidRPr="008D65BC" w:rsidDel="000D2B64">
              <w:rPr>
                <w:noProof/>
                <w:webHidden/>
                <w:rPrChange w:id="2682" w:author="mpountou" w:date="2021-02-14T19:28:00Z">
                  <w:rPr>
                    <w:noProof/>
                    <w:webHidden/>
                  </w:rPr>
                </w:rPrChange>
              </w:rPr>
              <w:tab/>
              <w:delText>30</w:delText>
            </w:r>
          </w:del>
        </w:p>
        <w:p w14:paraId="2127E953" w14:textId="0B151FD7" w:rsidR="00657F2D" w:rsidRPr="008D65BC" w:rsidDel="000D2B64" w:rsidRDefault="00657F2D">
          <w:pPr>
            <w:pStyle w:val="40"/>
            <w:tabs>
              <w:tab w:val="left" w:pos="1760"/>
              <w:tab w:val="right" w:leader="dot" w:pos="8296"/>
            </w:tabs>
            <w:rPr>
              <w:del w:id="2683" w:author="mpountou" w:date="2021-02-14T19:26:00Z"/>
              <w:rFonts w:asciiTheme="minorHAnsi" w:eastAsiaTheme="minorEastAsia" w:hAnsiTheme="minorHAnsi" w:cstheme="minorBidi"/>
              <w:noProof/>
              <w:szCs w:val="22"/>
              <w:lang w:eastAsia="el-GR"/>
              <w:rPrChange w:id="2684" w:author="mpountou" w:date="2021-02-14T19:28:00Z">
                <w:rPr>
                  <w:del w:id="2685" w:author="mpountou" w:date="2021-02-14T19:26:00Z"/>
                  <w:rFonts w:asciiTheme="minorHAnsi" w:eastAsiaTheme="minorEastAsia" w:hAnsiTheme="minorHAnsi" w:cstheme="minorBidi"/>
                  <w:noProof/>
                  <w:szCs w:val="22"/>
                  <w:lang w:eastAsia="el-GR"/>
                </w:rPr>
              </w:rPrChange>
            </w:rPr>
          </w:pPr>
          <w:del w:id="2686" w:author="mpountou" w:date="2021-02-14T19:26:00Z">
            <w:r w:rsidRPr="008D65BC" w:rsidDel="000D2B64">
              <w:rPr>
                <w:bCs/>
                <w:noProof/>
                <w:rPrChange w:id="2687" w:author="mpountou" w:date="2021-02-14T19:28:00Z">
                  <w:rPr>
                    <w:rStyle w:val="-"/>
                    <w:b/>
                    <w:bCs/>
                    <w:noProof/>
                  </w:rPr>
                </w:rPrChange>
              </w:rPr>
              <w:delText>3.3.2.2</w:delText>
            </w:r>
            <w:r w:rsidRPr="008D65BC" w:rsidDel="000D2B64">
              <w:rPr>
                <w:rFonts w:asciiTheme="minorHAnsi" w:eastAsiaTheme="minorEastAsia" w:hAnsiTheme="minorHAnsi" w:cstheme="minorBidi"/>
                <w:noProof/>
                <w:szCs w:val="22"/>
                <w:lang w:eastAsia="el-GR"/>
                <w:rPrChange w:id="268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89" w:author="mpountou" w:date="2021-02-14T19:28:00Z">
                  <w:rPr>
                    <w:rStyle w:val="-"/>
                    <w:b/>
                    <w:bCs/>
                    <w:noProof/>
                  </w:rPr>
                </w:rPrChange>
              </w:rPr>
              <w:delText>Επιλογή παραμέτρων</w:delText>
            </w:r>
            <w:r w:rsidRPr="008D65BC" w:rsidDel="000D2B64">
              <w:rPr>
                <w:noProof/>
                <w:webHidden/>
                <w:rPrChange w:id="2690" w:author="mpountou" w:date="2021-02-14T19:28:00Z">
                  <w:rPr>
                    <w:noProof/>
                    <w:webHidden/>
                  </w:rPr>
                </w:rPrChange>
              </w:rPr>
              <w:tab/>
              <w:delText>30</w:delText>
            </w:r>
          </w:del>
        </w:p>
        <w:p w14:paraId="132EEBEC" w14:textId="2F1C726E" w:rsidR="00657F2D" w:rsidRPr="008D65BC" w:rsidDel="000D2B64" w:rsidRDefault="00657F2D">
          <w:pPr>
            <w:pStyle w:val="20"/>
            <w:tabs>
              <w:tab w:val="left" w:pos="960"/>
              <w:tab w:val="right" w:leader="dot" w:pos="8296"/>
            </w:tabs>
            <w:rPr>
              <w:del w:id="2691" w:author="mpountou" w:date="2021-02-14T19:26:00Z"/>
              <w:rFonts w:asciiTheme="minorHAnsi" w:eastAsiaTheme="minorEastAsia" w:hAnsiTheme="minorHAnsi" w:cstheme="minorBidi"/>
              <w:noProof/>
              <w:szCs w:val="22"/>
              <w:lang w:eastAsia="el-GR"/>
              <w:rPrChange w:id="2692" w:author="mpountou" w:date="2021-02-14T19:28:00Z">
                <w:rPr>
                  <w:del w:id="2693" w:author="mpountou" w:date="2021-02-14T19:26:00Z"/>
                  <w:rFonts w:asciiTheme="minorHAnsi" w:eastAsiaTheme="minorEastAsia" w:hAnsiTheme="minorHAnsi" w:cstheme="minorBidi"/>
                  <w:noProof/>
                  <w:szCs w:val="22"/>
                  <w:lang w:eastAsia="el-GR"/>
                </w:rPr>
              </w:rPrChange>
            </w:rPr>
          </w:pPr>
          <w:del w:id="2694" w:author="mpountou" w:date="2021-02-14T19:26:00Z">
            <w:r w:rsidRPr="008D65BC" w:rsidDel="000D2B64">
              <w:rPr>
                <w:bCs/>
                <w:noProof/>
                <w:rPrChange w:id="2695" w:author="mpountou" w:date="2021-02-14T19:28:00Z">
                  <w:rPr>
                    <w:rStyle w:val="-"/>
                    <w:b/>
                    <w:bCs/>
                    <w:noProof/>
                  </w:rPr>
                </w:rPrChange>
              </w:rPr>
              <w:delText>3.4</w:delText>
            </w:r>
            <w:r w:rsidRPr="008D65BC" w:rsidDel="000D2B64">
              <w:rPr>
                <w:rFonts w:asciiTheme="minorHAnsi" w:eastAsiaTheme="minorEastAsia" w:hAnsiTheme="minorHAnsi" w:cstheme="minorBidi"/>
                <w:noProof/>
                <w:szCs w:val="22"/>
                <w:lang w:eastAsia="el-GR"/>
                <w:rPrChange w:id="269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697" w:author="mpountou" w:date="2021-02-14T19:28:00Z">
                  <w:rPr>
                    <w:rStyle w:val="-"/>
                    <w:b/>
                    <w:bCs/>
                    <w:noProof/>
                  </w:rPr>
                </w:rPrChange>
              </w:rPr>
              <w:delText>Συνεργατικό φιλτράρισμα μέσω νευρωνικών δικτύων</w:delText>
            </w:r>
            <w:r w:rsidRPr="008D65BC" w:rsidDel="000D2B64">
              <w:rPr>
                <w:noProof/>
                <w:webHidden/>
                <w:rPrChange w:id="2698" w:author="mpountou" w:date="2021-02-14T19:28:00Z">
                  <w:rPr>
                    <w:noProof/>
                    <w:webHidden/>
                  </w:rPr>
                </w:rPrChange>
              </w:rPr>
              <w:tab/>
              <w:delText>32</w:delText>
            </w:r>
          </w:del>
        </w:p>
        <w:p w14:paraId="0A1D7D40" w14:textId="19A20728" w:rsidR="00657F2D" w:rsidRPr="008D65BC" w:rsidDel="000D2B64" w:rsidRDefault="00657F2D">
          <w:pPr>
            <w:pStyle w:val="30"/>
            <w:tabs>
              <w:tab w:val="left" w:pos="1320"/>
              <w:tab w:val="right" w:leader="dot" w:pos="8296"/>
            </w:tabs>
            <w:rPr>
              <w:del w:id="2699" w:author="mpountou" w:date="2021-02-14T19:26:00Z"/>
              <w:rFonts w:asciiTheme="minorHAnsi" w:eastAsiaTheme="minorEastAsia" w:hAnsiTheme="minorHAnsi" w:cstheme="minorBidi"/>
              <w:noProof/>
              <w:szCs w:val="22"/>
              <w:lang w:eastAsia="el-GR"/>
              <w:rPrChange w:id="2700" w:author="mpountou" w:date="2021-02-14T19:28:00Z">
                <w:rPr>
                  <w:del w:id="2701" w:author="mpountou" w:date="2021-02-14T19:26:00Z"/>
                  <w:rFonts w:asciiTheme="minorHAnsi" w:eastAsiaTheme="minorEastAsia" w:hAnsiTheme="minorHAnsi" w:cstheme="minorBidi"/>
                  <w:noProof/>
                  <w:szCs w:val="22"/>
                  <w:lang w:eastAsia="el-GR"/>
                </w:rPr>
              </w:rPrChange>
            </w:rPr>
          </w:pPr>
          <w:del w:id="2702" w:author="mpountou" w:date="2021-02-14T19:26:00Z">
            <w:r w:rsidRPr="008D65BC" w:rsidDel="000D2B64">
              <w:rPr>
                <w:bCs/>
                <w:noProof/>
                <w:rPrChange w:id="2703" w:author="mpountou" w:date="2021-02-14T19:28:00Z">
                  <w:rPr>
                    <w:rStyle w:val="-"/>
                    <w:b/>
                    <w:bCs/>
                    <w:noProof/>
                  </w:rPr>
                </w:rPrChange>
              </w:rPr>
              <w:delText>3.4.1</w:delText>
            </w:r>
            <w:r w:rsidRPr="008D65BC" w:rsidDel="000D2B64">
              <w:rPr>
                <w:rFonts w:asciiTheme="minorHAnsi" w:eastAsiaTheme="minorEastAsia" w:hAnsiTheme="minorHAnsi" w:cstheme="minorBidi"/>
                <w:noProof/>
                <w:szCs w:val="22"/>
                <w:lang w:eastAsia="el-GR"/>
                <w:rPrChange w:id="270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05" w:author="mpountou" w:date="2021-02-14T19:28:00Z">
                  <w:rPr>
                    <w:rStyle w:val="-"/>
                    <w:b/>
                    <w:bCs/>
                    <w:noProof/>
                  </w:rPr>
                </w:rPrChange>
              </w:rPr>
              <w:delText>Δεδομένα εισόδου</w:delText>
            </w:r>
            <w:r w:rsidRPr="008D65BC" w:rsidDel="000D2B64">
              <w:rPr>
                <w:bCs/>
                <w:noProof/>
                <w:lang w:val="en-US"/>
                <w:rPrChange w:id="2706" w:author="mpountou" w:date="2021-02-14T19:28:00Z">
                  <w:rPr>
                    <w:rStyle w:val="-"/>
                    <w:b/>
                    <w:bCs/>
                    <w:noProof/>
                    <w:lang w:val="en-US"/>
                  </w:rPr>
                </w:rPrChange>
              </w:rPr>
              <w:delText xml:space="preserve"> (input data)</w:delText>
            </w:r>
            <w:r w:rsidRPr="008D65BC" w:rsidDel="000D2B64">
              <w:rPr>
                <w:noProof/>
                <w:webHidden/>
                <w:rPrChange w:id="2707" w:author="mpountou" w:date="2021-02-14T19:28:00Z">
                  <w:rPr>
                    <w:noProof/>
                    <w:webHidden/>
                  </w:rPr>
                </w:rPrChange>
              </w:rPr>
              <w:tab/>
              <w:delText>32</w:delText>
            </w:r>
          </w:del>
        </w:p>
        <w:p w14:paraId="285AC2CA" w14:textId="742B7A42" w:rsidR="00657F2D" w:rsidRPr="008D65BC" w:rsidDel="000D2B64" w:rsidRDefault="00657F2D">
          <w:pPr>
            <w:pStyle w:val="30"/>
            <w:tabs>
              <w:tab w:val="left" w:pos="1320"/>
              <w:tab w:val="right" w:leader="dot" w:pos="8296"/>
            </w:tabs>
            <w:rPr>
              <w:del w:id="2708" w:author="mpountou" w:date="2021-02-14T19:26:00Z"/>
              <w:rFonts w:asciiTheme="minorHAnsi" w:eastAsiaTheme="minorEastAsia" w:hAnsiTheme="minorHAnsi" w:cstheme="minorBidi"/>
              <w:noProof/>
              <w:szCs w:val="22"/>
              <w:lang w:eastAsia="el-GR"/>
              <w:rPrChange w:id="2709" w:author="mpountou" w:date="2021-02-14T19:28:00Z">
                <w:rPr>
                  <w:del w:id="2710" w:author="mpountou" w:date="2021-02-14T19:26:00Z"/>
                  <w:rFonts w:asciiTheme="minorHAnsi" w:eastAsiaTheme="minorEastAsia" w:hAnsiTheme="minorHAnsi" w:cstheme="minorBidi"/>
                  <w:noProof/>
                  <w:szCs w:val="22"/>
                  <w:lang w:eastAsia="el-GR"/>
                </w:rPr>
              </w:rPrChange>
            </w:rPr>
          </w:pPr>
          <w:del w:id="2711" w:author="mpountou" w:date="2021-02-14T19:26:00Z">
            <w:r w:rsidRPr="008D65BC" w:rsidDel="000D2B64">
              <w:rPr>
                <w:bCs/>
                <w:noProof/>
                <w:rPrChange w:id="2712" w:author="mpountou" w:date="2021-02-14T19:28:00Z">
                  <w:rPr>
                    <w:rStyle w:val="-"/>
                    <w:b/>
                    <w:bCs/>
                    <w:noProof/>
                  </w:rPr>
                </w:rPrChange>
              </w:rPr>
              <w:delText>3.4.2</w:delText>
            </w:r>
            <w:r w:rsidRPr="008D65BC" w:rsidDel="000D2B64">
              <w:rPr>
                <w:rFonts w:asciiTheme="minorHAnsi" w:eastAsiaTheme="minorEastAsia" w:hAnsiTheme="minorHAnsi" w:cstheme="minorBidi"/>
                <w:noProof/>
                <w:szCs w:val="22"/>
                <w:lang w:eastAsia="el-GR"/>
                <w:rPrChange w:id="271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14" w:author="mpountou" w:date="2021-02-14T19:28:00Z">
                  <w:rPr>
                    <w:rStyle w:val="-"/>
                    <w:b/>
                    <w:bCs/>
                    <w:noProof/>
                  </w:rPr>
                </w:rPrChange>
              </w:rPr>
              <w:delText>Βήματα υλοποίησης</w:delText>
            </w:r>
            <w:r w:rsidRPr="008D65BC" w:rsidDel="000D2B64">
              <w:rPr>
                <w:noProof/>
                <w:webHidden/>
                <w:rPrChange w:id="2715" w:author="mpountou" w:date="2021-02-14T19:28:00Z">
                  <w:rPr>
                    <w:noProof/>
                    <w:webHidden/>
                  </w:rPr>
                </w:rPrChange>
              </w:rPr>
              <w:tab/>
              <w:delText>32</w:delText>
            </w:r>
          </w:del>
        </w:p>
        <w:p w14:paraId="3CEF7E40" w14:textId="1CECA483" w:rsidR="00657F2D" w:rsidRPr="008D65BC" w:rsidDel="000D2B64" w:rsidRDefault="00657F2D">
          <w:pPr>
            <w:pStyle w:val="40"/>
            <w:tabs>
              <w:tab w:val="left" w:pos="1540"/>
              <w:tab w:val="right" w:leader="dot" w:pos="8296"/>
            </w:tabs>
            <w:rPr>
              <w:del w:id="2716" w:author="mpountou" w:date="2021-02-14T19:26:00Z"/>
              <w:rFonts w:asciiTheme="minorHAnsi" w:eastAsiaTheme="minorEastAsia" w:hAnsiTheme="minorHAnsi" w:cstheme="minorBidi"/>
              <w:noProof/>
              <w:szCs w:val="22"/>
              <w:lang w:eastAsia="el-GR"/>
              <w:rPrChange w:id="2717" w:author="mpountou" w:date="2021-02-14T19:28:00Z">
                <w:rPr>
                  <w:del w:id="2718" w:author="mpountou" w:date="2021-02-14T19:26:00Z"/>
                  <w:rFonts w:asciiTheme="minorHAnsi" w:eastAsiaTheme="minorEastAsia" w:hAnsiTheme="minorHAnsi" w:cstheme="minorBidi"/>
                  <w:noProof/>
                  <w:szCs w:val="22"/>
                  <w:lang w:eastAsia="el-GR"/>
                </w:rPr>
              </w:rPrChange>
            </w:rPr>
          </w:pPr>
          <w:del w:id="2719" w:author="mpountou" w:date="2021-02-14T19:26:00Z">
            <w:r w:rsidRPr="008D65BC" w:rsidDel="000D2B64">
              <w:rPr>
                <w:bCs/>
                <w:noProof/>
                <w:rPrChange w:id="2720" w:author="mpountou" w:date="2021-02-14T19:28:00Z">
                  <w:rPr>
                    <w:rStyle w:val="-"/>
                    <w:b/>
                    <w:bCs/>
                    <w:noProof/>
                  </w:rPr>
                </w:rPrChange>
              </w:rPr>
              <w:delText>3.4.2.1</w:delText>
            </w:r>
            <w:r w:rsidRPr="008D65BC" w:rsidDel="000D2B64">
              <w:rPr>
                <w:rFonts w:asciiTheme="minorHAnsi" w:eastAsiaTheme="minorEastAsia" w:hAnsiTheme="minorHAnsi" w:cstheme="minorBidi"/>
                <w:noProof/>
                <w:szCs w:val="22"/>
                <w:lang w:eastAsia="el-GR"/>
                <w:rPrChange w:id="272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22" w:author="mpountou" w:date="2021-02-14T19:28:00Z">
                  <w:rPr>
                    <w:rStyle w:val="-"/>
                    <w:b/>
                    <w:bCs/>
                    <w:noProof/>
                  </w:rPr>
                </w:rPrChange>
              </w:rPr>
              <w:delText>Κωδικοποίηση Χρηστών-Προϊόντων (Ρούχων/Ταινιών)</w:delText>
            </w:r>
            <w:r w:rsidRPr="008D65BC" w:rsidDel="000D2B64">
              <w:rPr>
                <w:noProof/>
                <w:webHidden/>
                <w:rPrChange w:id="2723" w:author="mpountou" w:date="2021-02-14T19:28:00Z">
                  <w:rPr>
                    <w:noProof/>
                    <w:webHidden/>
                  </w:rPr>
                </w:rPrChange>
              </w:rPr>
              <w:tab/>
              <w:delText>32</w:delText>
            </w:r>
          </w:del>
        </w:p>
        <w:p w14:paraId="4ACB1FF0" w14:textId="44B0EAC0" w:rsidR="00657F2D" w:rsidRPr="008D65BC" w:rsidDel="000D2B64" w:rsidRDefault="00657F2D">
          <w:pPr>
            <w:pStyle w:val="40"/>
            <w:tabs>
              <w:tab w:val="left" w:pos="1760"/>
              <w:tab w:val="right" w:leader="dot" w:pos="8296"/>
            </w:tabs>
            <w:rPr>
              <w:del w:id="2724" w:author="mpountou" w:date="2021-02-14T19:26:00Z"/>
              <w:rFonts w:asciiTheme="minorHAnsi" w:eastAsiaTheme="minorEastAsia" w:hAnsiTheme="minorHAnsi" w:cstheme="minorBidi"/>
              <w:noProof/>
              <w:szCs w:val="22"/>
              <w:lang w:eastAsia="el-GR"/>
              <w:rPrChange w:id="2725" w:author="mpountou" w:date="2021-02-14T19:28:00Z">
                <w:rPr>
                  <w:del w:id="2726" w:author="mpountou" w:date="2021-02-14T19:26:00Z"/>
                  <w:rFonts w:asciiTheme="minorHAnsi" w:eastAsiaTheme="minorEastAsia" w:hAnsiTheme="minorHAnsi" w:cstheme="minorBidi"/>
                  <w:noProof/>
                  <w:szCs w:val="22"/>
                  <w:lang w:eastAsia="el-GR"/>
                </w:rPr>
              </w:rPrChange>
            </w:rPr>
          </w:pPr>
          <w:del w:id="2727" w:author="mpountou" w:date="2021-02-14T19:26:00Z">
            <w:r w:rsidRPr="008D65BC" w:rsidDel="000D2B64">
              <w:rPr>
                <w:bCs/>
                <w:noProof/>
                <w:rPrChange w:id="2728" w:author="mpountou" w:date="2021-02-14T19:28:00Z">
                  <w:rPr>
                    <w:rStyle w:val="-"/>
                    <w:b/>
                    <w:bCs/>
                    <w:noProof/>
                  </w:rPr>
                </w:rPrChange>
              </w:rPr>
              <w:delText>3.4.2.2</w:delText>
            </w:r>
            <w:r w:rsidRPr="008D65BC" w:rsidDel="000D2B64">
              <w:rPr>
                <w:rFonts w:asciiTheme="minorHAnsi" w:eastAsiaTheme="minorEastAsia" w:hAnsiTheme="minorHAnsi" w:cstheme="minorBidi"/>
                <w:noProof/>
                <w:szCs w:val="22"/>
                <w:lang w:eastAsia="el-GR"/>
                <w:rPrChange w:id="272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30" w:author="mpountou" w:date="2021-02-14T19:28:00Z">
                  <w:rPr>
                    <w:rStyle w:val="-"/>
                    <w:b/>
                    <w:bCs/>
                    <w:noProof/>
                  </w:rPr>
                </w:rPrChange>
              </w:rPr>
              <w:delText>Επίπεδο Ενσωμάτωσης</w:delText>
            </w:r>
            <w:r w:rsidRPr="008D65BC" w:rsidDel="000D2B64">
              <w:rPr>
                <w:noProof/>
                <w:webHidden/>
                <w:rPrChange w:id="2731" w:author="mpountou" w:date="2021-02-14T19:28:00Z">
                  <w:rPr>
                    <w:noProof/>
                    <w:webHidden/>
                  </w:rPr>
                </w:rPrChange>
              </w:rPr>
              <w:tab/>
              <w:delText>32</w:delText>
            </w:r>
          </w:del>
        </w:p>
        <w:p w14:paraId="6D9506FD" w14:textId="3E047BB3" w:rsidR="00657F2D" w:rsidRPr="008D65BC" w:rsidDel="000D2B64" w:rsidRDefault="00657F2D">
          <w:pPr>
            <w:pStyle w:val="40"/>
            <w:tabs>
              <w:tab w:val="left" w:pos="1760"/>
              <w:tab w:val="right" w:leader="dot" w:pos="8296"/>
            </w:tabs>
            <w:rPr>
              <w:del w:id="2732" w:author="mpountou" w:date="2021-02-14T19:26:00Z"/>
              <w:rFonts w:asciiTheme="minorHAnsi" w:eastAsiaTheme="minorEastAsia" w:hAnsiTheme="minorHAnsi" w:cstheme="minorBidi"/>
              <w:noProof/>
              <w:szCs w:val="22"/>
              <w:lang w:eastAsia="el-GR"/>
              <w:rPrChange w:id="2733" w:author="mpountou" w:date="2021-02-14T19:28:00Z">
                <w:rPr>
                  <w:del w:id="2734" w:author="mpountou" w:date="2021-02-14T19:26:00Z"/>
                  <w:rFonts w:asciiTheme="minorHAnsi" w:eastAsiaTheme="minorEastAsia" w:hAnsiTheme="minorHAnsi" w:cstheme="minorBidi"/>
                  <w:noProof/>
                  <w:szCs w:val="22"/>
                  <w:lang w:eastAsia="el-GR"/>
                </w:rPr>
              </w:rPrChange>
            </w:rPr>
          </w:pPr>
          <w:del w:id="2735" w:author="mpountou" w:date="2021-02-14T19:26:00Z">
            <w:r w:rsidRPr="008D65BC" w:rsidDel="000D2B64">
              <w:rPr>
                <w:bCs/>
                <w:noProof/>
                <w:rPrChange w:id="2736" w:author="mpountou" w:date="2021-02-14T19:28:00Z">
                  <w:rPr>
                    <w:rStyle w:val="-"/>
                    <w:b/>
                    <w:bCs/>
                    <w:noProof/>
                  </w:rPr>
                </w:rPrChange>
              </w:rPr>
              <w:delText>3.4.2.3</w:delText>
            </w:r>
            <w:r w:rsidRPr="008D65BC" w:rsidDel="000D2B64">
              <w:rPr>
                <w:rFonts w:asciiTheme="minorHAnsi" w:eastAsiaTheme="minorEastAsia" w:hAnsiTheme="minorHAnsi" w:cstheme="minorBidi"/>
                <w:noProof/>
                <w:szCs w:val="22"/>
                <w:lang w:eastAsia="el-GR"/>
                <w:rPrChange w:id="273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38" w:author="mpountou" w:date="2021-02-14T19:28:00Z">
                  <w:rPr>
                    <w:rStyle w:val="-"/>
                    <w:b/>
                    <w:bCs/>
                    <w:noProof/>
                  </w:rPr>
                </w:rPrChange>
              </w:rPr>
              <w:delText>Αρχιτεκτονική πολύ-επίπεδο νευρωνικού δικτύου</w:delText>
            </w:r>
            <w:r w:rsidRPr="008D65BC" w:rsidDel="000D2B64">
              <w:rPr>
                <w:noProof/>
                <w:webHidden/>
                <w:rPrChange w:id="2739" w:author="mpountou" w:date="2021-02-14T19:28:00Z">
                  <w:rPr>
                    <w:noProof/>
                    <w:webHidden/>
                  </w:rPr>
                </w:rPrChange>
              </w:rPr>
              <w:tab/>
              <w:delText>32</w:delText>
            </w:r>
          </w:del>
        </w:p>
        <w:p w14:paraId="0939F8B9" w14:textId="47C0FAB5" w:rsidR="00657F2D" w:rsidRPr="008D65BC" w:rsidDel="000D2B64" w:rsidRDefault="00657F2D">
          <w:pPr>
            <w:pStyle w:val="20"/>
            <w:tabs>
              <w:tab w:val="left" w:pos="960"/>
              <w:tab w:val="right" w:leader="dot" w:pos="8296"/>
            </w:tabs>
            <w:rPr>
              <w:del w:id="2740" w:author="mpountou" w:date="2021-02-14T19:26:00Z"/>
              <w:rFonts w:asciiTheme="minorHAnsi" w:eastAsiaTheme="minorEastAsia" w:hAnsiTheme="minorHAnsi" w:cstheme="minorBidi"/>
              <w:noProof/>
              <w:szCs w:val="22"/>
              <w:lang w:eastAsia="el-GR"/>
              <w:rPrChange w:id="2741" w:author="mpountou" w:date="2021-02-14T19:28:00Z">
                <w:rPr>
                  <w:del w:id="2742" w:author="mpountou" w:date="2021-02-14T19:26:00Z"/>
                  <w:rFonts w:asciiTheme="minorHAnsi" w:eastAsiaTheme="minorEastAsia" w:hAnsiTheme="minorHAnsi" w:cstheme="minorBidi"/>
                  <w:noProof/>
                  <w:szCs w:val="22"/>
                  <w:lang w:eastAsia="el-GR"/>
                </w:rPr>
              </w:rPrChange>
            </w:rPr>
          </w:pPr>
          <w:del w:id="2743" w:author="mpountou" w:date="2021-02-14T19:26:00Z">
            <w:r w:rsidRPr="008D65BC" w:rsidDel="000D2B64">
              <w:rPr>
                <w:bCs/>
                <w:noProof/>
                <w:rPrChange w:id="2744" w:author="mpountou" w:date="2021-02-14T19:28:00Z">
                  <w:rPr>
                    <w:rStyle w:val="-"/>
                    <w:b/>
                    <w:bCs/>
                    <w:noProof/>
                  </w:rPr>
                </w:rPrChange>
              </w:rPr>
              <w:delText>3.5</w:delText>
            </w:r>
            <w:r w:rsidRPr="008D65BC" w:rsidDel="000D2B64">
              <w:rPr>
                <w:rFonts w:asciiTheme="minorHAnsi" w:eastAsiaTheme="minorEastAsia" w:hAnsiTheme="minorHAnsi" w:cstheme="minorBidi"/>
                <w:noProof/>
                <w:szCs w:val="22"/>
                <w:lang w:eastAsia="el-GR"/>
                <w:rPrChange w:id="274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46" w:author="mpountou" w:date="2021-02-14T19:28:00Z">
                  <w:rPr>
                    <w:rStyle w:val="-"/>
                    <w:b/>
                    <w:bCs/>
                    <w:noProof/>
                  </w:rPr>
                </w:rPrChange>
              </w:rPr>
              <w:delText>Φιλτράρισμα Περιεχομένου με Τυχαία Δάση</w:delText>
            </w:r>
            <w:r w:rsidRPr="008D65BC" w:rsidDel="000D2B64">
              <w:rPr>
                <w:noProof/>
                <w:webHidden/>
                <w:rPrChange w:id="2747" w:author="mpountou" w:date="2021-02-14T19:28:00Z">
                  <w:rPr>
                    <w:noProof/>
                    <w:webHidden/>
                  </w:rPr>
                </w:rPrChange>
              </w:rPr>
              <w:tab/>
              <w:delText>35</w:delText>
            </w:r>
          </w:del>
        </w:p>
        <w:p w14:paraId="10077866" w14:textId="3DE58AC7" w:rsidR="00657F2D" w:rsidRPr="008D65BC" w:rsidDel="000D2B64" w:rsidRDefault="00657F2D">
          <w:pPr>
            <w:pStyle w:val="30"/>
            <w:tabs>
              <w:tab w:val="left" w:pos="1320"/>
              <w:tab w:val="right" w:leader="dot" w:pos="8296"/>
            </w:tabs>
            <w:rPr>
              <w:del w:id="2748" w:author="mpountou" w:date="2021-02-14T19:26:00Z"/>
              <w:rFonts w:asciiTheme="minorHAnsi" w:eastAsiaTheme="minorEastAsia" w:hAnsiTheme="minorHAnsi" w:cstheme="minorBidi"/>
              <w:noProof/>
              <w:szCs w:val="22"/>
              <w:lang w:eastAsia="el-GR"/>
              <w:rPrChange w:id="2749" w:author="mpountou" w:date="2021-02-14T19:28:00Z">
                <w:rPr>
                  <w:del w:id="2750" w:author="mpountou" w:date="2021-02-14T19:26:00Z"/>
                  <w:rFonts w:asciiTheme="minorHAnsi" w:eastAsiaTheme="minorEastAsia" w:hAnsiTheme="minorHAnsi" w:cstheme="minorBidi"/>
                  <w:noProof/>
                  <w:szCs w:val="22"/>
                  <w:lang w:eastAsia="el-GR"/>
                </w:rPr>
              </w:rPrChange>
            </w:rPr>
          </w:pPr>
          <w:del w:id="2751" w:author="mpountou" w:date="2021-02-14T19:26:00Z">
            <w:r w:rsidRPr="008D65BC" w:rsidDel="000D2B64">
              <w:rPr>
                <w:bCs/>
                <w:noProof/>
                <w:rPrChange w:id="2752" w:author="mpountou" w:date="2021-02-14T19:28:00Z">
                  <w:rPr>
                    <w:rStyle w:val="-"/>
                    <w:b/>
                    <w:bCs/>
                    <w:noProof/>
                  </w:rPr>
                </w:rPrChange>
              </w:rPr>
              <w:delText>3.5.1</w:delText>
            </w:r>
            <w:r w:rsidRPr="008D65BC" w:rsidDel="000D2B64">
              <w:rPr>
                <w:rFonts w:asciiTheme="minorHAnsi" w:eastAsiaTheme="minorEastAsia" w:hAnsiTheme="minorHAnsi" w:cstheme="minorBidi"/>
                <w:noProof/>
                <w:szCs w:val="22"/>
                <w:lang w:eastAsia="el-GR"/>
                <w:rPrChange w:id="275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54" w:author="mpountou" w:date="2021-02-14T19:28:00Z">
                  <w:rPr>
                    <w:rStyle w:val="-"/>
                    <w:b/>
                    <w:bCs/>
                    <w:noProof/>
                  </w:rPr>
                </w:rPrChange>
              </w:rPr>
              <w:delText>Δεδομένα εισόδου</w:delText>
            </w:r>
            <w:r w:rsidRPr="008D65BC" w:rsidDel="000D2B64">
              <w:rPr>
                <w:noProof/>
                <w:webHidden/>
                <w:rPrChange w:id="2755" w:author="mpountou" w:date="2021-02-14T19:28:00Z">
                  <w:rPr>
                    <w:noProof/>
                    <w:webHidden/>
                  </w:rPr>
                </w:rPrChange>
              </w:rPr>
              <w:tab/>
              <w:delText>35</w:delText>
            </w:r>
          </w:del>
        </w:p>
        <w:p w14:paraId="09A29476" w14:textId="2C5DC037" w:rsidR="00657F2D" w:rsidRPr="008D65BC" w:rsidDel="000D2B64" w:rsidRDefault="00657F2D">
          <w:pPr>
            <w:pStyle w:val="30"/>
            <w:tabs>
              <w:tab w:val="left" w:pos="1320"/>
              <w:tab w:val="right" w:leader="dot" w:pos="8296"/>
            </w:tabs>
            <w:rPr>
              <w:del w:id="2756" w:author="mpountou" w:date="2021-02-14T19:26:00Z"/>
              <w:rFonts w:asciiTheme="minorHAnsi" w:eastAsiaTheme="minorEastAsia" w:hAnsiTheme="minorHAnsi" w:cstheme="minorBidi"/>
              <w:noProof/>
              <w:szCs w:val="22"/>
              <w:lang w:eastAsia="el-GR"/>
              <w:rPrChange w:id="2757" w:author="mpountou" w:date="2021-02-14T19:28:00Z">
                <w:rPr>
                  <w:del w:id="2758" w:author="mpountou" w:date="2021-02-14T19:26:00Z"/>
                  <w:rFonts w:asciiTheme="minorHAnsi" w:eastAsiaTheme="minorEastAsia" w:hAnsiTheme="minorHAnsi" w:cstheme="minorBidi"/>
                  <w:noProof/>
                  <w:szCs w:val="22"/>
                  <w:lang w:eastAsia="el-GR"/>
                </w:rPr>
              </w:rPrChange>
            </w:rPr>
          </w:pPr>
          <w:del w:id="2759" w:author="mpountou" w:date="2021-02-14T19:26:00Z">
            <w:r w:rsidRPr="008D65BC" w:rsidDel="000D2B64">
              <w:rPr>
                <w:bCs/>
                <w:noProof/>
                <w:rPrChange w:id="2760" w:author="mpountou" w:date="2021-02-14T19:28:00Z">
                  <w:rPr>
                    <w:rStyle w:val="-"/>
                    <w:b/>
                    <w:bCs/>
                    <w:noProof/>
                  </w:rPr>
                </w:rPrChange>
              </w:rPr>
              <w:delText>3.5.2</w:delText>
            </w:r>
            <w:r w:rsidRPr="008D65BC" w:rsidDel="000D2B64">
              <w:rPr>
                <w:rFonts w:asciiTheme="minorHAnsi" w:eastAsiaTheme="minorEastAsia" w:hAnsiTheme="minorHAnsi" w:cstheme="minorBidi"/>
                <w:noProof/>
                <w:szCs w:val="22"/>
                <w:lang w:eastAsia="el-GR"/>
                <w:rPrChange w:id="276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62" w:author="mpountou" w:date="2021-02-14T19:28:00Z">
                  <w:rPr>
                    <w:rStyle w:val="-"/>
                    <w:b/>
                    <w:bCs/>
                    <w:noProof/>
                  </w:rPr>
                </w:rPrChange>
              </w:rPr>
              <w:delText>Βήματα υλοποίησης</w:delText>
            </w:r>
            <w:r w:rsidRPr="008D65BC" w:rsidDel="000D2B64">
              <w:rPr>
                <w:noProof/>
                <w:webHidden/>
                <w:rPrChange w:id="2763" w:author="mpountou" w:date="2021-02-14T19:28:00Z">
                  <w:rPr>
                    <w:noProof/>
                    <w:webHidden/>
                  </w:rPr>
                </w:rPrChange>
              </w:rPr>
              <w:tab/>
              <w:delText>35</w:delText>
            </w:r>
          </w:del>
        </w:p>
        <w:p w14:paraId="3D261735" w14:textId="08E76D65" w:rsidR="00657F2D" w:rsidRPr="008D65BC" w:rsidDel="000D2B64" w:rsidRDefault="00657F2D">
          <w:pPr>
            <w:pStyle w:val="40"/>
            <w:tabs>
              <w:tab w:val="left" w:pos="1540"/>
              <w:tab w:val="right" w:leader="dot" w:pos="8296"/>
            </w:tabs>
            <w:rPr>
              <w:del w:id="2764" w:author="mpountou" w:date="2021-02-14T19:26:00Z"/>
              <w:rFonts w:asciiTheme="minorHAnsi" w:eastAsiaTheme="minorEastAsia" w:hAnsiTheme="minorHAnsi" w:cstheme="minorBidi"/>
              <w:noProof/>
              <w:szCs w:val="22"/>
              <w:lang w:eastAsia="el-GR"/>
              <w:rPrChange w:id="2765" w:author="mpountou" w:date="2021-02-14T19:28:00Z">
                <w:rPr>
                  <w:del w:id="2766" w:author="mpountou" w:date="2021-02-14T19:26:00Z"/>
                  <w:rFonts w:asciiTheme="minorHAnsi" w:eastAsiaTheme="minorEastAsia" w:hAnsiTheme="minorHAnsi" w:cstheme="minorBidi"/>
                  <w:noProof/>
                  <w:szCs w:val="22"/>
                  <w:lang w:eastAsia="el-GR"/>
                </w:rPr>
              </w:rPrChange>
            </w:rPr>
          </w:pPr>
          <w:del w:id="2767" w:author="mpountou" w:date="2021-02-14T19:26:00Z">
            <w:r w:rsidRPr="008D65BC" w:rsidDel="000D2B64">
              <w:rPr>
                <w:bCs/>
                <w:noProof/>
                <w:rPrChange w:id="2768" w:author="mpountou" w:date="2021-02-14T19:28:00Z">
                  <w:rPr>
                    <w:rStyle w:val="-"/>
                    <w:b/>
                    <w:bCs/>
                    <w:noProof/>
                  </w:rPr>
                </w:rPrChange>
              </w:rPr>
              <w:delText>3.5.2.1</w:delText>
            </w:r>
            <w:r w:rsidRPr="008D65BC" w:rsidDel="000D2B64">
              <w:rPr>
                <w:rFonts w:asciiTheme="minorHAnsi" w:eastAsiaTheme="minorEastAsia" w:hAnsiTheme="minorHAnsi" w:cstheme="minorBidi"/>
                <w:noProof/>
                <w:szCs w:val="22"/>
                <w:lang w:eastAsia="el-GR"/>
                <w:rPrChange w:id="276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70" w:author="mpountou" w:date="2021-02-14T19:28:00Z">
                  <w:rPr>
                    <w:rStyle w:val="-"/>
                    <w:b/>
                    <w:bCs/>
                    <w:noProof/>
                  </w:rPr>
                </w:rPrChange>
              </w:rPr>
              <w:delText>Επιλογή βιβλιοθήκης μοντέλου</w:delText>
            </w:r>
            <w:r w:rsidRPr="008D65BC" w:rsidDel="000D2B64">
              <w:rPr>
                <w:noProof/>
                <w:webHidden/>
                <w:rPrChange w:id="2771" w:author="mpountou" w:date="2021-02-14T19:28:00Z">
                  <w:rPr>
                    <w:noProof/>
                    <w:webHidden/>
                  </w:rPr>
                </w:rPrChange>
              </w:rPr>
              <w:tab/>
              <w:delText>35</w:delText>
            </w:r>
          </w:del>
        </w:p>
        <w:p w14:paraId="795529C3" w14:textId="021EEF82" w:rsidR="00657F2D" w:rsidRPr="008D65BC" w:rsidDel="000D2B64" w:rsidRDefault="00657F2D">
          <w:pPr>
            <w:pStyle w:val="40"/>
            <w:tabs>
              <w:tab w:val="left" w:pos="1760"/>
              <w:tab w:val="right" w:leader="dot" w:pos="8296"/>
            </w:tabs>
            <w:rPr>
              <w:del w:id="2772" w:author="mpountou" w:date="2021-02-14T19:26:00Z"/>
              <w:rFonts w:asciiTheme="minorHAnsi" w:eastAsiaTheme="minorEastAsia" w:hAnsiTheme="minorHAnsi" w:cstheme="minorBidi"/>
              <w:noProof/>
              <w:szCs w:val="22"/>
              <w:lang w:eastAsia="el-GR"/>
              <w:rPrChange w:id="2773" w:author="mpountou" w:date="2021-02-14T19:28:00Z">
                <w:rPr>
                  <w:del w:id="2774" w:author="mpountou" w:date="2021-02-14T19:26:00Z"/>
                  <w:rFonts w:asciiTheme="minorHAnsi" w:eastAsiaTheme="minorEastAsia" w:hAnsiTheme="minorHAnsi" w:cstheme="minorBidi"/>
                  <w:noProof/>
                  <w:szCs w:val="22"/>
                  <w:lang w:eastAsia="el-GR"/>
                </w:rPr>
              </w:rPrChange>
            </w:rPr>
          </w:pPr>
          <w:del w:id="2775" w:author="mpountou" w:date="2021-02-14T19:26:00Z">
            <w:r w:rsidRPr="008D65BC" w:rsidDel="000D2B64">
              <w:rPr>
                <w:bCs/>
                <w:noProof/>
                <w:rPrChange w:id="2776" w:author="mpountou" w:date="2021-02-14T19:28:00Z">
                  <w:rPr>
                    <w:rStyle w:val="-"/>
                    <w:b/>
                    <w:bCs/>
                    <w:noProof/>
                  </w:rPr>
                </w:rPrChange>
              </w:rPr>
              <w:delText>3.5.2.2</w:delText>
            </w:r>
            <w:r w:rsidRPr="008D65BC" w:rsidDel="000D2B64">
              <w:rPr>
                <w:rFonts w:asciiTheme="minorHAnsi" w:eastAsiaTheme="minorEastAsia" w:hAnsiTheme="minorHAnsi" w:cstheme="minorBidi"/>
                <w:noProof/>
                <w:szCs w:val="22"/>
                <w:lang w:eastAsia="el-GR"/>
                <w:rPrChange w:id="277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78" w:author="mpountou" w:date="2021-02-14T19:28:00Z">
                  <w:rPr>
                    <w:rStyle w:val="-"/>
                    <w:b/>
                    <w:bCs/>
                    <w:noProof/>
                  </w:rPr>
                </w:rPrChange>
              </w:rPr>
              <w:delText>Επιλογή παραμέτρων</w:delText>
            </w:r>
            <w:r w:rsidRPr="008D65BC" w:rsidDel="000D2B64">
              <w:rPr>
                <w:noProof/>
                <w:webHidden/>
                <w:rPrChange w:id="2779" w:author="mpountou" w:date="2021-02-14T19:28:00Z">
                  <w:rPr>
                    <w:noProof/>
                    <w:webHidden/>
                  </w:rPr>
                </w:rPrChange>
              </w:rPr>
              <w:tab/>
              <w:delText>35</w:delText>
            </w:r>
          </w:del>
        </w:p>
        <w:p w14:paraId="5330120E" w14:textId="15242A82" w:rsidR="00657F2D" w:rsidRPr="008D65BC" w:rsidDel="000D2B64" w:rsidRDefault="00657F2D">
          <w:pPr>
            <w:pStyle w:val="20"/>
            <w:tabs>
              <w:tab w:val="left" w:pos="960"/>
              <w:tab w:val="right" w:leader="dot" w:pos="8296"/>
            </w:tabs>
            <w:rPr>
              <w:del w:id="2780" w:author="mpountou" w:date="2021-02-14T19:26:00Z"/>
              <w:rFonts w:asciiTheme="minorHAnsi" w:eastAsiaTheme="minorEastAsia" w:hAnsiTheme="minorHAnsi" w:cstheme="minorBidi"/>
              <w:noProof/>
              <w:szCs w:val="22"/>
              <w:lang w:eastAsia="el-GR"/>
              <w:rPrChange w:id="2781" w:author="mpountou" w:date="2021-02-14T19:28:00Z">
                <w:rPr>
                  <w:del w:id="2782" w:author="mpountou" w:date="2021-02-14T19:26:00Z"/>
                  <w:rFonts w:asciiTheme="minorHAnsi" w:eastAsiaTheme="minorEastAsia" w:hAnsiTheme="minorHAnsi" w:cstheme="minorBidi"/>
                  <w:noProof/>
                  <w:szCs w:val="22"/>
                  <w:lang w:eastAsia="el-GR"/>
                </w:rPr>
              </w:rPrChange>
            </w:rPr>
          </w:pPr>
          <w:del w:id="2783" w:author="mpountou" w:date="2021-02-14T19:26:00Z">
            <w:r w:rsidRPr="008D65BC" w:rsidDel="000D2B64">
              <w:rPr>
                <w:bCs/>
                <w:noProof/>
                <w:rPrChange w:id="2784" w:author="mpountou" w:date="2021-02-14T19:28:00Z">
                  <w:rPr>
                    <w:rStyle w:val="-"/>
                    <w:b/>
                    <w:bCs/>
                    <w:noProof/>
                  </w:rPr>
                </w:rPrChange>
              </w:rPr>
              <w:delText>3.6</w:delText>
            </w:r>
            <w:r w:rsidRPr="008D65BC" w:rsidDel="000D2B64">
              <w:rPr>
                <w:rFonts w:asciiTheme="minorHAnsi" w:eastAsiaTheme="minorEastAsia" w:hAnsiTheme="minorHAnsi" w:cstheme="minorBidi"/>
                <w:noProof/>
                <w:szCs w:val="22"/>
                <w:lang w:eastAsia="el-GR"/>
                <w:rPrChange w:id="278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86" w:author="mpountou" w:date="2021-02-14T19:28:00Z">
                  <w:rPr>
                    <w:rStyle w:val="-"/>
                    <w:b/>
                    <w:bCs/>
                    <w:noProof/>
                  </w:rPr>
                </w:rPrChange>
              </w:rPr>
              <w:delText>Φιλτράρισμα Περιεχομένου με Νευρωνικά Δίκτυα</w:delText>
            </w:r>
            <w:r w:rsidRPr="008D65BC" w:rsidDel="000D2B64">
              <w:rPr>
                <w:noProof/>
                <w:webHidden/>
                <w:rPrChange w:id="2787" w:author="mpountou" w:date="2021-02-14T19:28:00Z">
                  <w:rPr>
                    <w:noProof/>
                    <w:webHidden/>
                  </w:rPr>
                </w:rPrChange>
              </w:rPr>
              <w:tab/>
              <w:delText>36</w:delText>
            </w:r>
          </w:del>
        </w:p>
        <w:p w14:paraId="7631726F" w14:textId="47F5F38E" w:rsidR="00657F2D" w:rsidRPr="008D65BC" w:rsidDel="000D2B64" w:rsidRDefault="00657F2D">
          <w:pPr>
            <w:pStyle w:val="30"/>
            <w:tabs>
              <w:tab w:val="left" w:pos="1320"/>
              <w:tab w:val="right" w:leader="dot" w:pos="8296"/>
            </w:tabs>
            <w:rPr>
              <w:del w:id="2788" w:author="mpountou" w:date="2021-02-14T19:26:00Z"/>
              <w:rFonts w:asciiTheme="minorHAnsi" w:eastAsiaTheme="minorEastAsia" w:hAnsiTheme="minorHAnsi" w:cstheme="minorBidi"/>
              <w:noProof/>
              <w:szCs w:val="22"/>
              <w:lang w:eastAsia="el-GR"/>
              <w:rPrChange w:id="2789" w:author="mpountou" w:date="2021-02-14T19:28:00Z">
                <w:rPr>
                  <w:del w:id="2790" w:author="mpountou" w:date="2021-02-14T19:26:00Z"/>
                  <w:rFonts w:asciiTheme="minorHAnsi" w:eastAsiaTheme="minorEastAsia" w:hAnsiTheme="minorHAnsi" w:cstheme="minorBidi"/>
                  <w:noProof/>
                  <w:szCs w:val="22"/>
                  <w:lang w:eastAsia="el-GR"/>
                </w:rPr>
              </w:rPrChange>
            </w:rPr>
          </w:pPr>
          <w:del w:id="2791" w:author="mpountou" w:date="2021-02-14T19:26:00Z">
            <w:r w:rsidRPr="008D65BC" w:rsidDel="000D2B64">
              <w:rPr>
                <w:bCs/>
                <w:noProof/>
                <w:rPrChange w:id="2792" w:author="mpountou" w:date="2021-02-14T19:28:00Z">
                  <w:rPr>
                    <w:rStyle w:val="-"/>
                    <w:b/>
                    <w:bCs/>
                    <w:noProof/>
                  </w:rPr>
                </w:rPrChange>
              </w:rPr>
              <w:delText>3.6.1</w:delText>
            </w:r>
            <w:r w:rsidRPr="008D65BC" w:rsidDel="000D2B64">
              <w:rPr>
                <w:rFonts w:asciiTheme="minorHAnsi" w:eastAsiaTheme="minorEastAsia" w:hAnsiTheme="minorHAnsi" w:cstheme="minorBidi"/>
                <w:noProof/>
                <w:szCs w:val="22"/>
                <w:lang w:eastAsia="el-GR"/>
                <w:rPrChange w:id="279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794" w:author="mpountou" w:date="2021-02-14T19:28:00Z">
                  <w:rPr>
                    <w:rStyle w:val="-"/>
                    <w:b/>
                    <w:bCs/>
                    <w:noProof/>
                  </w:rPr>
                </w:rPrChange>
              </w:rPr>
              <w:delText>Δεδομένα Εισόδου</w:delText>
            </w:r>
            <w:r w:rsidRPr="008D65BC" w:rsidDel="000D2B64">
              <w:rPr>
                <w:noProof/>
                <w:webHidden/>
                <w:rPrChange w:id="2795" w:author="mpountou" w:date="2021-02-14T19:28:00Z">
                  <w:rPr>
                    <w:noProof/>
                    <w:webHidden/>
                  </w:rPr>
                </w:rPrChange>
              </w:rPr>
              <w:tab/>
              <w:delText>36</w:delText>
            </w:r>
          </w:del>
        </w:p>
        <w:p w14:paraId="61FFF3E0" w14:textId="7DFE834F" w:rsidR="00657F2D" w:rsidRPr="008D65BC" w:rsidDel="000D2B64" w:rsidRDefault="00657F2D">
          <w:pPr>
            <w:pStyle w:val="30"/>
            <w:tabs>
              <w:tab w:val="left" w:pos="1320"/>
              <w:tab w:val="right" w:leader="dot" w:pos="8296"/>
            </w:tabs>
            <w:rPr>
              <w:del w:id="2796" w:author="mpountou" w:date="2021-02-14T19:26:00Z"/>
              <w:rFonts w:asciiTheme="minorHAnsi" w:eastAsiaTheme="minorEastAsia" w:hAnsiTheme="minorHAnsi" w:cstheme="minorBidi"/>
              <w:noProof/>
              <w:szCs w:val="22"/>
              <w:lang w:eastAsia="el-GR"/>
              <w:rPrChange w:id="2797" w:author="mpountou" w:date="2021-02-14T19:28:00Z">
                <w:rPr>
                  <w:del w:id="2798" w:author="mpountou" w:date="2021-02-14T19:26:00Z"/>
                  <w:rFonts w:asciiTheme="minorHAnsi" w:eastAsiaTheme="minorEastAsia" w:hAnsiTheme="minorHAnsi" w:cstheme="minorBidi"/>
                  <w:noProof/>
                  <w:szCs w:val="22"/>
                  <w:lang w:eastAsia="el-GR"/>
                </w:rPr>
              </w:rPrChange>
            </w:rPr>
          </w:pPr>
          <w:del w:id="2799" w:author="mpountou" w:date="2021-02-14T19:26:00Z">
            <w:r w:rsidRPr="008D65BC" w:rsidDel="000D2B64">
              <w:rPr>
                <w:bCs/>
                <w:noProof/>
                <w:rPrChange w:id="2800" w:author="mpountou" w:date="2021-02-14T19:28:00Z">
                  <w:rPr>
                    <w:rStyle w:val="-"/>
                    <w:b/>
                    <w:bCs/>
                    <w:noProof/>
                  </w:rPr>
                </w:rPrChange>
              </w:rPr>
              <w:delText>3.6.2</w:delText>
            </w:r>
            <w:r w:rsidRPr="008D65BC" w:rsidDel="000D2B64">
              <w:rPr>
                <w:rFonts w:asciiTheme="minorHAnsi" w:eastAsiaTheme="minorEastAsia" w:hAnsiTheme="minorHAnsi" w:cstheme="minorBidi"/>
                <w:noProof/>
                <w:szCs w:val="22"/>
                <w:lang w:eastAsia="el-GR"/>
                <w:rPrChange w:id="2801"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02" w:author="mpountou" w:date="2021-02-14T19:28:00Z">
                  <w:rPr>
                    <w:rStyle w:val="-"/>
                    <w:b/>
                    <w:bCs/>
                    <w:noProof/>
                  </w:rPr>
                </w:rPrChange>
              </w:rPr>
              <w:delText>Βήματα υλοποίησης</w:delText>
            </w:r>
            <w:r w:rsidRPr="008D65BC" w:rsidDel="000D2B64">
              <w:rPr>
                <w:noProof/>
                <w:webHidden/>
                <w:rPrChange w:id="2803" w:author="mpountou" w:date="2021-02-14T19:28:00Z">
                  <w:rPr>
                    <w:noProof/>
                    <w:webHidden/>
                  </w:rPr>
                </w:rPrChange>
              </w:rPr>
              <w:tab/>
              <w:delText>36</w:delText>
            </w:r>
          </w:del>
        </w:p>
        <w:p w14:paraId="333BB36A" w14:textId="3E77EDC8" w:rsidR="00657F2D" w:rsidRPr="008D65BC" w:rsidDel="000D2B64" w:rsidRDefault="00657F2D">
          <w:pPr>
            <w:pStyle w:val="40"/>
            <w:tabs>
              <w:tab w:val="left" w:pos="1540"/>
              <w:tab w:val="right" w:leader="dot" w:pos="8296"/>
            </w:tabs>
            <w:rPr>
              <w:del w:id="2804" w:author="mpountou" w:date="2021-02-14T19:26:00Z"/>
              <w:rFonts w:asciiTheme="minorHAnsi" w:eastAsiaTheme="minorEastAsia" w:hAnsiTheme="minorHAnsi" w:cstheme="minorBidi"/>
              <w:noProof/>
              <w:szCs w:val="22"/>
              <w:lang w:eastAsia="el-GR"/>
              <w:rPrChange w:id="2805" w:author="mpountou" w:date="2021-02-14T19:28:00Z">
                <w:rPr>
                  <w:del w:id="2806" w:author="mpountou" w:date="2021-02-14T19:26:00Z"/>
                  <w:rFonts w:asciiTheme="minorHAnsi" w:eastAsiaTheme="minorEastAsia" w:hAnsiTheme="minorHAnsi" w:cstheme="minorBidi"/>
                  <w:noProof/>
                  <w:szCs w:val="22"/>
                  <w:lang w:eastAsia="el-GR"/>
                </w:rPr>
              </w:rPrChange>
            </w:rPr>
          </w:pPr>
          <w:del w:id="2807" w:author="mpountou" w:date="2021-02-14T19:26:00Z">
            <w:r w:rsidRPr="008D65BC" w:rsidDel="000D2B64">
              <w:rPr>
                <w:bCs/>
                <w:noProof/>
                <w:rPrChange w:id="2808" w:author="mpountou" w:date="2021-02-14T19:28:00Z">
                  <w:rPr>
                    <w:rStyle w:val="-"/>
                    <w:b/>
                    <w:bCs/>
                    <w:noProof/>
                  </w:rPr>
                </w:rPrChange>
              </w:rPr>
              <w:delText>3.6.2.1</w:delText>
            </w:r>
            <w:r w:rsidRPr="008D65BC" w:rsidDel="000D2B64">
              <w:rPr>
                <w:rFonts w:asciiTheme="minorHAnsi" w:eastAsiaTheme="minorEastAsia" w:hAnsiTheme="minorHAnsi" w:cstheme="minorBidi"/>
                <w:noProof/>
                <w:szCs w:val="22"/>
                <w:lang w:eastAsia="el-GR"/>
                <w:rPrChange w:id="280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10" w:author="mpountou" w:date="2021-02-14T19:28:00Z">
                  <w:rPr>
                    <w:rStyle w:val="-"/>
                    <w:b/>
                    <w:bCs/>
                    <w:noProof/>
                  </w:rPr>
                </w:rPrChange>
              </w:rPr>
              <w:delText>Επιλογή βιβλιοθήκης μοντέλου</w:delText>
            </w:r>
            <w:r w:rsidRPr="008D65BC" w:rsidDel="000D2B64">
              <w:rPr>
                <w:noProof/>
                <w:webHidden/>
                <w:rPrChange w:id="2811" w:author="mpountou" w:date="2021-02-14T19:28:00Z">
                  <w:rPr>
                    <w:noProof/>
                    <w:webHidden/>
                  </w:rPr>
                </w:rPrChange>
              </w:rPr>
              <w:tab/>
              <w:delText>36</w:delText>
            </w:r>
          </w:del>
        </w:p>
        <w:p w14:paraId="145EB796" w14:textId="7D77E7B9" w:rsidR="00657F2D" w:rsidRPr="008D65BC" w:rsidDel="000D2B64" w:rsidRDefault="00657F2D">
          <w:pPr>
            <w:pStyle w:val="40"/>
            <w:tabs>
              <w:tab w:val="left" w:pos="1760"/>
              <w:tab w:val="right" w:leader="dot" w:pos="8296"/>
            </w:tabs>
            <w:rPr>
              <w:del w:id="2812" w:author="mpountou" w:date="2021-02-14T19:26:00Z"/>
              <w:rFonts w:asciiTheme="minorHAnsi" w:eastAsiaTheme="minorEastAsia" w:hAnsiTheme="minorHAnsi" w:cstheme="minorBidi"/>
              <w:noProof/>
              <w:szCs w:val="22"/>
              <w:lang w:eastAsia="el-GR"/>
              <w:rPrChange w:id="2813" w:author="mpountou" w:date="2021-02-14T19:28:00Z">
                <w:rPr>
                  <w:del w:id="2814" w:author="mpountou" w:date="2021-02-14T19:26:00Z"/>
                  <w:rFonts w:asciiTheme="minorHAnsi" w:eastAsiaTheme="minorEastAsia" w:hAnsiTheme="minorHAnsi" w:cstheme="minorBidi"/>
                  <w:noProof/>
                  <w:szCs w:val="22"/>
                  <w:lang w:eastAsia="el-GR"/>
                </w:rPr>
              </w:rPrChange>
            </w:rPr>
          </w:pPr>
          <w:del w:id="2815" w:author="mpountou" w:date="2021-02-14T19:26:00Z">
            <w:r w:rsidRPr="008D65BC" w:rsidDel="000D2B64">
              <w:rPr>
                <w:bCs/>
                <w:noProof/>
                <w:rPrChange w:id="2816" w:author="mpountou" w:date="2021-02-14T19:28:00Z">
                  <w:rPr>
                    <w:rStyle w:val="-"/>
                    <w:b/>
                    <w:bCs/>
                    <w:noProof/>
                  </w:rPr>
                </w:rPrChange>
              </w:rPr>
              <w:delText>3.6.2.2</w:delText>
            </w:r>
            <w:r w:rsidRPr="008D65BC" w:rsidDel="000D2B64">
              <w:rPr>
                <w:rFonts w:asciiTheme="minorHAnsi" w:eastAsiaTheme="minorEastAsia" w:hAnsiTheme="minorHAnsi" w:cstheme="minorBidi"/>
                <w:noProof/>
                <w:szCs w:val="22"/>
                <w:lang w:eastAsia="el-GR"/>
                <w:rPrChange w:id="281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18" w:author="mpountou" w:date="2021-02-14T19:28:00Z">
                  <w:rPr>
                    <w:rStyle w:val="-"/>
                    <w:b/>
                    <w:bCs/>
                    <w:noProof/>
                  </w:rPr>
                </w:rPrChange>
              </w:rPr>
              <w:delText>Αρχιτεκτονική Νευρωνικού Δικτύου</w:delText>
            </w:r>
            <w:r w:rsidRPr="008D65BC" w:rsidDel="000D2B64">
              <w:rPr>
                <w:noProof/>
                <w:webHidden/>
                <w:rPrChange w:id="2819" w:author="mpountou" w:date="2021-02-14T19:28:00Z">
                  <w:rPr>
                    <w:noProof/>
                    <w:webHidden/>
                  </w:rPr>
                </w:rPrChange>
              </w:rPr>
              <w:tab/>
              <w:delText>36</w:delText>
            </w:r>
          </w:del>
        </w:p>
        <w:p w14:paraId="10B5B350" w14:textId="38B8D702" w:rsidR="00657F2D" w:rsidRPr="008D65BC" w:rsidDel="000D2B64" w:rsidRDefault="00657F2D">
          <w:pPr>
            <w:pStyle w:val="10"/>
            <w:tabs>
              <w:tab w:val="left" w:pos="480"/>
              <w:tab w:val="right" w:leader="dot" w:pos="8296"/>
            </w:tabs>
            <w:rPr>
              <w:del w:id="2820" w:author="mpountou" w:date="2021-02-14T19:26:00Z"/>
              <w:rFonts w:asciiTheme="minorHAnsi" w:eastAsiaTheme="minorEastAsia" w:hAnsiTheme="minorHAnsi" w:cstheme="minorBidi"/>
              <w:noProof/>
              <w:szCs w:val="22"/>
              <w:lang w:eastAsia="el-GR"/>
              <w:rPrChange w:id="2821" w:author="mpountou" w:date="2021-02-14T19:28:00Z">
                <w:rPr>
                  <w:del w:id="2822" w:author="mpountou" w:date="2021-02-14T19:26:00Z"/>
                  <w:rFonts w:asciiTheme="minorHAnsi" w:eastAsiaTheme="minorEastAsia" w:hAnsiTheme="minorHAnsi" w:cstheme="minorBidi"/>
                  <w:noProof/>
                  <w:szCs w:val="22"/>
                  <w:lang w:eastAsia="el-GR"/>
                </w:rPr>
              </w:rPrChange>
            </w:rPr>
          </w:pPr>
          <w:del w:id="2823" w:author="mpountou" w:date="2021-02-14T19:26:00Z">
            <w:r w:rsidRPr="008D65BC" w:rsidDel="000D2B64">
              <w:rPr>
                <w:bCs/>
                <w:noProof/>
                <w:rPrChange w:id="2824" w:author="mpountou" w:date="2021-02-14T19:28:00Z">
                  <w:rPr>
                    <w:rStyle w:val="-"/>
                    <w:b/>
                    <w:bCs/>
                    <w:noProof/>
                  </w:rPr>
                </w:rPrChange>
              </w:rPr>
              <w:delText>4</w:delText>
            </w:r>
            <w:r w:rsidRPr="008D65BC" w:rsidDel="000D2B64">
              <w:rPr>
                <w:rFonts w:asciiTheme="minorHAnsi" w:eastAsiaTheme="minorEastAsia" w:hAnsiTheme="minorHAnsi" w:cstheme="minorBidi"/>
                <w:noProof/>
                <w:szCs w:val="22"/>
                <w:lang w:eastAsia="el-GR"/>
                <w:rPrChange w:id="2825"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26" w:author="mpountou" w:date="2021-02-14T19:28:00Z">
                  <w:rPr>
                    <w:rStyle w:val="-"/>
                    <w:b/>
                    <w:bCs/>
                    <w:noProof/>
                  </w:rPr>
                </w:rPrChange>
              </w:rPr>
              <w:delText>Πειράματα και αποτελέσματα</w:delText>
            </w:r>
            <w:r w:rsidRPr="008D65BC" w:rsidDel="000D2B64">
              <w:rPr>
                <w:noProof/>
                <w:webHidden/>
                <w:rPrChange w:id="2827" w:author="mpountou" w:date="2021-02-14T19:28:00Z">
                  <w:rPr>
                    <w:noProof/>
                    <w:webHidden/>
                  </w:rPr>
                </w:rPrChange>
              </w:rPr>
              <w:tab/>
              <w:delText>38</w:delText>
            </w:r>
          </w:del>
        </w:p>
        <w:p w14:paraId="25ACB1EC" w14:textId="4ACF799A" w:rsidR="00657F2D" w:rsidRPr="008D65BC" w:rsidDel="000D2B64" w:rsidRDefault="00657F2D">
          <w:pPr>
            <w:pStyle w:val="20"/>
            <w:tabs>
              <w:tab w:val="left" w:pos="720"/>
              <w:tab w:val="right" w:leader="dot" w:pos="8296"/>
            </w:tabs>
            <w:rPr>
              <w:del w:id="2828" w:author="mpountou" w:date="2021-02-14T19:26:00Z"/>
              <w:rFonts w:asciiTheme="minorHAnsi" w:eastAsiaTheme="minorEastAsia" w:hAnsiTheme="minorHAnsi" w:cstheme="minorBidi"/>
              <w:noProof/>
              <w:szCs w:val="22"/>
              <w:lang w:eastAsia="el-GR"/>
              <w:rPrChange w:id="2829" w:author="mpountou" w:date="2021-02-14T19:28:00Z">
                <w:rPr>
                  <w:del w:id="2830" w:author="mpountou" w:date="2021-02-14T19:26:00Z"/>
                  <w:rFonts w:asciiTheme="minorHAnsi" w:eastAsiaTheme="minorEastAsia" w:hAnsiTheme="minorHAnsi" w:cstheme="minorBidi"/>
                  <w:noProof/>
                  <w:szCs w:val="22"/>
                  <w:lang w:eastAsia="el-GR"/>
                </w:rPr>
              </w:rPrChange>
            </w:rPr>
          </w:pPr>
          <w:del w:id="2831" w:author="mpountou" w:date="2021-02-14T19:26:00Z">
            <w:r w:rsidRPr="008D65BC" w:rsidDel="000D2B64">
              <w:rPr>
                <w:bCs/>
                <w:noProof/>
                <w:rPrChange w:id="2832" w:author="mpountou" w:date="2021-02-14T19:28:00Z">
                  <w:rPr>
                    <w:rStyle w:val="-"/>
                    <w:b/>
                    <w:bCs/>
                    <w:noProof/>
                  </w:rPr>
                </w:rPrChange>
              </w:rPr>
              <w:delText>4.1</w:delText>
            </w:r>
            <w:r w:rsidRPr="008D65BC" w:rsidDel="000D2B64">
              <w:rPr>
                <w:rFonts w:asciiTheme="minorHAnsi" w:eastAsiaTheme="minorEastAsia" w:hAnsiTheme="minorHAnsi" w:cstheme="minorBidi"/>
                <w:noProof/>
                <w:szCs w:val="22"/>
                <w:lang w:eastAsia="el-GR"/>
                <w:rPrChange w:id="2833"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34" w:author="mpountou" w:date="2021-02-14T19:28:00Z">
                  <w:rPr>
                    <w:rStyle w:val="-"/>
                    <w:b/>
                    <w:bCs/>
                    <w:noProof/>
                  </w:rPr>
                </w:rPrChange>
              </w:rPr>
              <w:delText>Διαχωρισμός δεδομένων</w:delText>
            </w:r>
            <w:r w:rsidRPr="008D65BC" w:rsidDel="000D2B64">
              <w:rPr>
                <w:noProof/>
                <w:webHidden/>
                <w:rPrChange w:id="2835" w:author="mpountou" w:date="2021-02-14T19:28:00Z">
                  <w:rPr>
                    <w:noProof/>
                    <w:webHidden/>
                  </w:rPr>
                </w:rPrChange>
              </w:rPr>
              <w:tab/>
              <w:delText>38</w:delText>
            </w:r>
          </w:del>
        </w:p>
        <w:p w14:paraId="6D326480" w14:textId="37191790" w:rsidR="00657F2D" w:rsidRPr="008D65BC" w:rsidDel="000D2B64" w:rsidRDefault="00657F2D">
          <w:pPr>
            <w:pStyle w:val="20"/>
            <w:tabs>
              <w:tab w:val="left" w:pos="960"/>
              <w:tab w:val="right" w:leader="dot" w:pos="8296"/>
            </w:tabs>
            <w:rPr>
              <w:del w:id="2836" w:author="mpountou" w:date="2021-02-14T19:26:00Z"/>
              <w:rFonts w:asciiTheme="minorHAnsi" w:eastAsiaTheme="minorEastAsia" w:hAnsiTheme="minorHAnsi" w:cstheme="minorBidi"/>
              <w:noProof/>
              <w:szCs w:val="22"/>
              <w:lang w:eastAsia="el-GR"/>
              <w:rPrChange w:id="2837" w:author="mpountou" w:date="2021-02-14T19:28:00Z">
                <w:rPr>
                  <w:del w:id="2838" w:author="mpountou" w:date="2021-02-14T19:26:00Z"/>
                  <w:rFonts w:asciiTheme="minorHAnsi" w:eastAsiaTheme="minorEastAsia" w:hAnsiTheme="minorHAnsi" w:cstheme="minorBidi"/>
                  <w:noProof/>
                  <w:szCs w:val="22"/>
                  <w:lang w:eastAsia="el-GR"/>
                </w:rPr>
              </w:rPrChange>
            </w:rPr>
          </w:pPr>
          <w:del w:id="2839" w:author="mpountou" w:date="2021-02-14T19:26:00Z">
            <w:r w:rsidRPr="008D65BC" w:rsidDel="000D2B64">
              <w:rPr>
                <w:noProof/>
                <w:rPrChange w:id="2840" w:author="mpountou" w:date="2021-02-14T19:28:00Z">
                  <w:rPr>
                    <w:rStyle w:val="-"/>
                    <w:noProof/>
                  </w:rPr>
                </w:rPrChange>
              </w:rPr>
              <w:delText>4.2</w:delText>
            </w:r>
            <w:r w:rsidRPr="008D65BC" w:rsidDel="000D2B64">
              <w:rPr>
                <w:rFonts w:asciiTheme="minorHAnsi" w:eastAsiaTheme="minorEastAsia" w:hAnsiTheme="minorHAnsi" w:cstheme="minorBidi"/>
                <w:noProof/>
                <w:szCs w:val="22"/>
                <w:lang w:eastAsia="el-GR"/>
                <w:rPrChange w:id="2841" w:author="mpountou" w:date="2021-02-14T19:28:00Z">
                  <w:rPr>
                    <w:rFonts w:asciiTheme="minorHAnsi" w:eastAsiaTheme="minorEastAsia" w:hAnsiTheme="minorHAnsi" w:cstheme="minorBidi"/>
                    <w:noProof/>
                    <w:szCs w:val="22"/>
                    <w:lang w:eastAsia="el-GR"/>
                  </w:rPr>
                </w:rPrChange>
              </w:rPr>
              <w:tab/>
            </w:r>
            <w:r w:rsidRPr="008D65BC" w:rsidDel="000D2B64">
              <w:rPr>
                <w:noProof/>
                <w:rPrChange w:id="2842" w:author="mpountou" w:date="2021-02-14T19:28:00Z">
                  <w:rPr>
                    <w:rStyle w:val="-"/>
                    <w:noProof/>
                  </w:rPr>
                </w:rPrChange>
              </w:rPr>
              <w:delText>Σύνολα δεδομένων</w:delText>
            </w:r>
            <w:r w:rsidRPr="008D65BC" w:rsidDel="000D2B64">
              <w:rPr>
                <w:noProof/>
                <w:webHidden/>
                <w:rPrChange w:id="2843" w:author="mpountou" w:date="2021-02-14T19:28:00Z">
                  <w:rPr>
                    <w:noProof/>
                    <w:webHidden/>
                  </w:rPr>
                </w:rPrChange>
              </w:rPr>
              <w:tab/>
              <w:delText>39</w:delText>
            </w:r>
          </w:del>
        </w:p>
        <w:p w14:paraId="4146846D" w14:textId="1B501BAF" w:rsidR="00657F2D" w:rsidRPr="008D65BC" w:rsidDel="000D2B64" w:rsidRDefault="00657F2D">
          <w:pPr>
            <w:pStyle w:val="20"/>
            <w:tabs>
              <w:tab w:val="left" w:pos="960"/>
              <w:tab w:val="right" w:leader="dot" w:pos="8296"/>
            </w:tabs>
            <w:rPr>
              <w:del w:id="2844" w:author="mpountou" w:date="2021-02-14T19:26:00Z"/>
              <w:rFonts w:asciiTheme="minorHAnsi" w:eastAsiaTheme="minorEastAsia" w:hAnsiTheme="minorHAnsi" w:cstheme="minorBidi"/>
              <w:noProof/>
              <w:szCs w:val="22"/>
              <w:lang w:eastAsia="el-GR"/>
              <w:rPrChange w:id="2845" w:author="mpountou" w:date="2021-02-14T19:28:00Z">
                <w:rPr>
                  <w:del w:id="2846" w:author="mpountou" w:date="2021-02-14T19:26:00Z"/>
                  <w:rFonts w:asciiTheme="minorHAnsi" w:eastAsiaTheme="minorEastAsia" w:hAnsiTheme="minorHAnsi" w:cstheme="minorBidi"/>
                  <w:noProof/>
                  <w:szCs w:val="22"/>
                  <w:lang w:eastAsia="el-GR"/>
                </w:rPr>
              </w:rPrChange>
            </w:rPr>
          </w:pPr>
          <w:del w:id="2847" w:author="mpountou" w:date="2021-02-14T19:26:00Z">
            <w:r w:rsidRPr="008D65BC" w:rsidDel="000D2B64">
              <w:rPr>
                <w:bCs/>
                <w:noProof/>
                <w:rPrChange w:id="2848" w:author="mpountou" w:date="2021-02-14T19:28:00Z">
                  <w:rPr>
                    <w:rStyle w:val="-"/>
                    <w:b/>
                    <w:bCs/>
                    <w:noProof/>
                  </w:rPr>
                </w:rPrChange>
              </w:rPr>
              <w:delText>4.3</w:delText>
            </w:r>
            <w:r w:rsidRPr="008D65BC" w:rsidDel="000D2B64">
              <w:rPr>
                <w:rFonts w:asciiTheme="minorHAnsi" w:eastAsiaTheme="minorEastAsia" w:hAnsiTheme="minorHAnsi" w:cstheme="minorBidi"/>
                <w:noProof/>
                <w:szCs w:val="22"/>
                <w:lang w:eastAsia="el-GR"/>
                <w:rPrChange w:id="2849"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50" w:author="mpountou" w:date="2021-02-14T19:28:00Z">
                  <w:rPr>
                    <w:rStyle w:val="-"/>
                    <w:b/>
                    <w:bCs/>
                    <w:noProof/>
                  </w:rPr>
                </w:rPrChange>
              </w:rPr>
              <w:delText>Μετρικές Αξιολόγησης</w:delText>
            </w:r>
            <w:r w:rsidRPr="008D65BC" w:rsidDel="000D2B64">
              <w:rPr>
                <w:noProof/>
                <w:webHidden/>
                <w:rPrChange w:id="2851" w:author="mpountou" w:date="2021-02-14T19:28:00Z">
                  <w:rPr>
                    <w:noProof/>
                    <w:webHidden/>
                  </w:rPr>
                </w:rPrChange>
              </w:rPr>
              <w:tab/>
              <w:delText>40</w:delText>
            </w:r>
          </w:del>
        </w:p>
        <w:p w14:paraId="4953223D" w14:textId="6BBDB10D" w:rsidR="00657F2D" w:rsidRPr="008D65BC" w:rsidDel="000D2B64" w:rsidRDefault="00657F2D">
          <w:pPr>
            <w:pStyle w:val="30"/>
            <w:tabs>
              <w:tab w:val="left" w:pos="1320"/>
              <w:tab w:val="right" w:leader="dot" w:pos="8296"/>
            </w:tabs>
            <w:rPr>
              <w:del w:id="2852" w:author="mpountou" w:date="2021-02-14T19:26:00Z"/>
              <w:rFonts w:asciiTheme="minorHAnsi" w:eastAsiaTheme="minorEastAsia" w:hAnsiTheme="minorHAnsi" w:cstheme="minorBidi"/>
              <w:noProof/>
              <w:szCs w:val="22"/>
              <w:lang w:eastAsia="el-GR"/>
              <w:rPrChange w:id="2853" w:author="mpountou" w:date="2021-02-14T19:28:00Z">
                <w:rPr>
                  <w:del w:id="2854" w:author="mpountou" w:date="2021-02-14T19:26:00Z"/>
                  <w:rFonts w:asciiTheme="minorHAnsi" w:eastAsiaTheme="minorEastAsia" w:hAnsiTheme="minorHAnsi" w:cstheme="minorBidi"/>
                  <w:noProof/>
                  <w:szCs w:val="22"/>
                  <w:lang w:eastAsia="el-GR"/>
                </w:rPr>
              </w:rPrChange>
            </w:rPr>
          </w:pPr>
          <w:del w:id="2855" w:author="mpountou" w:date="2021-02-14T19:26:00Z">
            <w:r w:rsidRPr="008D65BC" w:rsidDel="000D2B64">
              <w:rPr>
                <w:bCs/>
                <w:noProof/>
                <w:lang w:val="en-US"/>
                <w:rPrChange w:id="2856" w:author="mpountou" w:date="2021-02-14T19:28:00Z">
                  <w:rPr>
                    <w:rStyle w:val="-"/>
                    <w:b/>
                    <w:bCs/>
                    <w:noProof/>
                    <w:lang w:val="en-US"/>
                  </w:rPr>
                </w:rPrChange>
              </w:rPr>
              <w:delText>4.3.1</w:delText>
            </w:r>
            <w:r w:rsidRPr="008D65BC" w:rsidDel="000D2B64">
              <w:rPr>
                <w:rFonts w:asciiTheme="minorHAnsi" w:eastAsiaTheme="minorEastAsia" w:hAnsiTheme="minorHAnsi" w:cstheme="minorBidi"/>
                <w:noProof/>
                <w:szCs w:val="22"/>
                <w:lang w:eastAsia="el-GR"/>
                <w:rPrChange w:id="2857"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2858" w:author="mpountou" w:date="2021-02-14T19:28:00Z">
                  <w:rPr>
                    <w:rStyle w:val="-"/>
                    <w:b/>
                    <w:bCs/>
                    <w:noProof/>
                    <w:lang w:val="en-US"/>
                  </w:rPr>
                </w:rPrChange>
              </w:rPr>
              <w:delText xml:space="preserve">Accuracy, Recall, Precision </w:delText>
            </w:r>
            <w:r w:rsidRPr="008D65BC" w:rsidDel="000D2B64">
              <w:rPr>
                <w:bCs/>
                <w:noProof/>
                <w:rPrChange w:id="2859" w:author="mpountou" w:date="2021-02-14T19:28:00Z">
                  <w:rPr>
                    <w:rStyle w:val="-"/>
                    <w:b/>
                    <w:bCs/>
                    <w:noProof/>
                  </w:rPr>
                </w:rPrChange>
              </w:rPr>
              <w:delText>και</w:delText>
            </w:r>
            <w:r w:rsidRPr="008D65BC" w:rsidDel="000D2B64">
              <w:rPr>
                <w:bCs/>
                <w:noProof/>
                <w:lang w:val="en-US"/>
                <w:rPrChange w:id="2860" w:author="mpountou" w:date="2021-02-14T19:28:00Z">
                  <w:rPr>
                    <w:rStyle w:val="-"/>
                    <w:b/>
                    <w:bCs/>
                    <w:noProof/>
                    <w:lang w:val="en-US"/>
                  </w:rPr>
                </w:rPrChange>
              </w:rPr>
              <w:delText xml:space="preserve"> f1_score</w:delText>
            </w:r>
            <w:r w:rsidRPr="008D65BC" w:rsidDel="000D2B64">
              <w:rPr>
                <w:noProof/>
                <w:webHidden/>
                <w:rPrChange w:id="2861" w:author="mpountou" w:date="2021-02-14T19:28:00Z">
                  <w:rPr>
                    <w:noProof/>
                    <w:webHidden/>
                  </w:rPr>
                </w:rPrChange>
              </w:rPr>
              <w:tab/>
              <w:delText>40</w:delText>
            </w:r>
          </w:del>
        </w:p>
        <w:p w14:paraId="1555536E" w14:textId="3F0DC29E" w:rsidR="00657F2D" w:rsidRPr="008D65BC" w:rsidDel="000D2B64" w:rsidRDefault="00657F2D">
          <w:pPr>
            <w:pStyle w:val="30"/>
            <w:tabs>
              <w:tab w:val="left" w:pos="1320"/>
              <w:tab w:val="right" w:leader="dot" w:pos="8296"/>
            </w:tabs>
            <w:rPr>
              <w:del w:id="2862" w:author="mpountou" w:date="2021-02-14T19:26:00Z"/>
              <w:rFonts w:asciiTheme="minorHAnsi" w:eastAsiaTheme="minorEastAsia" w:hAnsiTheme="minorHAnsi" w:cstheme="minorBidi"/>
              <w:noProof/>
              <w:szCs w:val="22"/>
              <w:lang w:eastAsia="el-GR"/>
              <w:rPrChange w:id="2863" w:author="mpountou" w:date="2021-02-14T19:28:00Z">
                <w:rPr>
                  <w:del w:id="2864" w:author="mpountou" w:date="2021-02-14T19:26:00Z"/>
                  <w:rFonts w:asciiTheme="minorHAnsi" w:eastAsiaTheme="minorEastAsia" w:hAnsiTheme="minorHAnsi" w:cstheme="minorBidi"/>
                  <w:noProof/>
                  <w:szCs w:val="22"/>
                  <w:lang w:eastAsia="el-GR"/>
                </w:rPr>
              </w:rPrChange>
            </w:rPr>
          </w:pPr>
          <w:del w:id="2865" w:author="mpountou" w:date="2021-02-14T19:26:00Z">
            <w:r w:rsidRPr="008D65BC" w:rsidDel="000D2B64">
              <w:rPr>
                <w:bCs/>
                <w:noProof/>
                <w:lang w:val="en-US"/>
                <w:rPrChange w:id="2866" w:author="mpountou" w:date="2021-02-14T19:28:00Z">
                  <w:rPr>
                    <w:rStyle w:val="-"/>
                    <w:b/>
                    <w:bCs/>
                    <w:noProof/>
                    <w:lang w:val="en-US"/>
                  </w:rPr>
                </w:rPrChange>
              </w:rPr>
              <w:delText>4.3.2</w:delText>
            </w:r>
            <w:r w:rsidRPr="008D65BC" w:rsidDel="000D2B64">
              <w:rPr>
                <w:rFonts w:asciiTheme="minorHAnsi" w:eastAsiaTheme="minorEastAsia" w:hAnsiTheme="minorHAnsi" w:cstheme="minorBidi"/>
                <w:noProof/>
                <w:szCs w:val="22"/>
                <w:lang w:eastAsia="el-GR"/>
                <w:rPrChange w:id="2867"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2868" w:author="mpountou" w:date="2021-02-14T19:28:00Z">
                  <w:rPr>
                    <w:rStyle w:val="-"/>
                    <w:b/>
                    <w:bCs/>
                    <w:noProof/>
                    <w:lang w:val="en-US"/>
                  </w:rPr>
                </w:rPrChange>
              </w:rPr>
              <w:delText xml:space="preserve">RMSE </w:delText>
            </w:r>
            <w:r w:rsidRPr="008D65BC" w:rsidDel="000D2B64">
              <w:rPr>
                <w:bCs/>
                <w:noProof/>
                <w:rPrChange w:id="2869" w:author="mpountou" w:date="2021-02-14T19:28:00Z">
                  <w:rPr>
                    <w:rStyle w:val="-"/>
                    <w:b/>
                    <w:bCs/>
                    <w:noProof/>
                  </w:rPr>
                </w:rPrChange>
              </w:rPr>
              <w:delText xml:space="preserve">και </w:delText>
            </w:r>
            <w:r w:rsidRPr="008D65BC" w:rsidDel="000D2B64">
              <w:rPr>
                <w:bCs/>
                <w:noProof/>
                <w:lang w:val="en-US"/>
                <w:rPrChange w:id="2870" w:author="mpountou" w:date="2021-02-14T19:28:00Z">
                  <w:rPr>
                    <w:rStyle w:val="-"/>
                    <w:b/>
                    <w:bCs/>
                    <w:noProof/>
                    <w:lang w:val="en-US"/>
                  </w:rPr>
                </w:rPrChange>
              </w:rPr>
              <w:delText>MAE</w:delText>
            </w:r>
            <w:r w:rsidRPr="008D65BC" w:rsidDel="000D2B64">
              <w:rPr>
                <w:noProof/>
                <w:webHidden/>
                <w:rPrChange w:id="2871" w:author="mpountou" w:date="2021-02-14T19:28:00Z">
                  <w:rPr>
                    <w:noProof/>
                    <w:webHidden/>
                  </w:rPr>
                </w:rPrChange>
              </w:rPr>
              <w:tab/>
              <w:delText>41</w:delText>
            </w:r>
          </w:del>
        </w:p>
        <w:p w14:paraId="056E7191" w14:textId="1D0CF1D0" w:rsidR="00657F2D" w:rsidRPr="008D65BC" w:rsidDel="000D2B64" w:rsidRDefault="00657F2D">
          <w:pPr>
            <w:pStyle w:val="20"/>
            <w:tabs>
              <w:tab w:val="left" w:pos="960"/>
              <w:tab w:val="right" w:leader="dot" w:pos="8296"/>
            </w:tabs>
            <w:rPr>
              <w:del w:id="2872" w:author="mpountou" w:date="2021-02-14T19:26:00Z"/>
              <w:rFonts w:asciiTheme="minorHAnsi" w:eastAsiaTheme="minorEastAsia" w:hAnsiTheme="minorHAnsi" w:cstheme="minorBidi"/>
              <w:noProof/>
              <w:szCs w:val="22"/>
              <w:lang w:eastAsia="el-GR"/>
              <w:rPrChange w:id="2873" w:author="mpountou" w:date="2021-02-14T19:28:00Z">
                <w:rPr>
                  <w:del w:id="2874" w:author="mpountou" w:date="2021-02-14T19:26:00Z"/>
                  <w:rFonts w:asciiTheme="minorHAnsi" w:eastAsiaTheme="minorEastAsia" w:hAnsiTheme="minorHAnsi" w:cstheme="minorBidi"/>
                  <w:noProof/>
                  <w:szCs w:val="22"/>
                  <w:lang w:eastAsia="el-GR"/>
                </w:rPr>
              </w:rPrChange>
            </w:rPr>
          </w:pPr>
          <w:del w:id="2875" w:author="mpountou" w:date="2021-02-14T19:26:00Z">
            <w:r w:rsidRPr="008D65BC" w:rsidDel="000D2B64">
              <w:rPr>
                <w:bCs/>
                <w:noProof/>
                <w:rPrChange w:id="2876" w:author="mpountou" w:date="2021-02-14T19:28:00Z">
                  <w:rPr>
                    <w:rStyle w:val="-"/>
                    <w:b/>
                    <w:bCs/>
                    <w:noProof/>
                  </w:rPr>
                </w:rPrChange>
              </w:rPr>
              <w:delText>4.4</w:delText>
            </w:r>
            <w:r w:rsidRPr="008D65BC" w:rsidDel="000D2B64">
              <w:rPr>
                <w:rFonts w:asciiTheme="minorHAnsi" w:eastAsiaTheme="minorEastAsia" w:hAnsiTheme="minorHAnsi" w:cstheme="minorBidi"/>
                <w:noProof/>
                <w:szCs w:val="22"/>
                <w:lang w:eastAsia="el-GR"/>
                <w:rPrChange w:id="2877"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878" w:author="mpountou" w:date="2021-02-14T19:28:00Z">
                  <w:rPr>
                    <w:rStyle w:val="-"/>
                    <w:b/>
                    <w:bCs/>
                    <w:noProof/>
                  </w:rPr>
                </w:rPrChange>
              </w:rPr>
              <w:delText>Υλοποίηση συνεργατικού φιλτραρίσματος με επίκεντρο τον χρήστη (</w:delText>
            </w:r>
            <w:r w:rsidRPr="008D65BC" w:rsidDel="000D2B64">
              <w:rPr>
                <w:bCs/>
                <w:noProof/>
                <w:lang w:val="en-US"/>
                <w:rPrChange w:id="2879" w:author="mpountou" w:date="2021-02-14T19:28:00Z">
                  <w:rPr>
                    <w:rStyle w:val="-"/>
                    <w:b/>
                    <w:bCs/>
                    <w:noProof/>
                    <w:lang w:val="en-US"/>
                  </w:rPr>
                </w:rPrChange>
              </w:rPr>
              <w:delText>User</w:delText>
            </w:r>
            <w:r w:rsidRPr="008D65BC" w:rsidDel="000D2B64">
              <w:rPr>
                <w:bCs/>
                <w:noProof/>
                <w:rPrChange w:id="2880" w:author="mpountou" w:date="2021-02-14T19:28:00Z">
                  <w:rPr>
                    <w:rStyle w:val="-"/>
                    <w:b/>
                    <w:bCs/>
                    <w:noProof/>
                  </w:rPr>
                </w:rPrChange>
              </w:rPr>
              <w:delText>-</w:delText>
            </w:r>
            <w:r w:rsidRPr="008D65BC" w:rsidDel="000D2B64">
              <w:rPr>
                <w:bCs/>
                <w:noProof/>
                <w:lang w:val="en-US"/>
                <w:rPrChange w:id="2881" w:author="mpountou" w:date="2021-02-14T19:28:00Z">
                  <w:rPr>
                    <w:rStyle w:val="-"/>
                    <w:b/>
                    <w:bCs/>
                    <w:noProof/>
                    <w:lang w:val="en-US"/>
                  </w:rPr>
                </w:rPrChange>
              </w:rPr>
              <w:delText>Based</w:delText>
            </w:r>
            <w:r w:rsidRPr="008D65BC" w:rsidDel="000D2B64">
              <w:rPr>
                <w:bCs/>
                <w:noProof/>
                <w:rPrChange w:id="2882" w:author="mpountou" w:date="2021-02-14T19:28:00Z">
                  <w:rPr>
                    <w:rStyle w:val="-"/>
                    <w:b/>
                    <w:bCs/>
                    <w:noProof/>
                  </w:rPr>
                </w:rPrChange>
              </w:rPr>
              <w:delText>)</w:delText>
            </w:r>
            <w:r w:rsidRPr="008D65BC" w:rsidDel="000D2B64">
              <w:rPr>
                <w:noProof/>
                <w:webHidden/>
                <w:rPrChange w:id="2883" w:author="mpountou" w:date="2021-02-14T19:28:00Z">
                  <w:rPr>
                    <w:noProof/>
                    <w:webHidden/>
                  </w:rPr>
                </w:rPrChange>
              </w:rPr>
              <w:tab/>
              <w:delText>41</w:delText>
            </w:r>
          </w:del>
        </w:p>
        <w:p w14:paraId="7907698A" w14:textId="1E5FAB36" w:rsidR="00657F2D" w:rsidRPr="008D65BC" w:rsidDel="000D2B64" w:rsidRDefault="00657F2D">
          <w:pPr>
            <w:pStyle w:val="30"/>
            <w:tabs>
              <w:tab w:val="left" w:pos="1320"/>
              <w:tab w:val="right" w:leader="dot" w:pos="8296"/>
            </w:tabs>
            <w:rPr>
              <w:del w:id="2884" w:author="mpountou" w:date="2021-02-14T19:26:00Z"/>
              <w:rFonts w:asciiTheme="minorHAnsi" w:eastAsiaTheme="minorEastAsia" w:hAnsiTheme="minorHAnsi" w:cstheme="minorBidi"/>
              <w:noProof/>
              <w:szCs w:val="22"/>
              <w:lang w:eastAsia="el-GR"/>
              <w:rPrChange w:id="2885" w:author="mpountou" w:date="2021-02-14T19:28:00Z">
                <w:rPr>
                  <w:del w:id="2886" w:author="mpountou" w:date="2021-02-14T19:26:00Z"/>
                  <w:rFonts w:asciiTheme="minorHAnsi" w:eastAsiaTheme="minorEastAsia" w:hAnsiTheme="minorHAnsi" w:cstheme="minorBidi"/>
                  <w:noProof/>
                  <w:szCs w:val="22"/>
                  <w:lang w:eastAsia="el-GR"/>
                </w:rPr>
              </w:rPrChange>
            </w:rPr>
          </w:pPr>
          <w:del w:id="2887" w:author="mpountou" w:date="2021-02-14T19:26:00Z">
            <w:r w:rsidRPr="008D65BC" w:rsidDel="000D2B64">
              <w:rPr>
                <w:bCs/>
                <w:noProof/>
                <w:lang w:val="en-US"/>
                <w:rPrChange w:id="2888" w:author="mpountou" w:date="2021-02-14T19:28:00Z">
                  <w:rPr>
                    <w:rStyle w:val="-"/>
                    <w:b/>
                    <w:bCs/>
                    <w:noProof/>
                    <w:lang w:val="en-US"/>
                  </w:rPr>
                </w:rPrChange>
              </w:rPr>
              <w:delText>4.4.1</w:delText>
            </w:r>
            <w:r w:rsidRPr="008D65BC" w:rsidDel="000D2B64">
              <w:rPr>
                <w:rFonts w:asciiTheme="minorHAnsi" w:eastAsiaTheme="minorEastAsia" w:hAnsiTheme="minorHAnsi" w:cstheme="minorBidi"/>
                <w:noProof/>
                <w:szCs w:val="22"/>
                <w:lang w:eastAsia="el-GR"/>
                <w:rPrChange w:id="2889"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2890" w:author="mpountou" w:date="2021-02-14T19:28:00Z">
                  <w:rPr>
                    <w:rStyle w:val="-"/>
                    <w:b/>
                    <w:bCs/>
                    <w:noProof/>
                    <w:lang w:val="en-US"/>
                  </w:rPr>
                </w:rPrChange>
              </w:rPr>
              <w:delText xml:space="preserve">Accuracy, recall, precision </w:delText>
            </w:r>
            <w:r w:rsidRPr="008D65BC" w:rsidDel="000D2B64">
              <w:rPr>
                <w:bCs/>
                <w:noProof/>
                <w:rPrChange w:id="2891" w:author="mpountou" w:date="2021-02-14T19:28:00Z">
                  <w:rPr>
                    <w:rStyle w:val="-"/>
                    <w:b/>
                    <w:bCs/>
                    <w:noProof/>
                  </w:rPr>
                </w:rPrChange>
              </w:rPr>
              <w:delText>και</w:delText>
            </w:r>
            <w:r w:rsidRPr="008D65BC" w:rsidDel="000D2B64">
              <w:rPr>
                <w:bCs/>
                <w:noProof/>
                <w:lang w:val="en-US"/>
                <w:rPrChange w:id="2892" w:author="mpountou" w:date="2021-02-14T19:28:00Z">
                  <w:rPr>
                    <w:rStyle w:val="-"/>
                    <w:b/>
                    <w:bCs/>
                    <w:noProof/>
                    <w:lang w:val="en-US"/>
                  </w:rPr>
                </w:rPrChange>
              </w:rPr>
              <w:delText xml:space="preserve"> f1_score</w:delText>
            </w:r>
            <w:r w:rsidRPr="008D65BC" w:rsidDel="000D2B64">
              <w:rPr>
                <w:noProof/>
                <w:webHidden/>
                <w:rPrChange w:id="2893" w:author="mpountou" w:date="2021-02-14T19:28:00Z">
                  <w:rPr>
                    <w:noProof/>
                    <w:webHidden/>
                  </w:rPr>
                </w:rPrChange>
              </w:rPr>
              <w:tab/>
              <w:delText>41</w:delText>
            </w:r>
          </w:del>
        </w:p>
        <w:p w14:paraId="2C68D73C" w14:textId="4426B6B6" w:rsidR="00657F2D" w:rsidRPr="008D65BC" w:rsidDel="000D2B64" w:rsidRDefault="00657F2D">
          <w:pPr>
            <w:pStyle w:val="30"/>
            <w:tabs>
              <w:tab w:val="left" w:pos="1320"/>
              <w:tab w:val="right" w:leader="dot" w:pos="8296"/>
            </w:tabs>
            <w:rPr>
              <w:del w:id="2894" w:author="mpountou" w:date="2021-02-14T19:26:00Z"/>
              <w:rFonts w:asciiTheme="minorHAnsi" w:eastAsiaTheme="minorEastAsia" w:hAnsiTheme="minorHAnsi" w:cstheme="minorBidi"/>
              <w:noProof/>
              <w:szCs w:val="22"/>
              <w:lang w:eastAsia="el-GR"/>
              <w:rPrChange w:id="2895" w:author="mpountou" w:date="2021-02-14T19:28:00Z">
                <w:rPr>
                  <w:del w:id="2896" w:author="mpountou" w:date="2021-02-14T19:26:00Z"/>
                  <w:rFonts w:asciiTheme="minorHAnsi" w:eastAsiaTheme="minorEastAsia" w:hAnsiTheme="minorHAnsi" w:cstheme="minorBidi"/>
                  <w:noProof/>
                  <w:szCs w:val="22"/>
                  <w:lang w:eastAsia="el-GR"/>
                </w:rPr>
              </w:rPrChange>
            </w:rPr>
          </w:pPr>
          <w:del w:id="2897" w:author="mpountou" w:date="2021-02-14T19:26:00Z">
            <w:r w:rsidRPr="008D65BC" w:rsidDel="000D2B64">
              <w:rPr>
                <w:bCs/>
                <w:noProof/>
                <w:rPrChange w:id="2898" w:author="mpountou" w:date="2021-02-14T19:28:00Z">
                  <w:rPr>
                    <w:rStyle w:val="-"/>
                    <w:b/>
                    <w:bCs/>
                    <w:noProof/>
                  </w:rPr>
                </w:rPrChange>
              </w:rPr>
              <w:delText>4.4.2</w:delText>
            </w:r>
            <w:r w:rsidRPr="008D65BC" w:rsidDel="000D2B64">
              <w:rPr>
                <w:rFonts w:asciiTheme="minorHAnsi" w:eastAsiaTheme="minorEastAsia" w:hAnsiTheme="minorHAnsi" w:cstheme="minorBidi"/>
                <w:noProof/>
                <w:szCs w:val="22"/>
                <w:lang w:eastAsia="el-GR"/>
                <w:rPrChange w:id="2899" w:author="mpountou" w:date="2021-02-14T19:28:00Z">
                  <w:rPr>
                    <w:rFonts w:asciiTheme="minorHAnsi" w:eastAsiaTheme="minorEastAsia" w:hAnsiTheme="minorHAnsi" w:cstheme="minorBidi"/>
                    <w:noProof/>
                    <w:szCs w:val="22"/>
                    <w:lang w:eastAsia="el-GR"/>
                  </w:rPr>
                </w:rPrChange>
              </w:rPr>
              <w:tab/>
            </w:r>
            <w:r w:rsidRPr="008D65BC" w:rsidDel="000D2B64">
              <w:rPr>
                <w:bCs/>
                <w:iCs/>
                <w:noProof/>
                <w:rPrChange w:id="2900" w:author="mpountou" w:date="2021-02-14T19:28:00Z">
                  <w:rPr>
                    <w:rStyle w:val="-"/>
                    <w:b/>
                    <w:bCs/>
                    <w:iCs/>
                    <w:noProof/>
                  </w:rPr>
                </w:rPrChange>
              </w:rPr>
              <w:delText>Μέσο</w:delText>
            </w:r>
            <w:r w:rsidRPr="008D65BC" w:rsidDel="000D2B64">
              <w:rPr>
                <w:bCs/>
                <w:noProof/>
                <w:rPrChange w:id="2901" w:author="mpountou" w:date="2021-02-14T19:28:00Z">
                  <w:rPr>
                    <w:rStyle w:val="-"/>
                    <w:b/>
                    <w:bCs/>
                    <w:noProof/>
                  </w:rPr>
                </w:rPrChange>
              </w:rPr>
              <w:delText xml:space="preserve"> απόλυτο σφάλμα (</w:delText>
            </w:r>
            <w:r w:rsidRPr="008D65BC" w:rsidDel="000D2B64">
              <w:rPr>
                <w:bCs/>
                <w:noProof/>
                <w:lang w:val="en-US"/>
                <w:rPrChange w:id="2902" w:author="mpountou" w:date="2021-02-14T19:28:00Z">
                  <w:rPr>
                    <w:rStyle w:val="-"/>
                    <w:b/>
                    <w:bCs/>
                    <w:noProof/>
                    <w:lang w:val="en-US"/>
                  </w:rPr>
                </w:rPrChange>
              </w:rPr>
              <w:delText>MAE</w:delText>
            </w:r>
            <w:r w:rsidRPr="008D65BC" w:rsidDel="000D2B64">
              <w:rPr>
                <w:bCs/>
                <w:noProof/>
                <w:rPrChange w:id="2903" w:author="mpountou" w:date="2021-02-14T19:28:00Z">
                  <w:rPr>
                    <w:rStyle w:val="-"/>
                    <w:b/>
                    <w:bCs/>
                    <w:noProof/>
                  </w:rPr>
                </w:rPrChange>
              </w:rPr>
              <w:delText>) και ρίζα μέσου τετραγωνικού σφάλματος (</w:delText>
            </w:r>
            <w:r w:rsidRPr="008D65BC" w:rsidDel="000D2B64">
              <w:rPr>
                <w:bCs/>
                <w:noProof/>
                <w:lang w:val="en-US"/>
                <w:rPrChange w:id="2904" w:author="mpountou" w:date="2021-02-14T19:28:00Z">
                  <w:rPr>
                    <w:rStyle w:val="-"/>
                    <w:b/>
                    <w:bCs/>
                    <w:noProof/>
                    <w:lang w:val="en-US"/>
                  </w:rPr>
                </w:rPrChange>
              </w:rPr>
              <w:delText>RMSE</w:delText>
            </w:r>
            <w:r w:rsidRPr="008D65BC" w:rsidDel="000D2B64">
              <w:rPr>
                <w:bCs/>
                <w:noProof/>
                <w:rPrChange w:id="2905" w:author="mpountou" w:date="2021-02-14T19:28:00Z">
                  <w:rPr>
                    <w:rStyle w:val="-"/>
                    <w:b/>
                    <w:bCs/>
                    <w:noProof/>
                  </w:rPr>
                </w:rPrChange>
              </w:rPr>
              <w:delText>)</w:delText>
            </w:r>
            <w:r w:rsidRPr="008D65BC" w:rsidDel="000D2B64">
              <w:rPr>
                <w:noProof/>
                <w:webHidden/>
                <w:rPrChange w:id="2906" w:author="mpountou" w:date="2021-02-14T19:28:00Z">
                  <w:rPr>
                    <w:noProof/>
                    <w:webHidden/>
                  </w:rPr>
                </w:rPrChange>
              </w:rPr>
              <w:tab/>
              <w:delText>42</w:delText>
            </w:r>
          </w:del>
        </w:p>
        <w:p w14:paraId="4D15D543" w14:textId="629A1D56" w:rsidR="00657F2D" w:rsidRPr="008D65BC" w:rsidDel="000D2B64" w:rsidRDefault="00657F2D">
          <w:pPr>
            <w:pStyle w:val="30"/>
            <w:tabs>
              <w:tab w:val="left" w:pos="1320"/>
              <w:tab w:val="right" w:leader="dot" w:pos="8296"/>
            </w:tabs>
            <w:rPr>
              <w:del w:id="2907" w:author="mpountou" w:date="2021-02-14T19:26:00Z"/>
              <w:rFonts w:asciiTheme="minorHAnsi" w:eastAsiaTheme="minorEastAsia" w:hAnsiTheme="minorHAnsi" w:cstheme="minorBidi"/>
              <w:noProof/>
              <w:szCs w:val="22"/>
              <w:lang w:eastAsia="el-GR"/>
              <w:rPrChange w:id="2908" w:author="mpountou" w:date="2021-02-14T19:28:00Z">
                <w:rPr>
                  <w:del w:id="2909" w:author="mpountou" w:date="2021-02-14T19:26:00Z"/>
                  <w:rFonts w:asciiTheme="minorHAnsi" w:eastAsiaTheme="minorEastAsia" w:hAnsiTheme="minorHAnsi" w:cstheme="minorBidi"/>
                  <w:noProof/>
                  <w:szCs w:val="22"/>
                  <w:lang w:eastAsia="el-GR"/>
                </w:rPr>
              </w:rPrChange>
            </w:rPr>
          </w:pPr>
          <w:del w:id="2910" w:author="mpountou" w:date="2021-02-14T19:26:00Z">
            <w:r w:rsidRPr="008D65BC" w:rsidDel="000D2B64">
              <w:rPr>
                <w:bCs/>
                <w:noProof/>
                <w:rPrChange w:id="2911" w:author="mpountou" w:date="2021-02-14T19:28:00Z">
                  <w:rPr>
                    <w:rStyle w:val="-"/>
                    <w:b/>
                    <w:bCs/>
                    <w:noProof/>
                  </w:rPr>
                </w:rPrChange>
              </w:rPr>
              <w:delText>4.4.3</w:delText>
            </w:r>
            <w:r w:rsidRPr="008D65BC" w:rsidDel="000D2B64">
              <w:rPr>
                <w:rFonts w:asciiTheme="minorHAnsi" w:eastAsiaTheme="minorEastAsia" w:hAnsiTheme="minorHAnsi" w:cstheme="minorBidi"/>
                <w:noProof/>
                <w:szCs w:val="22"/>
                <w:lang w:eastAsia="el-GR"/>
                <w:rPrChange w:id="291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13" w:author="mpountou" w:date="2021-02-14T19:28:00Z">
                  <w:rPr>
                    <w:rStyle w:val="-"/>
                    <w:b/>
                    <w:bCs/>
                    <w:noProof/>
                  </w:rPr>
                </w:rPrChange>
              </w:rPr>
              <w:delText>Κάλυψη και Ποικιλία</w:delText>
            </w:r>
            <w:r w:rsidRPr="008D65BC" w:rsidDel="000D2B64">
              <w:rPr>
                <w:noProof/>
                <w:webHidden/>
                <w:rPrChange w:id="2914" w:author="mpountou" w:date="2021-02-14T19:28:00Z">
                  <w:rPr>
                    <w:noProof/>
                    <w:webHidden/>
                  </w:rPr>
                </w:rPrChange>
              </w:rPr>
              <w:tab/>
              <w:delText>43</w:delText>
            </w:r>
          </w:del>
        </w:p>
        <w:p w14:paraId="59A35B95" w14:textId="5E0ED0E4" w:rsidR="00657F2D" w:rsidRPr="008D65BC" w:rsidDel="000D2B64" w:rsidRDefault="00657F2D">
          <w:pPr>
            <w:pStyle w:val="20"/>
            <w:tabs>
              <w:tab w:val="left" w:pos="960"/>
              <w:tab w:val="right" w:leader="dot" w:pos="8296"/>
            </w:tabs>
            <w:rPr>
              <w:del w:id="2915" w:author="mpountou" w:date="2021-02-14T19:26:00Z"/>
              <w:rFonts w:asciiTheme="minorHAnsi" w:eastAsiaTheme="minorEastAsia" w:hAnsiTheme="minorHAnsi" w:cstheme="minorBidi"/>
              <w:noProof/>
              <w:szCs w:val="22"/>
              <w:lang w:eastAsia="el-GR"/>
              <w:rPrChange w:id="2916" w:author="mpountou" w:date="2021-02-14T19:28:00Z">
                <w:rPr>
                  <w:del w:id="2917" w:author="mpountou" w:date="2021-02-14T19:26:00Z"/>
                  <w:rFonts w:asciiTheme="minorHAnsi" w:eastAsiaTheme="minorEastAsia" w:hAnsiTheme="minorHAnsi" w:cstheme="minorBidi"/>
                  <w:noProof/>
                  <w:szCs w:val="22"/>
                  <w:lang w:eastAsia="el-GR"/>
                </w:rPr>
              </w:rPrChange>
            </w:rPr>
          </w:pPr>
          <w:del w:id="2918" w:author="mpountou" w:date="2021-02-14T19:26:00Z">
            <w:r w:rsidRPr="008D65BC" w:rsidDel="000D2B64">
              <w:rPr>
                <w:bCs/>
                <w:noProof/>
                <w:rPrChange w:id="2919" w:author="mpountou" w:date="2021-02-14T19:28:00Z">
                  <w:rPr>
                    <w:rStyle w:val="-"/>
                    <w:b/>
                    <w:bCs/>
                    <w:noProof/>
                  </w:rPr>
                </w:rPrChange>
              </w:rPr>
              <w:delText>4.5</w:delText>
            </w:r>
            <w:r w:rsidRPr="008D65BC" w:rsidDel="000D2B64">
              <w:rPr>
                <w:rFonts w:asciiTheme="minorHAnsi" w:eastAsiaTheme="minorEastAsia" w:hAnsiTheme="minorHAnsi" w:cstheme="minorBidi"/>
                <w:noProof/>
                <w:szCs w:val="22"/>
                <w:lang w:eastAsia="el-GR"/>
                <w:rPrChange w:id="292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21" w:author="mpountou" w:date="2021-02-14T19:28:00Z">
                  <w:rPr>
                    <w:rStyle w:val="-"/>
                    <w:b/>
                    <w:bCs/>
                    <w:noProof/>
                  </w:rPr>
                </w:rPrChange>
              </w:rPr>
              <w:delText>Υλοποίηση συνεργατικού φιλτραρίσματος με ανάλυση πίνακα ιδιαζουσών τιμών (</w:delText>
            </w:r>
            <w:r w:rsidRPr="008D65BC" w:rsidDel="000D2B64">
              <w:rPr>
                <w:bCs/>
                <w:noProof/>
                <w:lang w:val="en-US"/>
                <w:rPrChange w:id="2922" w:author="mpountou" w:date="2021-02-14T19:28:00Z">
                  <w:rPr>
                    <w:rStyle w:val="-"/>
                    <w:b/>
                    <w:bCs/>
                    <w:noProof/>
                    <w:lang w:val="en-US"/>
                  </w:rPr>
                </w:rPrChange>
              </w:rPr>
              <w:delText>SVD</w:delText>
            </w:r>
            <w:r w:rsidRPr="008D65BC" w:rsidDel="000D2B64">
              <w:rPr>
                <w:bCs/>
                <w:noProof/>
                <w:rPrChange w:id="2923" w:author="mpountou" w:date="2021-02-14T19:28:00Z">
                  <w:rPr>
                    <w:rStyle w:val="-"/>
                    <w:b/>
                    <w:bCs/>
                    <w:noProof/>
                  </w:rPr>
                </w:rPrChange>
              </w:rPr>
              <w:delText>)</w:delText>
            </w:r>
            <w:r w:rsidRPr="008D65BC" w:rsidDel="000D2B64">
              <w:rPr>
                <w:noProof/>
                <w:webHidden/>
                <w:rPrChange w:id="2924" w:author="mpountou" w:date="2021-02-14T19:28:00Z">
                  <w:rPr>
                    <w:noProof/>
                    <w:webHidden/>
                  </w:rPr>
                </w:rPrChange>
              </w:rPr>
              <w:tab/>
              <w:delText>44</w:delText>
            </w:r>
          </w:del>
        </w:p>
        <w:p w14:paraId="6AFD40B6" w14:textId="06033626" w:rsidR="00657F2D" w:rsidRPr="008D65BC" w:rsidDel="000D2B64" w:rsidRDefault="00657F2D">
          <w:pPr>
            <w:pStyle w:val="30"/>
            <w:tabs>
              <w:tab w:val="left" w:pos="1320"/>
              <w:tab w:val="right" w:leader="dot" w:pos="8296"/>
            </w:tabs>
            <w:rPr>
              <w:del w:id="2925" w:author="mpountou" w:date="2021-02-14T19:26:00Z"/>
              <w:rFonts w:asciiTheme="minorHAnsi" w:eastAsiaTheme="minorEastAsia" w:hAnsiTheme="minorHAnsi" w:cstheme="minorBidi"/>
              <w:noProof/>
              <w:szCs w:val="22"/>
              <w:lang w:eastAsia="el-GR"/>
              <w:rPrChange w:id="2926" w:author="mpountou" w:date="2021-02-14T19:28:00Z">
                <w:rPr>
                  <w:del w:id="2927" w:author="mpountou" w:date="2021-02-14T19:26:00Z"/>
                  <w:rFonts w:asciiTheme="minorHAnsi" w:eastAsiaTheme="minorEastAsia" w:hAnsiTheme="minorHAnsi" w:cstheme="minorBidi"/>
                  <w:noProof/>
                  <w:szCs w:val="22"/>
                  <w:lang w:eastAsia="el-GR"/>
                </w:rPr>
              </w:rPrChange>
            </w:rPr>
          </w:pPr>
          <w:del w:id="2928" w:author="mpountou" w:date="2021-02-14T19:26:00Z">
            <w:r w:rsidRPr="008D65BC" w:rsidDel="000D2B64">
              <w:rPr>
                <w:bCs/>
                <w:noProof/>
                <w:lang w:val="en-US"/>
                <w:rPrChange w:id="2929" w:author="mpountou" w:date="2021-02-14T19:28:00Z">
                  <w:rPr>
                    <w:rStyle w:val="-"/>
                    <w:b/>
                    <w:bCs/>
                    <w:noProof/>
                    <w:lang w:val="en-US"/>
                  </w:rPr>
                </w:rPrChange>
              </w:rPr>
              <w:delText>4.5.1</w:delText>
            </w:r>
            <w:r w:rsidRPr="008D65BC" w:rsidDel="000D2B64">
              <w:rPr>
                <w:rFonts w:asciiTheme="minorHAnsi" w:eastAsiaTheme="minorEastAsia" w:hAnsiTheme="minorHAnsi" w:cstheme="minorBidi"/>
                <w:noProof/>
                <w:szCs w:val="22"/>
                <w:lang w:eastAsia="el-GR"/>
                <w:rPrChange w:id="2930"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2931" w:author="mpountou" w:date="2021-02-14T19:28:00Z">
                  <w:rPr>
                    <w:rStyle w:val="-"/>
                    <w:b/>
                    <w:bCs/>
                    <w:noProof/>
                    <w:lang w:val="en-US"/>
                  </w:rPr>
                </w:rPrChange>
              </w:rPr>
              <w:delText xml:space="preserve">Accuracy, recall, precision </w:delText>
            </w:r>
            <w:r w:rsidRPr="008D65BC" w:rsidDel="000D2B64">
              <w:rPr>
                <w:bCs/>
                <w:noProof/>
                <w:rPrChange w:id="2932" w:author="mpountou" w:date="2021-02-14T19:28:00Z">
                  <w:rPr>
                    <w:rStyle w:val="-"/>
                    <w:b/>
                    <w:bCs/>
                    <w:noProof/>
                  </w:rPr>
                </w:rPrChange>
              </w:rPr>
              <w:delText>και</w:delText>
            </w:r>
            <w:r w:rsidRPr="008D65BC" w:rsidDel="000D2B64">
              <w:rPr>
                <w:bCs/>
                <w:noProof/>
                <w:lang w:val="en-US"/>
                <w:rPrChange w:id="2933" w:author="mpountou" w:date="2021-02-14T19:28:00Z">
                  <w:rPr>
                    <w:rStyle w:val="-"/>
                    <w:b/>
                    <w:bCs/>
                    <w:noProof/>
                    <w:lang w:val="en-US"/>
                  </w:rPr>
                </w:rPrChange>
              </w:rPr>
              <w:delText xml:space="preserve"> f1_score</w:delText>
            </w:r>
            <w:r w:rsidRPr="008D65BC" w:rsidDel="000D2B64">
              <w:rPr>
                <w:noProof/>
                <w:webHidden/>
                <w:rPrChange w:id="2934" w:author="mpountou" w:date="2021-02-14T19:28:00Z">
                  <w:rPr>
                    <w:noProof/>
                    <w:webHidden/>
                  </w:rPr>
                </w:rPrChange>
              </w:rPr>
              <w:tab/>
              <w:delText>44</w:delText>
            </w:r>
          </w:del>
        </w:p>
        <w:p w14:paraId="10A8814D" w14:textId="0AC0FAB9" w:rsidR="00657F2D" w:rsidRPr="008D65BC" w:rsidDel="000D2B64" w:rsidRDefault="00657F2D">
          <w:pPr>
            <w:pStyle w:val="30"/>
            <w:tabs>
              <w:tab w:val="left" w:pos="1320"/>
              <w:tab w:val="right" w:leader="dot" w:pos="8296"/>
            </w:tabs>
            <w:rPr>
              <w:del w:id="2935" w:author="mpountou" w:date="2021-02-14T19:26:00Z"/>
              <w:rFonts w:asciiTheme="minorHAnsi" w:eastAsiaTheme="minorEastAsia" w:hAnsiTheme="minorHAnsi" w:cstheme="minorBidi"/>
              <w:noProof/>
              <w:szCs w:val="22"/>
              <w:lang w:eastAsia="el-GR"/>
              <w:rPrChange w:id="2936" w:author="mpountou" w:date="2021-02-14T19:28:00Z">
                <w:rPr>
                  <w:del w:id="2937" w:author="mpountou" w:date="2021-02-14T19:26:00Z"/>
                  <w:rFonts w:asciiTheme="minorHAnsi" w:eastAsiaTheme="minorEastAsia" w:hAnsiTheme="minorHAnsi" w:cstheme="minorBidi"/>
                  <w:noProof/>
                  <w:szCs w:val="22"/>
                  <w:lang w:eastAsia="el-GR"/>
                </w:rPr>
              </w:rPrChange>
            </w:rPr>
          </w:pPr>
          <w:del w:id="2938" w:author="mpountou" w:date="2021-02-14T19:26:00Z">
            <w:r w:rsidRPr="008D65BC" w:rsidDel="000D2B64">
              <w:rPr>
                <w:bCs/>
                <w:noProof/>
                <w:rPrChange w:id="2939" w:author="mpountou" w:date="2021-02-14T19:28:00Z">
                  <w:rPr>
                    <w:rStyle w:val="-"/>
                    <w:b/>
                    <w:bCs/>
                    <w:noProof/>
                  </w:rPr>
                </w:rPrChange>
              </w:rPr>
              <w:delText>4.5.2</w:delText>
            </w:r>
            <w:r w:rsidRPr="008D65BC" w:rsidDel="000D2B64">
              <w:rPr>
                <w:rFonts w:asciiTheme="minorHAnsi" w:eastAsiaTheme="minorEastAsia" w:hAnsiTheme="minorHAnsi" w:cstheme="minorBidi"/>
                <w:noProof/>
                <w:szCs w:val="22"/>
                <w:lang w:eastAsia="el-GR"/>
                <w:rPrChange w:id="294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41"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Change w:id="2942" w:author="mpountou" w:date="2021-02-14T19:28:00Z">
                  <w:rPr>
                    <w:noProof/>
                    <w:webHidden/>
                  </w:rPr>
                </w:rPrChange>
              </w:rPr>
              <w:tab/>
              <w:delText>45</w:delText>
            </w:r>
          </w:del>
        </w:p>
        <w:p w14:paraId="2B753221" w14:textId="4E4765F8" w:rsidR="00657F2D" w:rsidRPr="008D65BC" w:rsidDel="000D2B64" w:rsidRDefault="00657F2D">
          <w:pPr>
            <w:pStyle w:val="30"/>
            <w:tabs>
              <w:tab w:val="left" w:pos="1320"/>
              <w:tab w:val="right" w:leader="dot" w:pos="8296"/>
            </w:tabs>
            <w:rPr>
              <w:del w:id="2943" w:author="mpountou" w:date="2021-02-14T19:26:00Z"/>
              <w:rFonts w:asciiTheme="minorHAnsi" w:eastAsiaTheme="minorEastAsia" w:hAnsiTheme="minorHAnsi" w:cstheme="minorBidi"/>
              <w:noProof/>
              <w:szCs w:val="22"/>
              <w:lang w:eastAsia="el-GR"/>
              <w:rPrChange w:id="2944" w:author="mpountou" w:date="2021-02-14T19:28:00Z">
                <w:rPr>
                  <w:del w:id="2945" w:author="mpountou" w:date="2021-02-14T19:26:00Z"/>
                  <w:rFonts w:asciiTheme="minorHAnsi" w:eastAsiaTheme="minorEastAsia" w:hAnsiTheme="minorHAnsi" w:cstheme="minorBidi"/>
                  <w:noProof/>
                  <w:szCs w:val="22"/>
                  <w:lang w:eastAsia="el-GR"/>
                </w:rPr>
              </w:rPrChange>
            </w:rPr>
          </w:pPr>
          <w:del w:id="2946" w:author="mpountou" w:date="2021-02-14T19:26:00Z">
            <w:r w:rsidRPr="008D65BC" w:rsidDel="000D2B64">
              <w:rPr>
                <w:bCs/>
                <w:noProof/>
                <w:rPrChange w:id="2947" w:author="mpountou" w:date="2021-02-14T19:28:00Z">
                  <w:rPr>
                    <w:rStyle w:val="-"/>
                    <w:b/>
                    <w:bCs/>
                    <w:noProof/>
                  </w:rPr>
                </w:rPrChange>
              </w:rPr>
              <w:delText>4.5.3</w:delText>
            </w:r>
            <w:r w:rsidRPr="008D65BC" w:rsidDel="000D2B64">
              <w:rPr>
                <w:rFonts w:asciiTheme="minorHAnsi" w:eastAsiaTheme="minorEastAsia" w:hAnsiTheme="minorHAnsi" w:cstheme="minorBidi"/>
                <w:noProof/>
                <w:szCs w:val="22"/>
                <w:lang w:eastAsia="el-GR"/>
                <w:rPrChange w:id="294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49" w:author="mpountou" w:date="2021-02-14T19:28:00Z">
                  <w:rPr>
                    <w:rStyle w:val="-"/>
                    <w:b/>
                    <w:bCs/>
                    <w:noProof/>
                  </w:rPr>
                </w:rPrChange>
              </w:rPr>
              <w:delText>Κάλυψη και Ποικιλία</w:delText>
            </w:r>
            <w:r w:rsidRPr="008D65BC" w:rsidDel="000D2B64">
              <w:rPr>
                <w:noProof/>
                <w:webHidden/>
                <w:rPrChange w:id="2950" w:author="mpountou" w:date="2021-02-14T19:28:00Z">
                  <w:rPr>
                    <w:noProof/>
                    <w:webHidden/>
                  </w:rPr>
                </w:rPrChange>
              </w:rPr>
              <w:tab/>
              <w:delText>46</w:delText>
            </w:r>
          </w:del>
        </w:p>
        <w:p w14:paraId="4A10D695" w14:textId="458CEEC6" w:rsidR="00657F2D" w:rsidRPr="008D65BC" w:rsidDel="000D2B64" w:rsidRDefault="00657F2D">
          <w:pPr>
            <w:pStyle w:val="20"/>
            <w:tabs>
              <w:tab w:val="left" w:pos="960"/>
              <w:tab w:val="right" w:leader="dot" w:pos="8296"/>
            </w:tabs>
            <w:rPr>
              <w:del w:id="2951" w:author="mpountou" w:date="2021-02-14T19:26:00Z"/>
              <w:rFonts w:asciiTheme="minorHAnsi" w:eastAsiaTheme="minorEastAsia" w:hAnsiTheme="minorHAnsi" w:cstheme="minorBidi"/>
              <w:noProof/>
              <w:szCs w:val="22"/>
              <w:lang w:eastAsia="el-GR"/>
              <w:rPrChange w:id="2952" w:author="mpountou" w:date="2021-02-14T19:28:00Z">
                <w:rPr>
                  <w:del w:id="2953" w:author="mpountou" w:date="2021-02-14T19:26:00Z"/>
                  <w:rFonts w:asciiTheme="minorHAnsi" w:eastAsiaTheme="minorEastAsia" w:hAnsiTheme="minorHAnsi" w:cstheme="minorBidi"/>
                  <w:noProof/>
                  <w:szCs w:val="22"/>
                  <w:lang w:eastAsia="el-GR"/>
                </w:rPr>
              </w:rPrChange>
            </w:rPr>
          </w:pPr>
          <w:del w:id="2954" w:author="mpountou" w:date="2021-02-14T19:26:00Z">
            <w:r w:rsidRPr="008D65BC" w:rsidDel="000D2B64">
              <w:rPr>
                <w:bCs/>
                <w:noProof/>
                <w:rPrChange w:id="2955" w:author="mpountou" w:date="2021-02-14T19:28:00Z">
                  <w:rPr>
                    <w:rStyle w:val="-"/>
                    <w:b/>
                    <w:bCs/>
                    <w:noProof/>
                  </w:rPr>
                </w:rPrChange>
              </w:rPr>
              <w:delText>4.6</w:delText>
            </w:r>
            <w:r w:rsidRPr="008D65BC" w:rsidDel="000D2B64">
              <w:rPr>
                <w:rFonts w:asciiTheme="minorHAnsi" w:eastAsiaTheme="minorEastAsia" w:hAnsiTheme="minorHAnsi" w:cstheme="minorBidi"/>
                <w:noProof/>
                <w:szCs w:val="22"/>
                <w:lang w:eastAsia="el-GR"/>
                <w:rPrChange w:id="295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57" w:author="mpountou" w:date="2021-02-14T19:28:00Z">
                  <w:rPr>
                    <w:rStyle w:val="-"/>
                    <w:b/>
                    <w:bCs/>
                    <w:noProof/>
                  </w:rPr>
                </w:rPrChange>
              </w:rPr>
              <w:delText>Υλοποίηση Συνεργατικού Νευρωνικού Φιλτραρίσματος</w:delText>
            </w:r>
            <w:r w:rsidRPr="008D65BC" w:rsidDel="000D2B64">
              <w:rPr>
                <w:noProof/>
                <w:webHidden/>
                <w:rPrChange w:id="2958" w:author="mpountou" w:date="2021-02-14T19:28:00Z">
                  <w:rPr>
                    <w:noProof/>
                    <w:webHidden/>
                  </w:rPr>
                </w:rPrChange>
              </w:rPr>
              <w:tab/>
              <w:delText>48</w:delText>
            </w:r>
          </w:del>
        </w:p>
        <w:p w14:paraId="0304ED9F" w14:textId="10CE19DF" w:rsidR="00657F2D" w:rsidRPr="008D65BC" w:rsidDel="000D2B64" w:rsidRDefault="00657F2D">
          <w:pPr>
            <w:pStyle w:val="30"/>
            <w:tabs>
              <w:tab w:val="left" w:pos="1320"/>
              <w:tab w:val="right" w:leader="dot" w:pos="8296"/>
            </w:tabs>
            <w:rPr>
              <w:del w:id="2959" w:author="mpountou" w:date="2021-02-14T19:26:00Z"/>
              <w:rFonts w:asciiTheme="minorHAnsi" w:eastAsiaTheme="minorEastAsia" w:hAnsiTheme="minorHAnsi" w:cstheme="minorBidi"/>
              <w:noProof/>
              <w:szCs w:val="22"/>
              <w:lang w:eastAsia="el-GR"/>
              <w:rPrChange w:id="2960" w:author="mpountou" w:date="2021-02-14T19:28:00Z">
                <w:rPr>
                  <w:del w:id="2961" w:author="mpountou" w:date="2021-02-14T19:26:00Z"/>
                  <w:rFonts w:asciiTheme="minorHAnsi" w:eastAsiaTheme="minorEastAsia" w:hAnsiTheme="minorHAnsi" w:cstheme="minorBidi"/>
                  <w:noProof/>
                  <w:szCs w:val="22"/>
                  <w:lang w:eastAsia="el-GR"/>
                </w:rPr>
              </w:rPrChange>
            </w:rPr>
          </w:pPr>
          <w:del w:id="2962" w:author="mpountou" w:date="2021-02-14T19:26:00Z">
            <w:r w:rsidRPr="008D65BC" w:rsidDel="000D2B64">
              <w:rPr>
                <w:bCs/>
                <w:noProof/>
                <w:lang w:val="en-US"/>
                <w:rPrChange w:id="2963" w:author="mpountou" w:date="2021-02-14T19:28:00Z">
                  <w:rPr>
                    <w:rStyle w:val="-"/>
                    <w:b/>
                    <w:bCs/>
                    <w:noProof/>
                    <w:lang w:val="en-US"/>
                  </w:rPr>
                </w:rPrChange>
              </w:rPr>
              <w:delText>4.6.1</w:delText>
            </w:r>
            <w:r w:rsidRPr="008D65BC" w:rsidDel="000D2B64">
              <w:rPr>
                <w:rFonts w:asciiTheme="minorHAnsi" w:eastAsiaTheme="minorEastAsia" w:hAnsiTheme="minorHAnsi" w:cstheme="minorBidi"/>
                <w:noProof/>
                <w:szCs w:val="22"/>
                <w:lang w:eastAsia="el-GR"/>
                <w:rPrChange w:id="2964"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2965" w:author="mpountou" w:date="2021-02-14T19:28:00Z">
                  <w:rPr>
                    <w:rStyle w:val="-"/>
                    <w:b/>
                    <w:bCs/>
                    <w:noProof/>
                    <w:lang w:val="en-US"/>
                  </w:rPr>
                </w:rPrChange>
              </w:rPr>
              <w:delText xml:space="preserve">Accuracy, recall, precision </w:delText>
            </w:r>
            <w:r w:rsidRPr="008D65BC" w:rsidDel="000D2B64">
              <w:rPr>
                <w:bCs/>
                <w:noProof/>
                <w:rPrChange w:id="2966" w:author="mpountou" w:date="2021-02-14T19:28:00Z">
                  <w:rPr>
                    <w:rStyle w:val="-"/>
                    <w:b/>
                    <w:bCs/>
                    <w:noProof/>
                  </w:rPr>
                </w:rPrChange>
              </w:rPr>
              <w:delText>και</w:delText>
            </w:r>
            <w:r w:rsidRPr="008D65BC" w:rsidDel="000D2B64">
              <w:rPr>
                <w:bCs/>
                <w:noProof/>
                <w:lang w:val="en-US"/>
                <w:rPrChange w:id="2967" w:author="mpountou" w:date="2021-02-14T19:28:00Z">
                  <w:rPr>
                    <w:rStyle w:val="-"/>
                    <w:b/>
                    <w:bCs/>
                    <w:noProof/>
                    <w:lang w:val="en-US"/>
                  </w:rPr>
                </w:rPrChange>
              </w:rPr>
              <w:delText xml:space="preserve"> f1_score</w:delText>
            </w:r>
            <w:r w:rsidRPr="008D65BC" w:rsidDel="000D2B64">
              <w:rPr>
                <w:noProof/>
                <w:webHidden/>
                <w:rPrChange w:id="2968" w:author="mpountou" w:date="2021-02-14T19:28:00Z">
                  <w:rPr>
                    <w:noProof/>
                    <w:webHidden/>
                  </w:rPr>
                </w:rPrChange>
              </w:rPr>
              <w:tab/>
              <w:delText>48</w:delText>
            </w:r>
          </w:del>
        </w:p>
        <w:p w14:paraId="6F1C97EB" w14:textId="45ABF337" w:rsidR="00657F2D" w:rsidRPr="008D65BC" w:rsidDel="000D2B64" w:rsidRDefault="00657F2D">
          <w:pPr>
            <w:pStyle w:val="30"/>
            <w:tabs>
              <w:tab w:val="left" w:pos="1320"/>
              <w:tab w:val="right" w:leader="dot" w:pos="8296"/>
            </w:tabs>
            <w:rPr>
              <w:del w:id="2969" w:author="mpountou" w:date="2021-02-14T19:26:00Z"/>
              <w:rFonts w:asciiTheme="minorHAnsi" w:eastAsiaTheme="minorEastAsia" w:hAnsiTheme="minorHAnsi" w:cstheme="minorBidi"/>
              <w:noProof/>
              <w:szCs w:val="22"/>
              <w:lang w:eastAsia="el-GR"/>
              <w:rPrChange w:id="2970" w:author="mpountou" w:date="2021-02-14T19:28:00Z">
                <w:rPr>
                  <w:del w:id="2971" w:author="mpountou" w:date="2021-02-14T19:26:00Z"/>
                  <w:rFonts w:asciiTheme="minorHAnsi" w:eastAsiaTheme="minorEastAsia" w:hAnsiTheme="minorHAnsi" w:cstheme="minorBidi"/>
                  <w:noProof/>
                  <w:szCs w:val="22"/>
                  <w:lang w:eastAsia="el-GR"/>
                </w:rPr>
              </w:rPrChange>
            </w:rPr>
          </w:pPr>
          <w:del w:id="2972" w:author="mpountou" w:date="2021-02-14T19:26:00Z">
            <w:r w:rsidRPr="008D65BC" w:rsidDel="000D2B64">
              <w:rPr>
                <w:bCs/>
                <w:noProof/>
                <w:rPrChange w:id="2973" w:author="mpountou" w:date="2021-02-14T19:28:00Z">
                  <w:rPr>
                    <w:rStyle w:val="-"/>
                    <w:b/>
                    <w:bCs/>
                    <w:noProof/>
                  </w:rPr>
                </w:rPrChange>
              </w:rPr>
              <w:delText>4.6.2</w:delText>
            </w:r>
            <w:r w:rsidRPr="008D65BC" w:rsidDel="000D2B64">
              <w:rPr>
                <w:rFonts w:asciiTheme="minorHAnsi" w:eastAsiaTheme="minorEastAsia" w:hAnsiTheme="minorHAnsi" w:cstheme="minorBidi"/>
                <w:noProof/>
                <w:szCs w:val="22"/>
                <w:lang w:eastAsia="el-GR"/>
                <w:rPrChange w:id="297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75" w:author="mpountou" w:date="2021-02-14T19:28:00Z">
                  <w:rPr>
                    <w:rStyle w:val="-"/>
                    <w:b/>
                    <w:bCs/>
                    <w:noProof/>
                  </w:rPr>
                </w:rPrChange>
              </w:rPr>
              <w:delText>Μέσο απόλυτο σφάλμα (</w:delText>
            </w:r>
            <w:r w:rsidRPr="008D65BC" w:rsidDel="000D2B64">
              <w:rPr>
                <w:bCs/>
                <w:noProof/>
                <w:lang w:val="en-US"/>
                <w:rPrChange w:id="2976" w:author="mpountou" w:date="2021-02-14T19:28:00Z">
                  <w:rPr>
                    <w:rStyle w:val="-"/>
                    <w:b/>
                    <w:bCs/>
                    <w:noProof/>
                    <w:lang w:val="en-US"/>
                  </w:rPr>
                </w:rPrChange>
              </w:rPr>
              <w:delText>MAE</w:delText>
            </w:r>
            <w:r w:rsidRPr="008D65BC" w:rsidDel="000D2B64">
              <w:rPr>
                <w:bCs/>
                <w:noProof/>
                <w:rPrChange w:id="2977" w:author="mpountou" w:date="2021-02-14T19:28:00Z">
                  <w:rPr>
                    <w:rStyle w:val="-"/>
                    <w:b/>
                    <w:bCs/>
                    <w:noProof/>
                  </w:rPr>
                </w:rPrChange>
              </w:rPr>
              <w:delText>) και ρίζα μέσου τετραγωνικού σφάλματος (</w:delText>
            </w:r>
            <w:r w:rsidRPr="008D65BC" w:rsidDel="000D2B64">
              <w:rPr>
                <w:bCs/>
                <w:noProof/>
                <w:lang w:val="en-US"/>
                <w:rPrChange w:id="2978" w:author="mpountou" w:date="2021-02-14T19:28:00Z">
                  <w:rPr>
                    <w:rStyle w:val="-"/>
                    <w:b/>
                    <w:bCs/>
                    <w:noProof/>
                    <w:lang w:val="en-US"/>
                  </w:rPr>
                </w:rPrChange>
              </w:rPr>
              <w:delText>RMSE</w:delText>
            </w:r>
            <w:r w:rsidRPr="008D65BC" w:rsidDel="000D2B64">
              <w:rPr>
                <w:bCs/>
                <w:noProof/>
                <w:rPrChange w:id="2979" w:author="mpountou" w:date="2021-02-14T19:28:00Z">
                  <w:rPr>
                    <w:rStyle w:val="-"/>
                    <w:b/>
                    <w:bCs/>
                    <w:noProof/>
                  </w:rPr>
                </w:rPrChange>
              </w:rPr>
              <w:delText>)</w:delText>
            </w:r>
            <w:r w:rsidRPr="008D65BC" w:rsidDel="000D2B64">
              <w:rPr>
                <w:noProof/>
                <w:webHidden/>
                <w:rPrChange w:id="2980" w:author="mpountou" w:date="2021-02-14T19:28:00Z">
                  <w:rPr>
                    <w:noProof/>
                    <w:webHidden/>
                  </w:rPr>
                </w:rPrChange>
              </w:rPr>
              <w:tab/>
              <w:delText>49</w:delText>
            </w:r>
          </w:del>
        </w:p>
        <w:p w14:paraId="36FD0431" w14:textId="19189CFD" w:rsidR="00657F2D" w:rsidRPr="008D65BC" w:rsidDel="000D2B64" w:rsidRDefault="00657F2D">
          <w:pPr>
            <w:pStyle w:val="30"/>
            <w:tabs>
              <w:tab w:val="left" w:pos="1320"/>
              <w:tab w:val="right" w:leader="dot" w:pos="8296"/>
            </w:tabs>
            <w:rPr>
              <w:del w:id="2981" w:author="mpountou" w:date="2021-02-14T19:26:00Z"/>
              <w:rFonts w:asciiTheme="minorHAnsi" w:eastAsiaTheme="minorEastAsia" w:hAnsiTheme="minorHAnsi" w:cstheme="minorBidi"/>
              <w:noProof/>
              <w:szCs w:val="22"/>
              <w:lang w:eastAsia="el-GR"/>
              <w:rPrChange w:id="2982" w:author="mpountou" w:date="2021-02-14T19:28:00Z">
                <w:rPr>
                  <w:del w:id="2983" w:author="mpountou" w:date="2021-02-14T19:26:00Z"/>
                  <w:rFonts w:asciiTheme="minorHAnsi" w:eastAsiaTheme="minorEastAsia" w:hAnsiTheme="minorHAnsi" w:cstheme="minorBidi"/>
                  <w:noProof/>
                  <w:szCs w:val="22"/>
                  <w:lang w:eastAsia="el-GR"/>
                </w:rPr>
              </w:rPrChange>
            </w:rPr>
          </w:pPr>
          <w:del w:id="2984" w:author="mpountou" w:date="2021-02-14T19:26:00Z">
            <w:r w:rsidRPr="008D65BC" w:rsidDel="000D2B64">
              <w:rPr>
                <w:bCs/>
                <w:noProof/>
                <w:rPrChange w:id="2985" w:author="mpountou" w:date="2021-02-14T19:28:00Z">
                  <w:rPr>
                    <w:rStyle w:val="-"/>
                    <w:b/>
                    <w:bCs/>
                    <w:noProof/>
                  </w:rPr>
                </w:rPrChange>
              </w:rPr>
              <w:delText>4.6.3</w:delText>
            </w:r>
            <w:r w:rsidRPr="008D65BC" w:rsidDel="000D2B64">
              <w:rPr>
                <w:rFonts w:asciiTheme="minorHAnsi" w:eastAsiaTheme="minorEastAsia" w:hAnsiTheme="minorHAnsi" w:cstheme="minorBidi"/>
                <w:noProof/>
                <w:szCs w:val="22"/>
                <w:lang w:eastAsia="el-GR"/>
                <w:rPrChange w:id="298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87" w:author="mpountou" w:date="2021-02-14T19:28:00Z">
                  <w:rPr>
                    <w:rStyle w:val="-"/>
                    <w:b/>
                    <w:bCs/>
                    <w:noProof/>
                  </w:rPr>
                </w:rPrChange>
              </w:rPr>
              <w:delText>Κάλυψη και Ποικιλία</w:delText>
            </w:r>
            <w:r w:rsidRPr="008D65BC" w:rsidDel="000D2B64">
              <w:rPr>
                <w:noProof/>
                <w:webHidden/>
                <w:rPrChange w:id="2988" w:author="mpountou" w:date="2021-02-14T19:28:00Z">
                  <w:rPr>
                    <w:noProof/>
                    <w:webHidden/>
                  </w:rPr>
                </w:rPrChange>
              </w:rPr>
              <w:tab/>
              <w:delText>50</w:delText>
            </w:r>
          </w:del>
        </w:p>
        <w:p w14:paraId="239692E9" w14:textId="0B3258E6" w:rsidR="00657F2D" w:rsidRPr="008D65BC" w:rsidDel="000D2B64" w:rsidRDefault="00657F2D">
          <w:pPr>
            <w:pStyle w:val="20"/>
            <w:tabs>
              <w:tab w:val="left" w:pos="960"/>
              <w:tab w:val="right" w:leader="dot" w:pos="8296"/>
            </w:tabs>
            <w:rPr>
              <w:del w:id="2989" w:author="mpountou" w:date="2021-02-14T19:26:00Z"/>
              <w:rFonts w:asciiTheme="minorHAnsi" w:eastAsiaTheme="minorEastAsia" w:hAnsiTheme="minorHAnsi" w:cstheme="minorBidi"/>
              <w:noProof/>
              <w:szCs w:val="22"/>
              <w:lang w:eastAsia="el-GR"/>
              <w:rPrChange w:id="2990" w:author="mpountou" w:date="2021-02-14T19:28:00Z">
                <w:rPr>
                  <w:del w:id="2991" w:author="mpountou" w:date="2021-02-14T19:26:00Z"/>
                  <w:rFonts w:asciiTheme="minorHAnsi" w:eastAsiaTheme="minorEastAsia" w:hAnsiTheme="minorHAnsi" w:cstheme="minorBidi"/>
                  <w:noProof/>
                  <w:szCs w:val="22"/>
                  <w:lang w:eastAsia="el-GR"/>
                </w:rPr>
              </w:rPrChange>
            </w:rPr>
          </w:pPr>
          <w:del w:id="2992" w:author="mpountou" w:date="2021-02-14T19:26:00Z">
            <w:r w:rsidRPr="008D65BC" w:rsidDel="000D2B64">
              <w:rPr>
                <w:bCs/>
                <w:noProof/>
                <w:rPrChange w:id="2993" w:author="mpountou" w:date="2021-02-14T19:28:00Z">
                  <w:rPr>
                    <w:rStyle w:val="-"/>
                    <w:b/>
                    <w:bCs/>
                    <w:noProof/>
                  </w:rPr>
                </w:rPrChange>
              </w:rPr>
              <w:delText>4.7</w:delText>
            </w:r>
            <w:r w:rsidRPr="008D65BC" w:rsidDel="000D2B64">
              <w:rPr>
                <w:rFonts w:asciiTheme="minorHAnsi" w:eastAsiaTheme="minorEastAsia" w:hAnsiTheme="minorHAnsi" w:cstheme="minorBidi"/>
                <w:noProof/>
                <w:szCs w:val="22"/>
                <w:lang w:eastAsia="el-GR"/>
                <w:rPrChange w:id="299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2995" w:author="mpountou" w:date="2021-02-14T19:28:00Z">
                  <w:rPr>
                    <w:rStyle w:val="-"/>
                    <w:b/>
                    <w:bCs/>
                    <w:noProof/>
                  </w:rPr>
                </w:rPrChange>
              </w:rPr>
              <w:delText>Υλοποίηση Φιλτραρίσματος Περιεχομένου με Τυχαία Δάση</w:delText>
            </w:r>
            <w:r w:rsidRPr="008D65BC" w:rsidDel="000D2B64">
              <w:rPr>
                <w:noProof/>
                <w:webHidden/>
                <w:rPrChange w:id="2996" w:author="mpountou" w:date="2021-02-14T19:28:00Z">
                  <w:rPr>
                    <w:noProof/>
                    <w:webHidden/>
                  </w:rPr>
                </w:rPrChange>
              </w:rPr>
              <w:tab/>
              <w:delText>52</w:delText>
            </w:r>
          </w:del>
        </w:p>
        <w:p w14:paraId="628EB694" w14:textId="18B30AA7" w:rsidR="00657F2D" w:rsidRPr="008D65BC" w:rsidDel="000D2B64" w:rsidRDefault="00657F2D">
          <w:pPr>
            <w:pStyle w:val="30"/>
            <w:tabs>
              <w:tab w:val="left" w:pos="1320"/>
              <w:tab w:val="right" w:leader="dot" w:pos="8296"/>
            </w:tabs>
            <w:rPr>
              <w:del w:id="2997" w:author="mpountou" w:date="2021-02-14T19:26:00Z"/>
              <w:rFonts w:asciiTheme="minorHAnsi" w:eastAsiaTheme="minorEastAsia" w:hAnsiTheme="minorHAnsi" w:cstheme="minorBidi"/>
              <w:noProof/>
              <w:szCs w:val="22"/>
              <w:lang w:eastAsia="el-GR"/>
              <w:rPrChange w:id="2998" w:author="mpountou" w:date="2021-02-14T19:28:00Z">
                <w:rPr>
                  <w:del w:id="2999" w:author="mpountou" w:date="2021-02-14T19:26:00Z"/>
                  <w:rFonts w:asciiTheme="minorHAnsi" w:eastAsiaTheme="minorEastAsia" w:hAnsiTheme="minorHAnsi" w:cstheme="minorBidi"/>
                  <w:noProof/>
                  <w:szCs w:val="22"/>
                  <w:lang w:eastAsia="el-GR"/>
                </w:rPr>
              </w:rPrChange>
            </w:rPr>
          </w:pPr>
          <w:del w:id="3000" w:author="mpountou" w:date="2021-02-14T19:26:00Z">
            <w:r w:rsidRPr="008D65BC" w:rsidDel="000D2B64">
              <w:rPr>
                <w:bCs/>
                <w:noProof/>
                <w:lang w:val="en-US"/>
                <w:rPrChange w:id="3001" w:author="mpountou" w:date="2021-02-14T19:28:00Z">
                  <w:rPr>
                    <w:rStyle w:val="-"/>
                    <w:b/>
                    <w:bCs/>
                    <w:noProof/>
                    <w:lang w:val="en-US"/>
                  </w:rPr>
                </w:rPrChange>
              </w:rPr>
              <w:delText>4.7.1</w:delText>
            </w:r>
            <w:r w:rsidRPr="008D65BC" w:rsidDel="000D2B64">
              <w:rPr>
                <w:rFonts w:asciiTheme="minorHAnsi" w:eastAsiaTheme="minorEastAsia" w:hAnsiTheme="minorHAnsi" w:cstheme="minorBidi"/>
                <w:noProof/>
                <w:szCs w:val="22"/>
                <w:lang w:eastAsia="el-GR"/>
                <w:rPrChange w:id="3002"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3003" w:author="mpountou" w:date="2021-02-14T19:28:00Z">
                  <w:rPr>
                    <w:rStyle w:val="-"/>
                    <w:b/>
                    <w:bCs/>
                    <w:noProof/>
                    <w:lang w:val="en-US"/>
                  </w:rPr>
                </w:rPrChange>
              </w:rPr>
              <w:delText xml:space="preserve">Accuracy, recall, precision </w:delText>
            </w:r>
            <w:r w:rsidRPr="008D65BC" w:rsidDel="000D2B64">
              <w:rPr>
                <w:bCs/>
                <w:noProof/>
                <w:rPrChange w:id="3004" w:author="mpountou" w:date="2021-02-14T19:28:00Z">
                  <w:rPr>
                    <w:rStyle w:val="-"/>
                    <w:b/>
                    <w:bCs/>
                    <w:noProof/>
                  </w:rPr>
                </w:rPrChange>
              </w:rPr>
              <w:delText>και</w:delText>
            </w:r>
            <w:r w:rsidRPr="008D65BC" w:rsidDel="000D2B64">
              <w:rPr>
                <w:bCs/>
                <w:noProof/>
                <w:lang w:val="en-US"/>
                <w:rPrChange w:id="3005" w:author="mpountou" w:date="2021-02-14T19:28:00Z">
                  <w:rPr>
                    <w:rStyle w:val="-"/>
                    <w:b/>
                    <w:bCs/>
                    <w:noProof/>
                    <w:lang w:val="en-US"/>
                  </w:rPr>
                </w:rPrChange>
              </w:rPr>
              <w:delText xml:space="preserve"> f1_score</w:delText>
            </w:r>
            <w:r w:rsidRPr="008D65BC" w:rsidDel="000D2B64">
              <w:rPr>
                <w:noProof/>
                <w:webHidden/>
                <w:rPrChange w:id="3006" w:author="mpountou" w:date="2021-02-14T19:28:00Z">
                  <w:rPr>
                    <w:noProof/>
                    <w:webHidden/>
                  </w:rPr>
                </w:rPrChange>
              </w:rPr>
              <w:tab/>
              <w:delText>52</w:delText>
            </w:r>
          </w:del>
        </w:p>
        <w:p w14:paraId="17FF45FA" w14:textId="535DDE17" w:rsidR="00657F2D" w:rsidRPr="008D65BC" w:rsidDel="000D2B64" w:rsidRDefault="00657F2D">
          <w:pPr>
            <w:pStyle w:val="30"/>
            <w:tabs>
              <w:tab w:val="left" w:pos="1320"/>
              <w:tab w:val="right" w:leader="dot" w:pos="8296"/>
            </w:tabs>
            <w:rPr>
              <w:del w:id="3007" w:author="mpountou" w:date="2021-02-14T19:26:00Z"/>
              <w:rFonts w:asciiTheme="minorHAnsi" w:eastAsiaTheme="minorEastAsia" w:hAnsiTheme="minorHAnsi" w:cstheme="minorBidi"/>
              <w:noProof/>
              <w:szCs w:val="22"/>
              <w:lang w:eastAsia="el-GR"/>
              <w:rPrChange w:id="3008" w:author="mpountou" w:date="2021-02-14T19:28:00Z">
                <w:rPr>
                  <w:del w:id="3009" w:author="mpountou" w:date="2021-02-14T19:26:00Z"/>
                  <w:rFonts w:asciiTheme="minorHAnsi" w:eastAsiaTheme="minorEastAsia" w:hAnsiTheme="minorHAnsi" w:cstheme="minorBidi"/>
                  <w:noProof/>
                  <w:szCs w:val="22"/>
                  <w:lang w:eastAsia="el-GR"/>
                </w:rPr>
              </w:rPrChange>
            </w:rPr>
          </w:pPr>
          <w:del w:id="3010" w:author="mpountou" w:date="2021-02-14T19:26:00Z">
            <w:r w:rsidRPr="008D65BC" w:rsidDel="000D2B64">
              <w:rPr>
                <w:bCs/>
                <w:noProof/>
                <w:rPrChange w:id="3011" w:author="mpountou" w:date="2021-02-14T19:28:00Z">
                  <w:rPr>
                    <w:rStyle w:val="-"/>
                    <w:b/>
                    <w:bCs/>
                    <w:noProof/>
                  </w:rPr>
                </w:rPrChange>
              </w:rPr>
              <w:delText>4.7.2</w:delText>
            </w:r>
            <w:r w:rsidRPr="008D65BC" w:rsidDel="000D2B64">
              <w:rPr>
                <w:rFonts w:asciiTheme="minorHAnsi" w:eastAsiaTheme="minorEastAsia" w:hAnsiTheme="minorHAnsi" w:cstheme="minorBidi"/>
                <w:noProof/>
                <w:szCs w:val="22"/>
                <w:lang w:eastAsia="el-GR"/>
                <w:rPrChange w:id="301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13" w:author="mpountou" w:date="2021-02-14T19:28:00Z">
                  <w:rPr>
                    <w:rStyle w:val="-"/>
                    <w:b/>
                    <w:bCs/>
                    <w:noProof/>
                  </w:rPr>
                </w:rPrChange>
              </w:rPr>
              <w:delText>Μέσο απόλυτο σφάλμα (</w:delText>
            </w:r>
            <w:r w:rsidRPr="008D65BC" w:rsidDel="000D2B64">
              <w:rPr>
                <w:bCs/>
                <w:noProof/>
                <w:lang w:val="en-US"/>
                <w:rPrChange w:id="3014" w:author="mpountou" w:date="2021-02-14T19:28:00Z">
                  <w:rPr>
                    <w:rStyle w:val="-"/>
                    <w:b/>
                    <w:bCs/>
                    <w:noProof/>
                    <w:lang w:val="en-US"/>
                  </w:rPr>
                </w:rPrChange>
              </w:rPr>
              <w:delText>MAE</w:delText>
            </w:r>
            <w:r w:rsidRPr="008D65BC" w:rsidDel="000D2B64">
              <w:rPr>
                <w:bCs/>
                <w:noProof/>
                <w:rPrChange w:id="3015" w:author="mpountou" w:date="2021-02-14T19:28:00Z">
                  <w:rPr>
                    <w:rStyle w:val="-"/>
                    <w:b/>
                    <w:bCs/>
                    <w:noProof/>
                  </w:rPr>
                </w:rPrChange>
              </w:rPr>
              <w:delText>) και ρίζα μέσου τετραγωνικού σφάλματος (</w:delText>
            </w:r>
            <w:r w:rsidRPr="008D65BC" w:rsidDel="000D2B64">
              <w:rPr>
                <w:bCs/>
                <w:noProof/>
                <w:lang w:val="en-US"/>
                <w:rPrChange w:id="3016" w:author="mpountou" w:date="2021-02-14T19:28:00Z">
                  <w:rPr>
                    <w:rStyle w:val="-"/>
                    <w:b/>
                    <w:bCs/>
                    <w:noProof/>
                    <w:lang w:val="en-US"/>
                  </w:rPr>
                </w:rPrChange>
              </w:rPr>
              <w:delText>RMSE</w:delText>
            </w:r>
            <w:r w:rsidRPr="008D65BC" w:rsidDel="000D2B64">
              <w:rPr>
                <w:bCs/>
                <w:noProof/>
                <w:rPrChange w:id="3017" w:author="mpountou" w:date="2021-02-14T19:28:00Z">
                  <w:rPr>
                    <w:rStyle w:val="-"/>
                    <w:b/>
                    <w:bCs/>
                    <w:noProof/>
                  </w:rPr>
                </w:rPrChange>
              </w:rPr>
              <w:delText>)</w:delText>
            </w:r>
            <w:r w:rsidRPr="008D65BC" w:rsidDel="000D2B64">
              <w:rPr>
                <w:noProof/>
                <w:webHidden/>
                <w:rPrChange w:id="3018" w:author="mpountou" w:date="2021-02-14T19:28:00Z">
                  <w:rPr>
                    <w:noProof/>
                    <w:webHidden/>
                  </w:rPr>
                </w:rPrChange>
              </w:rPr>
              <w:tab/>
              <w:delText>53</w:delText>
            </w:r>
          </w:del>
        </w:p>
        <w:p w14:paraId="372C451D" w14:textId="0D39B15F" w:rsidR="00657F2D" w:rsidRPr="008D65BC" w:rsidDel="000D2B64" w:rsidRDefault="00657F2D">
          <w:pPr>
            <w:pStyle w:val="30"/>
            <w:tabs>
              <w:tab w:val="left" w:pos="1320"/>
              <w:tab w:val="right" w:leader="dot" w:pos="8296"/>
            </w:tabs>
            <w:rPr>
              <w:del w:id="3019" w:author="mpountou" w:date="2021-02-14T19:26:00Z"/>
              <w:rFonts w:asciiTheme="minorHAnsi" w:eastAsiaTheme="minorEastAsia" w:hAnsiTheme="minorHAnsi" w:cstheme="minorBidi"/>
              <w:noProof/>
              <w:szCs w:val="22"/>
              <w:lang w:eastAsia="el-GR"/>
              <w:rPrChange w:id="3020" w:author="mpountou" w:date="2021-02-14T19:28:00Z">
                <w:rPr>
                  <w:del w:id="3021" w:author="mpountou" w:date="2021-02-14T19:26:00Z"/>
                  <w:rFonts w:asciiTheme="minorHAnsi" w:eastAsiaTheme="minorEastAsia" w:hAnsiTheme="minorHAnsi" w:cstheme="minorBidi"/>
                  <w:noProof/>
                  <w:szCs w:val="22"/>
                  <w:lang w:eastAsia="el-GR"/>
                </w:rPr>
              </w:rPrChange>
            </w:rPr>
          </w:pPr>
          <w:del w:id="3022" w:author="mpountou" w:date="2021-02-14T19:26:00Z">
            <w:r w:rsidRPr="008D65BC" w:rsidDel="000D2B64">
              <w:rPr>
                <w:bCs/>
                <w:noProof/>
                <w:rPrChange w:id="3023" w:author="mpountou" w:date="2021-02-14T19:28:00Z">
                  <w:rPr>
                    <w:rStyle w:val="-"/>
                    <w:b/>
                    <w:bCs/>
                    <w:noProof/>
                  </w:rPr>
                </w:rPrChange>
              </w:rPr>
              <w:delText>4.7.3</w:delText>
            </w:r>
            <w:r w:rsidRPr="008D65BC" w:rsidDel="000D2B64">
              <w:rPr>
                <w:rFonts w:asciiTheme="minorHAnsi" w:eastAsiaTheme="minorEastAsia" w:hAnsiTheme="minorHAnsi" w:cstheme="minorBidi"/>
                <w:noProof/>
                <w:szCs w:val="22"/>
                <w:lang w:eastAsia="el-GR"/>
                <w:rPrChange w:id="302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25" w:author="mpountou" w:date="2021-02-14T19:28:00Z">
                  <w:rPr>
                    <w:rStyle w:val="-"/>
                    <w:b/>
                    <w:bCs/>
                    <w:noProof/>
                  </w:rPr>
                </w:rPrChange>
              </w:rPr>
              <w:delText>Κάλυψη και Ποικιλία</w:delText>
            </w:r>
            <w:r w:rsidRPr="008D65BC" w:rsidDel="000D2B64">
              <w:rPr>
                <w:noProof/>
                <w:webHidden/>
                <w:rPrChange w:id="3026" w:author="mpountou" w:date="2021-02-14T19:28:00Z">
                  <w:rPr>
                    <w:noProof/>
                    <w:webHidden/>
                  </w:rPr>
                </w:rPrChange>
              </w:rPr>
              <w:tab/>
              <w:delText>54</w:delText>
            </w:r>
          </w:del>
        </w:p>
        <w:p w14:paraId="38643357" w14:textId="6B887E77" w:rsidR="00657F2D" w:rsidRPr="008D65BC" w:rsidDel="000D2B64" w:rsidRDefault="00657F2D">
          <w:pPr>
            <w:pStyle w:val="20"/>
            <w:tabs>
              <w:tab w:val="left" w:pos="960"/>
              <w:tab w:val="right" w:leader="dot" w:pos="8296"/>
            </w:tabs>
            <w:rPr>
              <w:del w:id="3027" w:author="mpountou" w:date="2021-02-14T19:26:00Z"/>
              <w:rFonts w:asciiTheme="minorHAnsi" w:eastAsiaTheme="minorEastAsia" w:hAnsiTheme="minorHAnsi" w:cstheme="minorBidi"/>
              <w:noProof/>
              <w:szCs w:val="22"/>
              <w:lang w:eastAsia="el-GR"/>
              <w:rPrChange w:id="3028" w:author="mpountou" w:date="2021-02-14T19:28:00Z">
                <w:rPr>
                  <w:del w:id="3029" w:author="mpountou" w:date="2021-02-14T19:26:00Z"/>
                  <w:rFonts w:asciiTheme="minorHAnsi" w:eastAsiaTheme="minorEastAsia" w:hAnsiTheme="minorHAnsi" w:cstheme="minorBidi"/>
                  <w:noProof/>
                  <w:szCs w:val="22"/>
                  <w:lang w:eastAsia="el-GR"/>
                </w:rPr>
              </w:rPrChange>
            </w:rPr>
          </w:pPr>
          <w:del w:id="3030" w:author="mpountou" w:date="2021-02-14T19:26:00Z">
            <w:r w:rsidRPr="008D65BC" w:rsidDel="000D2B64">
              <w:rPr>
                <w:bCs/>
                <w:noProof/>
                <w:rPrChange w:id="3031" w:author="mpountou" w:date="2021-02-14T19:28:00Z">
                  <w:rPr>
                    <w:rStyle w:val="-"/>
                    <w:b/>
                    <w:bCs/>
                    <w:noProof/>
                  </w:rPr>
                </w:rPrChange>
              </w:rPr>
              <w:delText>4.8</w:delText>
            </w:r>
            <w:r w:rsidRPr="008D65BC" w:rsidDel="000D2B64">
              <w:rPr>
                <w:rFonts w:asciiTheme="minorHAnsi" w:eastAsiaTheme="minorEastAsia" w:hAnsiTheme="minorHAnsi" w:cstheme="minorBidi"/>
                <w:noProof/>
                <w:szCs w:val="22"/>
                <w:lang w:eastAsia="el-GR"/>
                <w:rPrChange w:id="303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33" w:author="mpountou" w:date="2021-02-14T19:28:00Z">
                  <w:rPr>
                    <w:rStyle w:val="-"/>
                    <w:b/>
                    <w:bCs/>
                    <w:noProof/>
                  </w:rPr>
                </w:rPrChange>
              </w:rPr>
              <w:delText>Υλοποίηση Φιλτραρίσματος Περιεχομένου με Νευρωνικά Δίκτυα</w:delText>
            </w:r>
            <w:r w:rsidRPr="008D65BC" w:rsidDel="000D2B64">
              <w:rPr>
                <w:noProof/>
                <w:webHidden/>
                <w:rPrChange w:id="3034" w:author="mpountou" w:date="2021-02-14T19:28:00Z">
                  <w:rPr>
                    <w:noProof/>
                    <w:webHidden/>
                  </w:rPr>
                </w:rPrChange>
              </w:rPr>
              <w:tab/>
              <w:delText>56</w:delText>
            </w:r>
          </w:del>
        </w:p>
        <w:p w14:paraId="77126738" w14:textId="0A0EE67B" w:rsidR="00657F2D" w:rsidRPr="008D65BC" w:rsidDel="000D2B64" w:rsidRDefault="00657F2D">
          <w:pPr>
            <w:pStyle w:val="30"/>
            <w:tabs>
              <w:tab w:val="left" w:pos="1320"/>
              <w:tab w:val="right" w:leader="dot" w:pos="8296"/>
            </w:tabs>
            <w:rPr>
              <w:del w:id="3035" w:author="mpountou" w:date="2021-02-14T19:26:00Z"/>
              <w:rFonts w:asciiTheme="minorHAnsi" w:eastAsiaTheme="minorEastAsia" w:hAnsiTheme="minorHAnsi" w:cstheme="minorBidi"/>
              <w:noProof/>
              <w:szCs w:val="22"/>
              <w:lang w:eastAsia="el-GR"/>
              <w:rPrChange w:id="3036" w:author="mpountou" w:date="2021-02-14T19:28:00Z">
                <w:rPr>
                  <w:del w:id="3037" w:author="mpountou" w:date="2021-02-14T19:26:00Z"/>
                  <w:rFonts w:asciiTheme="minorHAnsi" w:eastAsiaTheme="minorEastAsia" w:hAnsiTheme="minorHAnsi" w:cstheme="minorBidi"/>
                  <w:noProof/>
                  <w:szCs w:val="22"/>
                  <w:lang w:eastAsia="el-GR"/>
                </w:rPr>
              </w:rPrChange>
            </w:rPr>
          </w:pPr>
          <w:del w:id="3038" w:author="mpountou" w:date="2021-02-14T19:26:00Z">
            <w:r w:rsidRPr="008D65BC" w:rsidDel="000D2B64">
              <w:rPr>
                <w:bCs/>
                <w:noProof/>
                <w:lang w:val="en-US"/>
                <w:rPrChange w:id="3039" w:author="mpountou" w:date="2021-02-14T19:28:00Z">
                  <w:rPr>
                    <w:rStyle w:val="-"/>
                    <w:b/>
                    <w:bCs/>
                    <w:noProof/>
                    <w:lang w:val="en-US"/>
                  </w:rPr>
                </w:rPrChange>
              </w:rPr>
              <w:delText>4.8.1</w:delText>
            </w:r>
            <w:r w:rsidRPr="008D65BC" w:rsidDel="000D2B64">
              <w:rPr>
                <w:rFonts w:asciiTheme="minorHAnsi" w:eastAsiaTheme="minorEastAsia" w:hAnsiTheme="minorHAnsi" w:cstheme="minorBidi"/>
                <w:noProof/>
                <w:szCs w:val="22"/>
                <w:lang w:eastAsia="el-GR"/>
                <w:rPrChange w:id="3040"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3041" w:author="mpountou" w:date="2021-02-14T19:28:00Z">
                  <w:rPr>
                    <w:rStyle w:val="-"/>
                    <w:b/>
                    <w:bCs/>
                    <w:noProof/>
                    <w:lang w:val="en-US"/>
                  </w:rPr>
                </w:rPrChange>
              </w:rPr>
              <w:delText xml:space="preserve">Accuracy, recall, precision </w:delText>
            </w:r>
            <w:r w:rsidRPr="008D65BC" w:rsidDel="000D2B64">
              <w:rPr>
                <w:bCs/>
                <w:noProof/>
                <w:rPrChange w:id="3042" w:author="mpountou" w:date="2021-02-14T19:28:00Z">
                  <w:rPr>
                    <w:rStyle w:val="-"/>
                    <w:b/>
                    <w:bCs/>
                    <w:noProof/>
                  </w:rPr>
                </w:rPrChange>
              </w:rPr>
              <w:delText>και</w:delText>
            </w:r>
            <w:r w:rsidRPr="008D65BC" w:rsidDel="000D2B64">
              <w:rPr>
                <w:bCs/>
                <w:noProof/>
                <w:lang w:val="en-US"/>
                <w:rPrChange w:id="3043" w:author="mpountou" w:date="2021-02-14T19:28:00Z">
                  <w:rPr>
                    <w:rStyle w:val="-"/>
                    <w:b/>
                    <w:bCs/>
                    <w:noProof/>
                    <w:lang w:val="en-US"/>
                  </w:rPr>
                </w:rPrChange>
              </w:rPr>
              <w:delText xml:space="preserve"> f1_score</w:delText>
            </w:r>
            <w:r w:rsidRPr="008D65BC" w:rsidDel="000D2B64">
              <w:rPr>
                <w:noProof/>
                <w:webHidden/>
                <w:rPrChange w:id="3044" w:author="mpountou" w:date="2021-02-14T19:28:00Z">
                  <w:rPr>
                    <w:noProof/>
                    <w:webHidden/>
                  </w:rPr>
                </w:rPrChange>
              </w:rPr>
              <w:tab/>
              <w:delText>56</w:delText>
            </w:r>
          </w:del>
        </w:p>
        <w:p w14:paraId="180ECEA6" w14:textId="620112F0" w:rsidR="00657F2D" w:rsidRPr="008D65BC" w:rsidDel="000D2B64" w:rsidRDefault="00657F2D">
          <w:pPr>
            <w:pStyle w:val="30"/>
            <w:tabs>
              <w:tab w:val="left" w:pos="1320"/>
              <w:tab w:val="right" w:leader="dot" w:pos="8296"/>
            </w:tabs>
            <w:rPr>
              <w:del w:id="3045" w:author="mpountou" w:date="2021-02-14T19:26:00Z"/>
              <w:rFonts w:asciiTheme="minorHAnsi" w:eastAsiaTheme="minorEastAsia" w:hAnsiTheme="minorHAnsi" w:cstheme="minorBidi"/>
              <w:noProof/>
              <w:szCs w:val="22"/>
              <w:lang w:eastAsia="el-GR"/>
              <w:rPrChange w:id="3046" w:author="mpountou" w:date="2021-02-14T19:28:00Z">
                <w:rPr>
                  <w:del w:id="3047" w:author="mpountou" w:date="2021-02-14T19:26:00Z"/>
                  <w:rFonts w:asciiTheme="minorHAnsi" w:eastAsiaTheme="minorEastAsia" w:hAnsiTheme="minorHAnsi" w:cstheme="minorBidi"/>
                  <w:noProof/>
                  <w:szCs w:val="22"/>
                  <w:lang w:eastAsia="el-GR"/>
                </w:rPr>
              </w:rPrChange>
            </w:rPr>
          </w:pPr>
          <w:del w:id="3048" w:author="mpountou" w:date="2021-02-14T19:26:00Z">
            <w:r w:rsidRPr="008D65BC" w:rsidDel="000D2B64">
              <w:rPr>
                <w:bCs/>
                <w:noProof/>
                <w:rPrChange w:id="3049" w:author="mpountou" w:date="2021-02-14T19:28:00Z">
                  <w:rPr>
                    <w:rStyle w:val="-"/>
                    <w:b/>
                    <w:bCs/>
                    <w:noProof/>
                  </w:rPr>
                </w:rPrChange>
              </w:rPr>
              <w:delText>4.8.2</w:delText>
            </w:r>
            <w:r w:rsidRPr="008D65BC" w:rsidDel="000D2B64">
              <w:rPr>
                <w:rFonts w:asciiTheme="minorHAnsi" w:eastAsiaTheme="minorEastAsia" w:hAnsiTheme="minorHAnsi" w:cstheme="minorBidi"/>
                <w:noProof/>
                <w:szCs w:val="22"/>
                <w:lang w:eastAsia="el-GR"/>
                <w:rPrChange w:id="305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51"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Change w:id="3052" w:author="mpountou" w:date="2021-02-14T19:28:00Z">
                  <w:rPr>
                    <w:noProof/>
                    <w:webHidden/>
                  </w:rPr>
                </w:rPrChange>
              </w:rPr>
              <w:tab/>
              <w:delText>57</w:delText>
            </w:r>
          </w:del>
        </w:p>
        <w:p w14:paraId="0B1A8129" w14:textId="4A44CBCC" w:rsidR="00657F2D" w:rsidRPr="008D65BC" w:rsidDel="000D2B64" w:rsidRDefault="00657F2D">
          <w:pPr>
            <w:pStyle w:val="30"/>
            <w:tabs>
              <w:tab w:val="left" w:pos="1320"/>
              <w:tab w:val="right" w:leader="dot" w:pos="8296"/>
            </w:tabs>
            <w:rPr>
              <w:del w:id="3053" w:author="mpountou" w:date="2021-02-14T19:26:00Z"/>
              <w:rFonts w:asciiTheme="minorHAnsi" w:eastAsiaTheme="minorEastAsia" w:hAnsiTheme="minorHAnsi" w:cstheme="minorBidi"/>
              <w:noProof/>
              <w:szCs w:val="22"/>
              <w:lang w:eastAsia="el-GR"/>
              <w:rPrChange w:id="3054" w:author="mpountou" w:date="2021-02-14T19:28:00Z">
                <w:rPr>
                  <w:del w:id="3055" w:author="mpountou" w:date="2021-02-14T19:26:00Z"/>
                  <w:rFonts w:asciiTheme="minorHAnsi" w:eastAsiaTheme="minorEastAsia" w:hAnsiTheme="minorHAnsi" w:cstheme="minorBidi"/>
                  <w:noProof/>
                  <w:szCs w:val="22"/>
                  <w:lang w:eastAsia="el-GR"/>
                </w:rPr>
              </w:rPrChange>
            </w:rPr>
          </w:pPr>
          <w:del w:id="3056" w:author="mpountou" w:date="2021-02-14T19:26:00Z">
            <w:r w:rsidRPr="008D65BC" w:rsidDel="000D2B64">
              <w:rPr>
                <w:bCs/>
                <w:noProof/>
                <w:rPrChange w:id="3057" w:author="mpountou" w:date="2021-02-14T19:28:00Z">
                  <w:rPr>
                    <w:rStyle w:val="-"/>
                    <w:b/>
                    <w:bCs/>
                    <w:noProof/>
                  </w:rPr>
                </w:rPrChange>
              </w:rPr>
              <w:delText>4.8.3</w:delText>
            </w:r>
            <w:r w:rsidRPr="008D65BC" w:rsidDel="000D2B64">
              <w:rPr>
                <w:rFonts w:asciiTheme="minorHAnsi" w:eastAsiaTheme="minorEastAsia" w:hAnsiTheme="minorHAnsi" w:cstheme="minorBidi"/>
                <w:noProof/>
                <w:szCs w:val="22"/>
                <w:lang w:eastAsia="el-GR"/>
                <w:rPrChange w:id="305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59" w:author="mpountou" w:date="2021-02-14T19:28:00Z">
                  <w:rPr>
                    <w:rStyle w:val="-"/>
                    <w:b/>
                    <w:bCs/>
                    <w:noProof/>
                  </w:rPr>
                </w:rPrChange>
              </w:rPr>
              <w:delText>Κάλυψη και Ποικιλία</w:delText>
            </w:r>
            <w:r w:rsidRPr="008D65BC" w:rsidDel="000D2B64">
              <w:rPr>
                <w:noProof/>
                <w:webHidden/>
                <w:rPrChange w:id="3060" w:author="mpountou" w:date="2021-02-14T19:28:00Z">
                  <w:rPr>
                    <w:noProof/>
                    <w:webHidden/>
                  </w:rPr>
                </w:rPrChange>
              </w:rPr>
              <w:tab/>
              <w:delText>58</w:delText>
            </w:r>
          </w:del>
        </w:p>
        <w:p w14:paraId="12D9C6FB" w14:textId="64DAD348" w:rsidR="00657F2D" w:rsidRPr="008D65BC" w:rsidDel="000D2B64" w:rsidRDefault="00657F2D">
          <w:pPr>
            <w:pStyle w:val="20"/>
            <w:tabs>
              <w:tab w:val="left" w:pos="960"/>
              <w:tab w:val="right" w:leader="dot" w:pos="8296"/>
            </w:tabs>
            <w:rPr>
              <w:del w:id="3061" w:author="mpountou" w:date="2021-02-14T19:26:00Z"/>
              <w:rFonts w:asciiTheme="minorHAnsi" w:eastAsiaTheme="minorEastAsia" w:hAnsiTheme="minorHAnsi" w:cstheme="minorBidi"/>
              <w:noProof/>
              <w:szCs w:val="22"/>
              <w:lang w:eastAsia="el-GR"/>
              <w:rPrChange w:id="3062" w:author="mpountou" w:date="2021-02-14T19:28:00Z">
                <w:rPr>
                  <w:del w:id="3063" w:author="mpountou" w:date="2021-02-14T19:26:00Z"/>
                  <w:rFonts w:asciiTheme="minorHAnsi" w:eastAsiaTheme="minorEastAsia" w:hAnsiTheme="minorHAnsi" w:cstheme="minorBidi"/>
                  <w:noProof/>
                  <w:szCs w:val="22"/>
                  <w:lang w:eastAsia="el-GR"/>
                </w:rPr>
              </w:rPrChange>
            </w:rPr>
          </w:pPr>
          <w:del w:id="3064" w:author="mpountou" w:date="2021-02-14T19:26:00Z">
            <w:r w:rsidRPr="008D65BC" w:rsidDel="000D2B64">
              <w:rPr>
                <w:bCs/>
                <w:noProof/>
                <w:rPrChange w:id="3065" w:author="mpountou" w:date="2021-02-14T19:28:00Z">
                  <w:rPr>
                    <w:rStyle w:val="-"/>
                    <w:b/>
                    <w:bCs/>
                    <w:noProof/>
                  </w:rPr>
                </w:rPrChange>
              </w:rPr>
              <w:delText>4.9</w:delText>
            </w:r>
            <w:r w:rsidRPr="008D65BC" w:rsidDel="000D2B64">
              <w:rPr>
                <w:rFonts w:asciiTheme="minorHAnsi" w:eastAsiaTheme="minorEastAsia" w:hAnsiTheme="minorHAnsi" w:cstheme="minorBidi"/>
                <w:noProof/>
                <w:szCs w:val="22"/>
                <w:lang w:eastAsia="el-GR"/>
                <w:rPrChange w:id="306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67" w:author="mpountou" w:date="2021-02-14T19:28:00Z">
                  <w:rPr>
                    <w:rStyle w:val="-"/>
                    <w:b/>
                    <w:bCs/>
                    <w:noProof/>
                  </w:rPr>
                </w:rPrChange>
              </w:rPr>
              <w:delText>Υλοποίηση Υβριδικού Συστήματος</w:delText>
            </w:r>
            <w:r w:rsidRPr="008D65BC" w:rsidDel="000D2B64">
              <w:rPr>
                <w:noProof/>
                <w:webHidden/>
                <w:rPrChange w:id="3068" w:author="mpountou" w:date="2021-02-14T19:28:00Z">
                  <w:rPr>
                    <w:noProof/>
                    <w:webHidden/>
                  </w:rPr>
                </w:rPrChange>
              </w:rPr>
              <w:tab/>
              <w:delText>59</w:delText>
            </w:r>
          </w:del>
        </w:p>
        <w:p w14:paraId="47B350CB" w14:textId="59E39FC3" w:rsidR="00657F2D" w:rsidRPr="008D65BC" w:rsidDel="000D2B64" w:rsidRDefault="00657F2D">
          <w:pPr>
            <w:pStyle w:val="30"/>
            <w:tabs>
              <w:tab w:val="left" w:pos="1320"/>
              <w:tab w:val="right" w:leader="dot" w:pos="8296"/>
            </w:tabs>
            <w:rPr>
              <w:del w:id="3069" w:author="mpountou" w:date="2021-02-14T19:26:00Z"/>
              <w:rFonts w:asciiTheme="minorHAnsi" w:eastAsiaTheme="minorEastAsia" w:hAnsiTheme="minorHAnsi" w:cstheme="minorBidi"/>
              <w:noProof/>
              <w:szCs w:val="22"/>
              <w:lang w:eastAsia="el-GR"/>
              <w:rPrChange w:id="3070" w:author="mpountou" w:date="2021-02-14T19:28:00Z">
                <w:rPr>
                  <w:del w:id="3071" w:author="mpountou" w:date="2021-02-14T19:26:00Z"/>
                  <w:rFonts w:asciiTheme="minorHAnsi" w:eastAsiaTheme="minorEastAsia" w:hAnsiTheme="minorHAnsi" w:cstheme="minorBidi"/>
                  <w:noProof/>
                  <w:szCs w:val="22"/>
                  <w:lang w:eastAsia="el-GR"/>
                </w:rPr>
              </w:rPrChange>
            </w:rPr>
          </w:pPr>
          <w:del w:id="3072" w:author="mpountou" w:date="2021-02-14T19:26:00Z">
            <w:r w:rsidRPr="008D65BC" w:rsidDel="000D2B64">
              <w:rPr>
                <w:bCs/>
                <w:noProof/>
                <w:lang w:val="en-US"/>
                <w:rPrChange w:id="3073" w:author="mpountou" w:date="2021-02-14T19:28:00Z">
                  <w:rPr>
                    <w:rStyle w:val="-"/>
                    <w:b/>
                    <w:bCs/>
                    <w:noProof/>
                    <w:lang w:val="en-US"/>
                  </w:rPr>
                </w:rPrChange>
              </w:rPr>
              <w:delText>4.9.1</w:delText>
            </w:r>
            <w:r w:rsidRPr="008D65BC" w:rsidDel="000D2B64">
              <w:rPr>
                <w:rFonts w:asciiTheme="minorHAnsi" w:eastAsiaTheme="minorEastAsia" w:hAnsiTheme="minorHAnsi" w:cstheme="minorBidi"/>
                <w:noProof/>
                <w:szCs w:val="22"/>
                <w:lang w:eastAsia="el-GR"/>
                <w:rPrChange w:id="3074"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3075" w:author="mpountou" w:date="2021-02-14T19:28:00Z">
                  <w:rPr>
                    <w:rStyle w:val="-"/>
                    <w:b/>
                    <w:bCs/>
                    <w:noProof/>
                    <w:lang w:val="en-US"/>
                  </w:rPr>
                </w:rPrChange>
              </w:rPr>
              <w:delText xml:space="preserve">Accuracy, recall, precision </w:delText>
            </w:r>
            <w:r w:rsidRPr="008D65BC" w:rsidDel="000D2B64">
              <w:rPr>
                <w:bCs/>
                <w:noProof/>
                <w:rPrChange w:id="3076" w:author="mpountou" w:date="2021-02-14T19:28:00Z">
                  <w:rPr>
                    <w:rStyle w:val="-"/>
                    <w:b/>
                    <w:bCs/>
                    <w:noProof/>
                  </w:rPr>
                </w:rPrChange>
              </w:rPr>
              <w:delText>και</w:delText>
            </w:r>
            <w:r w:rsidRPr="008D65BC" w:rsidDel="000D2B64">
              <w:rPr>
                <w:bCs/>
                <w:noProof/>
                <w:lang w:val="en-US"/>
                <w:rPrChange w:id="3077" w:author="mpountou" w:date="2021-02-14T19:28:00Z">
                  <w:rPr>
                    <w:rStyle w:val="-"/>
                    <w:b/>
                    <w:bCs/>
                    <w:noProof/>
                    <w:lang w:val="en-US"/>
                  </w:rPr>
                </w:rPrChange>
              </w:rPr>
              <w:delText xml:space="preserve"> f1_score</w:delText>
            </w:r>
            <w:r w:rsidRPr="008D65BC" w:rsidDel="000D2B64">
              <w:rPr>
                <w:noProof/>
                <w:webHidden/>
                <w:rPrChange w:id="3078" w:author="mpountou" w:date="2021-02-14T19:28:00Z">
                  <w:rPr>
                    <w:noProof/>
                    <w:webHidden/>
                  </w:rPr>
                </w:rPrChange>
              </w:rPr>
              <w:tab/>
              <w:delText>60</w:delText>
            </w:r>
          </w:del>
        </w:p>
        <w:p w14:paraId="452F4BC5" w14:textId="1F35A98C" w:rsidR="00657F2D" w:rsidRPr="008D65BC" w:rsidDel="000D2B64" w:rsidRDefault="00657F2D">
          <w:pPr>
            <w:pStyle w:val="30"/>
            <w:tabs>
              <w:tab w:val="left" w:pos="1320"/>
              <w:tab w:val="right" w:leader="dot" w:pos="8296"/>
            </w:tabs>
            <w:rPr>
              <w:del w:id="3079" w:author="mpountou" w:date="2021-02-14T19:26:00Z"/>
              <w:rFonts w:asciiTheme="minorHAnsi" w:eastAsiaTheme="minorEastAsia" w:hAnsiTheme="minorHAnsi" w:cstheme="minorBidi"/>
              <w:noProof/>
              <w:szCs w:val="22"/>
              <w:lang w:eastAsia="el-GR"/>
              <w:rPrChange w:id="3080" w:author="mpountou" w:date="2021-02-14T19:28:00Z">
                <w:rPr>
                  <w:del w:id="3081" w:author="mpountou" w:date="2021-02-14T19:26:00Z"/>
                  <w:rFonts w:asciiTheme="minorHAnsi" w:eastAsiaTheme="minorEastAsia" w:hAnsiTheme="minorHAnsi" w:cstheme="minorBidi"/>
                  <w:noProof/>
                  <w:szCs w:val="22"/>
                  <w:lang w:eastAsia="el-GR"/>
                </w:rPr>
              </w:rPrChange>
            </w:rPr>
          </w:pPr>
          <w:del w:id="3082" w:author="mpountou" w:date="2021-02-14T19:26:00Z">
            <w:r w:rsidRPr="008D65BC" w:rsidDel="000D2B64">
              <w:rPr>
                <w:bCs/>
                <w:noProof/>
                <w:rPrChange w:id="3083" w:author="mpountou" w:date="2021-02-14T19:28:00Z">
                  <w:rPr>
                    <w:rStyle w:val="-"/>
                    <w:b/>
                    <w:bCs/>
                    <w:noProof/>
                  </w:rPr>
                </w:rPrChange>
              </w:rPr>
              <w:delText>4.9.2</w:delText>
            </w:r>
            <w:r w:rsidRPr="008D65BC" w:rsidDel="000D2B64">
              <w:rPr>
                <w:rFonts w:asciiTheme="minorHAnsi" w:eastAsiaTheme="minorEastAsia" w:hAnsiTheme="minorHAnsi" w:cstheme="minorBidi"/>
                <w:noProof/>
                <w:szCs w:val="22"/>
                <w:lang w:eastAsia="el-GR"/>
                <w:rPrChange w:id="308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85"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Change w:id="3086" w:author="mpountou" w:date="2021-02-14T19:28:00Z">
                  <w:rPr>
                    <w:noProof/>
                    <w:webHidden/>
                  </w:rPr>
                </w:rPrChange>
              </w:rPr>
              <w:tab/>
              <w:delText>61</w:delText>
            </w:r>
          </w:del>
        </w:p>
        <w:p w14:paraId="427A9E1B" w14:textId="70F51F7F" w:rsidR="00657F2D" w:rsidRPr="008D65BC" w:rsidDel="000D2B64" w:rsidRDefault="00657F2D">
          <w:pPr>
            <w:pStyle w:val="30"/>
            <w:tabs>
              <w:tab w:val="left" w:pos="1320"/>
              <w:tab w:val="right" w:leader="dot" w:pos="8296"/>
            </w:tabs>
            <w:rPr>
              <w:del w:id="3087" w:author="mpountou" w:date="2021-02-14T19:26:00Z"/>
              <w:rFonts w:asciiTheme="minorHAnsi" w:eastAsiaTheme="minorEastAsia" w:hAnsiTheme="minorHAnsi" w:cstheme="minorBidi"/>
              <w:noProof/>
              <w:szCs w:val="22"/>
              <w:lang w:eastAsia="el-GR"/>
              <w:rPrChange w:id="3088" w:author="mpountou" w:date="2021-02-14T19:28:00Z">
                <w:rPr>
                  <w:del w:id="3089" w:author="mpountou" w:date="2021-02-14T19:26:00Z"/>
                  <w:rFonts w:asciiTheme="minorHAnsi" w:eastAsiaTheme="minorEastAsia" w:hAnsiTheme="minorHAnsi" w:cstheme="minorBidi"/>
                  <w:noProof/>
                  <w:szCs w:val="22"/>
                  <w:lang w:eastAsia="el-GR"/>
                </w:rPr>
              </w:rPrChange>
            </w:rPr>
          </w:pPr>
          <w:del w:id="3090" w:author="mpountou" w:date="2021-02-14T19:26:00Z">
            <w:r w:rsidRPr="008D65BC" w:rsidDel="000D2B64">
              <w:rPr>
                <w:bCs/>
                <w:noProof/>
                <w:rPrChange w:id="3091" w:author="mpountou" w:date="2021-02-14T19:28:00Z">
                  <w:rPr>
                    <w:rStyle w:val="-"/>
                    <w:b/>
                    <w:bCs/>
                    <w:noProof/>
                  </w:rPr>
                </w:rPrChange>
              </w:rPr>
              <w:delText>4.9.3</w:delText>
            </w:r>
            <w:r w:rsidRPr="008D65BC" w:rsidDel="000D2B64">
              <w:rPr>
                <w:rFonts w:asciiTheme="minorHAnsi" w:eastAsiaTheme="minorEastAsia" w:hAnsiTheme="minorHAnsi" w:cstheme="minorBidi"/>
                <w:noProof/>
                <w:szCs w:val="22"/>
                <w:lang w:eastAsia="el-GR"/>
                <w:rPrChange w:id="309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093" w:author="mpountou" w:date="2021-02-14T19:28:00Z">
                  <w:rPr>
                    <w:rStyle w:val="-"/>
                    <w:b/>
                    <w:bCs/>
                    <w:noProof/>
                  </w:rPr>
                </w:rPrChange>
              </w:rPr>
              <w:delText>Κάλυψη και Ποικιλία</w:delText>
            </w:r>
            <w:r w:rsidRPr="008D65BC" w:rsidDel="000D2B64">
              <w:rPr>
                <w:noProof/>
                <w:webHidden/>
                <w:rPrChange w:id="3094" w:author="mpountou" w:date="2021-02-14T19:28:00Z">
                  <w:rPr>
                    <w:noProof/>
                    <w:webHidden/>
                  </w:rPr>
                </w:rPrChange>
              </w:rPr>
              <w:tab/>
              <w:delText>62</w:delText>
            </w:r>
          </w:del>
        </w:p>
        <w:p w14:paraId="75104DF8" w14:textId="435E1422" w:rsidR="00657F2D" w:rsidRPr="008D65BC" w:rsidDel="000D2B64" w:rsidRDefault="00657F2D">
          <w:pPr>
            <w:pStyle w:val="20"/>
            <w:tabs>
              <w:tab w:val="left" w:pos="960"/>
              <w:tab w:val="right" w:leader="dot" w:pos="8296"/>
            </w:tabs>
            <w:rPr>
              <w:del w:id="3095" w:author="mpountou" w:date="2021-02-14T19:26:00Z"/>
              <w:rFonts w:asciiTheme="minorHAnsi" w:eastAsiaTheme="minorEastAsia" w:hAnsiTheme="minorHAnsi" w:cstheme="minorBidi"/>
              <w:noProof/>
              <w:szCs w:val="22"/>
              <w:lang w:eastAsia="el-GR"/>
              <w:rPrChange w:id="3096" w:author="mpountou" w:date="2021-02-14T19:28:00Z">
                <w:rPr>
                  <w:del w:id="3097" w:author="mpountou" w:date="2021-02-14T19:26:00Z"/>
                  <w:rFonts w:asciiTheme="minorHAnsi" w:eastAsiaTheme="minorEastAsia" w:hAnsiTheme="minorHAnsi" w:cstheme="minorBidi"/>
                  <w:noProof/>
                  <w:szCs w:val="22"/>
                  <w:lang w:eastAsia="el-GR"/>
                </w:rPr>
              </w:rPrChange>
            </w:rPr>
          </w:pPr>
          <w:del w:id="3098" w:author="mpountou" w:date="2021-02-14T19:26:00Z">
            <w:r w:rsidRPr="008D65BC" w:rsidDel="000D2B64">
              <w:rPr>
                <w:bCs/>
                <w:noProof/>
                <w:rPrChange w:id="3099" w:author="mpountou" w:date="2021-02-14T19:28:00Z">
                  <w:rPr>
                    <w:rStyle w:val="-"/>
                    <w:b/>
                    <w:bCs/>
                    <w:noProof/>
                  </w:rPr>
                </w:rPrChange>
              </w:rPr>
              <w:delText>4.10</w:delText>
            </w:r>
            <w:r w:rsidRPr="008D65BC" w:rsidDel="000D2B64">
              <w:rPr>
                <w:rFonts w:asciiTheme="minorHAnsi" w:eastAsiaTheme="minorEastAsia" w:hAnsiTheme="minorHAnsi" w:cstheme="minorBidi"/>
                <w:noProof/>
                <w:szCs w:val="22"/>
                <w:lang w:eastAsia="el-GR"/>
                <w:rPrChange w:id="310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01" w:author="mpountou" w:date="2021-02-14T19:28:00Z">
                  <w:rPr>
                    <w:rStyle w:val="-"/>
                    <w:b/>
                    <w:bCs/>
                    <w:noProof/>
                  </w:rPr>
                </w:rPrChange>
              </w:rPr>
              <w:delText>Συνοπτική αναπαράσταση όλων των υλοποιήσεων</w:delText>
            </w:r>
            <w:r w:rsidRPr="008D65BC" w:rsidDel="000D2B64">
              <w:rPr>
                <w:noProof/>
                <w:webHidden/>
                <w:rPrChange w:id="3102" w:author="mpountou" w:date="2021-02-14T19:28:00Z">
                  <w:rPr>
                    <w:noProof/>
                    <w:webHidden/>
                  </w:rPr>
                </w:rPrChange>
              </w:rPr>
              <w:tab/>
              <w:delText>63</w:delText>
            </w:r>
          </w:del>
        </w:p>
        <w:p w14:paraId="0D8C0CF9" w14:textId="1D52002E" w:rsidR="00657F2D" w:rsidRPr="008D65BC" w:rsidDel="000D2B64" w:rsidRDefault="00657F2D">
          <w:pPr>
            <w:pStyle w:val="30"/>
            <w:tabs>
              <w:tab w:val="left" w:pos="1320"/>
              <w:tab w:val="right" w:leader="dot" w:pos="8296"/>
            </w:tabs>
            <w:rPr>
              <w:del w:id="3103" w:author="mpountou" w:date="2021-02-14T19:26:00Z"/>
              <w:rFonts w:asciiTheme="minorHAnsi" w:eastAsiaTheme="minorEastAsia" w:hAnsiTheme="minorHAnsi" w:cstheme="minorBidi"/>
              <w:noProof/>
              <w:szCs w:val="22"/>
              <w:lang w:eastAsia="el-GR"/>
              <w:rPrChange w:id="3104" w:author="mpountou" w:date="2021-02-14T19:28:00Z">
                <w:rPr>
                  <w:del w:id="3105" w:author="mpountou" w:date="2021-02-14T19:26:00Z"/>
                  <w:rFonts w:asciiTheme="minorHAnsi" w:eastAsiaTheme="minorEastAsia" w:hAnsiTheme="minorHAnsi" w:cstheme="minorBidi"/>
                  <w:noProof/>
                  <w:szCs w:val="22"/>
                  <w:lang w:eastAsia="el-GR"/>
                </w:rPr>
              </w:rPrChange>
            </w:rPr>
          </w:pPr>
          <w:del w:id="3106" w:author="mpountou" w:date="2021-02-14T19:26:00Z">
            <w:r w:rsidRPr="008D65BC" w:rsidDel="000D2B64">
              <w:rPr>
                <w:bCs/>
                <w:noProof/>
                <w:lang w:val="en-US"/>
                <w:rPrChange w:id="3107" w:author="mpountou" w:date="2021-02-14T19:28:00Z">
                  <w:rPr>
                    <w:rStyle w:val="-"/>
                    <w:b/>
                    <w:bCs/>
                    <w:noProof/>
                    <w:lang w:val="en-US"/>
                  </w:rPr>
                </w:rPrChange>
              </w:rPr>
              <w:delText>4.10.1</w:delText>
            </w:r>
            <w:r w:rsidRPr="008D65BC" w:rsidDel="000D2B64">
              <w:rPr>
                <w:rFonts w:asciiTheme="minorHAnsi" w:eastAsiaTheme="minorEastAsia" w:hAnsiTheme="minorHAnsi" w:cstheme="minorBidi"/>
                <w:noProof/>
                <w:szCs w:val="22"/>
                <w:lang w:eastAsia="el-GR"/>
                <w:rPrChange w:id="3108" w:author="mpountou" w:date="2021-02-14T19:28:00Z">
                  <w:rPr>
                    <w:rFonts w:asciiTheme="minorHAnsi" w:eastAsiaTheme="minorEastAsia" w:hAnsiTheme="minorHAnsi" w:cstheme="minorBidi"/>
                    <w:noProof/>
                    <w:szCs w:val="22"/>
                    <w:lang w:eastAsia="el-GR"/>
                  </w:rPr>
                </w:rPrChange>
              </w:rPr>
              <w:tab/>
            </w:r>
            <w:r w:rsidRPr="008D65BC" w:rsidDel="000D2B64">
              <w:rPr>
                <w:bCs/>
                <w:noProof/>
                <w:lang w:val="en-US"/>
                <w:rPrChange w:id="3109" w:author="mpountou" w:date="2021-02-14T19:28:00Z">
                  <w:rPr>
                    <w:rStyle w:val="-"/>
                    <w:b/>
                    <w:bCs/>
                    <w:noProof/>
                    <w:lang w:val="en-US"/>
                  </w:rPr>
                </w:rPrChange>
              </w:rPr>
              <w:delText xml:space="preserve">Accuracy, recall, precision </w:delText>
            </w:r>
            <w:r w:rsidRPr="008D65BC" w:rsidDel="000D2B64">
              <w:rPr>
                <w:bCs/>
                <w:noProof/>
                <w:rPrChange w:id="3110" w:author="mpountou" w:date="2021-02-14T19:28:00Z">
                  <w:rPr>
                    <w:rStyle w:val="-"/>
                    <w:b/>
                    <w:bCs/>
                    <w:noProof/>
                  </w:rPr>
                </w:rPrChange>
              </w:rPr>
              <w:delText>και</w:delText>
            </w:r>
            <w:r w:rsidRPr="008D65BC" w:rsidDel="000D2B64">
              <w:rPr>
                <w:bCs/>
                <w:noProof/>
                <w:lang w:val="en-US"/>
                <w:rPrChange w:id="3111" w:author="mpountou" w:date="2021-02-14T19:28:00Z">
                  <w:rPr>
                    <w:rStyle w:val="-"/>
                    <w:b/>
                    <w:bCs/>
                    <w:noProof/>
                    <w:lang w:val="en-US"/>
                  </w:rPr>
                </w:rPrChange>
              </w:rPr>
              <w:delText xml:space="preserve"> f1_score</w:delText>
            </w:r>
            <w:r w:rsidRPr="008D65BC" w:rsidDel="000D2B64">
              <w:rPr>
                <w:noProof/>
                <w:webHidden/>
                <w:rPrChange w:id="3112" w:author="mpountou" w:date="2021-02-14T19:28:00Z">
                  <w:rPr>
                    <w:noProof/>
                    <w:webHidden/>
                  </w:rPr>
                </w:rPrChange>
              </w:rPr>
              <w:tab/>
              <w:delText>64</w:delText>
            </w:r>
          </w:del>
        </w:p>
        <w:p w14:paraId="50DA52E5" w14:textId="500141DF" w:rsidR="00657F2D" w:rsidRPr="008D65BC" w:rsidDel="000D2B64" w:rsidRDefault="00657F2D">
          <w:pPr>
            <w:pStyle w:val="30"/>
            <w:tabs>
              <w:tab w:val="left" w:pos="1320"/>
              <w:tab w:val="right" w:leader="dot" w:pos="8296"/>
            </w:tabs>
            <w:rPr>
              <w:del w:id="3113" w:author="mpountou" w:date="2021-02-14T19:26:00Z"/>
              <w:rFonts w:asciiTheme="minorHAnsi" w:eastAsiaTheme="minorEastAsia" w:hAnsiTheme="minorHAnsi" w:cstheme="minorBidi"/>
              <w:noProof/>
              <w:szCs w:val="22"/>
              <w:lang w:eastAsia="el-GR"/>
              <w:rPrChange w:id="3114" w:author="mpountou" w:date="2021-02-14T19:28:00Z">
                <w:rPr>
                  <w:del w:id="3115" w:author="mpountou" w:date="2021-02-14T19:26:00Z"/>
                  <w:rFonts w:asciiTheme="minorHAnsi" w:eastAsiaTheme="minorEastAsia" w:hAnsiTheme="minorHAnsi" w:cstheme="minorBidi"/>
                  <w:noProof/>
                  <w:szCs w:val="22"/>
                  <w:lang w:eastAsia="el-GR"/>
                </w:rPr>
              </w:rPrChange>
            </w:rPr>
          </w:pPr>
          <w:del w:id="3116" w:author="mpountou" w:date="2021-02-14T19:26:00Z">
            <w:r w:rsidRPr="008D65BC" w:rsidDel="000D2B64">
              <w:rPr>
                <w:bCs/>
                <w:noProof/>
                <w:rPrChange w:id="3117" w:author="mpountou" w:date="2021-02-14T19:28:00Z">
                  <w:rPr>
                    <w:rStyle w:val="-"/>
                    <w:b/>
                    <w:bCs/>
                    <w:noProof/>
                  </w:rPr>
                </w:rPrChange>
              </w:rPr>
              <w:delText>4.10.2</w:delText>
            </w:r>
            <w:r w:rsidRPr="008D65BC" w:rsidDel="000D2B64">
              <w:rPr>
                <w:rFonts w:asciiTheme="minorHAnsi" w:eastAsiaTheme="minorEastAsia" w:hAnsiTheme="minorHAnsi" w:cstheme="minorBidi"/>
                <w:noProof/>
                <w:szCs w:val="22"/>
                <w:lang w:eastAsia="el-GR"/>
                <w:rPrChange w:id="311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19"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Change w:id="3120" w:author="mpountou" w:date="2021-02-14T19:28:00Z">
                  <w:rPr>
                    <w:noProof/>
                    <w:webHidden/>
                  </w:rPr>
                </w:rPrChange>
              </w:rPr>
              <w:tab/>
              <w:delText>65</w:delText>
            </w:r>
          </w:del>
        </w:p>
        <w:p w14:paraId="62AAFBFF" w14:textId="0C398116" w:rsidR="00657F2D" w:rsidRPr="008D65BC" w:rsidDel="000D2B64" w:rsidRDefault="00657F2D">
          <w:pPr>
            <w:pStyle w:val="20"/>
            <w:tabs>
              <w:tab w:val="left" w:pos="960"/>
              <w:tab w:val="right" w:leader="dot" w:pos="8296"/>
            </w:tabs>
            <w:rPr>
              <w:del w:id="3121" w:author="mpountou" w:date="2021-02-14T19:26:00Z"/>
              <w:rFonts w:asciiTheme="minorHAnsi" w:eastAsiaTheme="minorEastAsia" w:hAnsiTheme="minorHAnsi" w:cstheme="minorBidi"/>
              <w:noProof/>
              <w:szCs w:val="22"/>
              <w:lang w:eastAsia="el-GR"/>
              <w:rPrChange w:id="3122" w:author="mpountou" w:date="2021-02-14T19:28:00Z">
                <w:rPr>
                  <w:del w:id="3123" w:author="mpountou" w:date="2021-02-14T19:26:00Z"/>
                  <w:rFonts w:asciiTheme="minorHAnsi" w:eastAsiaTheme="minorEastAsia" w:hAnsiTheme="minorHAnsi" w:cstheme="minorBidi"/>
                  <w:noProof/>
                  <w:szCs w:val="22"/>
                  <w:lang w:eastAsia="el-GR"/>
                </w:rPr>
              </w:rPrChange>
            </w:rPr>
          </w:pPr>
          <w:del w:id="3124" w:author="mpountou" w:date="2021-02-14T19:26:00Z">
            <w:r w:rsidRPr="008D65BC" w:rsidDel="000D2B64">
              <w:rPr>
                <w:bCs/>
                <w:noProof/>
                <w:rPrChange w:id="3125" w:author="mpountou" w:date="2021-02-14T19:28:00Z">
                  <w:rPr>
                    <w:rStyle w:val="-"/>
                    <w:b/>
                    <w:bCs/>
                    <w:noProof/>
                  </w:rPr>
                </w:rPrChange>
              </w:rPr>
              <w:delText>4.11</w:delText>
            </w:r>
            <w:r w:rsidRPr="008D65BC" w:rsidDel="000D2B64">
              <w:rPr>
                <w:rFonts w:asciiTheme="minorHAnsi" w:eastAsiaTheme="minorEastAsia" w:hAnsiTheme="minorHAnsi" w:cstheme="minorBidi"/>
                <w:noProof/>
                <w:szCs w:val="22"/>
                <w:lang w:eastAsia="el-GR"/>
                <w:rPrChange w:id="312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27" w:author="mpountou" w:date="2021-02-14T19:28:00Z">
                  <w:rPr>
                    <w:rStyle w:val="-"/>
                    <w:b/>
                    <w:bCs/>
                    <w:noProof/>
                  </w:rPr>
                </w:rPrChange>
              </w:rPr>
              <w:delText>Αποτελέσματα αναζητήσεων</w:delText>
            </w:r>
            <w:r w:rsidRPr="008D65BC" w:rsidDel="000D2B64">
              <w:rPr>
                <w:noProof/>
                <w:webHidden/>
                <w:rPrChange w:id="3128" w:author="mpountou" w:date="2021-02-14T19:28:00Z">
                  <w:rPr>
                    <w:noProof/>
                    <w:webHidden/>
                  </w:rPr>
                </w:rPrChange>
              </w:rPr>
              <w:tab/>
              <w:delText>66</w:delText>
            </w:r>
          </w:del>
        </w:p>
        <w:p w14:paraId="5492598D" w14:textId="248E9BA6" w:rsidR="00657F2D" w:rsidRPr="008D65BC" w:rsidDel="000D2B64" w:rsidRDefault="00657F2D">
          <w:pPr>
            <w:pStyle w:val="30"/>
            <w:tabs>
              <w:tab w:val="left" w:pos="1320"/>
              <w:tab w:val="right" w:leader="dot" w:pos="8296"/>
            </w:tabs>
            <w:rPr>
              <w:del w:id="3129" w:author="mpountou" w:date="2021-02-14T19:26:00Z"/>
              <w:rFonts w:asciiTheme="minorHAnsi" w:eastAsiaTheme="minorEastAsia" w:hAnsiTheme="minorHAnsi" w:cstheme="minorBidi"/>
              <w:noProof/>
              <w:szCs w:val="22"/>
              <w:lang w:eastAsia="el-GR"/>
              <w:rPrChange w:id="3130" w:author="mpountou" w:date="2021-02-14T19:28:00Z">
                <w:rPr>
                  <w:del w:id="3131" w:author="mpountou" w:date="2021-02-14T19:26:00Z"/>
                  <w:rFonts w:asciiTheme="minorHAnsi" w:eastAsiaTheme="minorEastAsia" w:hAnsiTheme="minorHAnsi" w:cstheme="minorBidi"/>
                  <w:noProof/>
                  <w:szCs w:val="22"/>
                  <w:lang w:eastAsia="el-GR"/>
                </w:rPr>
              </w:rPrChange>
            </w:rPr>
          </w:pPr>
          <w:del w:id="3132" w:author="mpountou" w:date="2021-02-14T19:26:00Z">
            <w:r w:rsidRPr="008D65BC" w:rsidDel="000D2B64">
              <w:rPr>
                <w:bCs/>
                <w:noProof/>
                <w:rPrChange w:id="3133" w:author="mpountou" w:date="2021-02-14T19:28:00Z">
                  <w:rPr>
                    <w:rStyle w:val="-"/>
                    <w:b/>
                    <w:bCs/>
                    <w:noProof/>
                  </w:rPr>
                </w:rPrChange>
              </w:rPr>
              <w:delText>4.11.1</w:delText>
            </w:r>
            <w:r w:rsidRPr="008D65BC" w:rsidDel="000D2B64">
              <w:rPr>
                <w:rFonts w:asciiTheme="minorHAnsi" w:eastAsiaTheme="minorEastAsia" w:hAnsiTheme="minorHAnsi" w:cstheme="minorBidi"/>
                <w:noProof/>
                <w:szCs w:val="22"/>
                <w:lang w:eastAsia="el-GR"/>
                <w:rPrChange w:id="313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35" w:author="mpountou" w:date="2021-02-14T19:28:00Z">
                  <w:rPr>
                    <w:rStyle w:val="-"/>
                    <w:b/>
                    <w:bCs/>
                    <w:noProof/>
                  </w:rPr>
                </w:rPrChange>
              </w:rPr>
              <w:delText>Κατηγορία: Μάλλινα</w:delText>
            </w:r>
            <w:r w:rsidRPr="008D65BC" w:rsidDel="000D2B64">
              <w:rPr>
                <w:noProof/>
                <w:webHidden/>
                <w:rPrChange w:id="3136" w:author="mpountou" w:date="2021-02-14T19:28:00Z">
                  <w:rPr>
                    <w:noProof/>
                    <w:webHidden/>
                  </w:rPr>
                </w:rPrChange>
              </w:rPr>
              <w:tab/>
              <w:delText>66</w:delText>
            </w:r>
          </w:del>
        </w:p>
        <w:p w14:paraId="0D824FFD" w14:textId="2067C8A3" w:rsidR="00657F2D" w:rsidRPr="008D65BC" w:rsidDel="000D2B64" w:rsidRDefault="00657F2D">
          <w:pPr>
            <w:pStyle w:val="30"/>
            <w:tabs>
              <w:tab w:val="left" w:pos="1320"/>
              <w:tab w:val="right" w:leader="dot" w:pos="8296"/>
            </w:tabs>
            <w:rPr>
              <w:del w:id="3137" w:author="mpountou" w:date="2021-02-14T19:26:00Z"/>
              <w:rFonts w:asciiTheme="minorHAnsi" w:eastAsiaTheme="minorEastAsia" w:hAnsiTheme="minorHAnsi" w:cstheme="minorBidi"/>
              <w:noProof/>
              <w:szCs w:val="22"/>
              <w:lang w:eastAsia="el-GR"/>
              <w:rPrChange w:id="3138" w:author="mpountou" w:date="2021-02-14T19:28:00Z">
                <w:rPr>
                  <w:del w:id="3139" w:author="mpountou" w:date="2021-02-14T19:26:00Z"/>
                  <w:rFonts w:asciiTheme="minorHAnsi" w:eastAsiaTheme="minorEastAsia" w:hAnsiTheme="minorHAnsi" w:cstheme="minorBidi"/>
                  <w:noProof/>
                  <w:szCs w:val="22"/>
                  <w:lang w:eastAsia="el-GR"/>
                </w:rPr>
              </w:rPrChange>
            </w:rPr>
          </w:pPr>
          <w:del w:id="3140" w:author="mpountou" w:date="2021-02-14T19:26:00Z">
            <w:r w:rsidRPr="008D65BC" w:rsidDel="000D2B64">
              <w:rPr>
                <w:bCs/>
                <w:noProof/>
                <w:rPrChange w:id="3141" w:author="mpountou" w:date="2021-02-14T19:28:00Z">
                  <w:rPr>
                    <w:rStyle w:val="-"/>
                    <w:b/>
                    <w:bCs/>
                    <w:noProof/>
                  </w:rPr>
                </w:rPrChange>
              </w:rPr>
              <w:delText>4.11.2</w:delText>
            </w:r>
            <w:r w:rsidRPr="008D65BC" w:rsidDel="000D2B64">
              <w:rPr>
                <w:rFonts w:asciiTheme="minorHAnsi" w:eastAsiaTheme="minorEastAsia" w:hAnsiTheme="minorHAnsi" w:cstheme="minorBidi"/>
                <w:noProof/>
                <w:szCs w:val="22"/>
                <w:lang w:eastAsia="el-GR"/>
                <w:rPrChange w:id="314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43" w:author="mpountou" w:date="2021-02-14T19:28:00Z">
                  <w:rPr>
                    <w:rStyle w:val="-"/>
                    <w:b/>
                    <w:bCs/>
                    <w:noProof/>
                  </w:rPr>
                </w:rPrChange>
              </w:rPr>
              <w:delText>Κατηγορία: Παλτό</w:delText>
            </w:r>
            <w:r w:rsidRPr="008D65BC" w:rsidDel="000D2B64">
              <w:rPr>
                <w:noProof/>
                <w:webHidden/>
                <w:rPrChange w:id="3144" w:author="mpountou" w:date="2021-02-14T19:28:00Z">
                  <w:rPr>
                    <w:noProof/>
                    <w:webHidden/>
                  </w:rPr>
                </w:rPrChange>
              </w:rPr>
              <w:tab/>
              <w:delText>67</w:delText>
            </w:r>
          </w:del>
        </w:p>
        <w:p w14:paraId="5B43679D" w14:textId="6F6D3092" w:rsidR="00657F2D" w:rsidRPr="008D65BC" w:rsidDel="000D2B64" w:rsidRDefault="00657F2D">
          <w:pPr>
            <w:pStyle w:val="30"/>
            <w:tabs>
              <w:tab w:val="left" w:pos="1320"/>
              <w:tab w:val="right" w:leader="dot" w:pos="8296"/>
            </w:tabs>
            <w:rPr>
              <w:del w:id="3145" w:author="mpountou" w:date="2021-02-14T19:26:00Z"/>
              <w:rFonts w:asciiTheme="minorHAnsi" w:eastAsiaTheme="minorEastAsia" w:hAnsiTheme="minorHAnsi" w:cstheme="minorBidi"/>
              <w:noProof/>
              <w:szCs w:val="22"/>
              <w:lang w:eastAsia="el-GR"/>
              <w:rPrChange w:id="3146" w:author="mpountou" w:date="2021-02-14T19:28:00Z">
                <w:rPr>
                  <w:del w:id="3147" w:author="mpountou" w:date="2021-02-14T19:26:00Z"/>
                  <w:rFonts w:asciiTheme="minorHAnsi" w:eastAsiaTheme="minorEastAsia" w:hAnsiTheme="minorHAnsi" w:cstheme="minorBidi"/>
                  <w:noProof/>
                  <w:szCs w:val="22"/>
                  <w:lang w:eastAsia="el-GR"/>
                </w:rPr>
              </w:rPrChange>
            </w:rPr>
          </w:pPr>
          <w:del w:id="3148" w:author="mpountou" w:date="2021-02-14T19:26:00Z">
            <w:r w:rsidRPr="008D65BC" w:rsidDel="000D2B64">
              <w:rPr>
                <w:bCs/>
                <w:noProof/>
                <w:rPrChange w:id="3149" w:author="mpountou" w:date="2021-02-14T19:28:00Z">
                  <w:rPr>
                    <w:rStyle w:val="-"/>
                    <w:b/>
                    <w:bCs/>
                    <w:noProof/>
                  </w:rPr>
                </w:rPrChange>
              </w:rPr>
              <w:delText>4.11.3</w:delText>
            </w:r>
            <w:r w:rsidRPr="008D65BC" w:rsidDel="000D2B64">
              <w:rPr>
                <w:rFonts w:asciiTheme="minorHAnsi" w:eastAsiaTheme="minorEastAsia" w:hAnsiTheme="minorHAnsi" w:cstheme="minorBidi"/>
                <w:noProof/>
                <w:szCs w:val="22"/>
                <w:lang w:eastAsia="el-GR"/>
                <w:rPrChange w:id="315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51" w:author="mpountou" w:date="2021-02-14T19:28:00Z">
                  <w:rPr>
                    <w:rStyle w:val="-"/>
                    <w:b/>
                    <w:bCs/>
                    <w:noProof/>
                  </w:rPr>
                </w:rPrChange>
              </w:rPr>
              <w:delText>Κατηγορία: Φόρεμα</w:delText>
            </w:r>
            <w:r w:rsidRPr="008D65BC" w:rsidDel="000D2B64">
              <w:rPr>
                <w:noProof/>
                <w:webHidden/>
                <w:rPrChange w:id="3152" w:author="mpountou" w:date="2021-02-14T19:28:00Z">
                  <w:rPr>
                    <w:noProof/>
                    <w:webHidden/>
                  </w:rPr>
                </w:rPrChange>
              </w:rPr>
              <w:tab/>
              <w:delText>67</w:delText>
            </w:r>
          </w:del>
        </w:p>
        <w:p w14:paraId="43EACF8C" w14:textId="4D406797" w:rsidR="00657F2D" w:rsidRPr="008D65BC" w:rsidDel="000D2B64" w:rsidRDefault="00657F2D">
          <w:pPr>
            <w:pStyle w:val="30"/>
            <w:tabs>
              <w:tab w:val="left" w:pos="1320"/>
              <w:tab w:val="right" w:leader="dot" w:pos="8296"/>
            </w:tabs>
            <w:rPr>
              <w:del w:id="3153" w:author="mpountou" w:date="2021-02-14T19:26:00Z"/>
              <w:rFonts w:asciiTheme="minorHAnsi" w:eastAsiaTheme="minorEastAsia" w:hAnsiTheme="minorHAnsi" w:cstheme="minorBidi"/>
              <w:noProof/>
              <w:szCs w:val="22"/>
              <w:lang w:eastAsia="el-GR"/>
              <w:rPrChange w:id="3154" w:author="mpountou" w:date="2021-02-14T19:28:00Z">
                <w:rPr>
                  <w:del w:id="3155" w:author="mpountou" w:date="2021-02-14T19:26:00Z"/>
                  <w:rFonts w:asciiTheme="minorHAnsi" w:eastAsiaTheme="minorEastAsia" w:hAnsiTheme="minorHAnsi" w:cstheme="minorBidi"/>
                  <w:noProof/>
                  <w:szCs w:val="22"/>
                  <w:lang w:eastAsia="el-GR"/>
                </w:rPr>
              </w:rPrChange>
            </w:rPr>
          </w:pPr>
          <w:del w:id="3156" w:author="mpountou" w:date="2021-02-14T19:26:00Z">
            <w:r w:rsidRPr="008D65BC" w:rsidDel="000D2B64">
              <w:rPr>
                <w:bCs/>
                <w:noProof/>
                <w:rPrChange w:id="3157" w:author="mpountou" w:date="2021-02-14T19:28:00Z">
                  <w:rPr>
                    <w:rStyle w:val="-"/>
                    <w:b/>
                    <w:bCs/>
                    <w:noProof/>
                  </w:rPr>
                </w:rPrChange>
              </w:rPr>
              <w:delText>4.11.4</w:delText>
            </w:r>
            <w:r w:rsidRPr="008D65BC" w:rsidDel="000D2B64">
              <w:rPr>
                <w:rFonts w:asciiTheme="minorHAnsi" w:eastAsiaTheme="minorEastAsia" w:hAnsiTheme="minorHAnsi" w:cstheme="minorBidi"/>
                <w:noProof/>
                <w:szCs w:val="22"/>
                <w:lang w:eastAsia="el-GR"/>
                <w:rPrChange w:id="315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59" w:author="mpountou" w:date="2021-02-14T19:28:00Z">
                  <w:rPr>
                    <w:rStyle w:val="-"/>
                    <w:b/>
                    <w:bCs/>
                    <w:noProof/>
                  </w:rPr>
                </w:rPrChange>
              </w:rPr>
              <w:delText>Κατηγορία: Σορτσάκια</w:delText>
            </w:r>
            <w:r w:rsidRPr="008D65BC" w:rsidDel="000D2B64">
              <w:rPr>
                <w:noProof/>
                <w:webHidden/>
                <w:rPrChange w:id="3160" w:author="mpountou" w:date="2021-02-14T19:28:00Z">
                  <w:rPr>
                    <w:noProof/>
                    <w:webHidden/>
                  </w:rPr>
                </w:rPrChange>
              </w:rPr>
              <w:tab/>
              <w:delText>68</w:delText>
            </w:r>
          </w:del>
        </w:p>
        <w:p w14:paraId="2228FBB6" w14:textId="5D3A5F58" w:rsidR="00657F2D" w:rsidRPr="008D65BC" w:rsidDel="000D2B64" w:rsidRDefault="00657F2D">
          <w:pPr>
            <w:pStyle w:val="30"/>
            <w:tabs>
              <w:tab w:val="left" w:pos="1320"/>
              <w:tab w:val="right" w:leader="dot" w:pos="8296"/>
            </w:tabs>
            <w:rPr>
              <w:del w:id="3161" w:author="mpountou" w:date="2021-02-14T19:26:00Z"/>
              <w:rFonts w:asciiTheme="minorHAnsi" w:eastAsiaTheme="minorEastAsia" w:hAnsiTheme="minorHAnsi" w:cstheme="minorBidi"/>
              <w:noProof/>
              <w:szCs w:val="22"/>
              <w:lang w:eastAsia="el-GR"/>
              <w:rPrChange w:id="3162" w:author="mpountou" w:date="2021-02-14T19:28:00Z">
                <w:rPr>
                  <w:del w:id="3163" w:author="mpountou" w:date="2021-02-14T19:26:00Z"/>
                  <w:rFonts w:asciiTheme="minorHAnsi" w:eastAsiaTheme="minorEastAsia" w:hAnsiTheme="minorHAnsi" w:cstheme="minorBidi"/>
                  <w:noProof/>
                  <w:szCs w:val="22"/>
                  <w:lang w:eastAsia="el-GR"/>
                </w:rPr>
              </w:rPrChange>
            </w:rPr>
          </w:pPr>
          <w:del w:id="3164" w:author="mpountou" w:date="2021-02-14T19:26:00Z">
            <w:r w:rsidRPr="008D65BC" w:rsidDel="000D2B64">
              <w:rPr>
                <w:bCs/>
                <w:noProof/>
                <w:rPrChange w:id="3165" w:author="mpountou" w:date="2021-02-14T19:28:00Z">
                  <w:rPr>
                    <w:rStyle w:val="-"/>
                    <w:b/>
                    <w:bCs/>
                    <w:noProof/>
                  </w:rPr>
                </w:rPrChange>
              </w:rPr>
              <w:delText>4.11.5</w:delText>
            </w:r>
            <w:r w:rsidRPr="008D65BC" w:rsidDel="000D2B64">
              <w:rPr>
                <w:rFonts w:asciiTheme="minorHAnsi" w:eastAsiaTheme="minorEastAsia" w:hAnsiTheme="minorHAnsi" w:cstheme="minorBidi"/>
                <w:noProof/>
                <w:szCs w:val="22"/>
                <w:lang w:eastAsia="el-GR"/>
                <w:rPrChange w:id="3166"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67" w:author="mpountou" w:date="2021-02-14T19:28:00Z">
                  <w:rPr>
                    <w:rStyle w:val="-"/>
                    <w:b/>
                    <w:bCs/>
                    <w:noProof/>
                  </w:rPr>
                </w:rPrChange>
              </w:rPr>
              <w:delText>Κατηγορία: Πουκάμισα</w:delText>
            </w:r>
            <w:r w:rsidRPr="008D65BC" w:rsidDel="000D2B64">
              <w:rPr>
                <w:noProof/>
                <w:webHidden/>
                <w:rPrChange w:id="3168" w:author="mpountou" w:date="2021-02-14T19:28:00Z">
                  <w:rPr>
                    <w:noProof/>
                    <w:webHidden/>
                  </w:rPr>
                </w:rPrChange>
              </w:rPr>
              <w:tab/>
              <w:delText>68</w:delText>
            </w:r>
          </w:del>
        </w:p>
        <w:p w14:paraId="194D4465" w14:textId="7817628A" w:rsidR="00657F2D" w:rsidRPr="008D65BC" w:rsidDel="000D2B64" w:rsidRDefault="00657F2D">
          <w:pPr>
            <w:pStyle w:val="30"/>
            <w:tabs>
              <w:tab w:val="left" w:pos="1320"/>
              <w:tab w:val="right" w:leader="dot" w:pos="8296"/>
            </w:tabs>
            <w:rPr>
              <w:del w:id="3169" w:author="mpountou" w:date="2021-02-14T19:26:00Z"/>
              <w:rFonts w:asciiTheme="minorHAnsi" w:eastAsiaTheme="minorEastAsia" w:hAnsiTheme="minorHAnsi" w:cstheme="minorBidi"/>
              <w:noProof/>
              <w:szCs w:val="22"/>
              <w:lang w:eastAsia="el-GR"/>
              <w:rPrChange w:id="3170" w:author="mpountou" w:date="2021-02-14T19:28:00Z">
                <w:rPr>
                  <w:del w:id="3171" w:author="mpountou" w:date="2021-02-14T19:26:00Z"/>
                  <w:rFonts w:asciiTheme="minorHAnsi" w:eastAsiaTheme="minorEastAsia" w:hAnsiTheme="minorHAnsi" w:cstheme="minorBidi"/>
                  <w:noProof/>
                  <w:szCs w:val="22"/>
                  <w:lang w:eastAsia="el-GR"/>
                </w:rPr>
              </w:rPrChange>
            </w:rPr>
          </w:pPr>
          <w:del w:id="3172" w:author="mpountou" w:date="2021-02-14T19:26:00Z">
            <w:r w:rsidRPr="008D65BC" w:rsidDel="000D2B64">
              <w:rPr>
                <w:bCs/>
                <w:noProof/>
                <w:rPrChange w:id="3173" w:author="mpountou" w:date="2021-02-14T19:28:00Z">
                  <w:rPr>
                    <w:rStyle w:val="-"/>
                    <w:b/>
                    <w:bCs/>
                    <w:noProof/>
                  </w:rPr>
                </w:rPrChange>
              </w:rPr>
              <w:delText>4.11.6</w:delText>
            </w:r>
            <w:r w:rsidRPr="008D65BC" w:rsidDel="000D2B64">
              <w:rPr>
                <w:rFonts w:asciiTheme="minorHAnsi" w:eastAsiaTheme="minorEastAsia" w:hAnsiTheme="minorHAnsi" w:cstheme="minorBidi"/>
                <w:noProof/>
                <w:szCs w:val="22"/>
                <w:lang w:eastAsia="el-GR"/>
                <w:rPrChange w:id="3174"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75" w:author="mpountou" w:date="2021-02-14T19:28:00Z">
                  <w:rPr>
                    <w:rStyle w:val="-"/>
                    <w:b/>
                    <w:bCs/>
                    <w:noProof/>
                  </w:rPr>
                </w:rPrChange>
              </w:rPr>
              <w:delText>Κατηγορία: Μαγιό</w:delText>
            </w:r>
            <w:r w:rsidRPr="008D65BC" w:rsidDel="000D2B64">
              <w:rPr>
                <w:noProof/>
                <w:webHidden/>
                <w:rPrChange w:id="3176" w:author="mpountou" w:date="2021-02-14T19:28:00Z">
                  <w:rPr>
                    <w:noProof/>
                    <w:webHidden/>
                  </w:rPr>
                </w:rPrChange>
              </w:rPr>
              <w:tab/>
              <w:delText>69</w:delText>
            </w:r>
          </w:del>
        </w:p>
        <w:p w14:paraId="444590E9" w14:textId="0D601337" w:rsidR="00657F2D" w:rsidRPr="008D65BC" w:rsidDel="000D2B64" w:rsidRDefault="00657F2D">
          <w:pPr>
            <w:pStyle w:val="10"/>
            <w:tabs>
              <w:tab w:val="left" w:pos="480"/>
              <w:tab w:val="right" w:leader="dot" w:pos="8296"/>
            </w:tabs>
            <w:rPr>
              <w:del w:id="3177" w:author="mpountou" w:date="2021-02-14T19:26:00Z"/>
              <w:rFonts w:asciiTheme="minorHAnsi" w:eastAsiaTheme="minorEastAsia" w:hAnsiTheme="minorHAnsi" w:cstheme="minorBidi"/>
              <w:noProof/>
              <w:szCs w:val="22"/>
              <w:lang w:eastAsia="el-GR"/>
              <w:rPrChange w:id="3178" w:author="mpountou" w:date="2021-02-14T19:28:00Z">
                <w:rPr>
                  <w:del w:id="3179" w:author="mpountou" w:date="2021-02-14T19:26:00Z"/>
                  <w:rFonts w:asciiTheme="minorHAnsi" w:eastAsiaTheme="minorEastAsia" w:hAnsiTheme="minorHAnsi" w:cstheme="minorBidi"/>
                  <w:noProof/>
                  <w:szCs w:val="22"/>
                  <w:lang w:eastAsia="el-GR"/>
                </w:rPr>
              </w:rPrChange>
            </w:rPr>
          </w:pPr>
          <w:del w:id="3180" w:author="mpountou" w:date="2021-02-14T19:26:00Z">
            <w:r w:rsidRPr="008D65BC" w:rsidDel="000D2B64">
              <w:rPr>
                <w:bCs/>
                <w:noProof/>
                <w:rPrChange w:id="3181" w:author="mpountou" w:date="2021-02-14T19:28:00Z">
                  <w:rPr>
                    <w:rStyle w:val="-"/>
                    <w:b/>
                    <w:bCs/>
                    <w:noProof/>
                  </w:rPr>
                </w:rPrChange>
              </w:rPr>
              <w:delText>5</w:delText>
            </w:r>
            <w:r w:rsidRPr="008D65BC" w:rsidDel="000D2B64">
              <w:rPr>
                <w:rFonts w:asciiTheme="minorHAnsi" w:eastAsiaTheme="minorEastAsia" w:hAnsiTheme="minorHAnsi" w:cstheme="minorBidi"/>
                <w:noProof/>
                <w:szCs w:val="22"/>
                <w:lang w:eastAsia="el-GR"/>
                <w:rPrChange w:id="3182"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83" w:author="mpountou" w:date="2021-02-14T19:28:00Z">
                  <w:rPr>
                    <w:rStyle w:val="-"/>
                    <w:b/>
                    <w:bCs/>
                    <w:noProof/>
                  </w:rPr>
                </w:rPrChange>
              </w:rPr>
              <w:delText>Συμπεράσματα και Μελλοντικές Επεκτάσεις</w:delText>
            </w:r>
            <w:r w:rsidRPr="008D65BC" w:rsidDel="000D2B64">
              <w:rPr>
                <w:noProof/>
                <w:webHidden/>
                <w:rPrChange w:id="3184" w:author="mpountou" w:date="2021-02-14T19:28:00Z">
                  <w:rPr>
                    <w:noProof/>
                    <w:webHidden/>
                  </w:rPr>
                </w:rPrChange>
              </w:rPr>
              <w:tab/>
              <w:delText>70</w:delText>
            </w:r>
          </w:del>
        </w:p>
        <w:p w14:paraId="3BD519A7" w14:textId="785F4CE2" w:rsidR="00657F2D" w:rsidRPr="008D65BC" w:rsidDel="000D2B64" w:rsidRDefault="00657F2D">
          <w:pPr>
            <w:pStyle w:val="20"/>
            <w:tabs>
              <w:tab w:val="left" w:pos="720"/>
              <w:tab w:val="right" w:leader="dot" w:pos="8296"/>
            </w:tabs>
            <w:rPr>
              <w:del w:id="3185" w:author="mpountou" w:date="2021-02-14T19:26:00Z"/>
              <w:rFonts w:asciiTheme="minorHAnsi" w:eastAsiaTheme="minorEastAsia" w:hAnsiTheme="minorHAnsi" w:cstheme="minorBidi"/>
              <w:noProof/>
              <w:szCs w:val="22"/>
              <w:lang w:eastAsia="el-GR"/>
              <w:rPrChange w:id="3186" w:author="mpountou" w:date="2021-02-14T19:28:00Z">
                <w:rPr>
                  <w:del w:id="3187" w:author="mpountou" w:date="2021-02-14T19:26:00Z"/>
                  <w:rFonts w:asciiTheme="minorHAnsi" w:eastAsiaTheme="minorEastAsia" w:hAnsiTheme="minorHAnsi" w:cstheme="minorBidi"/>
                  <w:noProof/>
                  <w:szCs w:val="22"/>
                  <w:lang w:eastAsia="el-GR"/>
                </w:rPr>
              </w:rPrChange>
            </w:rPr>
          </w:pPr>
          <w:del w:id="3188" w:author="mpountou" w:date="2021-02-14T19:26:00Z">
            <w:r w:rsidRPr="008D65BC" w:rsidDel="000D2B64">
              <w:rPr>
                <w:bCs/>
                <w:noProof/>
                <w:rPrChange w:id="3189" w:author="mpountou" w:date="2021-02-14T19:28:00Z">
                  <w:rPr>
                    <w:rStyle w:val="-"/>
                    <w:b/>
                    <w:bCs/>
                    <w:noProof/>
                  </w:rPr>
                </w:rPrChange>
              </w:rPr>
              <w:delText>5.1</w:delText>
            </w:r>
            <w:r w:rsidRPr="008D65BC" w:rsidDel="000D2B64">
              <w:rPr>
                <w:rFonts w:asciiTheme="minorHAnsi" w:eastAsiaTheme="minorEastAsia" w:hAnsiTheme="minorHAnsi" w:cstheme="minorBidi"/>
                <w:noProof/>
                <w:szCs w:val="22"/>
                <w:lang w:eastAsia="el-GR"/>
                <w:rPrChange w:id="3190"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91" w:author="mpountou" w:date="2021-02-14T19:28:00Z">
                  <w:rPr>
                    <w:rStyle w:val="-"/>
                    <w:b/>
                    <w:bCs/>
                    <w:noProof/>
                  </w:rPr>
                </w:rPrChange>
              </w:rPr>
              <w:delText>Γενικά Συμπεράσματα</w:delText>
            </w:r>
            <w:r w:rsidRPr="008D65BC" w:rsidDel="000D2B64">
              <w:rPr>
                <w:noProof/>
                <w:webHidden/>
                <w:rPrChange w:id="3192" w:author="mpountou" w:date="2021-02-14T19:28:00Z">
                  <w:rPr>
                    <w:noProof/>
                    <w:webHidden/>
                  </w:rPr>
                </w:rPrChange>
              </w:rPr>
              <w:tab/>
              <w:delText>70</w:delText>
            </w:r>
          </w:del>
        </w:p>
        <w:p w14:paraId="794601CB" w14:textId="7A3CE8FD" w:rsidR="00657F2D" w:rsidRPr="008D65BC" w:rsidDel="000D2B64" w:rsidRDefault="00657F2D">
          <w:pPr>
            <w:pStyle w:val="20"/>
            <w:tabs>
              <w:tab w:val="left" w:pos="960"/>
              <w:tab w:val="right" w:leader="dot" w:pos="8296"/>
            </w:tabs>
            <w:rPr>
              <w:del w:id="3193" w:author="mpountou" w:date="2021-02-14T19:26:00Z"/>
              <w:rFonts w:asciiTheme="minorHAnsi" w:eastAsiaTheme="minorEastAsia" w:hAnsiTheme="minorHAnsi" w:cstheme="minorBidi"/>
              <w:noProof/>
              <w:szCs w:val="22"/>
              <w:lang w:eastAsia="el-GR"/>
              <w:rPrChange w:id="3194" w:author="mpountou" w:date="2021-02-14T19:28:00Z">
                <w:rPr>
                  <w:del w:id="3195" w:author="mpountou" w:date="2021-02-14T19:26:00Z"/>
                  <w:rFonts w:asciiTheme="minorHAnsi" w:eastAsiaTheme="minorEastAsia" w:hAnsiTheme="minorHAnsi" w:cstheme="minorBidi"/>
                  <w:noProof/>
                  <w:szCs w:val="22"/>
                  <w:lang w:eastAsia="el-GR"/>
                </w:rPr>
              </w:rPrChange>
            </w:rPr>
          </w:pPr>
          <w:del w:id="3196" w:author="mpountou" w:date="2021-02-14T19:26:00Z">
            <w:r w:rsidRPr="008D65BC" w:rsidDel="000D2B64">
              <w:rPr>
                <w:bCs/>
                <w:noProof/>
                <w:rPrChange w:id="3197" w:author="mpountou" w:date="2021-02-14T19:28:00Z">
                  <w:rPr>
                    <w:rStyle w:val="-"/>
                    <w:b/>
                    <w:bCs/>
                    <w:noProof/>
                  </w:rPr>
                </w:rPrChange>
              </w:rPr>
              <w:delText>5.2</w:delText>
            </w:r>
            <w:r w:rsidRPr="008D65BC" w:rsidDel="000D2B64">
              <w:rPr>
                <w:rFonts w:asciiTheme="minorHAnsi" w:eastAsiaTheme="minorEastAsia" w:hAnsiTheme="minorHAnsi" w:cstheme="minorBidi"/>
                <w:noProof/>
                <w:szCs w:val="22"/>
                <w:lang w:eastAsia="el-GR"/>
                <w:rPrChange w:id="3198" w:author="mpountou" w:date="2021-02-14T19:28:00Z">
                  <w:rPr>
                    <w:rFonts w:asciiTheme="minorHAnsi" w:eastAsiaTheme="minorEastAsia" w:hAnsiTheme="minorHAnsi" w:cstheme="minorBidi"/>
                    <w:noProof/>
                    <w:szCs w:val="22"/>
                    <w:lang w:eastAsia="el-GR"/>
                  </w:rPr>
                </w:rPrChange>
              </w:rPr>
              <w:tab/>
            </w:r>
            <w:r w:rsidRPr="008D65BC" w:rsidDel="000D2B64">
              <w:rPr>
                <w:bCs/>
                <w:noProof/>
                <w:rPrChange w:id="3199" w:author="mpountou" w:date="2021-02-14T19:28:00Z">
                  <w:rPr>
                    <w:rStyle w:val="-"/>
                    <w:b/>
                    <w:bCs/>
                    <w:noProof/>
                  </w:rPr>
                </w:rPrChange>
              </w:rPr>
              <w:delText>Μελλοντικές επεκτάσεις</w:delText>
            </w:r>
            <w:r w:rsidRPr="008D65BC" w:rsidDel="000D2B64">
              <w:rPr>
                <w:noProof/>
                <w:webHidden/>
                <w:rPrChange w:id="3200" w:author="mpountou" w:date="2021-02-14T19:28:00Z">
                  <w:rPr>
                    <w:noProof/>
                    <w:webHidden/>
                  </w:rPr>
                </w:rPrChange>
              </w:rPr>
              <w:tab/>
              <w:delText>70</w:delText>
            </w:r>
          </w:del>
        </w:p>
        <w:p w14:paraId="0DBFB8B1" w14:textId="5A86295A" w:rsidR="00657F2D" w:rsidRPr="008D65BC" w:rsidDel="000D2B64" w:rsidRDefault="00657F2D">
          <w:pPr>
            <w:pStyle w:val="10"/>
            <w:tabs>
              <w:tab w:val="right" w:leader="dot" w:pos="8296"/>
            </w:tabs>
            <w:rPr>
              <w:del w:id="3201" w:author="mpountou" w:date="2021-02-14T19:26:00Z"/>
              <w:rFonts w:asciiTheme="minorHAnsi" w:eastAsiaTheme="minorEastAsia" w:hAnsiTheme="minorHAnsi" w:cstheme="minorBidi"/>
              <w:noProof/>
              <w:szCs w:val="22"/>
              <w:lang w:eastAsia="el-GR"/>
              <w:rPrChange w:id="3202" w:author="mpountou" w:date="2021-02-14T19:28:00Z">
                <w:rPr>
                  <w:del w:id="3203" w:author="mpountou" w:date="2021-02-14T19:26:00Z"/>
                  <w:rFonts w:asciiTheme="minorHAnsi" w:eastAsiaTheme="minorEastAsia" w:hAnsiTheme="minorHAnsi" w:cstheme="minorBidi"/>
                  <w:noProof/>
                  <w:szCs w:val="22"/>
                  <w:lang w:eastAsia="el-GR"/>
                </w:rPr>
              </w:rPrChange>
            </w:rPr>
          </w:pPr>
          <w:del w:id="3204" w:author="mpountou" w:date="2021-02-14T19:26:00Z">
            <w:r w:rsidRPr="008D65BC" w:rsidDel="000D2B64">
              <w:rPr>
                <w:bCs/>
                <w:noProof/>
                <w:rPrChange w:id="3205" w:author="mpountou" w:date="2021-02-14T19:28:00Z">
                  <w:rPr>
                    <w:rStyle w:val="-"/>
                    <w:b/>
                    <w:bCs/>
                    <w:noProof/>
                  </w:rPr>
                </w:rPrChange>
              </w:rPr>
              <w:delText>Βιβλιογραφία</w:delText>
            </w:r>
            <w:r w:rsidRPr="008D65BC" w:rsidDel="000D2B64">
              <w:rPr>
                <w:noProof/>
                <w:webHidden/>
                <w:rPrChange w:id="3206" w:author="mpountou" w:date="2021-02-14T19:28:00Z">
                  <w:rPr>
                    <w:noProof/>
                    <w:webHidden/>
                  </w:rPr>
                </w:rPrChange>
              </w:rPr>
              <w:tab/>
              <w:delText>71</w:delText>
            </w:r>
          </w:del>
        </w:p>
        <w:p w14:paraId="1D9533B0" w14:textId="77777777" w:rsidR="00AE4126" w:rsidRDefault="002119F9">
          <w:r>
            <w:fldChar w:fldCharType="end"/>
          </w:r>
        </w:p>
      </w:sdtContent>
    </w:sdt>
    <w:p w14:paraId="7FECB276" w14:textId="77777777" w:rsidR="00AE4126" w:rsidRDefault="00AE4126" w:rsidP="00E32383"/>
    <w:p w14:paraId="36875CAB" w14:textId="77777777" w:rsidR="00AE4126" w:rsidRPr="00184A98" w:rsidRDefault="00AE4126" w:rsidP="00E32383"/>
    <w:p w14:paraId="01FAD315" w14:textId="77777777" w:rsidR="00AE4126" w:rsidRDefault="00AE4126" w:rsidP="00E32383"/>
    <w:p w14:paraId="0E8080A2" w14:textId="77777777" w:rsidR="00AE4126" w:rsidRDefault="00AE4126" w:rsidP="00E32383"/>
    <w:p w14:paraId="72D37C93" w14:textId="77777777" w:rsidR="00AE4126" w:rsidRDefault="00AE4126" w:rsidP="00E32383"/>
    <w:p w14:paraId="365F0D50" w14:textId="77777777" w:rsidR="00AE4126" w:rsidRDefault="00AE4126" w:rsidP="00E32383"/>
    <w:p w14:paraId="778E7DEA" w14:textId="77777777" w:rsidR="00AE4126" w:rsidRDefault="00AE4126" w:rsidP="00E32383"/>
    <w:p w14:paraId="308181A1" w14:textId="77777777" w:rsidR="00AE4126" w:rsidRDefault="00AE4126" w:rsidP="00E32383"/>
    <w:p w14:paraId="7356CEA2" w14:textId="77777777" w:rsidR="00AE4126" w:rsidRDefault="00AE4126" w:rsidP="00E32383"/>
    <w:p w14:paraId="64421230" w14:textId="77777777" w:rsidR="00AE4126" w:rsidRDefault="00AE4126" w:rsidP="00E32383"/>
    <w:p w14:paraId="14C0EC46" w14:textId="77777777" w:rsidR="00184A98" w:rsidRPr="00AA4EE2" w:rsidRDefault="00184A98" w:rsidP="00184A98">
      <w:pPr>
        <w:pStyle w:val="1"/>
        <w:numPr>
          <w:ilvl w:val="0"/>
          <w:numId w:val="0"/>
        </w:numPr>
        <w:ind w:left="432" w:hanging="432"/>
        <w:rPr>
          <w:b/>
          <w:bCs/>
        </w:rPr>
      </w:pPr>
      <w:bookmarkStart w:id="3207" w:name="_Toc64223362"/>
      <w:r w:rsidRPr="00AA4EE2">
        <w:rPr>
          <w:b/>
          <w:bCs/>
        </w:rPr>
        <w:t>Λίστα εικόνων</w:t>
      </w:r>
      <w:bookmarkEnd w:id="3207"/>
    </w:p>
    <w:p w14:paraId="4834EE07" w14:textId="77777777" w:rsidR="00184A98" w:rsidRDefault="00184A98" w:rsidP="00184A98"/>
    <w:p w14:paraId="5B581494" w14:textId="1242DA38" w:rsidR="000D2B64" w:rsidRDefault="001A614D">
      <w:pPr>
        <w:pStyle w:val="ab"/>
        <w:tabs>
          <w:tab w:val="right" w:leader="dot" w:pos="8296"/>
        </w:tabs>
        <w:rPr>
          <w:ins w:id="3208" w:author="mpountou" w:date="2021-02-14T19:25:00Z"/>
          <w:rFonts w:asciiTheme="minorHAnsi" w:eastAsiaTheme="minorEastAsia" w:hAnsiTheme="minorHAnsi" w:cstheme="minorBidi"/>
          <w:noProof/>
          <w:szCs w:val="22"/>
          <w:lang w:eastAsia="el-GR"/>
        </w:rPr>
      </w:pPr>
      <w:r>
        <w:rPr>
          <w:rStyle w:val="ad"/>
        </w:rPr>
        <w:commentReference w:id="3209"/>
      </w:r>
      <w:r w:rsidR="00217CA7">
        <w:rPr>
          <w:rStyle w:val="ad"/>
        </w:rPr>
        <w:commentReference w:id="3210"/>
      </w:r>
      <w:r w:rsidR="00450D72">
        <w:fldChar w:fldCharType="begin"/>
      </w:r>
      <w:r w:rsidR="00450D72">
        <w:instrText xml:space="preserve"> TOC \h \z \c "Εικόνα" </w:instrText>
      </w:r>
      <w:r w:rsidR="00450D72">
        <w:fldChar w:fldCharType="separate"/>
      </w:r>
      <w:ins w:id="3211" w:author="mpountou" w:date="2021-02-14T19:25:00Z">
        <w:r w:rsidR="000D2B64" w:rsidRPr="00191F8F">
          <w:rPr>
            <w:rStyle w:val="-"/>
            <w:noProof/>
          </w:rPr>
          <w:fldChar w:fldCharType="begin"/>
        </w:r>
        <w:r w:rsidR="000D2B64" w:rsidRPr="00191F8F">
          <w:rPr>
            <w:rStyle w:val="-"/>
            <w:noProof/>
          </w:rPr>
          <w:instrText xml:space="preserve"> </w:instrText>
        </w:r>
        <w:r w:rsidR="000D2B64">
          <w:rPr>
            <w:noProof/>
          </w:rPr>
          <w:instrText>HYPERLINK \l "_Toc64223166"</w:instrText>
        </w:r>
        <w:r w:rsidR="000D2B64" w:rsidRPr="00191F8F">
          <w:rPr>
            <w:rStyle w:val="-"/>
            <w:noProof/>
          </w:rPr>
          <w:instrText xml:space="preserve"> </w:instrText>
        </w:r>
        <w:r w:rsidR="000D2B64" w:rsidRPr="00191F8F">
          <w:rPr>
            <w:rStyle w:val="-"/>
            <w:noProof/>
          </w:rPr>
        </w:r>
        <w:r w:rsidR="000D2B64" w:rsidRPr="00191F8F">
          <w:rPr>
            <w:rStyle w:val="-"/>
            <w:noProof/>
          </w:rPr>
          <w:fldChar w:fldCharType="separate"/>
        </w:r>
        <w:r w:rsidR="000D2B64" w:rsidRPr="00191F8F">
          <w:rPr>
            <w:rStyle w:val="-"/>
            <w:b/>
            <w:noProof/>
          </w:rPr>
          <w:t>Εικόνα 1</w:t>
        </w:r>
        <w:r w:rsidR="000D2B64" w:rsidRPr="00191F8F">
          <w:rPr>
            <w:rStyle w:val="-"/>
            <w:noProof/>
          </w:rPr>
          <w:t xml:space="preserve"> - Αναπαράσταση ανάλυσης πίνακα σε ιδιάζουσες τιμές (</w:t>
        </w:r>
        <w:r w:rsidR="000D2B64" w:rsidRPr="00191F8F">
          <w:rPr>
            <w:rStyle w:val="-"/>
            <w:noProof/>
            <w:lang w:val="en-US"/>
          </w:rPr>
          <w:t>SVD</w:t>
        </w:r>
        <w:r w:rsidR="000D2B64" w:rsidRPr="00191F8F">
          <w:rPr>
            <w:rStyle w:val="-"/>
            <w:noProof/>
          </w:rPr>
          <w:t>) [3]</w:t>
        </w:r>
        <w:r w:rsidR="000D2B64">
          <w:rPr>
            <w:noProof/>
            <w:webHidden/>
          </w:rPr>
          <w:tab/>
        </w:r>
        <w:r w:rsidR="000D2B64">
          <w:rPr>
            <w:noProof/>
            <w:webHidden/>
          </w:rPr>
          <w:fldChar w:fldCharType="begin"/>
        </w:r>
        <w:r w:rsidR="000D2B64">
          <w:rPr>
            <w:noProof/>
            <w:webHidden/>
          </w:rPr>
          <w:instrText xml:space="preserve"> PAGEREF _Toc64223166 \h </w:instrText>
        </w:r>
        <w:r w:rsidR="000D2B64">
          <w:rPr>
            <w:noProof/>
            <w:webHidden/>
          </w:rPr>
        </w:r>
      </w:ins>
      <w:r w:rsidR="000D2B64">
        <w:rPr>
          <w:noProof/>
          <w:webHidden/>
        </w:rPr>
        <w:fldChar w:fldCharType="separate"/>
      </w:r>
      <w:ins w:id="3212" w:author="mpountou" w:date="2021-02-14T19:25:00Z">
        <w:r w:rsidR="000D2B64">
          <w:rPr>
            <w:noProof/>
            <w:webHidden/>
          </w:rPr>
          <w:t>9</w:t>
        </w:r>
        <w:r w:rsidR="000D2B64">
          <w:rPr>
            <w:noProof/>
            <w:webHidden/>
          </w:rPr>
          <w:fldChar w:fldCharType="end"/>
        </w:r>
        <w:r w:rsidR="000D2B64" w:rsidRPr="00191F8F">
          <w:rPr>
            <w:rStyle w:val="-"/>
            <w:noProof/>
          </w:rPr>
          <w:fldChar w:fldCharType="end"/>
        </w:r>
      </w:ins>
    </w:p>
    <w:p w14:paraId="5D1A4D67" w14:textId="0AA43E89" w:rsidR="000D2B64" w:rsidRDefault="000D2B64">
      <w:pPr>
        <w:pStyle w:val="ab"/>
        <w:tabs>
          <w:tab w:val="right" w:leader="dot" w:pos="8296"/>
        </w:tabs>
        <w:rPr>
          <w:ins w:id="3213" w:author="mpountou" w:date="2021-02-14T19:25:00Z"/>
          <w:rFonts w:asciiTheme="minorHAnsi" w:eastAsiaTheme="minorEastAsia" w:hAnsiTheme="minorHAnsi" w:cstheme="minorBidi"/>
          <w:noProof/>
          <w:szCs w:val="22"/>
          <w:lang w:eastAsia="el-GR"/>
        </w:rPr>
      </w:pPr>
      <w:ins w:id="3214" w:author="mpountou" w:date="2021-02-14T19:25:00Z">
        <w:r w:rsidRPr="00191F8F">
          <w:rPr>
            <w:rStyle w:val="-"/>
            <w:noProof/>
          </w:rPr>
          <w:fldChar w:fldCharType="begin"/>
        </w:r>
        <w:r w:rsidRPr="00191F8F">
          <w:rPr>
            <w:rStyle w:val="-"/>
            <w:noProof/>
          </w:rPr>
          <w:instrText xml:space="preserve"> </w:instrText>
        </w:r>
        <w:r>
          <w:rPr>
            <w:noProof/>
          </w:rPr>
          <w:instrText>HYPERLINK \l "_Toc64223167"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w:t>
        </w:r>
        <w:r w:rsidRPr="00191F8F">
          <w:rPr>
            <w:rStyle w:val="-"/>
            <w:noProof/>
          </w:rPr>
          <w:t xml:space="preserve"> - Αρχιτεκτονική Νευρωνικών Συνεργατικών Συστημάτων [5]</w:t>
        </w:r>
        <w:r>
          <w:rPr>
            <w:noProof/>
            <w:webHidden/>
          </w:rPr>
          <w:tab/>
        </w:r>
        <w:r>
          <w:rPr>
            <w:noProof/>
            <w:webHidden/>
          </w:rPr>
          <w:fldChar w:fldCharType="begin"/>
        </w:r>
        <w:r>
          <w:rPr>
            <w:noProof/>
            <w:webHidden/>
          </w:rPr>
          <w:instrText xml:space="preserve"> PAGEREF _Toc64223167 \h </w:instrText>
        </w:r>
        <w:r>
          <w:rPr>
            <w:noProof/>
            <w:webHidden/>
          </w:rPr>
        </w:r>
      </w:ins>
      <w:r>
        <w:rPr>
          <w:noProof/>
          <w:webHidden/>
        </w:rPr>
        <w:fldChar w:fldCharType="separate"/>
      </w:r>
      <w:ins w:id="3215" w:author="mpountou" w:date="2021-02-14T19:25:00Z">
        <w:r>
          <w:rPr>
            <w:noProof/>
            <w:webHidden/>
          </w:rPr>
          <w:t>11</w:t>
        </w:r>
        <w:r>
          <w:rPr>
            <w:noProof/>
            <w:webHidden/>
          </w:rPr>
          <w:fldChar w:fldCharType="end"/>
        </w:r>
        <w:r w:rsidRPr="00191F8F">
          <w:rPr>
            <w:rStyle w:val="-"/>
            <w:noProof/>
          </w:rPr>
          <w:fldChar w:fldCharType="end"/>
        </w:r>
      </w:ins>
    </w:p>
    <w:p w14:paraId="551847E0" w14:textId="2533B667" w:rsidR="000D2B64" w:rsidRDefault="000D2B64">
      <w:pPr>
        <w:pStyle w:val="ab"/>
        <w:tabs>
          <w:tab w:val="right" w:leader="dot" w:pos="8296"/>
        </w:tabs>
        <w:rPr>
          <w:ins w:id="3216" w:author="mpountou" w:date="2021-02-14T19:25:00Z"/>
          <w:rFonts w:asciiTheme="minorHAnsi" w:eastAsiaTheme="minorEastAsia" w:hAnsiTheme="minorHAnsi" w:cstheme="minorBidi"/>
          <w:noProof/>
          <w:szCs w:val="22"/>
          <w:lang w:eastAsia="el-GR"/>
        </w:rPr>
      </w:pPr>
      <w:ins w:id="3217" w:author="mpountou" w:date="2021-02-14T19:25:00Z">
        <w:r w:rsidRPr="00191F8F">
          <w:rPr>
            <w:rStyle w:val="-"/>
            <w:noProof/>
          </w:rPr>
          <w:fldChar w:fldCharType="begin"/>
        </w:r>
        <w:r w:rsidRPr="00191F8F">
          <w:rPr>
            <w:rStyle w:val="-"/>
            <w:noProof/>
          </w:rPr>
          <w:instrText xml:space="preserve"> </w:instrText>
        </w:r>
        <w:r>
          <w:rPr>
            <w:noProof/>
          </w:rPr>
          <w:instrText>HYPERLINK \l "_Toc64223168"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w:t>
        </w:r>
        <w:r w:rsidRPr="00191F8F">
          <w:rPr>
            <w:rStyle w:val="-"/>
            <w:noProof/>
          </w:rPr>
          <w:t xml:space="preserve"> - Οπτικοποίηση μοντέλου: Τυχαία Δάση [13]</w:t>
        </w:r>
        <w:r>
          <w:rPr>
            <w:noProof/>
            <w:webHidden/>
          </w:rPr>
          <w:tab/>
        </w:r>
        <w:r>
          <w:rPr>
            <w:noProof/>
            <w:webHidden/>
          </w:rPr>
          <w:fldChar w:fldCharType="begin"/>
        </w:r>
        <w:r>
          <w:rPr>
            <w:noProof/>
            <w:webHidden/>
          </w:rPr>
          <w:instrText xml:space="preserve"> PAGEREF _Toc64223168 \h </w:instrText>
        </w:r>
        <w:r>
          <w:rPr>
            <w:noProof/>
            <w:webHidden/>
          </w:rPr>
        </w:r>
      </w:ins>
      <w:r>
        <w:rPr>
          <w:noProof/>
          <w:webHidden/>
        </w:rPr>
        <w:fldChar w:fldCharType="separate"/>
      </w:r>
      <w:ins w:id="3218" w:author="mpountou" w:date="2021-02-14T19:25:00Z">
        <w:r>
          <w:rPr>
            <w:noProof/>
            <w:webHidden/>
          </w:rPr>
          <w:t>14</w:t>
        </w:r>
        <w:r>
          <w:rPr>
            <w:noProof/>
            <w:webHidden/>
          </w:rPr>
          <w:fldChar w:fldCharType="end"/>
        </w:r>
        <w:r w:rsidRPr="00191F8F">
          <w:rPr>
            <w:rStyle w:val="-"/>
            <w:noProof/>
          </w:rPr>
          <w:fldChar w:fldCharType="end"/>
        </w:r>
      </w:ins>
    </w:p>
    <w:p w14:paraId="1F8A45F4" w14:textId="15F8215C" w:rsidR="000D2B64" w:rsidRDefault="000D2B64">
      <w:pPr>
        <w:pStyle w:val="ab"/>
        <w:tabs>
          <w:tab w:val="right" w:leader="dot" w:pos="8296"/>
        </w:tabs>
        <w:rPr>
          <w:ins w:id="3219" w:author="mpountou" w:date="2021-02-14T19:25:00Z"/>
          <w:rFonts w:asciiTheme="minorHAnsi" w:eastAsiaTheme="minorEastAsia" w:hAnsiTheme="minorHAnsi" w:cstheme="minorBidi"/>
          <w:noProof/>
          <w:szCs w:val="22"/>
          <w:lang w:eastAsia="el-GR"/>
        </w:rPr>
      </w:pPr>
      <w:ins w:id="3220" w:author="mpountou" w:date="2021-02-14T19:25:00Z">
        <w:r w:rsidRPr="00191F8F">
          <w:rPr>
            <w:rStyle w:val="-"/>
            <w:noProof/>
          </w:rPr>
          <w:fldChar w:fldCharType="begin"/>
        </w:r>
        <w:r w:rsidRPr="00191F8F">
          <w:rPr>
            <w:rStyle w:val="-"/>
            <w:noProof/>
          </w:rPr>
          <w:instrText xml:space="preserve"> </w:instrText>
        </w:r>
        <w:r>
          <w:rPr>
            <w:noProof/>
          </w:rPr>
          <w:instrText>HYPERLINK \l "_Toc64223169"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4 -</w:t>
        </w:r>
        <w:r w:rsidRPr="00191F8F">
          <w:rPr>
            <w:rStyle w:val="-"/>
            <w:noProof/>
          </w:rPr>
          <w:t xml:space="preserve"> Αρχιτεκτονική Νευρωνικών Δικτύων</w:t>
        </w:r>
        <w:r>
          <w:rPr>
            <w:noProof/>
            <w:webHidden/>
          </w:rPr>
          <w:tab/>
        </w:r>
        <w:r>
          <w:rPr>
            <w:noProof/>
            <w:webHidden/>
          </w:rPr>
          <w:fldChar w:fldCharType="begin"/>
        </w:r>
        <w:r>
          <w:rPr>
            <w:noProof/>
            <w:webHidden/>
          </w:rPr>
          <w:instrText xml:space="preserve"> PAGEREF _Toc64223169 \h </w:instrText>
        </w:r>
        <w:r>
          <w:rPr>
            <w:noProof/>
            <w:webHidden/>
          </w:rPr>
        </w:r>
      </w:ins>
      <w:r>
        <w:rPr>
          <w:noProof/>
          <w:webHidden/>
        </w:rPr>
        <w:fldChar w:fldCharType="separate"/>
      </w:r>
      <w:ins w:id="3221" w:author="mpountou" w:date="2021-02-14T19:25:00Z">
        <w:r>
          <w:rPr>
            <w:noProof/>
            <w:webHidden/>
          </w:rPr>
          <w:t>15</w:t>
        </w:r>
        <w:r>
          <w:rPr>
            <w:noProof/>
            <w:webHidden/>
          </w:rPr>
          <w:fldChar w:fldCharType="end"/>
        </w:r>
        <w:r w:rsidRPr="00191F8F">
          <w:rPr>
            <w:rStyle w:val="-"/>
            <w:noProof/>
          </w:rPr>
          <w:fldChar w:fldCharType="end"/>
        </w:r>
      </w:ins>
    </w:p>
    <w:p w14:paraId="16AA527F" w14:textId="6746D7F6" w:rsidR="000D2B64" w:rsidRDefault="000D2B64">
      <w:pPr>
        <w:pStyle w:val="ab"/>
        <w:tabs>
          <w:tab w:val="right" w:leader="dot" w:pos="8296"/>
        </w:tabs>
        <w:rPr>
          <w:ins w:id="3222" w:author="mpountou" w:date="2021-02-14T19:25:00Z"/>
          <w:rFonts w:asciiTheme="minorHAnsi" w:eastAsiaTheme="minorEastAsia" w:hAnsiTheme="minorHAnsi" w:cstheme="minorBidi"/>
          <w:noProof/>
          <w:szCs w:val="22"/>
          <w:lang w:eastAsia="el-GR"/>
        </w:rPr>
      </w:pPr>
      <w:ins w:id="3223" w:author="mpountou" w:date="2021-02-14T19:25:00Z">
        <w:r w:rsidRPr="00191F8F">
          <w:rPr>
            <w:rStyle w:val="-"/>
            <w:noProof/>
          </w:rPr>
          <w:fldChar w:fldCharType="begin"/>
        </w:r>
        <w:r w:rsidRPr="00191F8F">
          <w:rPr>
            <w:rStyle w:val="-"/>
            <w:noProof/>
          </w:rPr>
          <w:instrText xml:space="preserve"> </w:instrText>
        </w:r>
        <w:r>
          <w:rPr>
            <w:noProof/>
          </w:rPr>
          <w:instrText>HYPERLINK \l "_Toc64223170"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w:t>
        </w:r>
        <w:r w:rsidRPr="00191F8F">
          <w:rPr>
            <w:rStyle w:val="-"/>
            <w:noProof/>
          </w:rPr>
          <w:t xml:space="preserve"> - Ταξινομία Υβριδικών Συστημάτων [14]</w:t>
        </w:r>
        <w:r>
          <w:rPr>
            <w:noProof/>
            <w:webHidden/>
          </w:rPr>
          <w:tab/>
        </w:r>
        <w:r>
          <w:rPr>
            <w:noProof/>
            <w:webHidden/>
          </w:rPr>
          <w:fldChar w:fldCharType="begin"/>
        </w:r>
        <w:r>
          <w:rPr>
            <w:noProof/>
            <w:webHidden/>
          </w:rPr>
          <w:instrText xml:space="preserve"> PAGEREF _Toc64223170 \h </w:instrText>
        </w:r>
        <w:r>
          <w:rPr>
            <w:noProof/>
            <w:webHidden/>
          </w:rPr>
        </w:r>
      </w:ins>
      <w:r>
        <w:rPr>
          <w:noProof/>
          <w:webHidden/>
        </w:rPr>
        <w:fldChar w:fldCharType="separate"/>
      </w:r>
      <w:ins w:id="3224" w:author="mpountou" w:date="2021-02-14T19:25:00Z">
        <w:r>
          <w:rPr>
            <w:noProof/>
            <w:webHidden/>
          </w:rPr>
          <w:t>17</w:t>
        </w:r>
        <w:r>
          <w:rPr>
            <w:noProof/>
            <w:webHidden/>
          </w:rPr>
          <w:fldChar w:fldCharType="end"/>
        </w:r>
        <w:r w:rsidRPr="00191F8F">
          <w:rPr>
            <w:rStyle w:val="-"/>
            <w:noProof/>
          </w:rPr>
          <w:fldChar w:fldCharType="end"/>
        </w:r>
      </w:ins>
    </w:p>
    <w:p w14:paraId="1F2B9619" w14:textId="0D5C9535" w:rsidR="000D2B64" w:rsidRDefault="000D2B64">
      <w:pPr>
        <w:pStyle w:val="ab"/>
        <w:tabs>
          <w:tab w:val="right" w:leader="dot" w:pos="8296"/>
        </w:tabs>
        <w:rPr>
          <w:ins w:id="3225" w:author="mpountou" w:date="2021-02-14T19:25:00Z"/>
          <w:rFonts w:asciiTheme="minorHAnsi" w:eastAsiaTheme="minorEastAsia" w:hAnsiTheme="minorHAnsi" w:cstheme="minorBidi"/>
          <w:noProof/>
          <w:szCs w:val="22"/>
          <w:lang w:eastAsia="el-GR"/>
        </w:rPr>
      </w:pPr>
      <w:ins w:id="3226" w:author="mpountou" w:date="2021-02-14T19:25:00Z">
        <w:r w:rsidRPr="00191F8F">
          <w:rPr>
            <w:rStyle w:val="-"/>
            <w:noProof/>
          </w:rPr>
          <w:fldChar w:fldCharType="begin"/>
        </w:r>
        <w:r w:rsidRPr="00191F8F">
          <w:rPr>
            <w:rStyle w:val="-"/>
            <w:noProof/>
          </w:rPr>
          <w:instrText xml:space="preserve"> </w:instrText>
        </w:r>
        <w:r>
          <w:rPr>
            <w:noProof/>
          </w:rPr>
          <w:instrText>HYPERLINK \l "_Toc64223171"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w:t>
        </w:r>
        <w:r w:rsidRPr="00191F8F">
          <w:rPr>
            <w:rStyle w:val="-"/>
            <w:noProof/>
          </w:rPr>
          <w:t xml:space="preserve"> - Διάγραμμα ρούχων ανά κατηγορία αρχικού σετ δεδομένων</w:t>
        </w:r>
        <w:r>
          <w:rPr>
            <w:noProof/>
            <w:webHidden/>
          </w:rPr>
          <w:tab/>
        </w:r>
        <w:r>
          <w:rPr>
            <w:noProof/>
            <w:webHidden/>
          </w:rPr>
          <w:fldChar w:fldCharType="begin"/>
        </w:r>
        <w:r>
          <w:rPr>
            <w:noProof/>
            <w:webHidden/>
          </w:rPr>
          <w:instrText xml:space="preserve"> PAGEREF _Toc64223171 \h </w:instrText>
        </w:r>
        <w:r>
          <w:rPr>
            <w:noProof/>
            <w:webHidden/>
          </w:rPr>
        </w:r>
      </w:ins>
      <w:r>
        <w:rPr>
          <w:noProof/>
          <w:webHidden/>
        </w:rPr>
        <w:fldChar w:fldCharType="separate"/>
      </w:r>
      <w:ins w:id="3227" w:author="mpountou" w:date="2021-02-14T19:25:00Z">
        <w:r>
          <w:rPr>
            <w:noProof/>
            <w:webHidden/>
          </w:rPr>
          <w:t>24</w:t>
        </w:r>
        <w:r>
          <w:rPr>
            <w:noProof/>
            <w:webHidden/>
          </w:rPr>
          <w:fldChar w:fldCharType="end"/>
        </w:r>
        <w:r w:rsidRPr="00191F8F">
          <w:rPr>
            <w:rStyle w:val="-"/>
            <w:noProof/>
          </w:rPr>
          <w:fldChar w:fldCharType="end"/>
        </w:r>
      </w:ins>
    </w:p>
    <w:p w14:paraId="662A0D41" w14:textId="2BABF260" w:rsidR="000D2B64" w:rsidRDefault="000D2B64">
      <w:pPr>
        <w:pStyle w:val="ab"/>
        <w:tabs>
          <w:tab w:val="right" w:leader="dot" w:pos="8296"/>
        </w:tabs>
        <w:rPr>
          <w:ins w:id="3228" w:author="mpountou" w:date="2021-02-14T19:25:00Z"/>
          <w:rFonts w:asciiTheme="minorHAnsi" w:eastAsiaTheme="minorEastAsia" w:hAnsiTheme="minorHAnsi" w:cstheme="minorBidi"/>
          <w:noProof/>
          <w:szCs w:val="22"/>
          <w:lang w:eastAsia="el-GR"/>
        </w:rPr>
      </w:pPr>
      <w:ins w:id="3229" w:author="mpountou" w:date="2021-02-14T19:25:00Z">
        <w:r w:rsidRPr="00191F8F">
          <w:rPr>
            <w:rStyle w:val="-"/>
            <w:noProof/>
          </w:rPr>
          <w:fldChar w:fldCharType="begin"/>
        </w:r>
        <w:r w:rsidRPr="00191F8F">
          <w:rPr>
            <w:rStyle w:val="-"/>
            <w:noProof/>
          </w:rPr>
          <w:instrText xml:space="preserve"> </w:instrText>
        </w:r>
        <w:r>
          <w:rPr>
            <w:noProof/>
          </w:rPr>
          <w:instrText>HYPERLINK \l "_Toc64223172"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w:t>
        </w:r>
        <w:r w:rsidRPr="00191F8F">
          <w:rPr>
            <w:rStyle w:val="-"/>
            <w:noProof/>
          </w:rPr>
          <w:t xml:space="preserve"> - Αναπαράσταση περίπτωσης επικάλυψης ρούχων ανά κατηγορία</w:t>
        </w:r>
        <w:r>
          <w:rPr>
            <w:noProof/>
            <w:webHidden/>
          </w:rPr>
          <w:tab/>
        </w:r>
        <w:r>
          <w:rPr>
            <w:noProof/>
            <w:webHidden/>
          </w:rPr>
          <w:fldChar w:fldCharType="begin"/>
        </w:r>
        <w:r>
          <w:rPr>
            <w:noProof/>
            <w:webHidden/>
          </w:rPr>
          <w:instrText xml:space="preserve"> PAGEREF _Toc64223172 \h </w:instrText>
        </w:r>
        <w:r>
          <w:rPr>
            <w:noProof/>
            <w:webHidden/>
          </w:rPr>
        </w:r>
      </w:ins>
      <w:r>
        <w:rPr>
          <w:noProof/>
          <w:webHidden/>
        </w:rPr>
        <w:fldChar w:fldCharType="separate"/>
      </w:r>
      <w:ins w:id="3230" w:author="mpountou" w:date="2021-02-14T19:25:00Z">
        <w:r>
          <w:rPr>
            <w:noProof/>
            <w:webHidden/>
          </w:rPr>
          <w:t>24</w:t>
        </w:r>
        <w:r>
          <w:rPr>
            <w:noProof/>
            <w:webHidden/>
          </w:rPr>
          <w:fldChar w:fldCharType="end"/>
        </w:r>
        <w:r w:rsidRPr="00191F8F">
          <w:rPr>
            <w:rStyle w:val="-"/>
            <w:noProof/>
          </w:rPr>
          <w:fldChar w:fldCharType="end"/>
        </w:r>
      </w:ins>
    </w:p>
    <w:p w14:paraId="764B5E16" w14:textId="4DF6F4BE" w:rsidR="000D2B64" w:rsidRDefault="000D2B64">
      <w:pPr>
        <w:pStyle w:val="ab"/>
        <w:tabs>
          <w:tab w:val="right" w:leader="dot" w:pos="8296"/>
        </w:tabs>
        <w:rPr>
          <w:ins w:id="3231" w:author="mpountou" w:date="2021-02-14T19:25:00Z"/>
          <w:rFonts w:asciiTheme="minorHAnsi" w:eastAsiaTheme="minorEastAsia" w:hAnsiTheme="minorHAnsi" w:cstheme="minorBidi"/>
          <w:noProof/>
          <w:szCs w:val="22"/>
          <w:lang w:eastAsia="el-GR"/>
        </w:rPr>
      </w:pPr>
      <w:ins w:id="3232" w:author="mpountou" w:date="2021-02-14T19:25:00Z">
        <w:r w:rsidRPr="00191F8F">
          <w:rPr>
            <w:rStyle w:val="-"/>
            <w:noProof/>
          </w:rPr>
          <w:fldChar w:fldCharType="begin"/>
        </w:r>
        <w:r w:rsidRPr="00191F8F">
          <w:rPr>
            <w:rStyle w:val="-"/>
            <w:noProof/>
          </w:rPr>
          <w:instrText xml:space="preserve"> </w:instrText>
        </w:r>
        <w:r>
          <w:rPr>
            <w:noProof/>
          </w:rPr>
          <w:instrText>HYPERLINK \l "_Toc64223173"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8</w:t>
        </w:r>
        <w:r w:rsidRPr="00191F8F">
          <w:rPr>
            <w:rStyle w:val="-"/>
            <w:noProof/>
          </w:rPr>
          <w:t xml:space="preserve"> - Διάγραμμα ρούχων ανά κατηγορία τελικού σετ δεδομένων</w:t>
        </w:r>
        <w:r>
          <w:rPr>
            <w:noProof/>
            <w:webHidden/>
          </w:rPr>
          <w:tab/>
        </w:r>
        <w:r>
          <w:rPr>
            <w:noProof/>
            <w:webHidden/>
          </w:rPr>
          <w:fldChar w:fldCharType="begin"/>
        </w:r>
        <w:r>
          <w:rPr>
            <w:noProof/>
            <w:webHidden/>
          </w:rPr>
          <w:instrText xml:space="preserve"> PAGEREF _Toc64223173 \h </w:instrText>
        </w:r>
        <w:r>
          <w:rPr>
            <w:noProof/>
            <w:webHidden/>
          </w:rPr>
        </w:r>
      </w:ins>
      <w:r>
        <w:rPr>
          <w:noProof/>
          <w:webHidden/>
        </w:rPr>
        <w:fldChar w:fldCharType="separate"/>
      </w:r>
      <w:ins w:id="3233" w:author="mpountou" w:date="2021-02-14T19:25:00Z">
        <w:r>
          <w:rPr>
            <w:noProof/>
            <w:webHidden/>
          </w:rPr>
          <w:t>25</w:t>
        </w:r>
        <w:r>
          <w:rPr>
            <w:noProof/>
            <w:webHidden/>
          </w:rPr>
          <w:fldChar w:fldCharType="end"/>
        </w:r>
        <w:r w:rsidRPr="00191F8F">
          <w:rPr>
            <w:rStyle w:val="-"/>
            <w:noProof/>
          </w:rPr>
          <w:fldChar w:fldCharType="end"/>
        </w:r>
      </w:ins>
    </w:p>
    <w:p w14:paraId="44656C46" w14:textId="42C93F01" w:rsidR="000D2B64" w:rsidRDefault="000D2B64">
      <w:pPr>
        <w:pStyle w:val="ab"/>
        <w:tabs>
          <w:tab w:val="right" w:leader="dot" w:pos="8296"/>
        </w:tabs>
        <w:rPr>
          <w:ins w:id="3234" w:author="mpountou" w:date="2021-02-14T19:25:00Z"/>
          <w:rFonts w:asciiTheme="minorHAnsi" w:eastAsiaTheme="minorEastAsia" w:hAnsiTheme="minorHAnsi" w:cstheme="minorBidi"/>
          <w:noProof/>
          <w:szCs w:val="22"/>
          <w:lang w:eastAsia="el-GR"/>
        </w:rPr>
      </w:pPr>
      <w:ins w:id="3235" w:author="mpountou" w:date="2021-02-14T19:25:00Z">
        <w:r w:rsidRPr="00191F8F">
          <w:rPr>
            <w:rStyle w:val="-"/>
            <w:noProof/>
          </w:rPr>
          <w:fldChar w:fldCharType="begin"/>
        </w:r>
        <w:r w:rsidRPr="00191F8F">
          <w:rPr>
            <w:rStyle w:val="-"/>
            <w:noProof/>
          </w:rPr>
          <w:instrText xml:space="preserve"> </w:instrText>
        </w:r>
        <w:r>
          <w:rPr>
            <w:noProof/>
          </w:rPr>
          <w:instrText>HYPERLINK \l "_Toc64223174"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9</w:t>
        </w:r>
        <w:r w:rsidRPr="00191F8F">
          <w:rPr>
            <w:rStyle w:val="-"/>
            <w:noProof/>
          </w:rPr>
          <w:t xml:space="preserve"> - Δημιουργία Πίνακα Συγκεντρωτικών Χαρακτηριστικών</w:t>
        </w:r>
        <w:r>
          <w:rPr>
            <w:noProof/>
            <w:webHidden/>
          </w:rPr>
          <w:tab/>
        </w:r>
        <w:r>
          <w:rPr>
            <w:noProof/>
            <w:webHidden/>
          </w:rPr>
          <w:fldChar w:fldCharType="begin"/>
        </w:r>
        <w:r>
          <w:rPr>
            <w:noProof/>
            <w:webHidden/>
          </w:rPr>
          <w:instrText xml:space="preserve"> PAGEREF _Toc64223174 \h </w:instrText>
        </w:r>
        <w:r>
          <w:rPr>
            <w:noProof/>
            <w:webHidden/>
          </w:rPr>
        </w:r>
      </w:ins>
      <w:r>
        <w:rPr>
          <w:noProof/>
          <w:webHidden/>
        </w:rPr>
        <w:fldChar w:fldCharType="separate"/>
      </w:r>
      <w:ins w:id="3236" w:author="mpountou" w:date="2021-02-14T19:25:00Z">
        <w:r>
          <w:rPr>
            <w:noProof/>
            <w:webHidden/>
          </w:rPr>
          <w:t>27</w:t>
        </w:r>
        <w:r>
          <w:rPr>
            <w:noProof/>
            <w:webHidden/>
          </w:rPr>
          <w:fldChar w:fldCharType="end"/>
        </w:r>
        <w:r w:rsidRPr="00191F8F">
          <w:rPr>
            <w:rStyle w:val="-"/>
            <w:noProof/>
          </w:rPr>
          <w:fldChar w:fldCharType="end"/>
        </w:r>
      </w:ins>
    </w:p>
    <w:p w14:paraId="01F7A40F" w14:textId="096DF8F8" w:rsidR="000D2B64" w:rsidRDefault="000D2B64">
      <w:pPr>
        <w:pStyle w:val="ab"/>
        <w:tabs>
          <w:tab w:val="right" w:leader="dot" w:pos="8296"/>
        </w:tabs>
        <w:rPr>
          <w:ins w:id="3237" w:author="mpountou" w:date="2021-02-14T19:25:00Z"/>
          <w:rFonts w:asciiTheme="minorHAnsi" w:eastAsiaTheme="minorEastAsia" w:hAnsiTheme="minorHAnsi" w:cstheme="minorBidi"/>
          <w:noProof/>
          <w:szCs w:val="22"/>
          <w:lang w:eastAsia="el-GR"/>
        </w:rPr>
      </w:pPr>
      <w:ins w:id="3238" w:author="mpountou" w:date="2021-02-14T19:25:00Z">
        <w:r w:rsidRPr="00191F8F">
          <w:rPr>
            <w:rStyle w:val="-"/>
            <w:noProof/>
          </w:rPr>
          <w:fldChar w:fldCharType="begin"/>
        </w:r>
        <w:r w:rsidRPr="00191F8F">
          <w:rPr>
            <w:rStyle w:val="-"/>
            <w:noProof/>
          </w:rPr>
          <w:instrText xml:space="preserve"> </w:instrText>
        </w:r>
        <w:r>
          <w:rPr>
            <w:noProof/>
          </w:rPr>
          <w:instrText>HYPERLINK \l "_Toc64223175"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10</w:t>
        </w:r>
        <w:r w:rsidRPr="00191F8F">
          <w:rPr>
            <w:rStyle w:val="-"/>
            <w:noProof/>
          </w:rPr>
          <w:t xml:space="preserve"> - Οπτική αναπαράσταση βημάτων μοντέλου ανάλυσης πίνακα σε ιδιάζουσες τιμές</w:t>
        </w:r>
        <w:r>
          <w:rPr>
            <w:noProof/>
            <w:webHidden/>
          </w:rPr>
          <w:tab/>
        </w:r>
        <w:r>
          <w:rPr>
            <w:noProof/>
            <w:webHidden/>
          </w:rPr>
          <w:fldChar w:fldCharType="begin"/>
        </w:r>
        <w:r>
          <w:rPr>
            <w:noProof/>
            <w:webHidden/>
          </w:rPr>
          <w:instrText xml:space="preserve"> PAGEREF _Toc64223175 \h </w:instrText>
        </w:r>
        <w:r>
          <w:rPr>
            <w:noProof/>
            <w:webHidden/>
          </w:rPr>
        </w:r>
      </w:ins>
      <w:r>
        <w:rPr>
          <w:noProof/>
          <w:webHidden/>
        </w:rPr>
        <w:fldChar w:fldCharType="separate"/>
      </w:r>
      <w:ins w:id="3239" w:author="mpountou" w:date="2021-02-14T19:25:00Z">
        <w:r>
          <w:rPr>
            <w:noProof/>
            <w:webHidden/>
          </w:rPr>
          <w:t>32</w:t>
        </w:r>
        <w:r>
          <w:rPr>
            <w:noProof/>
            <w:webHidden/>
          </w:rPr>
          <w:fldChar w:fldCharType="end"/>
        </w:r>
        <w:r w:rsidRPr="00191F8F">
          <w:rPr>
            <w:rStyle w:val="-"/>
            <w:noProof/>
          </w:rPr>
          <w:fldChar w:fldCharType="end"/>
        </w:r>
      </w:ins>
    </w:p>
    <w:p w14:paraId="145D72C6" w14:textId="6384AA34" w:rsidR="000D2B64" w:rsidRDefault="000D2B64">
      <w:pPr>
        <w:pStyle w:val="ab"/>
        <w:tabs>
          <w:tab w:val="right" w:leader="dot" w:pos="8296"/>
        </w:tabs>
        <w:rPr>
          <w:ins w:id="3240" w:author="mpountou" w:date="2021-02-14T19:25:00Z"/>
          <w:rFonts w:asciiTheme="minorHAnsi" w:eastAsiaTheme="minorEastAsia" w:hAnsiTheme="minorHAnsi" w:cstheme="minorBidi"/>
          <w:noProof/>
          <w:szCs w:val="22"/>
          <w:lang w:eastAsia="el-GR"/>
        </w:rPr>
      </w:pPr>
      <w:ins w:id="3241" w:author="mpountou" w:date="2021-02-14T19:25:00Z">
        <w:r w:rsidRPr="00191F8F">
          <w:rPr>
            <w:rStyle w:val="-"/>
            <w:noProof/>
          </w:rPr>
          <w:fldChar w:fldCharType="begin"/>
        </w:r>
        <w:r w:rsidRPr="00191F8F">
          <w:rPr>
            <w:rStyle w:val="-"/>
            <w:noProof/>
          </w:rPr>
          <w:instrText xml:space="preserve"> </w:instrText>
        </w:r>
        <w:r>
          <w:rPr>
            <w:noProof/>
          </w:rPr>
          <w:instrText>HYPERLINK \l "_Toc64223176"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11</w:t>
        </w:r>
        <w:r w:rsidRPr="00191F8F">
          <w:rPr>
            <w:rStyle w:val="-"/>
            <w:noProof/>
          </w:rPr>
          <w:t xml:space="preserve"> - Οπτική αναπαράσταση βημάτων μοντέλου συνεργατικού φιλτραρίσματος νευρωνικών δικτύων</w:t>
        </w:r>
        <w:r>
          <w:rPr>
            <w:noProof/>
            <w:webHidden/>
          </w:rPr>
          <w:tab/>
        </w:r>
        <w:r>
          <w:rPr>
            <w:noProof/>
            <w:webHidden/>
          </w:rPr>
          <w:fldChar w:fldCharType="begin"/>
        </w:r>
        <w:r>
          <w:rPr>
            <w:noProof/>
            <w:webHidden/>
          </w:rPr>
          <w:instrText xml:space="preserve"> PAGEREF _Toc64223176 \h </w:instrText>
        </w:r>
        <w:r>
          <w:rPr>
            <w:noProof/>
            <w:webHidden/>
          </w:rPr>
        </w:r>
      </w:ins>
      <w:r>
        <w:rPr>
          <w:noProof/>
          <w:webHidden/>
        </w:rPr>
        <w:fldChar w:fldCharType="separate"/>
      </w:r>
      <w:ins w:id="3242" w:author="mpountou" w:date="2021-02-14T19:25:00Z">
        <w:r>
          <w:rPr>
            <w:noProof/>
            <w:webHidden/>
          </w:rPr>
          <w:t>35</w:t>
        </w:r>
        <w:r>
          <w:rPr>
            <w:noProof/>
            <w:webHidden/>
          </w:rPr>
          <w:fldChar w:fldCharType="end"/>
        </w:r>
        <w:r w:rsidRPr="00191F8F">
          <w:rPr>
            <w:rStyle w:val="-"/>
            <w:noProof/>
          </w:rPr>
          <w:fldChar w:fldCharType="end"/>
        </w:r>
      </w:ins>
    </w:p>
    <w:p w14:paraId="6008C68F" w14:textId="11BF0B5B" w:rsidR="000D2B64" w:rsidRDefault="000D2B64">
      <w:pPr>
        <w:pStyle w:val="ab"/>
        <w:tabs>
          <w:tab w:val="right" w:leader="dot" w:pos="8296"/>
        </w:tabs>
        <w:rPr>
          <w:ins w:id="3243" w:author="mpountou" w:date="2021-02-14T19:25:00Z"/>
          <w:rFonts w:asciiTheme="minorHAnsi" w:eastAsiaTheme="minorEastAsia" w:hAnsiTheme="minorHAnsi" w:cstheme="minorBidi"/>
          <w:noProof/>
          <w:szCs w:val="22"/>
          <w:lang w:eastAsia="el-GR"/>
        </w:rPr>
      </w:pPr>
      <w:ins w:id="3244" w:author="mpountou" w:date="2021-02-14T19:25:00Z">
        <w:r w:rsidRPr="00191F8F">
          <w:rPr>
            <w:rStyle w:val="-"/>
            <w:noProof/>
          </w:rPr>
          <w:fldChar w:fldCharType="begin"/>
        </w:r>
        <w:r w:rsidRPr="00191F8F">
          <w:rPr>
            <w:rStyle w:val="-"/>
            <w:noProof/>
          </w:rPr>
          <w:instrText xml:space="preserve"> </w:instrText>
        </w:r>
        <w:r>
          <w:rPr>
            <w:noProof/>
          </w:rPr>
          <w:instrText>HYPERLINK \l "_Toc64223177"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12</w:t>
        </w:r>
        <w:r w:rsidRPr="00191F8F">
          <w:rPr>
            <w:rStyle w:val="-"/>
            <w:noProof/>
          </w:rPr>
          <w:t xml:space="preserve"> - Οπτική αναπαράσταση βημάτων μοντέλου Τυχαίων Δασών</w:t>
        </w:r>
        <w:r>
          <w:rPr>
            <w:noProof/>
            <w:webHidden/>
          </w:rPr>
          <w:tab/>
        </w:r>
        <w:r>
          <w:rPr>
            <w:noProof/>
            <w:webHidden/>
          </w:rPr>
          <w:fldChar w:fldCharType="begin"/>
        </w:r>
        <w:r>
          <w:rPr>
            <w:noProof/>
            <w:webHidden/>
          </w:rPr>
          <w:instrText xml:space="preserve"> PAGEREF _Toc64223177 \h </w:instrText>
        </w:r>
        <w:r>
          <w:rPr>
            <w:noProof/>
            <w:webHidden/>
          </w:rPr>
        </w:r>
      </w:ins>
      <w:r>
        <w:rPr>
          <w:noProof/>
          <w:webHidden/>
        </w:rPr>
        <w:fldChar w:fldCharType="separate"/>
      </w:r>
      <w:ins w:id="3245" w:author="mpountou" w:date="2021-02-14T19:25:00Z">
        <w:r>
          <w:rPr>
            <w:noProof/>
            <w:webHidden/>
          </w:rPr>
          <w:t>37</w:t>
        </w:r>
        <w:r>
          <w:rPr>
            <w:noProof/>
            <w:webHidden/>
          </w:rPr>
          <w:fldChar w:fldCharType="end"/>
        </w:r>
        <w:r w:rsidRPr="00191F8F">
          <w:rPr>
            <w:rStyle w:val="-"/>
            <w:noProof/>
          </w:rPr>
          <w:fldChar w:fldCharType="end"/>
        </w:r>
      </w:ins>
    </w:p>
    <w:p w14:paraId="4BB6485F" w14:textId="08E9BCB0" w:rsidR="000D2B64" w:rsidRDefault="000D2B64">
      <w:pPr>
        <w:pStyle w:val="ab"/>
        <w:tabs>
          <w:tab w:val="right" w:leader="dot" w:pos="8296"/>
        </w:tabs>
        <w:rPr>
          <w:ins w:id="3246" w:author="mpountou" w:date="2021-02-14T19:25:00Z"/>
          <w:rFonts w:asciiTheme="minorHAnsi" w:eastAsiaTheme="minorEastAsia" w:hAnsiTheme="minorHAnsi" w:cstheme="minorBidi"/>
          <w:noProof/>
          <w:szCs w:val="22"/>
          <w:lang w:eastAsia="el-GR"/>
        </w:rPr>
      </w:pPr>
      <w:ins w:id="3247" w:author="mpountou" w:date="2021-02-14T19:25:00Z">
        <w:r w:rsidRPr="00191F8F">
          <w:rPr>
            <w:rStyle w:val="-"/>
            <w:noProof/>
          </w:rPr>
          <w:fldChar w:fldCharType="begin"/>
        </w:r>
        <w:r w:rsidRPr="00191F8F">
          <w:rPr>
            <w:rStyle w:val="-"/>
            <w:noProof/>
          </w:rPr>
          <w:instrText xml:space="preserve"> </w:instrText>
        </w:r>
        <w:r>
          <w:rPr>
            <w:noProof/>
          </w:rPr>
          <w:instrText>HYPERLINK \l "_Toc64223178"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13</w:t>
        </w:r>
        <w:r w:rsidRPr="00191F8F">
          <w:rPr>
            <w:rStyle w:val="-"/>
            <w:noProof/>
          </w:rPr>
          <w:t xml:space="preserve"> - Οπτική αναπαράσταση βημάτων μοντέλου Νευρωνικών Περιεχομένου</w:t>
        </w:r>
        <w:r>
          <w:rPr>
            <w:noProof/>
            <w:webHidden/>
          </w:rPr>
          <w:tab/>
        </w:r>
        <w:r>
          <w:rPr>
            <w:noProof/>
            <w:webHidden/>
          </w:rPr>
          <w:fldChar w:fldCharType="begin"/>
        </w:r>
        <w:r>
          <w:rPr>
            <w:noProof/>
            <w:webHidden/>
          </w:rPr>
          <w:instrText xml:space="preserve"> PAGEREF _Toc64223178 \h </w:instrText>
        </w:r>
        <w:r>
          <w:rPr>
            <w:noProof/>
            <w:webHidden/>
          </w:rPr>
        </w:r>
      </w:ins>
      <w:r>
        <w:rPr>
          <w:noProof/>
          <w:webHidden/>
        </w:rPr>
        <w:fldChar w:fldCharType="separate"/>
      </w:r>
      <w:ins w:id="3248" w:author="mpountou" w:date="2021-02-14T19:25:00Z">
        <w:r>
          <w:rPr>
            <w:noProof/>
            <w:webHidden/>
          </w:rPr>
          <w:t>40</w:t>
        </w:r>
        <w:r>
          <w:rPr>
            <w:noProof/>
            <w:webHidden/>
          </w:rPr>
          <w:fldChar w:fldCharType="end"/>
        </w:r>
        <w:r w:rsidRPr="00191F8F">
          <w:rPr>
            <w:rStyle w:val="-"/>
            <w:noProof/>
          </w:rPr>
          <w:fldChar w:fldCharType="end"/>
        </w:r>
      </w:ins>
    </w:p>
    <w:p w14:paraId="2B0337FC" w14:textId="3B4F5D18" w:rsidR="000D2B64" w:rsidRDefault="000D2B64">
      <w:pPr>
        <w:pStyle w:val="ab"/>
        <w:tabs>
          <w:tab w:val="right" w:leader="dot" w:pos="8296"/>
        </w:tabs>
        <w:rPr>
          <w:ins w:id="3249" w:author="mpountou" w:date="2021-02-14T19:25:00Z"/>
          <w:rFonts w:asciiTheme="minorHAnsi" w:eastAsiaTheme="minorEastAsia" w:hAnsiTheme="minorHAnsi" w:cstheme="minorBidi"/>
          <w:noProof/>
          <w:szCs w:val="22"/>
          <w:lang w:eastAsia="el-GR"/>
        </w:rPr>
      </w:pPr>
      <w:ins w:id="3250" w:author="mpountou" w:date="2021-02-14T19:25:00Z">
        <w:r w:rsidRPr="00191F8F">
          <w:rPr>
            <w:rStyle w:val="-"/>
            <w:noProof/>
          </w:rPr>
          <w:fldChar w:fldCharType="begin"/>
        </w:r>
        <w:r w:rsidRPr="00191F8F">
          <w:rPr>
            <w:rStyle w:val="-"/>
            <w:noProof/>
          </w:rPr>
          <w:instrText xml:space="preserve"> </w:instrText>
        </w:r>
        <w:r>
          <w:rPr>
            <w:noProof/>
          </w:rPr>
          <w:instrText>HYPERLINK \l "_Toc64223179"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14</w:t>
        </w:r>
        <w:r w:rsidRPr="00191F8F">
          <w:rPr>
            <w:rStyle w:val="-"/>
            <w:noProof/>
          </w:rPr>
          <w:t xml:space="preserve"> - Αναπαράσταση Διαχωρισμού Δεδομένων - 1</w:t>
        </w:r>
        <w:r>
          <w:rPr>
            <w:noProof/>
            <w:webHidden/>
          </w:rPr>
          <w:tab/>
        </w:r>
        <w:r>
          <w:rPr>
            <w:noProof/>
            <w:webHidden/>
          </w:rPr>
          <w:fldChar w:fldCharType="begin"/>
        </w:r>
        <w:r>
          <w:rPr>
            <w:noProof/>
            <w:webHidden/>
          </w:rPr>
          <w:instrText xml:space="preserve"> PAGEREF _Toc64223179 \h </w:instrText>
        </w:r>
        <w:r>
          <w:rPr>
            <w:noProof/>
            <w:webHidden/>
          </w:rPr>
        </w:r>
      </w:ins>
      <w:r>
        <w:rPr>
          <w:noProof/>
          <w:webHidden/>
        </w:rPr>
        <w:fldChar w:fldCharType="separate"/>
      </w:r>
      <w:ins w:id="3251" w:author="mpountou" w:date="2021-02-14T19:25:00Z">
        <w:r>
          <w:rPr>
            <w:noProof/>
            <w:webHidden/>
          </w:rPr>
          <w:t>41</w:t>
        </w:r>
        <w:r>
          <w:rPr>
            <w:noProof/>
            <w:webHidden/>
          </w:rPr>
          <w:fldChar w:fldCharType="end"/>
        </w:r>
        <w:r w:rsidRPr="00191F8F">
          <w:rPr>
            <w:rStyle w:val="-"/>
            <w:noProof/>
          </w:rPr>
          <w:fldChar w:fldCharType="end"/>
        </w:r>
      </w:ins>
    </w:p>
    <w:p w14:paraId="35877F5C" w14:textId="5646439D" w:rsidR="000D2B64" w:rsidRDefault="000D2B64">
      <w:pPr>
        <w:pStyle w:val="ab"/>
        <w:tabs>
          <w:tab w:val="right" w:leader="dot" w:pos="8296"/>
        </w:tabs>
        <w:rPr>
          <w:ins w:id="3252" w:author="mpountou" w:date="2021-02-14T19:25:00Z"/>
          <w:rFonts w:asciiTheme="minorHAnsi" w:eastAsiaTheme="minorEastAsia" w:hAnsiTheme="minorHAnsi" w:cstheme="minorBidi"/>
          <w:noProof/>
          <w:szCs w:val="22"/>
          <w:lang w:eastAsia="el-GR"/>
        </w:rPr>
      </w:pPr>
      <w:ins w:id="3253" w:author="mpountou" w:date="2021-02-14T19:25:00Z">
        <w:r w:rsidRPr="00191F8F">
          <w:rPr>
            <w:rStyle w:val="-"/>
            <w:noProof/>
          </w:rPr>
          <w:fldChar w:fldCharType="begin"/>
        </w:r>
        <w:r w:rsidRPr="00191F8F">
          <w:rPr>
            <w:rStyle w:val="-"/>
            <w:noProof/>
          </w:rPr>
          <w:instrText xml:space="preserve"> </w:instrText>
        </w:r>
        <w:r>
          <w:rPr>
            <w:noProof/>
          </w:rPr>
          <w:instrText>HYPERLINK \l "_Toc64223180"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15</w:t>
        </w:r>
        <w:r w:rsidRPr="00191F8F">
          <w:rPr>
            <w:rStyle w:val="-"/>
            <w:noProof/>
            <w:lang w:val="en-US"/>
          </w:rPr>
          <w:t xml:space="preserve"> - </w:t>
        </w:r>
        <w:r w:rsidRPr="00191F8F">
          <w:rPr>
            <w:rStyle w:val="-"/>
            <w:noProof/>
          </w:rPr>
          <w:t>Αναπαράσταση Διαχωρισμού Δεδομένων</w:t>
        </w:r>
        <w:r w:rsidRPr="00191F8F">
          <w:rPr>
            <w:rStyle w:val="-"/>
            <w:noProof/>
            <w:lang w:val="en-US"/>
          </w:rPr>
          <w:t xml:space="preserve"> - 2</w:t>
        </w:r>
        <w:r>
          <w:rPr>
            <w:noProof/>
            <w:webHidden/>
          </w:rPr>
          <w:tab/>
        </w:r>
        <w:r>
          <w:rPr>
            <w:noProof/>
            <w:webHidden/>
          </w:rPr>
          <w:fldChar w:fldCharType="begin"/>
        </w:r>
        <w:r>
          <w:rPr>
            <w:noProof/>
            <w:webHidden/>
          </w:rPr>
          <w:instrText xml:space="preserve"> PAGEREF _Toc64223180 \h </w:instrText>
        </w:r>
        <w:r>
          <w:rPr>
            <w:noProof/>
            <w:webHidden/>
          </w:rPr>
        </w:r>
      </w:ins>
      <w:r>
        <w:rPr>
          <w:noProof/>
          <w:webHidden/>
        </w:rPr>
        <w:fldChar w:fldCharType="separate"/>
      </w:r>
      <w:ins w:id="3254" w:author="mpountou" w:date="2021-02-14T19:25:00Z">
        <w:r>
          <w:rPr>
            <w:noProof/>
            <w:webHidden/>
          </w:rPr>
          <w:t>42</w:t>
        </w:r>
        <w:r>
          <w:rPr>
            <w:noProof/>
            <w:webHidden/>
          </w:rPr>
          <w:fldChar w:fldCharType="end"/>
        </w:r>
        <w:r w:rsidRPr="00191F8F">
          <w:rPr>
            <w:rStyle w:val="-"/>
            <w:noProof/>
          </w:rPr>
          <w:fldChar w:fldCharType="end"/>
        </w:r>
      </w:ins>
    </w:p>
    <w:p w14:paraId="2A2DCAD5" w14:textId="552424A4" w:rsidR="000D2B64" w:rsidRDefault="000D2B64">
      <w:pPr>
        <w:pStyle w:val="ab"/>
        <w:tabs>
          <w:tab w:val="right" w:leader="dot" w:pos="8296"/>
        </w:tabs>
        <w:rPr>
          <w:ins w:id="3255" w:author="mpountou" w:date="2021-02-14T19:25:00Z"/>
          <w:rFonts w:asciiTheme="minorHAnsi" w:eastAsiaTheme="minorEastAsia" w:hAnsiTheme="minorHAnsi" w:cstheme="minorBidi"/>
          <w:noProof/>
          <w:szCs w:val="22"/>
          <w:lang w:eastAsia="el-GR"/>
        </w:rPr>
      </w:pPr>
      <w:ins w:id="3256" w:author="mpountou" w:date="2021-02-14T19:25:00Z">
        <w:r w:rsidRPr="00191F8F">
          <w:rPr>
            <w:rStyle w:val="-"/>
            <w:noProof/>
          </w:rPr>
          <w:fldChar w:fldCharType="begin"/>
        </w:r>
        <w:r w:rsidRPr="00191F8F">
          <w:rPr>
            <w:rStyle w:val="-"/>
            <w:noProof/>
          </w:rPr>
          <w:instrText xml:space="preserve"> </w:instrText>
        </w:r>
        <w:r>
          <w:rPr>
            <w:noProof/>
          </w:rPr>
          <w:instrText>HYPERLINK \l "_Toc64223181"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16</w:t>
        </w:r>
        <w:r w:rsidRPr="00191F8F">
          <w:rPr>
            <w:rStyle w:val="-"/>
            <w:noProof/>
          </w:rPr>
          <w:t xml:space="preserve"> </w:t>
        </w:r>
        <w:r w:rsidRPr="00191F8F">
          <w:rPr>
            <w:rStyle w:val="-"/>
            <w:noProof/>
            <w:lang w:val="en-US"/>
          </w:rPr>
          <w:t xml:space="preserve">- </w:t>
        </w:r>
        <w:r w:rsidRPr="00191F8F">
          <w:rPr>
            <w:rStyle w:val="-"/>
            <w:noProof/>
          </w:rPr>
          <w:t>Διαχωρισμός αξιολογήσεων [0,10]</w:t>
        </w:r>
        <w:r>
          <w:rPr>
            <w:noProof/>
            <w:webHidden/>
          </w:rPr>
          <w:tab/>
        </w:r>
        <w:r>
          <w:rPr>
            <w:noProof/>
            <w:webHidden/>
          </w:rPr>
          <w:fldChar w:fldCharType="begin"/>
        </w:r>
        <w:r>
          <w:rPr>
            <w:noProof/>
            <w:webHidden/>
          </w:rPr>
          <w:instrText xml:space="preserve"> PAGEREF _Toc64223181 \h </w:instrText>
        </w:r>
        <w:r>
          <w:rPr>
            <w:noProof/>
            <w:webHidden/>
          </w:rPr>
        </w:r>
      </w:ins>
      <w:r>
        <w:rPr>
          <w:noProof/>
          <w:webHidden/>
        </w:rPr>
        <w:fldChar w:fldCharType="separate"/>
      </w:r>
      <w:ins w:id="3257" w:author="mpountou" w:date="2021-02-14T19:25:00Z">
        <w:r>
          <w:rPr>
            <w:noProof/>
            <w:webHidden/>
          </w:rPr>
          <w:t>43</w:t>
        </w:r>
        <w:r>
          <w:rPr>
            <w:noProof/>
            <w:webHidden/>
          </w:rPr>
          <w:fldChar w:fldCharType="end"/>
        </w:r>
        <w:r w:rsidRPr="00191F8F">
          <w:rPr>
            <w:rStyle w:val="-"/>
            <w:noProof/>
          </w:rPr>
          <w:fldChar w:fldCharType="end"/>
        </w:r>
      </w:ins>
    </w:p>
    <w:p w14:paraId="39CB2220" w14:textId="792907CB" w:rsidR="000D2B64" w:rsidRDefault="000D2B64">
      <w:pPr>
        <w:pStyle w:val="ab"/>
        <w:tabs>
          <w:tab w:val="right" w:leader="dot" w:pos="8296"/>
        </w:tabs>
        <w:rPr>
          <w:ins w:id="3258" w:author="mpountou" w:date="2021-02-14T19:25:00Z"/>
          <w:rFonts w:asciiTheme="minorHAnsi" w:eastAsiaTheme="minorEastAsia" w:hAnsiTheme="minorHAnsi" w:cstheme="minorBidi"/>
          <w:noProof/>
          <w:szCs w:val="22"/>
          <w:lang w:eastAsia="el-GR"/>
        </w:rPr>
      </w:pPr>
      <w:ins w:id="3259" w:author="mpountou" w:date="2021-02-14T19:25:00Z">
        <w:r w:rsidRPr="00191F8F">
          <w:rPr>
            <w:rStyle w:val="-"/>
            <w:noProof/>
          </w:rPr>
          <w:fldChar w:fldCharType="begin"/>
        </w:r>
        <w:r w:rsidRPr="00191F8F">
          <w:rPr>
            <w:rStyle w:val="-"/>
            <w:noProof/>
          </w:rPr>
          <w:instrText xml:space="preserve"> </w:instrText>
        </w:r>
        <w:r>
          <w:rPr>
            <w:noProof/>
          </w:rPr>
          <w:instrText>HYPERLINK "C:\\Users\\mpountou\\Desktop\\διπλωματική.docx" \l "_Toc64223182"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17</w:t>
        </w:r>
        <w:r w:rsidRPr="00191F8F">
          <w:rPr>
            <w:rStyle w:val="-"/>
            <w:noProof/>
          </w:rPr>
          <w:t xml:space="preserve"> </w:t>
        </w:r>
        <w:r w:rsidRPr="00191F8F">
          <w:rPr>
            <w:rStyle w:val="-"/>
            <w:noProof/>
            <w:lang w:val="en-US"/>
          </w:rPr>
          <w:t xml:space="preserve">- </w:t>
        </w:r>
        <w:r w:rsidRPr="00191F8F">
          <w:rPr>
            <w:rStyle w:val="-"/>
            <w:noProof/>
          </w:rPr>
          <w:t>Διαχωρισμός αξιολογήσεων [0,5]</w:t>
        </w:r>
        <w:r>
          <w:rPr>
            <w:noProof/>
            <w:webHidden/>
          </w:rPr>
          <w:tab/>
        </w:r>
        <w:r>
          <w:rPr>
            <w:noProof/>
            <w:webHidden/>
          </w:rPr>
          <w:fldChar w:fldCharType="begin"/>
        </w:r>
        <w:r>
          <w:rPr>
            <w:noProof/>
            <w:webHidden/>
          </w:rPr>
          <w:instrText xml:space="preserve"> PAGEREF _Toc64223182 \h </w:instrText>
        </w:r>
        <w:r>
          <w:rPr>
            <w:noProof/>
            <w:webHidden/>
          </w:rPr>
        </w:r>
      </w:ins>
      <w:r>
        <w:rPr>
          <w:noProof/>
          <w:webHidden/>
        </w:rPr>
        <w:fldChar w:fldCharType="separate"/>
      </w:r>
      <w:ins w:id="3260" w:author="mpountou" w:date="2021-02-14T19:25:00Z">
        <w:r>
          <w:rPr>
            <w:noProof/>
            <w:webHidden/>
          </w:rPr>
          <w:t>43</w:t>
        </w:r>
        <w:r>
          <w:rPr>
            <w:noProof/>
            <w:webHidden/>
          </w:rPr>
          <w:fldChar w:fldCharType="end"/>
        </w:r>
        <w:r w:rsidRPr="00191F8F">
          <w:rPr>
            <w:rStyle w:val="-"/>
            <w:noProof/>
          </w:rPr>
          <w:fldChar w:fldCharType="end"/>
        </w:r>
      </w:ins>
    </w:p>
    <w:p w14:paraId="40E8E9CF" w14:textId="5CCC8F03" w:rsidR="000D2B64" w:rsidRDefault="000D2B64">
      <w:pPr>
        <w:pStyle w:val="ab"/>
        <w:tabs>
          <w:tab w:val="right" w:leader="dot" w:pos="8296"/>
        </w:tabs>
        <w:rPr>
          <w:ins w:id="3261" w:author="mpountou" w:date="2021-02-14T19:25:00Z"/>
          <w:rFonts w:asciiTheme="minorHAnsi" w:eastAsiaTheme="minorEastAsia" w:hAnsiTheme="minorHAnsi" w:cstheme="minorBidi"/>
          <w:noProof/>
          <w:szCs w:val="22"/>
          <w:lang w:eastAsia="el-GR"/>
        </w:rPr>
      </w:pPr>
      <w:ins w:id="3262" w:author="mpountou" w:date="2021-02-14T19:25:00Z">
        <w:r w:rsidRPr="00191F8F">
          <w:rPr>
            <w:rStyle w:val="-"/>
            <w:noProof/>
          </w:rPr>
          <w:fldChar w:fldCharType="begin"/>
        </w:r>
        <w:r w:rsidRPr="00191F8F">
          <w:rPr>
            <w:rStyle w:val="-"/>
            <w:noProof/>
          </w:rPr>
          <w:instrText xml:space="preserve"> </w:instrText>
        </w:r>
        <w:r>
          <w:rPr>
            <w:noProof/>
          </w:rPr>
          <w:instrText>HYPERLINK \l "_Toc64223183"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18</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ανά γείτονα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_Toc64223183 \h </w:instrText>
        </w:r>
        <w:r>
          <w:rPr>
            <w:noProof/>
            <w:webHidden/>
          </w:rPr>
        </w:r>
      </w:ins>
      <w:r>
        <w:rPr>
          <w:noProof/>
          <w:webHidden/>
        </w:rPr>
        <w:fldChar w:fldCharType="separate"/>
      </w:r>
      <w:ins w:id="3263" w:author="mpountou" w:date="2021-02-14T19:25:00Z">
        <w:r>
          <w:rPr>
            <w:noProof/>
            <w:webHidden/>
          </w:rPr>
          <w:t>45</w:t>
        </w:r>
        <w:r>
          <w:rPr>
            <w:noProof/>
            <w:webHidden/>
          </w:rPr>
          <w:fldChar w:fldCharType="end"/>
        </w:r>
        <w:r w:rsidRPr="00191F8F">
          <w:rPr>
            <w:rStyle w:val="-"/>
            <w:noProof/>
          </w:rPr>
          <w:fldChar w:fldCharType="end"/>
        </w:r>
      </w:ins>
    </w:p>
    <w:p w14:paraId="425E8F47" w14:textId="2E0D027C" w:rsidR="000D2B64" w:rsidRDefault="000D2B64">
      <w:pPr>
        <w:pStyle w:val="ab"/>
        <w:tabs>
          <w:tab w:val="right" w:leader="dot" w:pos="8296"/>
        </w:tabs>
        <w:rPr>
          <w:ins w:id="3264" w:author="mpountou" w:date="2021-02-14T19:25:00Z"/>
          <w:rFonts w:asciiTheme="minorHAnsi" w:eastAsiaTheme="minorEastAsia" w:hAnsiTheme="minorHAnsi" w:cstheme="minorBidi"/>
          <w:noProof/>
          <w:szCs w:val="22"/>
          <w:lang w:eastAsia="el-GR"/>
        </w:rPr>
      </w:pPr>
      <w:ins w:id="3265" w:author="mpountou" w:date="2021-02-14T19:25:00Z">
        <w:r w:rsidRPr="00191F8F">
          <w:rPr>
            <w:rStyle w:val="-"/>
            <w:noProof/>
          </w:rPr>
          <w:fldChar w:fldCharType="begin"/>
        </w:r>
        <w:r w:rsidRPr="00191F8F">
          <w:rPr>
            <w:rStyle w:val="-"/>
            <w:noProof/>
          </w:rPr>
          <w:instrText xml:space="preserve"> </w:instrText>
        </w:r>
        <w:r>
          <w:rPr>
            <w:noProof/>
          </w:rPr>
          <w:instrText>HYPERLINK \l "_Toc64223184"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19</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αccuracy, recall, precision και f1_score ανά γείτονα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_Toc64223184 \h </w:instrText>
        </w:r>
        <w:r>
          <w:rPr>
            <w:noProof/>
            <w:webHidden/>
          </w:rPr>
        </w:r>
      </w:ins>
      <w:r>
        <w:rPr>
          <w:noProof/>
          <w:webHidden/>
        </w:rPr>
        <w:fldChar w:fldCharType="separate"/>
      </w:r>
      <w:ins w:id="3266" w:author="mpountou" w:date="2021-02-14T19:25:00Z">
        <w:r>
          <w:rPr>
            <w:noProof/>
            <w:webHidden/>
          </w:rPr>
          <w:t>45</w:t>
        </w:r>
        <w:r>
          <w:rPr>
            <w:noProof/>
            <w:webHidden/>
          </w:rPr>
          <w:fldChar w:fldCharType="end"/>
        </w:r>
        <w:r w:rsidRPr="00191F8F">
          <w:rPr>
            <w:rStyle w:val="-"/>
            <w:noProof/>
          </w:rPr>
          <w:fldChar w:fldCharType="end"/>
        </w:r>
      </w:ins>
    </w:p>
    <w:p w14:paraId="40AB71E8" w14:textId="5B17520C" w:rsidR="000D2B64" w:rsidRDefault="000D2B64">
      <w:pPr>
        <w:pStyle w:val="ab"/>
        <w:tabs>
          <w:tab w:val="right" w:leader="dot" w:pos="8296"/>
        </w:tabs>
        <w:rPr>
          <w:ins w:id="3267" w:author="mpountou" w:date="2021-02-14T19:25:00Z"/>
          <w:rFonts w:asciiTheme="minorHAnsi" w:eastAsiaTheme="minorEastAsia" w:hAnsiTheme="minorHAnsi" w:cstheme="minorBidi"/>
          <w:noProof/>
          <w:szCs w:val="22"/>
          <w:lang w:eastAsia="el-GR"/>
        </w:rPr>
      </w:pPr>
      <w:ins w:id="3268" w:author="mpountou" w:date="2021-02-14T19:25:00Z">
        <w:r w:rsidRPr="00191F8F">
          <w:rPr>
            <w:rStyle w:val="-"/>
            <w:noProof/>
          </w:rPr>
          <w:fldChar w:fldCharType="begin"/>
        </w:r>
        <w:r w:rsidRPr="00191F8F">
          <w:rPr>
            <w:rStyle w:val="-"/>
            <w:noProof/>
          </w:rPr>
          <w:instrText xml:space="preserve"> </w:instrText>
        </w:r>
        <w:r>
          <w:rPr>
            <w:noProof/>
          </w:rPr>
          <w:instrText>HYPERLINK \l "_Toc64223185"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20</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rmse και mae ανά γείτονα – data30</w:t>
        </w:r>
        <w:r>
          <w:rPr>
            <w:noProof/>
            <w:webHidden/>
          </w:rPr>
          <w:tab/>
        </w:r>
        <w:r>
          <w:rPr>
            <w:noProof/>
            <w:webHidden/>
          </w:rPr>
          <w:fldChar w:fldCharType="begin"/>
        </w:r>
        <w:r>
          <w:rPr>
            <w:noProof/>
            <w:webHidden/>
          </w:rPr>
          <w:instrText xml:space="preserve"> PAGEREF _Toc64223185 \h </w:instrText>
        </w:r>
        <w:r>
          <w:rPr>
            <w:noProof/>
            <w:webHidden/>
          </w:rPr>
        </w:r>
      </w:ins>
      <w:r>
        <w:rPr>
          <w:noProof/>
          <w:webHidden/>
        </w:rPr>
        <w:fldChar w:fldCharType="separate"/>
      </w:r>
      <w:ins w:id="3269" w:author="mpountou" w:date="2021-02-14T19:25:00Z">
        <w:r>
          <w:rPr>
            <w:noProof/>
            <w:webHidden/>
          </w:rPr>
          <w:t>46</w:t>
        </w:r>
        <w:r>
          <w:rPr>
            <w:noProof/>
            <w:webHidden/>
          </w:rPr>
          <w:fldChar w:fldCharType="end"/>
        </w:r>
        <w:r w:rsidRPr="00191F8F">
          <w:rPr>
            <w:rStyle w:val="-"/>
            <w:noProof/>
          </w:rPr>
          <w:fldChar w:fldCharType="end"/>
        </w:r>
      </w:ins>
    </w:p>
    <w:p w14:paraId="0C3DA654" w14:textId="10AD2D05" w:rsidR="000D2B64" w:rsidRDefault="000D2B64">
      <w:pPr>
        <w:pStyle w:val="ab"/>
        <w:tabs>
          <w:tab w:val="right" w:leader="dot" w:pos="8296"/>
        </w:tabs>
        <w:rPr>
          <w:ins w:id="3270" w:author="mpountou" w:date="2021-02-14T19:25:00Z"/>
          <w:rFonts w:asciiTheme="minorHAnsi" w:eastAsiaTheme="minorEastAsia" w:hAnsiTheme="minorHAnsi" w:cstheme="minorBidi"/>
          <w:noProof/>
          <w:szCs w:val="22"/>
          <w:lang w:eastAsia="el-GR"/>
        </w:rPr>
      </w:pPr>
      <w:ins w:id="3271" w:author="mpountou" w:date="2021-02-14T19:25:00Z">
        <w:r w:rsidRPr="00191F8F">
          <w:rPr>
            <w:rStyle w:val="-"/>
            <w:noProof/>
          </w:rPr>
          <w:fldChar w:fldCharType="begin"/>
        </w:r>
        <w:r w:rsidRPr="00191F8F">
          <w:rPr>
            <w:rStyle w:val="-"/>
            <w:noProof/>
          </w:rPr>
          <w:instrText xml:space="preserve"> </w:instrText>
        </w:r>
        <w:r>
          <w:rPr>
            <w:noProof/>
          </w:rPr>
          <w:instrText>HYPERLINK \l "_Toc64223186"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21</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ανά γείτονα - data60</w:t>
        </w:r>
        <w:r>
          <w:rPr>
            <w:noProof/>
            <w:webHidden/>
          </w:rPr>
          <w:tab/>
        </w:r>
        <w:r>
          <w:rPr>
            <w:noProof/>
            <w:webHidden/>
          </w:rPr>
          <w:fldChar w:fldCharType="begin"/>
        </w:r>
        <w:r>
          <w:rPr>
            <w:noProof/>
            <w:webHidden/>
          </w:rPr>
          <w:instrText xml:space="preserve"> PAGEREF _Toc64223186 \h </w:instrText>
        </w:r>
        <w:r>
          <w:rPr>
            <w:noProof/>
            <w:webHidden/>
          </w:rPr>
        </w:r>
      </w:ins>
      <w:r>
        <w:rPr>
          <w:noProof/>
          <w:webHidden/>
        </w:rPr>
        <w:fldChar w:fldCharType="separate"/>
      </w:r>
      <w:ins w:id="3272" w:author="mpountou" w:date="2021-02-14T19:25:00Z">
        <w:r>
          <w:rPr>
            <w:noProof/>
            <w:webHidden/>
          </w:rPr>
          <w:t>46</w:t>
        </w:r>
        <w:r>
          <w:rPr>
            <w:noProof/>
            <w:webHidden/>
          </w:rPr>
          <w:fldChar w:fldCharType="end"/>
        </w:r>
        <w:r w:rsidRPr="00191F8F">
          <w:rPr>
            <w:rStyle w:val="-"/>
            <w:noProof/>
          </w:rPr>
          <w:fldChar w:fldCharType="end"/>
        </w:r>
      </w:ins>
    </w:p>
    <w:p w14:paraId="34229E36" w14:textId="61434984" w:rsidR="000D2B64" w:rsidRDefault="000D2B64">
      <w:pPr>
        <w:pStyle w:val="ab"/>
        <w:tabs>
          <w:tab w:val="right" w:leader="dot" w:pos="8296"/>
        </w:tabs>
        <w:rPr>
          <w:ins w:id="3273" w:author="mpountou" w:date="2021-02-14T19:25:00Z"/>
          <w:rFonts w:asciiTheme="minorHAnsi" w:eastAsiaTheme="minorEastAsia" w:hAnsiTheme="minorHAnsi" w:cstheme="minorBidi"/>
          <w:noProof/>
          <w:szCs w:val="22"/>
          <w:lang w:eastAsia="el-GR"/>
        </w:rPr>
      </w:pPr>
      <w:ins w:id="3274" w:author="mpountou" w:date="2021-02-14T19:25:00Z">
        <w:r w:rsidRPr="00191F8F">
          <w:rPr>
            <w:rStyle w:val="-"/>
            <w:noProof/>
          </w:rPr>
          <w:fldChar w:fldCharType="begin"/>
        </w:r>
        <w:r w:rsidRPr="00191F8F">
          <w:rPr>
            <w:rStyle w:val="-"/>
            <w:noProof/>
          </w:rPr>
          <w:instrText xml:space="preserve"> </w:instrText>
        </w:r>
        <w:r>
          <w:rPr>
            <w:noProof/>
          </w:rPr>
          <w:instrText>HYPERLINK \l "_Toc64223187"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22 -</w:t>
        </w:r>
        <w:r w:rsidRPr="00191F8F">
          <w:rPr>
            <w:rStyle w:val="-"/>
            <w:noProof/>
          </w:rPr>
          <w:t xml:space="preserve">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_Toc64223187 \h </w:instrText>
        </w:r>
        <w:r>
          <w:rPr>
            <w:noProof/>
            <w:webHidden/>
          </w:rPr>
        </w:r>
      </w:ins>
      <w:r>
        <w:rPr>
          <w:noProof/>
          <w:webHidden/>
        </w:rPr>
        <w:fldChar w:fldCharType="separate"/>
      </w:r>
      <w:ins w:id="3275" w:author="mpountou" w:date="2021-02-14T19:25:00Z">
        <w:r>
          <w:rPr>
            <w:noProof/>
            <w:webHidden/>
          </w:rPr>
          <w:t>47</w:t>
        </w:r>
        <w:r>
          <w:rPr>
            <w:noProof/>
            <w:webHidden/>
          </w:rPr>
          <w:fldChar w:fldCharType="end"/>
        </w:r>
        <w:r w:rsidRPr="00191F8F">
          <w:rPr>
            <w:rStyle w:val="-"/>
            <w:noProof/>
          </w:rPr>
          <w:fldChar w:fldCharType="end"/>
        </w:r>
      </w:ins>
    </w:p>
    <w:p w14:paraId="2F1C5236" w14:textId="27916ACF" w:rsidR="000D2B64" w:rsidRDefault="000D2B64">
      <w:pPr>
        <w:pStyle w:val="ab"/>
        <w:tabs>
          <w:tab w:val="right" w:leader="dot" w:pos="8296"/>
        </w:tabs>
        <w:rPr>
          <w:ins w:id="3276" w:author="mpountou" w:date="2021-02-14T19:25:00Z"/>
          <w:rFonts w:asciiTheme="minorHAnsi" w:eastAsiaTheme="minorEastAsia" w:hAnsiTheme="minorHAnsi" w:cstheme="minorBidi"/>
          <w:noProof/>
          <w:szCs w:val="22"/>
          <w:lang w:eastAsia="el-GR"/>
        </w:rPr>
      </w:pPr>
      <w:ins w:id="3277" w:author="mpountou" w:date="2021-02-14T19:25:00Z">
        <w:r w:rsidRPr="00191F8F">
          <w:rPr>
            <w:rStyle w:val="-"/>
            <w:noProof/>
          </w:rPr>
          <w:fldChar w:fldCharType="begin"/>
        </w:r>
        <w:r w:rsidRPr="00191F8F">
          <w:rPr>
            <w:rStyle w:val="-"/>
            <w:noProof/>
          </w:rPr>
          <w:instrText xml:space="preserve"> </w:instrText>
        </w:r>
        <w:r>
          <w:rPr>
            <w:noProof/>
          </w:rPr>
          <w:instrText>HYPERLINK \l "_Toc64223188"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23</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_Toc64223188 \h </w:instrText>
        </w:r>
        <w:r>
          <w:rPr>
            <w:noProof/>
            <w:webHidden/>
          </w:rPr>
        </w:r>
      </w:ins>
      <w:r>
        <w:rPr>
          <w:noProof/>
          <w:webHidden/>
        </w:rPr>
        <w:fldChar w:fldCharType="separate"/>
      </w:r>
      <w:ins w:id="3278" w:author="mpountou" w:date="2021-02-14T19:25:00Z">
        <w:r>
          <w:rPr>
            <w:noProof/>
            <w:webHidden/>
          </w:rPr>
          <w:t>47</w:t>
        </w:r>
        <w:r>
          <w:rPr>
            <w:noProof/>
            <w:webHidden/>
          </w:rPr>
          <w:fldChar w:fldCharType="end"/>
        </w:r>
        <w:r w:rsidRPr="00191F8F">
          <w:rPr>
            <w:rStyle w:val="-"/>
            <w:noProof/>
          </w:rPr>
          <w:fldChar w:fldCharType="end"/>
        </w:r>
      </w:ins>
    </w:p>
    <w:p w14:paraId="6C8ABE3A" w14:textId="6AC9D9A7" w:rsidR="000D2B64" w:rsidRDefault="000D2B64">
      <w:pPr>
        <w:pStyle w:val="ab"/>
        <w:tabs>
          <w:tab w:val="right" w:leader="dot" w:pos="8296"/>
        </w:tabs>
        <w:rPr>
          <w:ins w:id="3279" w:author="mpountou" w:date="2021-02-14T19:25:00Z"/>
          <w:rFonts w:asciiTheme="minorHAnsi" w:eastAsiaTheme="minorEastAsia" w:hAnsiTheme="minorHAnsi" w:cstheme="minorBidi"/>
          <w:noProof/>
          <w:szCs w:val="22"/>
          <w:lang w:eastAsia="el-GR"/>
        </w:rPr>
      </w:pPr>
      <w:ins w:id="3280" w:author="mpountou" w:date="2021-02-14T19:25:00Z">
        <w:r w:rsidRPr="00191F8F">
          <w:rPr>
            <w:rStyle w:val="-"/>
            <w:noProof/>
          </w:rPr>
          <w:fldChar w:fldCharType="begin"/>
        </w:r>
        <w:r w:rsidRPr="00191F8F">
          <w:rPr>
            <w:rStyle w:val="-"/>
            <w:noProof/>
          </w:rPr>
          <w:instrText xml:space="preserve"> </w:instrText>
        </w:r>
        <w:r>
          <w:rPr>
            <w:noProof/>
          </w:rPr>
          <w:instrText>HYPERLINK \l "_Toc64223189"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24</w:t>
        </w:r>
        <w:r w:rsidRPr="00191F8F">
          <w:rPr>
            <w:rStyle w:val="-"/>
            <w:noProof/>
          </w:rPr>
          <w:t xml:space="preserve"> - Υλοποίηση </w:t>
        </w:r>
        <w:r w:rsidRPr="00191F8F">
          <w:rPr>
            <w:rStyle w:val="-"/>
            <w:noProof/>
            <w:lang w:val="en-US"/>
          </w:rPr>
          <w:t>SVD</w:t>
        </w:r>
        <w:r w:rsidRPr="00191F8F">
          <w:rPr>
            <w:rStyle w:val="-"/>
            <w:noProof/>
          </w:rPr>
          <w:t xml:space="preserve"> - Διάγραμμα μετρικών α</w:t>
        </w:r>
        <w:r w:rsidRPr="00191F8F">
          <w:rPr>
            <w:rStyle w:val="-"/>
            <w:noProof/>
            <w:lang w:val="en-US"/>
          </w:rPr>
          <w:t>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ανά τιμή χαρακτηριστικών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_Toc64223189 \h </w:instrText>
        </w:r>
        <w:r>
          <w:rPr>
            <w:noProof/>
            <w:webHidden/>
          </w:rPr>
        </w:r>
      </w:ins>
      <w:r>
        <w:rPr>
          <w:noProof/>
          <w:webHidden/>
        </w:rPr>
        <w:fldChar w:fldCharType="separate"/>
      </w:r>
      <w:ins w:id="3281" w:author="mpountou" w:date="2021-02-14T19:25:00Z">
        <w:r>
          <w:rPr>
            <w:noProof/>
            <w:webHidden/>
          </w:rPr>
          <w:t>49</w:t>
        </w:r>
        <w:r>
          <w:rPr>
            <w:noProof/>
            <w:webHidden/>
          </w:rPr>
          <w:fldChar w:fldCharType="end"/>
        </w:r>
        <w:r w:rsidRPr="00191F8F">
          <w:rPr>
            <w:rStyle w:val="-"/>
            <w:noProof/>
          </w:rPr>
          <w:fldChar w:fldCharType="end"/>
        </w:r>
      </w:ins>
    </w:p>
    <w:p w14:paraId="21B0A465" w14:textId="3A819F24" w:rsidR="000D2B64" w:rsidRDefault="000D2B64">
      <w:pPr>
        <w:pStyle w:val="ab"/>
        <w:tabs>
          <w:tab w:val="right" w:leader="dot" w:pos="8296"/>
        </w:tabs>
        <w:rPr>
          <w:ins w:id="3282" w:author="mpountou" w:date="2021-02-14T19:25:00Z"/>
          <w:rFonts w:asciiTheme="minorHAnsi" w:eastAsiaTheme="minorEastAsia" w:hAnsiTheme="minorHAnsi" w:cstheme="minorBidi"/>
          <w:noProof/>
          <w:szCs w:val="22"/>
          <w:lang w:eastAsia="el-GR"/>
        </w:rPr>
      </w:pPr>
      <w:ins w:id="3283" w:author="mpountou" w:date="2021-02-14T19:25:00Z">
        <w:r w:rsidRPr="00191F8F">
          <w:rPr>
            <w:rStyle w:val="-"/>
            <w:noProof/>
          </w:rPr>
          <w:fldChar w:fldCharType="begin"/>
        </w:r>
        <w:r w:rsidRPr="00191F8F">
          <w:rPr>
            <w:rStyle w:val="-"/>
            <w:noProof/>
          </w:rPr>
          <w:instrText xml:space="preserve"> </w:instrText>
        </w:r>
        <w:r>
          <w:rPr>
            <w:noProof/>
          </w:rPr>
          <w:instrText>HYPERLINK \l "_Toc64223190"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25</w:t>
        </w:r>
        <w:r w:rsidRPr="00191F8F">
          <w:rPr>
            <w:rStyle w:val="-"/>
            <w:noProof/>
          </w:rPr>
          <w:t xml:space="preserve"> - Υλοποίηση </w:t>
        </w:r>
        <w:r w:rsidRPr="00191F8F">
          <w:rPr>
            <w:rStyle w:val="-"/>
            <w:noProof/>
            <w:lang w:val="en-US"/>
          </w:rPr>
          <w:t>SVD</w:t>
        </w:r>
        <w:r w:rsidRPr="00191F8F">
          <w:rPr>
            <w:rStyle w:val="-"/>
            <w:noProof/>
          </w:rPr>
          <w:t xml:space="preserve"> - Διάγραμμα μετρικών α</w:t>
        </w:r>
        <w:r w:rsidRPr="00191F8F">
          <w:rPr>
            <w:rStyle w:val="-"/>
            <w:noProof/>
            <w:lang w:val="en-US"/>
          </w:rPr>
          <w:t>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ανά τιμή χαρακτηριστικών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_Toc64223190 \h </w:instrText>
        </w:r>
        <w:r>
          <w:rPr>
            <w:noProof/>
            <w:webHidden/>
          </w:rPr>
        </w:r>
      </w:ins>
      <w:r>
        <w:rPr>
          <w:noProof/>
          <w:webHidden/>
        </w:rPr>
        <w:fldChar w:fldCharType="separate"/>
      </w:r>
      <w:ins w:id="3284" w:author="mpountou" w:date="2021-02-14T19:25:00Z">
        <w:r>
          <w:rPr>
            <w:noProof/>
            <w:webHidden/>
          </w:rPr>
          <w:t>49</w:t>
        </w:r>
        <w:r>
          <w:rPr>
            <w:noProof/>
            <w:webHidden/>
          </w:rPr>
          <w:fldChar w:fldCharType="end"/>
        </w:r>
        <w:r w:rsidRPr="00191F8F">
          <w:rPr>
            <w:rStyle w:val="-"/>
            <w:noProof/>
          </w:rPr>
          <w:fldChar w:fldCharType="end"/>
        </w:r>
      </w:ins>
    </w:p>
    <w:p w14:paraId="109F6AC5" w14:textId="1D62E537" w:rsidR="000D2B64" w:rsidRDefault="000D2B64">
      <w:pPr>
        <w:pStyle w:val="ab"/>
        <w:tabs>
          <w:tab w:val="right" w:leader="dot" w:pos="8296"/>
        </w:tabs>
        <w:rPr>
          <w:ins w:id="3285" w:author="mpountou" w:date="2021-02-14T19:25:00Z"/>
          <w:rFonts w:asciiTheme="minorHAnsi" w:eastAsiaTheme="minorEastAsia" w:hAnsiTheme="minorHAnsi" w:cstheme="minorBidi"/>
          <w:noProof/>
          <w:szCs w:val="22"/>
          <w:lang w:eastAsia="el-GR"/>
        </w:rPr>
      </w:pPr>
      <w:ins w:id="3286" w:author="mpountou" w:date="2021-02-14T19:25:00Z">
        <w:r w:rsidRPr="00191F8F">
          <w:rPr>
            <w:rStyle w:val="-"/>
            <w:noProof/>
          </w:rPr>
          <w:fldChar w:fldCharType="begin"/>
        </w:r>
        <w:r w:rsidRPr="00191F8F">
          <w:rPr>
            <w:rStyle w:val="-"/>
            <w:noProof/>
          </w:rPr>
          <w:instrText xml:space="preserve"> </w:instrText>
        </w:r>
        <w:r>
          <w:rPr>
            <w:noProof/>
          </w:rPr>
          <w:instrText>HYPERLINK \l "_Toc64223191"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w:t>
        </w:r>
        <w:r w:rsidRPr="00191F8F">
          <w:rPr>
            <w:rStyle w:val="-"/>
            <w:b/>
            <w:noProof/>
            <w:lang w:val="en-US"/>
          </w:rPr>
          <w:t xml:space="preserve"> 26</w:t>
        </w:r>
        <w:r w:rsidRPr="00191F8F">
          <w:rPr>
            <w:rStyle w:val="-"/>
            <w:noProof/>
            <w:lang w:val="en-US"/>
          </w:rPr>
          <w:t xml:space="preserve"> - Υλοποίηση SVD - Διάγραμμα μετρικών αccuracy, recall, precision και f1_score ανά τιμή χαρακτηριστικών – movielens 100K</w:t>
        </w:r>
        <w:r>
          <w:rPr>
            <w:noProof/>
            <w:webHidden/>
          </w:rPr>
          <w:tab/>
        </w:r>
        <w:r>
          <w:rPr>
            <w:noProof/>
            <w:webHidden/>
          </w:rPr>
          <w:fldChar w:fldCharType="begin"/>
        </w:r>
        <w:r>
          <w:rPr>
            <w:noProof/>
            <w:webHidden/>
          </w:rPr>
          <w:instrText xml:space="preserve"> PAGEREF _Toc64223191 \h </w:instrText>
        </w:r>
        <w:r>
          <w:rPr>
            <w:noProof/>
            <w:webHidden/>
          </w:rPr>
        </w:r>
      </w:ins>
      <w:r>
        <w:rPr>
          <w:noProof/>
          <w:webHidden/>
        </w:rPr>
        <w:fldChar w:fldCharType="separate"/>
      </w:r>
      <w:ins w:id="3287" w:author="mpountou" w:date="2021-02-14T19:25:00Z">
        <w:r>
          <w:rPr>
            <w:noProof/>
            <w:webHidden/>
          </w:rPr>
          <w:t>49</w:t>
        </w:r>
        <w:r>
          <w:rPr>
            <w:noProof/>
            <w:webHidden/>
          </w:rPr>
          <w:fldChar w:fldCharType="end"/>
        </w:r>
        <w:r w:rsidRPr="00191F8F">
          <w:rPr>
            <w:rStyle w:val="-"/>
            <w:noProof/>
          </w:rPr>
          <w:fldChar w:fldCharType="end"/>
        </w:r>
      </w:ins>
    </w:p>
    <w:p w14:paraId="4ECFC442" w14:textId="471142AC" w:rsidR="000D2B64" w:rsidRDefault="000D2B64">
      <w:pPr>
        <w:pStyle w:val="ab"/>
        <w:tabs>
          <w:tab w:val="right" w:leader="dot" w:pos="8296"/>
        </w:tabs>
        <w:rPr>
          <w:ins w:id="3288" w:author="mpountou" w:date="2021-02-14T19:25:00Z"/>
          <w:rFonts w:asciiTheme="minorHAnsi" w:eastAsiaTheme="minorEastAsia" w:hAnsiTheme="minorHAnsi" w:cstheme="minorBidi"/>
          <w:noProof/>
          <w:szCs w:val="22"/>
          <w:lang w:eastAsia="el-GR"/>
        </w:rPr>
      </w:pPr>
      <w:ins w:id="3289" w:author="mpountou" w:date="2021-02-14T19:25:00Z">
        <w:r w:rsidRPr="00191F8F">
          <w:rPr>
            <w:rStyle w:val="-"/>
            <w:noProof/>
          </w:rPr>
          <w:fldChar w:fldCharType="begin"/>
        </w:r>
        <w:r w:rsidRPr="00191F8F">
          <w:rPr>
            <w:rStyle w:val="-"/>
            <w:noProof/>
          </w:rPr>
          <w:instrText xml:space="preserve"> </w:instrText>
        </w:r>
        <w:r>
          <w:rPr>
            <w:noProof/>
          </w:rPr>
          <w:instrText>HYPERLINK \l "_Toc64223192"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27</w:t>
        </w:r>
        <w:r w:rsidRPr="00191F8F">
          <w:rPr>
            <w:rStyle w:val="-"/>
            <w:noProof/>
          </w:rPr>
          <w:t xml:space="preserve"> - Υλοποίηση </w:t>
        </w:r>
        <w:r w:rsidRPr="00191F8F">
          <w:rPr>
            <w:rStyle w:val="-"/>
            <w:noProof/>
            <w:lang w:val="en-US"/>
          </w:rPr>
          <w:t>SVD</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ανά τιμή χαρακτηριστικών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_Toc64223192 \h </w:instrText>
        </w:r>
        <w:r>
          <w:rPr>
            <w:noProof/>
            <w:webHidden/>
          </w:rPr>
        </w:r>
      </w:ins>
      <w:r>
        <w:rPr>
          <w:noProof/>
          <w:webHidden/>
        </w:rPr>
        <w:fldChar w:fldCharType="separate"/>
      </w:r>
      <w:ins w:id="3290" w:author="mpountou" w:date="2021-02-14T19:25:00Z">
        <w:r>
          <w:rPr>
            <w:noProof/>
            <w:webHidden/>
          </w:rPr>
          <w:t>50</w:t>
        </w:r>
        <w:r>
          <w:rPr>
            <w:noProof/>
            <w:webHidden/>
          </w:rPr>
          <w:fldChar w:fldCharType="end"/>
        </w:r>
        <w:r w:rsidRPr="00191F8F">
          <w:rPr>
            <w:rStyle w:val="-"/>
            <w:noProof/>
          </w:rPr>
          <w:fldChar w:fldCharType="end"/>
        </w:r>
      </w:ins>
    </w:p>
    <w:p w14:paraId="13A8F6C4" w14:textId="0B778D0D" w:rsidR="000D2B64" w:rsidRDefault="000D2B64">
      <w:pPr>
        <w:pStyle w:val="ab"/>
        <w:tabs>
          <w:tab w:val="right" w:leader="dot" w:pos="8296"/>
        </w:tabs>
        <w:rPr>
          <w:ins w:id="3291" w:author="mpountou" w:date="2021-02-14T19:25:00Z"/>
          <w:rFonts w:asciiTheme="minorHAnsi" w:eastAsiaTheme="minorEastAsia" w:hAnsiTheme="minorHAnsi" w:cstheme="minorBidi"/>
          <w:noProof/>
          <w:szCs w:val="22"/>
          <w:lang w:eastAsia="el-GR"/>
        </w:rPr>
      </w:pPr>
      <w:ins w:id="3292" w:author="mpountou" w:date="2021-02-14T19:25:00Z">
        <w:r w:rsidRPr="00191F8F">
          <w:rPr>
            <w:rStyle w:val="-"/>
            <w:noProof/>
          </w:rPr>
          <w:fldChar w:fldCharType="begin"/>
        </w:r>
        <w:r w:rsidRPr="00191F8F">
          <w:rPr>
            <w:rStyle w:val="-"/>
            <w:noProof/>
          </w:rPr>
          <w:instrText xml:space="preserve"> </w:instrText>
        </w:r>
        <w:r>
          <w:rPr>
            <w:noProof/>
          </w:rPr>
          <w:instrText>HYPERLINK \l "_Toc64223193"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28</w:t>
        </w:r>
        <w:r w:rsidRPr="00191F8F">
          <w:rPr>
            <w:rStyle w:val="-"/>
            <w:noProof/>
          </w:rPr>
          <w:t xml:space="preserve"> - Υλοποίηση SVD - Διάγραμμα μετρικών rmse και mae ανά τιμή χαρακτηριστικών – data30</w:t>
        </w:r>
        <w:r>
          <w:rPr>
            <w:noProof/>
            <w:webHidden/>
          </w:rPr>
          <w:tab/>
        </w:r>
        <w:r>
          <w:rPr>
            <w:noProof/>
            <w:webHidden/>
          </w:rPr>
          <w:fldChar w:fldCharType="begin"/>
        </w:r>
        <w:r>
          <w:rPr>
            <w:noProof/>
            <w:webHidden/>
          </w:rPr>
          <w:instrText xml:space="preserve"> PAGEREF _Toc64223193 \h </w:instrText>
        </w:r>
        <w:r>
          <w:rPr>
            <w:noProof/>
            <w:webHidden/>
          </w:rPr>
        </w:r>
      </w:ins>
      <w:r>
        <w:rPr>
          <w:noProof/>
          <w:webHidden/>
        </w:rPr>
        <w:fldChar w:fldCharType="separate"/>
      </w:r>
      <w:ins w:id="3293" w:author="mpountou" w:date="2021-02-14T19:25:00Z">
        <w:r>
          <w:rPr>
            <w:noProof/>
            <w:webHidden/>
          </w:rPr>
          <w:t>50</w:t>
        </w:r>
        <w:r>
          <w:rPr>
            <w:noProof/>
            <w:webHidden/>
          </w:rPr>
          <w:fldChar w:fldCharType="end"/>
        </w:r>
        <w:r w:rsidRPr="00191F8F">
          <w:rPr>
            <w:rStyle w:val="-"/>
            <w:noProof/>
          </w:rPr>
          <w:fldChar w:fldCharType="end"/>
        </w:r>
      </w:ins>
    </w:p>
    <w:p w14:paraId="540F6810" w14:textId="1666F0A9" w:rsidR="000D2B64" w:rsidRDefault="000D2B64">
      <w:pPr>
        <w:pStyle w:val="ab"/>
        <w:tabs>
          <w:tab w:val="right" w:leader="dot" w:pos="8296"/>
        </w:tabs>
        <w:rPr>
          <w:ins w:id="3294" w:author="mpountou" w:date="2021-02-14T19:25:00Z"/>
          <w:rFonts w:asciiTheme="minorHAnsi" w:eastAsiaTheme="minorEastAsia" w:hAnsiTheme="minorHAnsi" w:cstheme="minorBidi"/>
          <w:noProof/>
          <w:szCs w:val="22"/>
          <w:lang w:eastAsia="el-GR"/>
        </w:rPr>
      </w:pPr>
      <w:ins w:id="3295" w:author="mpountou" w:date="2021-02-14T19:25:00Z">
        <w:r w:rsidRPr="00191F8F">
          <w:rPr>
            <w:rStyle w:val="-"/>
            <w:noProof/>
          </w:rPr>
          <w:lastRenderedPageBreak/>
          <w:fldChar w:fldCharType="begin"/>
        </w:r>
        <w:r w:rsidRPr="00191F8F">
          <w:rPr>
            <w:rStyle w:val="-"/>
            <w:noProof/>
          </w:rPr>
          <w:instrText xml:space="preserve"> </w:instrText>
        </w:r>
        <w:r>
          <w:rPr>
            <w:noProof/>
          </w:rPr>
          <w:instrText>HYPERLINK \l "_Toc64223194"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29</w:t>
        </w:r>
        <w:r w:rsidRPr="00191F8F">
          <w:rPr>
            <w:rStyle w:val="-"/>
            <w:noProof/>
          </w:rPr>
          <w:t xml:space="preserve"> - Υλοποίηση SVD - Διάγραμμα μετρικών rmse και mae ανά τιμή χαρακτηριστικών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_Toc64223194 \h </w:instrText>
        </w:r>
        <w:r>
          <w:rPr>
            <w:noProof/>
            <w:webHidden/>
          </w:rPr>
        </w:r>
      </w:ins>
      <w:r>
        <w:rPr>
          <w:noProof/>
          <w:webHidden/>
        </w:rPr>
        <w:fldChar w:fldCharType="separate"/>
      </w:r>
      <w:ins w:id="3296" w:author="mpountou" w:date="2021-02-14T19:25:00Z">
        <w:r>
          <w:rPr>
            <w:noProof/>
            <w:webHidden/>
          </w:rPr>
          <w:t>50</w:t>
        </w:r>
        <w:r>
          <w:rPr>
            <w:noProof/>
            <w:webHidden/>
          </w:rPr>
          <w:fldChar w:fldCharType="end"/>
        </w:r>
        <w:r w:rsidRPr="00191F8F">
          <w:rPr>
            <w:rStyle w:val="-"/>
            <w:noProof/>
          </w:rPr>
          <w:fldChar w:fldCharType="end"/>
        </w:r>
      </w:ins>
    </w:p>
    <w:p w14:paraId="6E1803C1" w14:textId="178D25D6" w:rsidR="000D2B64" w:rsidRDefault="000D2B64">
      <w:pPr>
        <w:pStyle w:val="ab"/>
        <w:tabs>
          <w:tab w:val="right" w:leader="dot" w:pos="8296"/>
        </w:tabs>
        <w:rPr>
          <w:ins w:id="3297" w:author="mpountou" w:date="2021-02-14T19:25:00Z"/>
          <w:rFonts w:asciiTheme="minorHAnsi" w:eastAsiaTheme="minorEastAsia" w:hAnsiTheme="minorHAnsi" w:cstheme="minorBidi"/>
          <w:noProof/>
          <w:szCs w:val="22"/>
          <w:lang w:eastAsia="el-GR"/>
        </w:rPr>
      </w:pPr>
      <w:ins w:id="3298" w:author="mpountou" w:date="2021-02-14T19:25:00Z">
        <w:r w:rsidRPr="00191F8F">
          <w:rPr>
            <w:rStyle w:val="-"/>
            <w:noProof/>
          </w:rPr>
          <w:fldChar w:fldCharType="begin"/>
        </w:r>
        <w:r w:rsidRPr="00191F8F">
          <w:rPr>
            <w:rStyle w:val="-"/>
            <w:noProof/>
          </w:rPr>
          <w:instrText xml:space="preserve"> </w:instrText>
        </w:r>
        <w:r>
          <w:rPr>
            <w:noProof/>
          </w:rPr>
          <w:instrText>HYPERLINK \l "_Toc64223195"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30</w:t>
        </w:r>
        <w:r w:rsidRPr="00191F8F">
          <w:rPr>
            <w:rStyle w:val="-"/>
            <w:noProof/>
          </w:rPr>
          <w:t xml:space="preserve"> - Υλοποίηση </w:t>
        </w:r>
        <w:r w:rsidRPr="00191F8F">
          <w:rPr>
            <w:rStyle w:val="-"/>
            <w:noProof/>
            <w:lang w:val="en-US"/>
          </w:rPr>
          <w:t>SVD</w:t>
        </w:r>
        <w:r w:rsidRPr="00191F8F">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_Toc64223195 \h </w:instrText>
        </w:r>
        <w:r>
          <w:rPr>
            <w:noProof/>
            <w:webHidden/>
          </w:rPr>
        </w:r>
      </w:ins>
      <w:r>
        <w:rPr>
          <w:noProof/>
          <w:webHidden/>
        </w:rPr>
        <w:fldChar w:fldCharType="separate"/>
      </w:r>
      <w:ins w:id="3299" w:author="mpountou" w:date="2021-02-14T19:25:00Z">
        <w:r>
          <w:rPr>
            <w:noProof/>
            <w:webHidden/>
          </w:rPr>
          <w:t>51</w:t>
        </w:r>
        <w:r>
          <w:rPr>
            <w:noProof/>
            <w:webHidden/>
          </w:rPr>
          <w:fldChar w:fldCharType="end"/>
        </w:r>
        <w:r w:rsidRPr="00191F8F">
          <w:rPr>
            <w:rStyle w:val="-"/>
            <w:noProof/>
          </w:rPr>
          <w:fldChar w:fldCharType="end"/>
        </w:r>
      </w:ins>
    </w:p>
    <w:p w14:paraId="2A54EA11" w14:textId="7D96275E" w:rsidR="000D2B64" w:rsidRDefault="000D2B64">
      <w:pPr>
        <w:pStyle w:val="ab"/>
        <w:tabs>
          <w:tab w:val="right" w:leader="dot" w:pos="8296"/>
        </w:tabs>
        <w:rPr>
          <w:ins w:id="3300" w:author="mpountou" w:date="2021-02-14T19:25:00Z"/>
          <w:rFonts w:asciiTheme="minorHAnsi" w:eastAsiaTheme="minorEastAsia" w:hAnsiTheme="minorHAnsi" w:cstheme="minorBidi"/>
          <w:noProof/>
          <w:szCs w:val="22"/>
          <w:lang w:eastAsia="el-GR"/>
        </w:rPr>
      </w:pPr>
      <w:ins w:id="3301" w:author="mpountou" w:date="2021-02-14T19:25:00Z">
        <w:r w:rsidRPr="00191F8F">
          <w:rPr>
            <w:rStyle w:val="-"/>
            <w:noProof/>
          </w:rPr>
          <w:fldChar w:fldCharType="begin"/>
        </w:r>
        <w:r w:rsidRPr="00191F8F">
          <w:rPr>
            <w:rStyle w:val="-"/>
            <w:noProof/>
          </w:rPr>
          <w:instrText xml:space="preserve"> </w:instrText>
        </w:r>
        <w:r>
          <w:rPr>
            <w:noProof/>
          </w:rPr>
          <w:instrText>HYPERLINK \l "_Toc64223196"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31</w:t>
        </w:r>
        <w:r w:rsidRPr="00191F8F">
          <w:rPr>
            <w:rStyle w:val="-"/>
            <w:noProof/>
          </w:rPr>
          <w:t xml:space="preserve"> - Υλοποίηση </w:t>
        </w:r>
        <w:r w:rsidRPr="00191F8F">
          <w:rPr>
            <w:rStyle w:val="-"/>
            <w:noProof/>
            <w:lang w:val="en-US"/>
          </w:rPr>
          <w:t>SVD</w:t>
        </w:r>
        <w:r w:rsidRPr="00191F8F">
          <w:rPr>
            <w:rStyle w:val="-"/>
            <w:noProof/>
          </w:rPr>
          <w:t xml:space="preserve">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_Toc64223196 \h </w:instrText>
        </w:r>
        <w:r>
          <w:rPr>
            <w:noProof/>
            <w:webHidden/>
          </w:rPr>
        </w:r>
      </w:ins>
      <w:r>
        <w:rPr>
          <w:noProof/>
          <w:webHidden/>
        </w:rPr>
        <w:fldChar w:fldCharType="separate"/>
      </w:r>
      <w:ins w:id="3302" w:author="mpountou" w:date="2021-02-14T19:25:00Z">
        <w:r>
          <w:rPr>
            <w:noProof/>
            <w:webHidden/>
          </w:rPr>
          <w:t>52</w:t>
        </w:r>
        <w:r>
          <w:rPr>
            <w:noProof/>
            <w:webHidden/>
          </w:rPr>
          <w:fldChar w:fldCharType="end"/>
        </w:r>
        <w:r w:rsidRPr="00191F8F">
          <w:rPr>
            <w:rStyle w:val="-"/>
            <w:noProof/>
          </w:rPr>
          <w:fldChar w:fldCharType="end"/>
        </w:r>
      </w:ins>
    </w:p>
    <w:p w14:paraId="16A457D5" w14:textId="52381EED" w:rsidR="000D2B64" w:rsidRDefault="000D2B64">
      <w:pPr>
        <w:pStyle w:val="ab"/>
        <w:tabs>
          <w:tab w:val="right" w:leader="dot" w:pos="8296"/>
        </w:tabs>
        <w:rPr>
          <w:ins w:id="3303" w:author="mpountou" w:date="2021-02-14T19:25:00Z"/>
          <w:rFonts w:asciiTheme="minorHAnsi" w:eastAsiaTheme="minorEastAsia" w:hAnsiTheme="minorHAnsi" w:cstheme="minorBidi"/>
          <w:noProof/>
          <w:szCs w:val="22"/>
          <w:lang w:eastAsia="el-GR"/>
        </w:rPr>
      </w:pPr>
      <w:ins w:id="3304" w:author="mpountou" w:date="2021-02-14T19:25:00Z">
        <w:r w:rsidRPr="00191F8F">
          <w:rPr>
            <w:rStyle w:val="-"/>
            <w:noProof/>
          </w:rPr>
          <w:fldChar w:fldCharType="begin"/>
        </w:r>
        <w:r w:rsidRPr="00191F8F">
          <w:rPr>
            <w:rStyle w:val="-"/>
            <w:noProof/>
          </w:rPr>
          <w:instrText xml:space="preserve"> </w:instrText>
        </w:r>
        <w:r>
          <w:rPr>
            <w:noProof/>
          </w:rPr>
          <w:instrText>HYPERLINK \l "_Toc64223197"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32</w:t>
        </w:r>
        <w:r w:rsidRPr="00191F8F">
          <w:rPr>
            <w:rStyle w:val="-"/>
            <w:noProof/>
          </w:rPr>
          <w:t xml:space="preserve"> - Υλοποίηση </w:t>
        </w:r>
        <w:r w:rsidRPr="00191F8F">
          <w:rPr>
            <w:rStyle w:val="-"/>
            <w:noProof/>
            <w:lang w:val="en-US"/>
          </w:rPr>
          <w:t>SVD</w:t>
        </w:r>
        <w:r w:rsidRPr="00191F8F">
          <w:rPr>
            <w:rStyle w:val="-"/>
            <w:noProof/>
          </w:rPr>
          <w:t xml:space="preserve">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_Toc64223197 \h </w:instrText>
        </w:r>
        <w:r>
          <w:rPr>
            <w:noProof/>
            <w:webHidden/>
          </w:rPr>
        </w:r>
      </w:ins>
      <w:r>
        <w:rPr>
          <w:noProof/>
          <w:webHidden/>
        </w:rPr>
        <w:fldChar w:fldCharType="separate"/>
      </w:r>
      <w:ins w:id="3305" w:author="mpountou" w:date="2021-02-14T19:25:00Z">
        <w:r>
          <w:rPr>
            <w:noProof/>
            <w:webHidden/>
          </w:rPr>
          <w:t>52</w:t>
        </w:r>
        <w:r>
          <w:rPr>
            <w:noProof/>
            <w:webHidden/>
          </w:rPr>
          <w:fldChar w:fldCharType="end"/>
        </w:r>
        <w:r w:rsidRPr="00191F8F">
          <w:rPr>
            <w:rStyle w:val="-"/>
            <w:noProof/>
          </w:rPr>
          <w:fldChar w:fldCharType="end"/>
        </w:r>
      </w:ins>
    </w:p>
    <w:p w14:paraId="39CA4F0F" w14:textId="0C05A3A7" w:rsidR="000D2B64" w:rsidRDefault="000D2B64">
      <w:pPr>
        <w:pStyle w:val="ab"/>
        <w:tabs>
          <w:tab w:val="right" w:leader="dot" w:pos="8296"/>
        </w:tabs>
        <w:rPr>
          <w:ins w:id="3306" w:author="mpountou" w:date="2021-02-14T19:25:00Z"/>
          <w:rFonts w:asciiTheme="minorHAnsi" w:eastAsiaTheme="minorEastAsia" w:hAnsiTheme="minorHAnsi" w:cstheme="minorBidi"/>
          <w:noProof/>
          <w:szCs w:val="22"/>
          <w:lang w:eastAsia="el-GR"/>
        </w:rPr>
      </w:pPr>
      <w:ins w:id="3307" w:author="mpountou" w:date="2021-02-14T19:25:00Z">
        <w:r w:rsidRPr="00191F8F">
          <w:rPr>
            <w:rStyle w:val="-"/>
            <w:noProof/>
          </w:rPr>
          <w:fldChar w:fldCharType="begin"/>
        </w:r>
        <w:r w:rsidRPr="00191F8F">
          <w:rPr>
            <w:rStyle w:val="-"/>
            <w:noProof/>
          </w:rPr>
          <w:instrText xml:space="preserve"> </w:instrText>
        </w:r>
        <w:r>
          <w:rPr>
            <w:noProof/>
          </w:rPr>
          <w:instrText>HYPERLINK \l "_Toc64223198"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33 -</w:t>
        </w:r>
        <w:r w:rsidRPr="00191F8F">
          <w:rPr>
            <w:rStyle w:val="-"/>
            <w:noProof/>
          </w:rPr>
          <w:t xml:space="preserve">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_Toc64223198 \h </w:instrText>
        </w:r>
        <w:r>
          <w:rPr>
            <w:noProof/>
            <w:webHidden/>
          </w:rPr>
        </w:r>
      </w:ins>
      <w:r>
        <w:rPr>
          <w:noProof/>
          <w:webHidden/>
        </w:rPr>
        <w:fldChar w:fldCharType="separate"/>
      </w:r>
      <w:ins w:id="3308" w:author="mpountou" w:date="2021-02-14T19:25:00Z">
        <w:r>
          <w:rPr>
            <w:noProof/>
            <w:webHidden/>
          </w:rPr>
          <w:t>53</w:t>
        </w:r>
        <w:r>
          <w:rPr>
            <w:noProof/>
            <w:webHidden/>
          </w:rPr>
          <w:fldChar w:fldCharType="end"/>
        </w:r>
        <w:r w:rsidRPr="00191F8F">
          <w:rPr>
            <w:rStyle w:val="-"/>
            <w:noProof/>
          </w:rPr>
          <w:fldChar w:fldCharType="end"/>
        </w:r>
      </w:ins>
    </w:p>
    <w:p w14:paraId="2147D3A2" w14:textId="48D0622B" w:rsidR="000D2B64" w:rsidRDefault="000D2B64">
      <w:pPr>
        <w:pStyle w:val="ab"/>
        <w:tabs>
          <w:tab w:val="right" w:leader="dot" w:pos="8296"/>
        </w:tabs>
        <w:rPr>
          <w:ins w:id="3309" w:author="mpountou" w:date="2021-02-14T19:25:00Z"/>
          <w:rFonts w:asciiTheme="minorHAnsi" w:eastAsiaTheme="minorEastAsia" w:hAnsiTheme="minorHAnsi" w:cstheme="minorBidi"/>
          <w:noProof/>
          <w:szCs w:val="22"/>
          <w:lang w:eastAsia="el-GR"/>
        </w:rPr>
      </w:pPr>
      <w:ins w:id="3310" w:author="mpountou" w:date="2021-02-14T19:25:00Z">
        <w:r w:rsidRPr="00191F8F">
          <w:rPr>
            <w:rStyle w:val="-"/>
            <w:noProof/>
          </w:rPr>
          <w:fldChar w:fldCharType="begin"/>
        </w:r>
        <w:r w:rsidRPr="00191F8F">
          <w:rPr>
            <w:rStyle w:val="-"/>
            <w:noProof/>
          </w:rPr>
          <w:instrText xml:space="preserve"> </w:instrText>
        </w:r>
        <w:r>
          <w:rPr>
            <w:noProof/>
          </w:rPr>
          <w:instrText>HYPERLINK \l "_Toc64223199"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34</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_Toc64223199 \h </w:instrText>
        </w:r>
        <w:r>
          <w:rPr>
            <w:noProof/>
            <w:webHidden/>
          </w:rPr>
        </w:r>
      </w:ins>
      <w:r>
        <w:rPr>
          <w:noProof/>
          <w:webHidden/>
        </w:rPr>
        <w:fldChar w:fldCharType="separate"/>
      </w:r>
      <w:ins w:id="3311" w:author="mpountou" w:date="2021-02-14T19:25:00Z">
        <w:r>
          <w:rPr>
            <w:noProof/>
            <w:webHidden/>
          </w:rPr>
          <w:t>53</w:t>
        </w:r>
        <w:r>
          <w:rPr>
            <w:noProof/>
            <w:webHidden/>
          </w:rPr>
          <w:fldChar w:fldCharType="end"/>
        </w:r>
        <w:r w:rsidRPr="00191F8F">
          <w:rPr>
            <w:rStyle w:val="-"/>
            <w:noProof/>
          </w:rPr>
          <w:fldChar w:fldCharType="end"/>
        </w:r>
      </w:ins>
    </w:p>
    <w:p w14:paraId="5B8EB7E1" w14:textId="7D5C2A07" w:rsidR="000D2B64" w:rsidRDefault="000D2B64">
      <w:pPr>
        <w:pStyle w:val="ab"/>
        <w:tabs>
          <w:tab w:val="right" w:leader="dot" w:pos="8296"/>
        </w:tabs>
        <w:rPr>
          <w:ins w:id="3312" w:author="mpountou" w:date="2021-02-14T19:25:00Z"/>
          <w:rFonts w:asciiTheme="minorHAnsi" w:eastAsiaTheme="minorEastAsia" w:hAnsiTheme="minorHAnsi" w:cstheme="minorBidi"/>
          <w:noProof/>
          <w:szCs w:val="22"/>
          <w:lang w:eastAsia="el-GR"/>
        </w:rPr>
      </w:pPr>
      <w:ins w:id="3313" w:author="mpountou" w:date="2021-02-14T19:25:00Z">
        <w:r w:rsidRPr="00191F8F">
          <w:rPr>
            <w:rStyle w:val="-"/>
            <w:noProof/>
          </w:rPr>
          <w:fldChar w:fldCharType="begin"/>
        </w:r>
        <w:r w:rsidRPr="00191F8F">
          <w:rPr>
            <w:rStyle w:val="-"/>
            <w:noProof/>
          </w:rPr>
          <w:instrText xml:space="preserve"> </w:instrText>
        </w:r>
        <w:r>
          <w:rPr>
            <w:noProof/>
          </w:rPr>
          <w:instrText>HYPERLINK \l "_Toc64223200"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w:t>
        </w:r>
        <w:r w:rsidRPr="00191F8F">
          <w:rPr>
            <w:rStyle w:val="-"/>
            <w:b/>
            <w:noProof/>
            <w:lang w:val="en-US"/>
          </w:rPr>
          <w:t xml:space="preserve"> 35</w:t>
        </w:r>
        <w:r w:rsidRPr="00191F8F">
          <w:rPr>
            <w:rStyle w:val="-"/>
            <w:noProof/>
            <w:lang w:val="en-US"/>
          </w:rPr>
          <w:t xml:space="preserve"> - </w:t>
        </w:r>
        <w:r w:rsidRPr="00191F8F">
          <w:rPr>
            <w:rStyle w:val="-"/>
            <w:noProof/>
          </w:rPr>
          <w:t>Υλοποίηση</w:t>
        </w:r>
        <w:r w:rsidRPr="00191F8F">
          <w:rPr>
            <w:rStyle w:val="-"/>
            <w:noProof/>
            <w:lang w:val="en-US"/>
          </w:rPr>
          <w:t xml:space="preserve"> NCF - Διάγραμμα μετρικών accuracy, recall, precision και f1_score – movielens 100K</w:t>
        </w:r>
        <w:r>
          <w:rPr>
            <w:noProof/>
            <w:webHidden/>
          </w:rPr>
          <w:tab/>
        </w:r>
        <w:r>
          <w:rPr>
            <w:noProof/>
            <w:webHidden/>
          </w:rPr>
          <w:fldChar w:fldCharType="begin"/>
        </w:r>
        <w:r>
          <w:rPr>
            <w:noProof/>
            <w:webHidden/>
          </w:rPr>
          <w:instrText xml:space="preserve"> PAGEREF _Toc64223200 \h </w:instrText>
        </w:r>
        <w:r>
          <w:rPr>
            <w:noProof/>
            <w:webHidden/>
          </w:rPr>
        </w:r>
      </w:ins>
      <w:r>
        <w:rPr>
          <w:noProof/>
          <w:webHidden/>
        </w:rPr>
        <w:fldChar w:fldCharType="separate"/>
      </w:r>
      <w:ins w:id="3314" w:author="mpountou" w:date="2021-02-14T19:25:00Z">
        <w:r>
          <w:rPr>
            <w:noProof/>
            <w:webHidden/>
          </w:rPr>
          <w:t>54</w:t>
        </w:r>
        <w:r>
          <w:rPr>
            <w:noProof/>
            <w:webHidden/>
          </w:rPr>
          <w:fldChar w:fldCharType="end"/>
        </w:r>
        <w:r w:rsidRPr="00191F8F">
          <w:rPr>
            <w:rStyle w:val="-"/>
            <w:noProof/>
          </w:rPr>
          <w:fldChar w:fldCharType="end"/>
        </w:r>
      </w:ins>
    </w:p>
    <w:p w14:paraId="0D311E44" w14:textId="5D6EE23D" w:rsidR="000D2B64" w:rsidRDefault="000D2B64">
      <w:pPr>
        <w:pStyle w:val="ab"/>
        <w:tabs>
          <w:tab w:val="right" w:leader="dot" w:pos="8296"/>
        </w:tabs>
        <w:rPr>
          <w:ins w:id="3315" w:author="mpountou" w:date="2021-02-14T19:25:00Z"/>
          <w:rFonts w:asciiTheme="minorHAnsi" w:eastAsiaTheme="minorEastAsia" w:hAnsiTheme="minorHAnsi" w:cstheme="minorBidi"/>
          <w:noProof/>
          <w:szCs w:val="22"/>
          <w:lang w:eastAsia="el-GR"/>
        </w:rPr>
      </w:pPr>
      <w:ins w:id="3316" w:author="mpountou" w:date="2021-02-14T19:25:00Z">
        <w:r w:rsidRPr="00191F8F">
          <w:rPr>
            <w:rStyle w:val="-"/>
            <w:noProof/>
          </w:rPr>
          <w:fldChar w:fldCharType="begin"/>
        </w:r>
        <w:r w:rsidRPr="00191F8F">
          <w:rPr>
            <w:rStyle w:val="-"/>
            <w:noProof/>
          </w:rPr>
          <w:instrText xml:space="preserve"> </w:instrText>
        </w:r>
        <w:r>
          <w:rPr>
            <w:noProof/>
          </w:rPr>
          <w:instrText>HYPERLINK \l "_Toc64223201"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36</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rmse και mae – data30</w:t>
        </w:r>
        <w:r>
          <w:rPr>
            <w:noProof/>
            <w:webHidden/>
          </w:rPr>
          <w:tab/>
        </w:r>
        <w:r>
          <w:rPr>
            <w:noProof/>
            <w:webHidden/>
          </w:rPr>
          <w:fldChar w:fldCharType="begin"/>
        </w:r>
        <w:r>
          <w:rPr>
            <w:noProof/>
            <w:webHidden/>
          </w:rPr>
          <w:instrText xml:space="preserve"> PAGEREF _Toc64223201 \h </w:instrText>
        </w:r>
        <w:r>
          <w:rPr>
            <w:noProof/>
            <w:webHidden/>
          </w:rPr>
        </w:r>
      </w:ins>
      <w:r>
        <w:rPr>
          <w:noProof/>
          <w:webHidden/>
        </w:rPr>
        <w:fldChar w:fldCharType="separate"/>
      </w:r>
      <w:ins w:id="3317" w:author="mpountou" w:date="2021-02-14T19:25:00Z">
        <w:r>
          <w:rPr>
            <w:noProof/>
            <w:webHidden/>
          </w:rPr>
          <w:t>54</w:t>
        </w:r>
        <w:r>
          <w:rPr>
            <w:noProof/>
            <w:webHidden/>
          </w:rPr>
          <w:fldChar w:fldCharType="end"/>
        </w:r>
        <w:r w:rsidRPr="00191F8F">
          <w:rPr>
            <w:rStyle w:val="-"/>
            <w:noProof/>
          </w:rPr>
          <w:fldChar w:fldCharType="end"/>
        </w:r>
      </w:ins>
    </w:p>
    <w:p w14:paraId="3062BCEB" w14:textId="2C28C9C0" w:rsidR="000D2B64" w:rsidRDefault="000D2B64">
      <w:pPr>
        <w:pStyle w:val="ab"/>
        <w:tabs>
          <w:tab w:val="right" w:leader="dot" w:pos="8296"/>
        </w:tabs>
        <w:rPr>
          <w:ins w:id="3318" w:author="mpountou" w:date="2021-02-14T19:25:00Z"/>
          <w:rFonts w:asciiTheme="minorHAnsi" w:eastAsiaTheme="minorEastAsia" w:hAnsiTheme="minorHAnsi" w:cstheme="minorBidi"/>
          <w:noProof/>
          <w:szCs w:val="22"/>
          <w:lang w:eastAsia="el-GR"/>
        </w:rPr>
      </w:pPr>
      <w:ins w:id="3319" w:author="mpountou" w:date="2021-02-14T19:25:00Z">
        <w:r w:rsidRPr="00191F8F">
          <w:rPr>
            <w:rStyle w:val="-"/>
            <w:noProof/>
          </w:rPr>
          <w:fldChar w:fldCharType="begin"/>
        </w:r>
        <w:r w:rsidRPr="00191F8F">
          <w:rPr>
            <w:rStyle w:val="-"/>
            <w:noProof/>
          </w:rPr>
          <w:instrText xml:space="preserve"> </w:instrText>
        </w:r>
        <w:r>
          <w:rPr>
            <w:noProof/>
          </w:rPr>
          <w:instrText>HYPERLINK \l "_Toc64223202"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37</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_Toc64223202 \h </w:instrText>
        </w:r>
        <w:r>
          <w:rPr>
            <w:noProof/>
            <w:webHidden/>
          </w:rPr>
        </w:r>
      </w:ins>
      <w:r>
        <w:rPr>
          <w:noProof/>
          <w:webHidden/>
        </w:rPr>
        <w:fldChar w:fldCharType="separate"/>
      </w:r>
      <w:ins w:id="3320" w:author="mpountou" w:date="2021-02-14T19:25:00Z">
        <w:r>
          <w:rPr>
            <w:noProof/>
            <w:webHidden/>
          </w:rPr>
          <w:t>54</w:t>
        </w:r>
        <w:r>
          <w:rPr>
            <w:noProof/>
            <w:webHidden/>
          </w:rPr>
          <w:fldChar w:fldCharType="end"/>
        </w:r>
        <w:r w:rsidRPr="00191F8F">
          <w:rPr>
            <w:rStyle w:val="-"/>
            <w:noProof/>
          </w:rPr>
          <w:fldChar w:fldCharType="end"/>
        </w:r>
      </w:ins>
    </w:p>
    <w:p w14:paraId="56F64F46" w14:textId="38E8038F" w:rsidR="000D2B64" w:rsidRDefault="000D2B64">
      <w:pPr>
        <w:pStyle w:val="ab"/>
        <w:tabs>
          <w:tab w:val="right" w:leader="dot" w:pos="8296"/>
        </w:tabs>
        <w:rPr>
          <w:ins w:id="3321" w:author="mpountou" w:date="2021-02-14T19:25:00Z"/>
          <w:rFonts w:asciiTheme="minorHAnsi" w:eastAsiaTheme="minorEastAsia" w:hAnsiTheme="minorHAnsi" w:cstheme="minorBidi"/>
          <w:noProof/>
          <w:szCs w:val="22"/>
          <w:lang w:eastAsia="el-GR"/>
        </w:rPr>
      </w:pPr>
      <w:ins w:id="3322" w:author="mpountou" w:date="2021-02-14T19:25:00Z">
        <w:r w:rsidRPr="00191F8F">
          <w:rPr>
            <w:rStyle w:val="-"/>
            <w:noProof/>
          </w:rPr>
          <w:fldChar w:fldCharType="begin"/>
        </w:r>
        <w:r w:rsidRPr="00191F8F">
          <w:rPr>
            <w:rStyle w:val="-"/>
            <w:noProof/>
          </w:rPr>
          <w:instrText xml:space="preserve"> </w:instrText>
        </w:r>
        <w:r>
          <w:rPr>
            <w:noProof/>
          </w:rPr>
          <w:instrText>HYPERLINK \l "_Toc64223203"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38</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_Toc64223203 \h </w:instrText>
        </w:r>
        <w:r>
          <w:rPr>
            <w:noProof/>
            <w:webHidden/>
          </w:rPr>
        </w:r>
      </w:ins>
      <w:r>
        <w:rPr>
          <w:noProof/>
          <w:webHidden/>
        </w:rPr>
        <w:fldChar w:fldCharType="separate"/>
      </w:r>
      <w:ins w:id="3323" w:author="mpountou" w:date="2021-02-14T19:25:00Z">
        <w:r>
          <w:rPr>
            <w:noProof/>
            <w:webHidden/>
          </w:rPr>
          <w:t>55</w:t>
        </w:r>
        <w:r>
          <w:rPr>
            <w:noProof/>
            <w:webHidden/>
          </w:rPr>
          <w:fldChar w:fldCharType="end"/>
        </w:r>
        <w:r w:rsidRPr="00191F8F">
          <w:rPr>
            <w:rStyle w:val="-"/>
            <w:noProof/>
          </w:rPr>
          <w:fldChar w:fldCharType="end"/>
        </w:r>
      </w:ins>
    </w:p>
    <w:p w14:paraId="424C0A58" w14:textId="533C1FFF" w:rsidR="000D2B64" w:rsidRDefault="000D2B64">
      <w:pPr>
        <w:pStyle w:val="ab"/>
        <w:tabs>
          <w:tab w:val="right" w:leader="dot" w:pos="8296"/>
        </w:tabs>
        <w:rPr>
          <w:ins w:id="3324" w:author="mpountou" w:date="2021-02-14T19:25:00Z"/>
          <w:rFonts w:asciiTheme="minorHAnsi" w:eastAsiaTheme="minorEastAsia" w:hAnsiTheme="minorHAnsi" w:cstheme="minorBidi"/>
          <w:noProof/>
          <w:szCs w:val="22"/>
          <w:lang w:eastAsia="el-GR"/>
        </w:rPr>
      </w:pPr>
      <w:ins w:id="3325" w:author="mpountou" w:date="2021-02-14T19:25:00Z">
        <w:r w:rsidRPr="00191F8F">
          <w:rPr>
            <w:rStyle w:val="-"/>
            <w:noProof/>
          </w:rPr>
          <w:fldChar w:fldCharType="begin"/>
        </w:r>
        <w:r w:rsidRPr="00191F8F">
          <w:rPr>
            <w:rStyle w:val="-"/>
            <w:noProof/>
          </w:rPr>
          <w:instrText xml:space="preserve"> </w:instrText>
        </w:r>
        <w:r>
          <w:rPr>
            <w:noProof/>
          </w:rPr>
          <w:instrText>HYPERLINK \l "_Toc64223204"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39</w:t>
        </w:r>
        <w:r w:rsidRPr="00191F8F">
          <w:rPr>
            <w:rStyle w:val="-"/>
            <w:noProof/>
          </w:rPr>
          <w:t xml:space="preserve"> - Υλοποίηση </w:t>
        </w:r>
        <w:r w:rsidRPr="00191F8F">
          <w:rPr>
            <w:rStyle w:val="-"/>
            <w:noProof/>
            <w:lang w:val="en-US"/>
          </w:rPr>
          <w:t>NCF</w:t>
        </w:r>
        <w:r w:rsidRPr="00191F8F">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_Toc64223204 \h </w:instrText>
        </w:r>
        <w:r>
          <w:rPr>
            <w:noProof/>
            <w:webHidden/>
          </w:rPr>
        </w:r>
      </w:ins>
      <w:r>
        <w:rPr>
          <w:noProof/>
          <w:webHidden/>
        </w:rPr>
        <w:fldChar w:fldCharType="separate"/>
      </w:r>
      <w:ins w:id="3326" w:author="mpountou" w:date="2021-02-14T19:25:00Z">
        <w:r>
          <w:rPr>
            <w:noProof/>
            <w:webHidden/>
          </w:rPr>
          <w:t>56</w:t>
        </w:r>
        <w:r>
          <w:rPr>
            <w:noProof/>
            <w:webHidden/>
          </w:rPr>
          <w:fldChar w:fldCharType="end"/>
        </w:r>
        <w:r w:rsidRPr="00191F8F">
          <w:rPr>
            <w:rStyle w:val="-"/>
            <w:noProof/>
          </w:rPr>
          <w:fldChar w:fldCharType="end"/>
        </w:r>
      </w:ins>
    </w:p>
    <w:p w14:paraId="7A35AA9B" w14:textId="12B86EE3" w:rsidR="000D2B64" w:rsidRDefault="000D2B64">
      <w:pPr>
        <w:pStyle w:val="ab"/>
        <w:tabs>
          <w:tab w:val="right" w:leader="dot" w:pos="8296"/>
        </w:tabs>
        <w:rPr>
          <w:ins w:id="3327" w:author="mpountou" w:date="2021-02-14T19:25:00Z"/>
          <w:rFonts w:asciiTheme="minorHAnsi" w:eastAsiaTheme="minorEastAsia" w:hAnsiTheme="minorHAnsi" w:cstheme="minorBidi"/>
          <w:noProof/>
          <w:szCs w:val="22"/>
          <w:lang w:eastAsia="el-GR"/>
        </w:rPr>
      </w:pPr>
      <w:ins w:id="3328" w:author="mpountou" w:date="2021-02-14T19:25:00Z">
        <w:r w:rsidRPr="00191F8F">
          <w:rPr>
            <w:rStyle w:val="-"/>
            <w:noProof/>
          </w:rPr>
          <w:fldChar w:fldCharType="begin"/>
        </w:r>
        <w:r w:rsidRPr="00191F8F">
          <w:rPr>
            <w:rStyle w:val="-"/>
            <w:noProof/>
          </w:rPr>
          <w:instrText xml:space="preserve"> </w:instrText>
        </w:r>
        <w:r>
          <w:rPr>
            <w:noProof/>
          </w:rPr>
          <w:instrText>HYPERLINK \l "_Toc64223205"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40</w:t>
        </w:r>
        <w:r w:rsidRPr="00191F8F">
          <w:rPr>
            <w:rStyle w:val="-"/>
            <w:noProof/>
          </w:rPr>
          <w:t xml:space="preserve"> - Υλοποίηση </w:t>
        </w:r>
        <w:r w:rsidRPr="00191F8F">
          <w:rPr>
            <w:rStyle w:val="-"/>
            <w:noProof/>
            <w:lang w:val="en-US"/>
          </w:rPr>
          <w:t>NCF</w:t>
        </w:r>
        <w:r w:rsidRPr="00191F8F">
          <w:rPr>
            <w:rStyle w:val="-"/>
            <w:noProof/>
          </w:rPr>
          <w:t xml:space="preserve">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_Toc64223205 \h </w:instrText>
        </w:r>
        <w:r>
          <w:rPr>
            <w:noProof/>
            <w:webHidden/>
          </w:rPr>
        </w:r>
      </w:ins>
      <w:r>
        <w:rPr>
          <w:noProof/>
          <w:webHidden/>
        </w:rPr>
        <w:fldChar w:fldCharType="separate"/>
      </w:r>
      <w:ins w:id="3329" w:author="mpountou" w:date="2021-02-14T19:25:00Z">
        <w:r>
          <w:rPr>
            <w:noProof/>
            <w:webHidden/>
          </w:rPr>
          <w:t>56</w:t>
        </w:r>
        <w:r>
          <w:rPr>
            <w:noProof/>
            <w:webHidden/>
          </w:rPr>
          <w:fldChar w:fldCharType="end"/>
        </w:r>
        <w:r w:rsidRPr="00191F8F">
          <w:rPr>
            <w:rStyle w:val="-"/>
            <w:noProof/>
          </w:rPr>
          <w:fldChar w:fldCharType="end"/>
        </w:r>
      </w:ins>
    </w:p>
    <w:p w14:paraId="77DEF7F0" w14:textId="1AAC1E94" w:rsidR="000D2B64" w:rsidRDefault="000D2B64">
      <w:pPr>
        <w:pStyle w:val="ab"/>
        <w:tabs>
          <w:tab w:val="right" w:leader="dot" w:pos="8296"/>
        </w:tabs>
        <w:rPr>
          <w:ins w:id="3330" w:author="mpountou" w:date="2021-02-14T19:25:00Z"/>
          <w:rFonts w:asciiTheme="minorHAnsi" w:eastAsiaTheme="minorEastAsia" w:hAnsiTheme="minorHAnsi" w:cstheme="minorBidi"/>
          <w:noProof/>
          <w:szCs w:val="22"/>
          <w:lang w:eastAsia="el-GR"/>
        </w:rPr>
      </w:pPr>
      <w:ins w:id="3331" w:author="mpountou" w:date="2021-02-14T19:25:00Z">
        <w:r w:rsidRPr="00191F8F">
          <w:rPr>
            <w:rStyle w:val="-"/>
            <w:noProof/>
          </w:rPr>
          <w:fldChar w:fldCharType="begin"/>
        </w:r>
        <w:r w:rsidRPr="00191F8F">
          <w:rPr>
            <w:rStyle w:val="-"/>
            <w:noProof/>
          </w:rPr>
          <w:instrText xml:space="preserve"> </w:instrText>
        </w:r>
        <w:r>
          <w:rPr>
            <w:noProof/>
          </w:rPr>
          <w:instrText>HYPERLINK \l "_Toc64223206"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41</w:t>
        </w:r>
        <w:r w:rsidRPr="00191F8F">
          <w:rPr>
            <w:rStyle w:val="-"/>
            <w:noProof/>
          </w:rPr>
          <w:t xml:space="preserve"> - Υλοποίηση </w:t>
        </w:r>
        <w:r w:rsidRPr="00191F8F">
          <w:rPr>
            <w:rStyle w:val="-"/>
            <w:noProof/>
            <w:lang w:val="en-US"/>
          </w:rPr>
          <w:t>NCF</w:t>
        </w:r>
        <w:r w:rsidRPr="00191F8F">
          <w:rPr>
            <w:rStyle w:val="-"/>
            <w:noProof/>
          </w:rPr>
          <w:t xml:space="preserve">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_Toc64223206 \h </w:instrText>
        </w:r>
        <w:r>
          <w:rPr>
            <w:noProof/>
            <w:webHidden/>
          </w:rPr>
        </w:r>
      </w:ins>
      <w:r>
        <w:rPr>
          <w:noProof/>
          <w:webHidden/>
        </w:rPr>
        <w:fldChar w:fldCharType="separate"/>
      </w:r>
      <w:ins w:id="3332" w:author="mpountou" w:date="2021-02-14T19:25:00Z">
        <w:r>
          <w:rPr>
            <w:noProof/>
            <w:webHidden/>
          </w:rPr>
          <w:t>57</w:t>
        </w:r>
        <w:r>
          <w:rPr>
            <w:noProof/>
            <w:webHidden/>
          </w:rPr>
          <w:fldChar w:fldCharType="end"/>
        </w:r>
        <w:r w:rsidRPr="00191F8F">
          <w:rPr>
            <w:rStyle w:val="-"/>
            <w:noProof/>
          </w:rPr>
          <w:fldChar w:fldCharType="end"/>
        </w:r>
      </w:ins>
    </w:p>
    <w:p w14:paraId="3FDAA74D" w14:textId="1513D5E1" w:rsidR="000D2B64" w:rsidRDefault="000D2B64">
      <w:pPr>
        <w:pStyle w:val="ab"/>
        <w:tabs>
          <w:tab w:val="right" w:leader="dot" w:pos="8296"/>
        </w:tabs>
        <w:rPr>
          <w:ins w:id="3333" w:author="mpountou" w:date="2021-02-14T19:25:00Z"/>
          <w:rFonts w:asciiTheme="minorHAnsi" w:eastAsiaTheme="minorEastAsia" w:hAnsiTheme="minorHAnsi" w:cstheme="minorBidi"/>
          <w:noProof/>
          <w:szCs w:val="22"/>
          <w:lang w:eastAsia="el-GR"/>
        </w:rPr>
      </w:pPr>
      <w:ins w:id="3334" w:author="mpountou" w:date="2021-02-14T19:25:00Z">
        <w:r w:rsidRPr="00191F8F">
          <w:rPr>
            <w:rStyle w:val="-"/>
            <w:noProof/>
          </w:rPr>
          <w:fldChar w:fldCharType="begin"/>
        </w:r>
        <w:r w:rsidRPr="00191F8F">
          <w:rPr>
            <w:rStyle w:val="-"/>
            <w:noProof/>
          </w:rPr>
          <w:instrText xml:space="preserve"> </w:instrText>
        </w:r>
        <w:r>
          <w:rPr>
            <w:noProof/>
          </w:rPr>
          <w:instrText>HYPERLINK \l "_Toc64223207"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42</w:t>
        </w:r>
        <w:r w:rsidRPr="00191F8F">
          <w:rPr>
            <w:rStyle w:val="-"/>
            <w:noProof/>
          </w:rPr>
          <w:t xml:space="preserve"> - Υλοποίηση Τυχαία Δάση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_Toc64223207 \h </w:instrText>
        </w:r>
        <w:r>
          <w:rPr>
            <w:noProof/>
            <w:webHidden/>
          </w:rPr>
        </w:r>
      </w:ins>
      <w:r>
        <w:rPr>
          <w:noProof/>
          <w:webHidden/>
        </w:rPr>
        <w:fldChar w:fldCharType="separate"/>
      </w:r>
      <w:ins w:id="3335" w:author="mpountou" w:date="2021-02-14T19:25:00Z">
        <w:r>
          <w:rPr>
            <w:noProof/>
            <w:webHidden/>
          </w:rPr>
          <w:t>58</w:t>
        </w:r>
        <w:r>
          <w:rPr>
            <w:noProof/>
            <w:webHidden/>
          </w:rPr>
          <w:fldChar w:fldCharType="end"/>
        </w:r>
        <w:r w:rsidRPr="00191F8F">
          <w:rPr>
            <w:rStyle w:val="-"/>
            <w:noProof/>
          </w:rPr>
          <w:fldChar w:fldCharType="end"/>
        </w:r>
      </w:ins>
    </w:p>
    <w:p w14:paraId="42510B37" w14:textId="57848B15" w:rsidR="000D2B64" w:rsidRDefault="000D2B64">
      <w:pPr>
        <w:pStyle w:val="ab"/>
        <w:tabs>
          <w:tab w:val="right" w:leader="dot" w:pos="8296"/>
        </w:tabs>
        <w:rPr>
          <w:ins w:id="3336" w:author="mpountou" w:date="2021-02-14T19:25:00Z"/>
          <w:rFonts w:asciiTheme="minorHAnsi" w:eastAsiaTheme="minorEastAsia" w:hAnsiTheme="minorHAnsi" w:cstheme="minorBidi"/>
          <w:noProof/>
          <w:szCs w:val="22"/>
          <w:lang w:eastAsia="el-GR"/>
        </w:rPr>
      </w:pPr>
      <w:ins w:id="3337" w:author="mpountou" w:date="2021-02-14T19:25:00Z">
        <w:r w:rsidRPr="00191F8F">
          <w:rPr>
            <w:rStyle w:val="-"/>
            <w:noProof/>
          </w:rPr>
          <w:fldChar w:fldCharType="begin"/>
        </w:r>
        <w:r w:rsidRPr="00191F8F">
          <w:rPr>
            <w:rStyle w:val="-"/>
            <w:noProof/>
          </w:rPr>
          <w:instrText xml:space="preserve"> </w:instrText>
        </w:r>
        <w:r>
          <w:rPr>
            <w:noProof/>
          </w:rPr>
          <w:instrText>HYPERLINK \l "_Toc64223208"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43</w:t>
        </w:r>
        <w:r w:rsidRPr="00191F8F">
          <w:rPr>
            <w:rStyle w:val="-"/>
            <w:noProof/>
          </w:rPr>
          <w:t xml:space="preserve"> - Υλοποίηση Τυχαία Δάση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_Toc64223208 \h </w:instrText>
        </w:r>
        <w:r>
          <w:rPr>
            <w:noProof/>
            <w:webHidden/>
          </w:rPr>
        </w:r>
      </w:ins>
      <w:r>
        <w:rPr>
          <w:noProof/>
          <w:webHidden/>
        </w:rPr>
        <w:fldChar w:fldCharType="separate"/>
      </w:r>
      <w:ins w:id="3338" w:author="mpountou" w:date="2021-02-14T19:25:00Z">
        <w:r>
          <w:rPr>
            <w:noProof/>
            <w:webHidden/>
          </w:rPr>
          <w:t>58</w:t>
        </w:r>
        <w:r>
          <w:rPr>
            <w:noProof/>
            <w:webHidden/>
          </w:rPr>
          <w:fldChar w:fldCharType="end"/>
        </w:r>
        <w:r w:rsidRPr="00191F8F">
          <w:rPr>
            <w:rStyle w:val="-"/>
            <w:noProof/>
          </w:rPr>
          <w:fldChar w:fldCharType="end"/>
        </w:r>
      </w:ins>
    </w:p>
    <w:p w14:paraId="3A281971" w14:textId="6D86AA0B" w:rsidR="000D2B64" w:rsidRDefault="000D2B64">
      <w:pPr>
        <w:pStyle w:val="ab"/>
        <w:tabs>
          <w:tab w:val="right" w:leader="dot" w:pos="8296"/>
        </w:tabs>
        <w:rPr>
          <w:ins w:id="3339" w:author="mpountou" w:date="2021-02-14T19:25:00Z"/>
          <w:rFonts w:asciiTheme="minorHAnsi" w:eastAsiaTheme="minorEastAsia" w:hAnsiTheme="minorHAnsi" w:cstheme="minorBidi"/>
          <w:noProof/>
          <w:szCs w:val="22"/>
          <w:lang w:eastAsia="el-GR"/>
        </w:rPr>
      </w:pPr>
      <w:ins w:id="3340" w:author="mpountou" w:date="2021-02-14T19:25:00Z">
        <w:r w:rsidRPr="00191F8F">
          <w:rPr>
            <w:rStyle w:val="-"/>
            <w:noProof/>
          </w:rPr>
          <w:fldChar w:fldCharType="begin"/>
        </w:r>
        <w:r w:rsidRPr="00191F8F">
          <w:rPr>
            <w:rStyle w:val="-"/>
            <w:noProof/>
          </w:rPr>
          <w:instrText xml:space="preserve"> </w:instrText>
        </w:r>
        <w:r>
          <w:rPr>
            <w:noProof/>
          </w:rPr>
          <w:instrText>HYPERLINK \l "_Toc64223209"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w:t>
        </w:r>
        <w:r w:rsidRPr="00191F8F">
          <w:rPr>
            <w:rStyle w:val="-"/>
            <w:b/>
            <w:noProof/>
            <w:lang w:val="en-US"/>
          </w:rPr>
          <w:t xml:space="preserve"> 44 -</w:t>
        </w:r>
        <w:r w:rsidRPr="00191F8F">
          <w:rPr>
            <w:rStyle w:val="-"/>
            <w:noProof/>
            <w:lang w:val="en-US"/>
          </w:rPr>
          <w:t xml:space="preserve"> </w:t>
        </w:r>
        <w:r w:rsidRPr="00191F8F">
          <w:rPr>
            <w:rStyle w:val="-"/>
            <w:noProof/>
          </w:rPr>
          <w:t>Υλοποίηση</w:t>
        </w:r>
        <w:r w:rsidRPr="00191F8F">
          <w:rPr>
            <w:rStyle w:val="-"/>
            <w:noProof/>
            <w:lang w:val="en-US"/>
          </w:rPr>
          <w:t xml:space="preserve"> </w:t>
        </w:r>
        <w:r w:rsidRPr="00191F8F">
          <w:rPr>
            <w:rStyle w:val="-"/>
            <w:noProof/>
          </w:rPr>
          <w:t>Τυχαία</w:t>
        </w:r>
        <w:r w:rsidRPr="00191F8F">
          <w:rPr>
            <w:rStyle w:val="-"/>
            <w:noProof/>
            <w:lang w:val="en-US"/>
          </w:rPr>
          <w:t xml:space="preserve"> </w:t>
        </w:r>
        <w:r w:rsidRPr="00191F8F">
          <w:rPr>
            <w:rStyle w:val="-"/>
            <w:noProof/>
          </w:rPr>
          <w:t>Δάση</w:t>
        </w:r>
        <w:r w:rsidRPr="00191F8F">
          <w:rPr>
            <w:rStyle w:val="-"/>
            <w:noProof/>
            <w:lang w:val="en-US"/>
          </w:rPr>
          <w:t xml:space="preserve"> - </w:t>
        </w:r>
        <w:r w:rsidRPr="00191F8F">
          <w:rPr>
            <w:rStyle w:val="-"/>
            <w:noProof/>
          </w:rPr>
          <w:t>Διάγραμμα</w:t>
        </w:r>
        <w:r w:rsidRPr="00191F8F">
          <w:rPr>
            <w:rStyle w:val="-"/>
            <w:noProof/>
            <w:lang w:val="en-US"/>
          </w:rPr>
          <w:t xml:space="preserve"> </w:t>
        </w:r>
        <w:r w:rsidRPr="00191F8F">
          <w:rPr>
            <w:rStyle w:val="-"/>
            <w:noProof/>
          </w:rPr>
          <w:t>μετρικών</w:t>
        </w:r>
        <w:r w:rsidRPr="00191F8F">
          <w:rPr>
            <w:rStyle w:val="-"/>
            <w:noProof/>
            <w:lang w:val="en-US"/>
          </w:rPr>
          <w:t xml:space="preserve"> accuracy, recall, precision </w:t>
        </w:r>
        <w:r w:rsidRPr="00191F8F">
          <w:rPr>
            <w:rStyle w:val="-"/>
            <w:noProof/>
          </w:rPr>
          <w:t>και</w:t>
        </w:r>
        <w:r w:rsidRPr="00191F8F">
          <w:rPr>
            <w:rStyle w:val="-"/>
            <w:noProof/>
            <w:lang w:val="en-US"/>
          </w:rPr>
          <w:t xml:space="preserve"> f1_score – movielens 100K</w:t>
        </w:r>
        <w:r>
          <w:rPr>
            <w:noProof/>
            <w:webHidden/>
          </w:rPr>
          <w:tab/>
        </w:r>
        <w:r>
          <w:rPr>
            <w:noProof/>
            <w:webHidden/>
          </w:rPr>
          <w:fldChar w:fldCharType="begin"/>
        </w:r>
        <w:r>
          <w:rPr>
            <w:noProof/>
            <w:webHidden/>
          </w:rPr>
          <w:instrText xml:space="preserve"> PAGEREF _Toc64223209 \h </w:instrText>
        </w:r>
        <w:r>
          <w:rPr>
            <w:noProof/>
            <w:webHidden/>
          </w:rPr>
        </w:r>
      </w:ins>
      <w:r>
        <w:rPr>
          <w:noProof/>
          <w:webHidden/>
        </w:rPr>
        <w:fldChar w:fldCharType="separate"/>
      </w:r>
      <w:ins w:id="3341" w:author="mpountou" w:date="2021-02-14T19:25:00Z">
        <w:r>
          <w:rPr>
            <w:noProof/>
            <w:webHidden/>
          </w:rPr>
          <w:t>58</w:t>
        </w:r>
        <w:r>
          <w:rPr>
            <w:noProof/>
            <w:webHidden/>
          </w:rPr>
          <w:fldChar w:fldCharType="end"/>
        </w:r>
        <w:r w:rsidRPr="00191F8F">
          <w:rPr>
            <w:rStyle w:val="-"/>
            <w:noProof/>
          </w:rPr>
          <w:fldChar w:fldCharType="end"/>
        </w:r>
      </w:ins>
    </w:p>
    <w:p w14:paraId="2F64E370" w14:textId="452C766D" w:rsidR="000D2B64" w:rsidRDefault="000D2B64">
      <w:pPr>
        <w:pStyle w:val="ab"/>
        <w:tabs>
          <w:tab w:val="right" w:leader="dot" w:pos="8296"/>
        </w:tabs>
        <w:rPr>
          <w:ins w:id="3342" w:author="mpountou" w:date="2021-02-14T19:25:00Z"/>
          <w:rFonts w:asciiTheme="minorHAnsi" w:eastAsiaTheme="minorEastAsia" w:hAnsiTheme="minorHAnsi" w:cstheme="minorBidi"/>
          <w:noProof/>
          <w:szCs w:val="22"/>
          <w:lang w:eastAsia="el-GR"/>
        </w:rPr>
      </w:pPr>
      <w:ins w:id="3343" w:author="mpountou" w:date="2021-02-14T19:25:00Z">
        <w:r w:rsidRPr="00191F8F">
          <w:rPr>
            <w:rStyle w:val="-"/>
            <w:noProof/>
          </w:rPr>
          <w:fldChar w:fldCharType="begin"/>
        </w:r>
        <w:r w:rsidRPr="00191F8F">
          <w:rPr>
            <w:rStyle w:val="-"/>
            <w:noProof/>
          </w:rPr>
          <w:instrText xml:space="preserve"> </w:instrText>
        </w:r>
        <w:r>
          <w:rPr>
            <w:noProof/>
          </w:rPr>
          <w:instrText>HYPERLINK \l "_Toc64223210"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45</w:t>
        </w:r>
        <w:r w:rsidRPr="00191F8F">
          <w:rPr>
            <w:rStyle w:val="-"/>
            <w:noProof/>
          </w:rPr>
          <w:t xml:space="preserve"> - Υλοποίηση Τυχαία Δάση - Διάγραμμα μετρικών rmse και mae – data30</w:t>
        </w:r>
        <w:r>
          <w:rPr>
            <w:noProof/>
            <w:webHidden/>
          </w:rPr>
          <w:tab/>
        </w:r>
        <w:r>
          <w:rPr>
            <w:noProof/>
            <w:webHidden/>
          </w:rPr>
          <w:fldChar w:fldCharType="begin"/>
        </w:r>
        <w:r>
          <w:rPr>
            <w:noProof/>
            <w:webHidden/>
          </w:rPr>
          <w:instrText xml:space="preserve"> PAGEREF _Toc64223210 \h </w:instrText>
        </w:r>
        <w:r>
          <w:rPr>
            <w:noProof/>
            <w:webHidden/>
          </w:rPr>
        </w:r>
      </w:ins>
      <w:r>
        <w:rPr>
          <w:noProof/>
          <w:webHidden/>
        </w:rPr>
        <w:fldChar w:fldCharType="separate"/>
      </w:r>
      <w:ins w:id="3344" w:author="mpountou" w:date="2021-02-14T19:25:00Z">
        <w:r>
          <w:rPr>
            <w:noProof/>
            <w:webHidden/>
          </w:rPr>
          <w:t>59</w:t>
        </w:r>
        <w:r>
          <w:rPr>
            <w:noProof/>
            <w:webHidden/>
          </w:rPr>
          <w:fldChar w:fldCharType="end"/>
        </w:r>
        <w:r w:rsidRPr="00191F8F">
          <w:rPr>
            <w:rStyle w:val="-"/>
            <w:noProof/>
          </w:rPr>
          <w:fldChar w:fldCharType="end"/>
        </w:r>
      </w:ins>
    </w:p>
    <w:p w14:paraId="4C75FBEE" w14:textId="0421DD4E" w:rsidR="000D2B64" w:rsidRDefault="000D2B64">
      <w:pPr>
        <w:pStyle w:val="ab"/>
        <w:tabs>
          <w:tab w:val="right" w:leader="dot" w:pos="8296"/>
        </w:tabs>
        <w:rPr>
          <w:ins w:id="3345" w:author="mpountou" w:date="2021-02-14T19:25:00Z"/>
          <w:rFonts w:asciiTheme="minorHAnsi" w:eastAsiaTheme="minorEastAsia" w:hAnsiTheme="minorHAnsi" w:cstheme="minorBidi"/>
          <w:noProof/>
          <w:szCs w:val="22"/>
          <w:lang w:eastAsia="el-GR"/>
        </w:rPr>
      </w:pPr>
      <w:ins w:id="3346" w:author="mpountou" w:date="2021-02-14T19:25:00Z">
        <w:r w:rsidRPr="00191F8F">
          <w:rPr>
            <w:rStyle w:val="-"/>
            <w:noProof/>
          </w:rPr>
          <w:fldChar w:fldCharType="begin"/>
        </w:r>
        <w:r w:rsidRPr="00191F8F">
          <w:rPr>
            <w:rStyle w:val="-"/>
            <w:noProof/>
          </w:rPr>
          <w:instrText xml:space="preserve"> </w:instrText>
        </w:r>
        <w:r>
          <w:rPr>
            <w:noProof/>
          </w:rPr>
          <w:instrText>HYPERLINK \l "_Toc64223211"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46</w:t>
        </w:r>
        <w:r w:rsidRPr="00191F8F">
          <w:rPr>
            <w:rStyle w:val="-"/>
            <w:noProof/>
          </w:rPr>
          <w:t xml:space="preserve"> - Υλοποίηση Τυχαία Δάση - Διάγραμμα μετρικών rmse και mae – data60</w:t>
        </w:r>
        <w:r>
          <w:rPr>
            <w:noProof/>
            <w:webHidden/>
          </w:rPr>
          <w:tab/>
        </w:r>
        <w:r>
          <w:rPr>
            <w:noProof/>
            <w:webHidden/>
          </w:rPr>
          <w:fldChar w:fldCharType="begin"/>
        </w:r>
        <w:r>
          <w:rPr>
            <w:noProof/>
            <w:webHidden/>
          </w:rPr>
          <w:instrText xml:space="preserve"> PAGEREF _Toc64223211 \h </w:instrText>
        </w:r>
        <w:r>
          <w:rPr>
            <w:noProof/>
            <w:webHidden/>
          </w:rPr>
        </w:r>
      </w:ins>
      <w:r>
        <w:rPr>
          <w:noProof/>
          <w:webHidden/>
        </w:rPr>
        <w:fldChar w:fldCharType="separate"/>
      </w:r>
      <w:ins w:id="3347" w:author="mpountou" w:date="2021-02-14T19:25:00Z">
        <w:r>
          <w:rPr>
            <w:noProof/>
            <w:webHidden/>
          </w:rPr>
          <w:t>59</w:t>
        </w:r>
        <w:r>
          <w:rPr>
            <w:noProof/>
            <w:webHidden/>
          </w:rPr>
          <w:fldChar w:fldCharType="end"/>
        </w:r>
        <w:r w:rsidRPr="00191F8F">
          <w:rPr>
            <w:rStyle w:val="-"/>
            <w:noProof/>
          </w:rPr>
          <w:fldChar w:fldCharType="end"/>
        </w:r>
      </w:ins>
    </w:p>
    <w:p w14:paraId="654EB4CC" w14:textId="63801D79" w:rsidR="000D2B64" w:rsidRDefault="000D2B64">
      <w:pPr>
        <w:pStyle w:val="ab"/>
        <w:tabs>
          <w:tab w:val="right" w:leader="dot" w:pos="8296"/>
        </w:tabs>
        <w:rPr>
          <w:ins w:id="3348" w:author="mpountou" w:date="2021-02-14T19:25:00Z"/>
          <w:rFonts w:asciiTheme="minorHAnsi" w:eastAsiaTheme="minorEastAsia" w:hAnsiTheme="minorHAnsi" w:cstheme="minorBidi"/>
          <w:noProof/>
          <w:szCs w:val="22"/>
          <w:lang w:eastAsia="el-GR"/>
        </w:rPr>
      </w:pPr>
      <w:ins w:id="3349" w:author="mpountou" w:date="2021-02-14T19:25:00Z">
        <w:r w:rsidRPr="00191F8F">
          <w:rPr>
            <w:rStyle w:val="-"/>
            <w:noProof/>
          </w:rPr>
          <w:fldChar w:fldCharType="begin"/>
        </w:r>
        <w:r w:rsidRPr="00191F8F">
          <w:rPr>
            <w:rStyle w:val="-"/>
            <w:noProof/>
          </w:rPr>
          <w:instrText xml:space="preserve"> </w:instrText>
        </w:r>
        <w:r>
          <w:rPr>
            <w:noProof/>
          </w:rPr>
          <w:instrText>HYPERLINK \l "_Toc64223212"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47</w:t>
        </w:r>
        <w:r w:rsidRPr="00191F8F">
          <w:rPr>
            <w:rStyle w:val="-"/>
            <w:noProof/>
          </w:rPr>
          <w:t xml:space="preserve"> - Υλοποίηση Τυχαία Δάση - Διάγραμμα μετρικών rmse και mae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_Toc64223212 \h </w:instrText>
        </w:r>
        <w:r>
          <w:rPr>
            <w:noProof/>
            <w:webHidden/>
          </w:rPr>
        </w:r>
      </w:ins>
      <w:r>
        <w:rPr>
          <w:noProof/>
          <w:webHidden/>
        </w:rPr>
        <w:fldChar w:fldCharType="separate"/>
      </w:r>
      <w:ins w:id="3350" w:author="mpountou" w:date="2021-02-14T19:25:00Z">
        <w:r>
          <w:rPr>
            <w:noProof/>
            <w:webHidden/>
          </w:rPr>
          <w:t>59</w:t>
        </w:r>
        <w:r>
          <w:rPr>
            <w:noProof/>
            <w:webHidden/>
          </w:rPr>
          <w:fldChar w:fldCharType="end"/>
        </w:r>
        <w:r w:rsidRPr="00191F8F">
          <w:rPr>
            <w:rStyle w:val="-"/>
            <w:noProof/>
          </w:rPr>
          <w:fldChar w:fldCharType="end"/>
        </w:r>
      </w:ins>
    </w:p>
    <w:p w14:paraId="177AE010" w14:textId="62A223F9" w:rsidR="000D2B64" w:rsidRDefault="000D2B64">
      <w:pPr>
        <w:pStyle w:val="ab"/>
        <w:tabs>
          <w:tab w:val="right" w:leader="dot" w:pos="8296"/>
        </w:tabs>
        <w:rPr>
          <w:ins w:id="3351" w:author="mpountou" w:date="2021-02-14T19:25:00Z"/>
          <w:rFonts w:asciiTheme="minorHAnsi" w:eastAsiaTheme="minorEastAsia" w:hAnsiTheme="minorHAnsi" w:cstheme="minorBidi"/>
          <w:noProof/>
          <w:szCs w:val="22"/>
          <w:lang w:eastAsia="el-GR"/>
        </w:rPr>
      </w:pPr>
      <w:ins w:id="3352" w:author="mpountou" w:date="2021-02-14T19:25:00Z">
        <w:r w:rsidRPr="00191F8F">
          <w:rPr>
            <w:rStyle w:val="-"/>
            <w:noProof/>
          </w:rPr>
          <w:fldChar w:fldCharType="begin"/>
        </w:r>
        <w:r w:rsidRPr="00191F8F">
          <w:rPr>
            <w:rStyle w:val="-"/>
            <w:noProof/>
          </w:rPr>
          <w:instrText xml:space="preserve"> </w:instrText>
        </w:r>
        <w:r>
          <w:rPr>
            <w:noProof/>
          </w:rPr>
          <w:instrText>HYPERLINK \l "_Toc64223213"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48</w:t>
        </w:r>
        <w:r w:rsidRPr="00191F8F">
          <w:rPr>
            <w:rStyle w:val="-"/>
            <w:noProof/>
          </w:rPr>
          <w:t xml:space="preserve"> - Υλοποίηση Τυχαίων Δασών - Διάγραμμα Κάλυψης και Ποικιλίας – data30</w:t>
        </w:r>
        <w:r>
          <w:rPr>
            <w:noProof/>
            <w:webHidden/>
          </w:rPr>
          <w:tab/>
        </w:r>
        <w:r>
          <w:rPr>
            <w:noProof/>
            <w:webHidden/>
          </w:rPr>
          <w:fldChar w:fldCharType="begin"/>
        </w:r>
        <w:r>
          <w:rPr>
            <w:noProof/>
            <w:webHidden/>
          </w:rPr>
          <w:instrText xml:space="preserve"> PAGEREF _Toc64223213 \h </w:instrText>
        </w:r>
        <w:r>
          <w:rPr>
            <w:noProof/>
            <w:webHidden/>
          </w:rPr>
        </w:r>
      </w:ins>
      <w:r>
        <w:rPr>
          <w:noProof/>
          <w:webHidden/>
        </w:rPr>
        <w:fldChar w:fldCharType="separate"/>
      </w:r>
      <w:ins w:id="3353" w:author="mpountou" w:date="2021-02-14T19:25:00Z">
        <w:r>
          <w:rPr>
            <w:noProof/>
            <w:webHidden/>
          </w:rPr>
          <w:t>60</w:t>
        </w:r>
        <w:r>
          <w:rPr>
            <w:noProof/>
            <w:webHidden/>
          </w:rPr>
          <w:fldChar w:fldCharType="end"/>
        </w:r>
        <w:r w:rsidRPr="00191F8F">
          <w:rPr>
            <w:rStyle w:val="-"/>
            <w:noProof/>
          </w:rPr>
          <w:fldChar w:fldCharType="end"/>
        </w:r>
      </w:ins>
    </w:p>
    <w:p w14:paraId="5FF27324" w14:textId="0ED33E39" w:rsidR="000D2B64" w:rsidRDefault="000D2B64">
      <w:pPr>
        <w:pStyle w:val="ab"/>
        <w:tabs>
          <w:tab w:val="right" w:leader="dot" w:pos="8296"/>
        </w:tabs>
        <w:rPr>
          <w:ins w:id="3354" w:author="mpountou" w:date="2021-02-14T19:25:00Z"/>
          <w:rFonts w:asciiTheme="minorHAnsi" w:eastAsiaTheme="minorEastAsia" w:hAnsiTheme="minorHAnsi" w:cstheme="minorBidi"/>
          <w:noProof/>
          <w:szCs w:val="22"/>
          <w:lang w:eastAsia="el-GR"/>
        </w:rPr>
      </w:pPr>
      <w:ins w:id="3355" w:author="mpountou" w:date="2021-02-14T19:25:00Z">
        <w:r w:rsidRPr="00191F8F">
          <w:rPr>
            <w:rStyle w:val="-"/>
            <w:noProof/>
          </w:rPr>
          <w:fldChar w:fldCharType="begin"/>
        </w:r>
        <w:r w:rsidRPr="00191F8F">
          <w:rPr>
            <w:rStyle w:val="-"/>
            <w:noProof/>
          </w:rPr>
          <w:instrText xml:space="preserve"> </w:instrText>
        </w:r>
        <w:r>
          <w:rPr>
            <w:noProof/>
          </w:rPr>
          <w:instrText>HYPERLINK \l "_Toc64223214"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49</w:t>
        </w:r>
        <w:r w:rsidRPr="00191F8F">
          <w:rPr>
            <w:rStyle w:val="-"/>
            <w:noProof/>
          </w:rPr>
          <w:t xml:space="preserve"> - Υλοποίηση Τυχαίων Δασών - Διάγραμμα Κάλυψης και Ποικιλίας – data60</w:t>
        </w:r>
        <w:r>
          <w:rPr>
            <w:noProof/>
            <w:webHidden/>
          </w:rPr>
          <w:tab/>
        </w:r>
        <w:r>
          <w:rPr>
            <w:noProof/>
            <w:webHidden/>
          </w:rPr>
          <w:fldChar w:fldCharType="begin"/>
        </w:r>
        <w:r>
          <w:rPr>
            <w:noProof/>
            <w:webHidden/>
          </w:rPr>
          <w:instrText xml:space="preserve"> PAGEREF _Toc64223214 \h </w:instrText>
        </w:r>
        <w:r>
          <w:rPr>
            <w:noProof/>
            <w:webHidden/>
          </w:rPr>
        </w:r>
      </w:ins>
      <w:r>
        <w:rPr>
          <w:noProof/>
          <w:webHidden/>
        </w:rPr>
        <w:fldChar w:fldCharType="separate"/>
      </w:r>
      <w:ins w:id="3356" w:author="mpountou" w:date="2021-02-14T19:25:00Z">
        <w:r>
          <w:rPr>
            <w:noProof/>
            <w:webHidden/>
          </w:rPr>
          <w:t>61</w:t>
        </w:r>
        <w:r>
          <w:rPr>
            <w:noProof/>
            <w:webHidden/>
          </w:rPr>
          <w:fldChar w:fldCharType="end"/>
        </w:r>
        <w:r w:rsidRPr="00191F8F">
          <w:rPr>
            <w:rStyle w:val="-"/>
            <w:noProof/>
          </w:rPr>
          <w:fldChar w:fldCharType="end"/>
        </w:r>
      </w:ins>
    </w:p>
    <w:p w14:paraId="73382828" w14:textId="47A56713" w:rsidR="000D2B64" w:rsidRDefault="000D2B64">
      <w:pPr>
        <w:pStyle w:val="ab"/>
        <w:tabs>
          <w:tab w:val="right" w:leader="dot" w:pos="8296"/>
        </w:tabs>
        <w:rPr>
          <w:ins w:id="3357" w:author="mpountou" w:date="2021-02-14T19:25:00Z"/>
          <w:rFonts w:asciiTheme="minorHAnsi" w:eastAsiaTheme="minorEastAsia" w:hAnsiTheme="minorHAnsi" w:cstheme="minorBidi"/>
          <w:noProof/>
          <w:szCs w:val="22"/>
          <w:lang w:eastAsia="el-GR"/>
        </w:rPr>
      </w:pPr>
      <w:ins w:id="3358" w:author="mpountou" w:date="2021-02-14T19:25:00Z">
        <w:r w:rsidRPr="00191F8F">
          <w:rPr>
            <w:rStyle w:val="-"/>
            <w:noProof/>
          </w:rPr>
          <w:fldChar w:fldCharType="begin"/>
        </w:r>
        <w:r w:rsidRPr="00191F8F">
          <w:rPr>
            <w:rStyle w:val="-"/>
            <w:noProof/>
          </w:rPr>
          <w:instrText xml:space="preserve"> </w:instrText>
        </w:r>
        <w:r>
          <w:rPr>
            <w:noProof/>
          </w:rPr>
          <w:instrText>HYPERLINK \l "_Toc64223215"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50</w:t>
        </w:r>
        <w:r w:rsidRPr="00191F8F">
          <w:rPr>
            <w:rStyle w:val="-"/>
            <w:noProof/>
          </w:rPr>
          <w:t xml:space="preserve"> - Υλοποίηση Τυχαίων Δασών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_Toc64223215 \h </w:instrText>
        </w:r>
        <w:r>
          <w:rPr>
            <w:noProof/>
            <w:webHidden/>
          </w:rPr>
        </w:r>
      </w:ins>
      <w:r>
        <w:rPr>
          <w:noProof/>
          <w:webHidden/>
        </w:rPr>
        <w:fldChar w:fldCharType="separate"/>
      </w:r>
      <w:ins w:id="3359" w:author="mpountou" w:date="2021-02-14T19:25:00Z">
        <w:r>
          <w:rPr>
            <w:noProof/>
            <w:webHidden/>
          </w:rPr>
          <w:t>61</w:t>
        </w:r>
        <w:r>
          <w:rPr>
            <w:noProof/>
            <w:webHidden/>
          </w:rPr>
          <w:fldChar w:fldCharType="end"/>
        </w:r>
        <w:r w:rsidRPr="00191F8F">
          <w:rPr>
            <w:rStyle w:val="-"/>
            <w:noProof/>
          </w:rPr>
          <w:fldChar w:fldCharType="end"/>
        </w:r>
      </w:ins>
    </w:p>
    <w:p w14:paraId="4C697EF1" w14:textId="59E7AC1C" w:rsidR="000D2B64" w:rsidRDefault="000D2B64">
      <w:pPr>
        <w:pStyle w:val="ab"/>
        <w:tabs>
          <w:tab w:val="right" w:leader="dot" w:pos="8296"/>
        </w:tabs>
        <w:rPr>
          <w:ins w:id="3360" w:author="mpountou" w:date="2021-02-14T19:25:00Z"/>
          <w:rFonts w:asciiTheme="minorHAnsi" w:eastAsiaTheme="minorEastAsia" w:hAnsiTheme="minorHAnsi" w:cstheme="minorBidi"/>
          <w:noProof/>
          <w:szCs w:val="22"/>
          <w:lang w:eastAsia="el-GR"/>
        </w:rPr>
      </w:pPr>
      <w:ins w:id="3361" w:author="mpountou" w:date="2021-02-14T19:25:00Z">
        <w:r w:rsidRPr="00191F8F">
          <w:rPr>
            <w:rStyle w:val="-"/>
            <w:noProof/>
          </w:rPr>
          <w:fldChar w:fldCharType="begin"/>
        </w:r>
        <w:r w:rsidRPr="00191F8F">
          <w:rPr>
            <w:rStyle w:val="-"/>
            <w:noProof/>
          </w:rPr>
          <w:instrText xml:space="preserve"> </w:instrText>
        </w:r>
        <w:r>
          <w:rPr>
            <w:noProof/>
          </w:rPr>
          <w:instrText>HYPERLINK \l "_Toc64223216"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51</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_Toc64223216 \h </w:instrText>
        </w:r>
        <w:r>
          <w:rPr>
            <w:noProof/>
            <w:webHidden/>
          </w:rPr>
        </w:r>
      </w:ins>
      <w:r>
        <w:rPr>
          <w:noProof/>
          <w:webHidden/>
        </w:rPr>
        <w:fldChar w:fldCharType="separate"/>
      </w:r>
      <w:ins w:id="3362" w:author="mpountou" w:date="2021-02-14T19:25:00Z">
        <w:r>
          <w:rPr>
            <w:noProof/>
            <w:webHidden/>
          </w:rPr>
          <w:t>62</w:t>
        </w:r>
        <w:r>
          <w:rPr>
            <w:noProof/>
            <w:webHidden/>
          </w:rPr>
          <w:fldChar w:fldCharType="end"/>
        </w:r>
        <w:r w:rsidRPr="00191F8F">
          <w:rPr>
            <w:rStyle w:val="-"/>
            <w:noProof/>
          </w:rPr>
          <w:fldChar w:fldCharType="end"/>
        </w:r>
      </w:ins>
    </w:p>
    <w:p w14:paraId="0637B97F" w14:textId="2F35467E" w:rsidR="000D2B64" w:rsidRDefault="000D2B64">
      <w:pPr>
        <w:pStyle w:val="ab"/>
        <w:tabs>
          <w:tab w:val="right" w:leader="dot" w:pos="8296"/>
        </w:tabs>
        <w:rPr>
          <w:ins w:id="3363" w:author="mpountou" w:date="2021-02-14T19:25:00Z"/>
          <w:rFonts w:asciiTheme="minorHAnsi" w:eastAsiaTheme="minorEastAsia" w:hAnsiTheme="minorHAnsi" w:cstheme="minorBidi"/>
          <w:noProof/>
          <w:szCs w:val="22"/>
          <w:lang w:eastAsia="el-GR"/>
        </w:rPr>
      </w:pPr>
      <w:ins w:id="3364" w:author="mpountou" w:date="2021-02-14T19:25:00Z">
        <w:r w:rsidRPr="00191F8F">
          <w:rPr>
            <w:rStyle w:val="-"/>
            <w:noProof/>
          </w:rPr>
          <w:fldChar w:fldCharType="begin"/>
        </w:r>
        <w:r w:rsidRPr="00191F8F">
          <w:rPr>
            <w:rStyle w:val="-"/>
            <w:noProof/>
          </w:rPr>
          <w:instrText xml:space="preserve"> </w:instrText>
        </w:r>
        <w:r>
          <w:rPr>
            <w:noProof/>
          </w:rPr>
          <w:instrText>HYPERLINK \l "_Toc64223217"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52</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f1_score – data30</w:t>
        </w:r>
        <w:r>
          <w:rPr>
            <w:noProof/>
            <w:webHidden/>
          </w:rPr>
          <w:tab/>
        </w:r>
        <w:r>
          <w:rPr>
            <w:noProof/>
            <w:webHidden/>
          </w:rPr>
          <w:fldChar w:fldCharType="begin"/>
        </w:r>
        <w:r>
          <w:rPr>
            <w:noProof/>
            <w:webHidden/>
          </w:rPr>
          <w:instrText xml:space="preserve"> PAGEREF _Toc64223217 \h </w:instrText>
        </w:r>
        <w:r>
          <w:rPr>
            <w:noProof/>
            <w:webHidden/>
          </w:rPr>
        </w:r>
      </w:ins>
      <w:r>
        <w:rPr>
          <w:noProof/>
          <w:webHidden/>
        </w:rPr>
        <w:fldChar w:fldCharType="separate"/>
      </w:r>
      <w:ins w:id="3365" w:author="mpountou" w:date="2021-02-14T19:25:00Z">
        <w:r>
          <w:rPr>
            <w:noProof/>
            <w:webHidden/>
          </w:rPr>
          <w:t>62</w:t>
        </w:r>
        <w:r>
          <w:rPr>
            <w:noProof/>
            <w:webHidden/>
          </w:rPr>
          <w:fldChar w:fldCharType="end"/>
        </w:r>
        <w:r w:rsidRPr="00191F8F">
          <w:rPr>
            <w:rStyle w:val="-"/>
            <w:noProof/>
          </w:rPr>
          <w:fldChar w:fldCharType="end"/>
        </w:r>
      </w:ins>
    </w:p>
    <w:p w14:paraId="22D3FDBA" w14:textId="17E85278" w:rsidR="000D2B64" w:rsidRDefault="000D2B64">
      <w:pPr>
        <w:pStyle w:val="ab"/>
        <w:tabs>
          <w:tab w:val="right" w:leader="dot" w:pos="8296"/>
        </w:tabs>
        <w:rPr>
          <w:ins w:id="3366" w:author="mpountou" w:date="2021-02-14T19:25:00Z"/>
          <w:rFonts w:asciiTheme="minorHAnsi" w:eastAsiaTheme="minorEastAsia" w:hAnsiTheme="minorHAnsi" w:cstheme="minorBidi"/>
          <w:noProof/>
          <w:szCs w:val="22"/>
          <w:lang w:eastAsia="el-GR"/>
        </w:rPr>
      </w:pPr>
      <w:ins w:id="3367" w:author="mpountou" w:date="2021-02-14T19:25:00Z">
        <w:r w:rsidRPr="00191F8F">
          <w:rPr>
            <w:rStyle w:val="-"/>
            <w:noProof/>
          </w:rPr>
          <w:fldChar w:fldCharType="begin"/>
        </w:r>
        <w:r w:rsidRPr="00191F8F">
          <w:rPr>
            <w:rStyle w:val="-"/>
            <w:noProof/>
          </w:rPr>
          <w:instrText xml:space="preserve"> </w:instrText>
        </w:r>
        <w:r>
          <w:rPr>
            <w:noProof/>
          </w:rPr>
          <w:instrText>HYPERLINK \l "_Toc64223218"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53</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_Toc64223218 \h </w:instrText>
        </w:r>
        <w:r>
          <w:rPr>
            <w:noProof/>
            <w:webHidden/>
          </w:rPr>
        </w:r>
      </w:ins>
      <w:r>
        <w:rPr>
          <w:noProof/>
          <w:webHidden/>
        </w:rPr>
        <w:fldChar w:fldCharType="separate"/>
      </w:r>
      <w:ins w:id="3368" w:author="mpountou" w:date="2021-02-14T19:25:00Z">
        <w:r>
          <w:rPr>
            <w:noProof/>
            <w:webHidden/>
          </w:rPr>
          <w:t>63</w:t>
        </w:r>
        <w:r>
          <w:rPr>
            <w:noProof/>
            <w:webHidden/>
          </w:rPr>
          <w:fldChar w:fldCharType="end"/>
        </w:r>
        <w:r w:rsidRPr="00191F8F">
          <w:rPr>
            <w:rStyle w:val="-"/>
            <w:noProof/>
          </w:rPr>
          <w:fldChar w:fldCharType="end"/>
        </w:r>
      </w:ins>
    </w:p>
    <w:p w14:paraId="39B99213" w14:textId="21256284" w:rsidR="000D2B64" w:rsidRDefault="000D2B64">
      <w:pPr>
        <w:pStyle w:val="ab"/>
        <w:tabs>
          <w:tab w:val="right" w:leader="dot" w:pos="8296"/>
        </w:tabs>
        <w:rPr>
          <w:ins w:id="3369" w:author="mpountou" w:date="2021-02-14T19:25:00Z"/>
          <w:rFonts w:asciiTheme="minorHAnsi" w:eastAsiaTheme="minorEastAsia" w:hAnsiTheme="minorHAnsi" w:cstheme="minorBidi"/>
          <w:noProof/>
          <w:szCs w:val="22"/>
          <w:lang w:eastAsia="el-GR"/>
        </w:rPr>
      </w:pPr>
      <w:ins w:id="3370" w:author="mpountou" w:date="2021-02-14T19:25:00Z">
        <w:r w:rsidRPr="00191F8F">
          <w:rPr>
            <w:rStyle w:val="-"/>
            <w:noProof/>
          </w:rPr>
          <w:fldChar w:fldCharType="begin"/>
        </w:r>
        <w:r w:rsidRPr="00191F8F">
          <w:rPr>
            <w:rStyle w:val="-"/>
            <w:noProof/>
          </w:rPr>
          <w:instrText xml:space="preserve"> </w:instrText>
        </w:r>
        <w:r>
          <w:rPr>
            <w:noProof/>
          </w:rPr>
          <w:instrText>HYPERLINK \l "_Toc64223219"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54</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_Toc64223219 \h </w:instrText>
        </w:r>
        <w:r>
          <w:rPr>
            <w:noProof/>
            <w:webHidden/>
          </w:rPr>
        </w:r>
      </w:ins>
      <w:r>
        <w:rPr>
          <w:noProof/>
          <w:webHidden/>
        </w:rPr>
        <w:fldChar w:fldCharType="separate"/>
      </w:r>
      <w:ins w:id="3371" w:author="mpountou" w:date="2021-02-14T19:25:00Z">
        <w:r>
          <w:rPr>
            <w:noProof/>
            <w:webHidden/>
          </w:rPr>
          <w:t>63</w:t>
        </w:r>
        <w:r>
          <w:rPr>
            <w:noProof/>
            <w:webHidden/>
          </w:rPr>
          <w:fldChar w:fldCharType="end"/>
        </w:r>
        <w:r w:rsidRPr="00191F8F">
          <w:rPr>
            <w:rStyle w:val="-"/>
            <w:noProof/>
          </w:rPr>
          <w:fldChar w:fldCharType="end"/>
        </w:r>
      </w:ins>
    </w:p>
    <w:p w14:paraId="1F25C403" w14:textId="0F3875B3" w:rsidR="000D2B64" w:rsidRDefault="000D2B64">
      <w:pPr>
        <w:pStyle w:val="ab"/>
        <w:tabs>
          <w:tab w:val="right" w:leader="dot" w:pos="8296"/>
        </w:tabs>
        <w:rPr>
          <w:ins w:id="3372" w:author="mpountou" w:date="2021-02-14T19:25:00Z"/>
          <w:rFonts w:asciiTheme="minorHAnsi" w:eastAsiaTheme="minorEastAsia" w:hAnsiTheme="minorHAnsi" w:cstheme="minorBidi"/>
          <w:noProof/>
          <w:szCs w:val="22"/>
          <w:lang w:eastAsia="el-GR"/>
        </w:rPr>
      </w:pPr>
      <w:ins w:id="3373" w:author="mpountou" w:date="2021-02-14T19:25:00Z">
        <w:r w:rsidRPr="00191F8F">
          <w:rPr>
            <w:rStyle w:val="-"/>
            <w:noProof/>
          </w:rPr>
          <w:fldChar w:fldCharType="begin"/>
        </w:r>
        <w:r w:rsidRPr="00191F8F">
          <w:rPr>
            <w:rStyle w:val="-"/>
            <w:noProof/>
          </w:rPr>
          <w:instrText xml:space="preserve"> </w:instrText>
        </w:r>
        <w:r>
          <w:rPr>
            <w:noProof/>
          </w:rPr>
          <w:instrText>HYPERLINK \l "_Toc64223220"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55</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_Toc64223220 \h </w:instrText>
        </w:r>
        <w:r>
          <w:rPr>
            <w:noProof/>
            <w:webHidden/>
          </w:rPr>
        </w:r>
      </w:ins>
      <w:r>
        <w:rPr>
          <w:noProof/>
          <w:webHidden/>
        </w:rPr>
        <w:fldChar w:fldCharType="separate"/>
      </w:r>
      <w:ins w:id="3374" w:author="mpountou" w:date="2021-02-14T19:25:00Z">
        <w:r>
          <w:rPr>
            <w:noProof/>
            <w:webHidden/>
          </w:rPr>
          <w:t>63</w:t>
        </w:r>
        <w:r>
          <w:rPr>
            <w:noProof/>
            <w:webHidden/>
          </w:rPr>
          <w:fldChar w:fldCharType="end"/>
        </w:r>
        <w:r w:rsidRPr="00191F8F">
          <w:rPr>
            <w:rStyle w:val="-"/>
            <w:noProof/>
          </w:rPr>
          <w:fldChar w:fldCharType="end"/>
        </w:r>
      </w:ins>
    </w:p>
    <w:p w14:paraId="06DD6A28" w14:textId="1C2F97D1" w:rsidR="000D2B64" w:rsidRDefault="000D2B64">
      <w:pPr>
        <w:pStyle w:val="ab"/>
        <w:tabs>
          <w:tab w:val="right" w:leader="dot" w:pos="8296"/>
        </w:tabs>
        <w:rPr>
          <w:ins w:id="3375" w:author="mpountou" w:date="2021-02-14T19:25:00Z"/>
          <w:rFonts w:asciiTheme="minorHAnsi" w:eastAsiaTheme="minorEastAsia" w:hAnsiTheme="minorHAnsi" w:cstheme="minorBidi"/>
          <w:noProof/>
          <w:szCs w:val="22"/>
          <w:lang w:eastAsia="el-GR"/>
        </w:rPr>
      </w:pPr>
      <w:ins w:id="3376" w:author="mpountou" w:date="2021-02-14T19:25:00Z">
        <w:r w:rsidRPr="00191F8F">
          <w:rPr>
            <w:rStyle w:val="-"/>
            <w:noProof/>
          </w:rPr>
          <w:lastRenderedPageBreak/>
          <w:fldChar w:fldCharType="begin"/>
        </w:r>
        <w:r w:rsidRPr="00191F8F">
          <w:rPr>
            <w:rStyle w:val="-"/>
            <w:noProof/>
          </w:rPr>
          <w:instrText xml:space="preserve"> </w:instrText>
        </w:r>
        <w:r>
          <w:rPr>
            <w:noProof/>
          </w:rPr>
          <w:instrText>HYPERLINK \l "_Toc64223221"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56</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_Toc64223221 \h </w:instrText>
        </w:r>
        <w:r>
          <w:rPr>
            <w:noProof/>
            <w:webHidden/>
          </w:rPr>
        </w:r>
      </w:ins>
      <w:r>
        <w:rPr>
          <w:noProof/>
          <w:webHidden/>
        </w:rPr>
        <w:fldChar w:fldCharType="separate"/>
      </w:r>
      <w:ins w:id="3377" w:author="mpountou" w:date="2021-02-14T19:25:00Z">
        <w:r>
          <w:rPr>
            <w:noProof/>
            <w:webHidden/>
          </w:rPr>
          <w:t>64</w:t>
        </w:r>
        <w:r>
          <w:rPr>
            <w:noProof/>
            <w:webHidden/>
          </w:rPr>
          <w:fldChar w:fldCharType="end"/>
        </w:r>
        <w:r w:rsidRPr="00191F8F">
          <w:rPr>
            <w:rStyle w:val="-"/>
            <w:noProof/>
          </w:rPr>
          <w:fldChar w:fldCharType="end"/>
        </w:r>
      </w:ins>
    </w:p>
    <w:p w14:paraId="773E2372" w14:textId="21250CFD" w:rsidR="000D2B64" w:rsidRDefault="000D2B64">
      <w:pPr>
        <w:pStyle w:val="ab"/>
        <w:tabs>
          <w:tab w:val="right" w:leader="dot" w:pos="8296"/>
        </w:tabs>
        <w:rPr>
          <w:ins w:id="3378" w:author="mpountou" w:date="2021-02-14T19:25:00Z"/>
          <w:rFonts w:asciiTheme="minorHAnsi" w:eastAsiaTheme="minorEastAsia" w:hAnsiTheme="minorHAnsi" w:cstheme="minorBidi"/>
          <w:noProof/>
          <w:szCs w:val="22"/>
          <w:lang w:eastAsia="el-GR"/>
        </w:rPr>
      </w:pPr>
      <w:ins w:id="3379" w:author="mpountou" w:date="2021-02-14T19:25:00Z">
        <w:r w:rsidRPr="00191F8F">
          <w:rPr>
            <w:rStyle w:val="-"/>
            <w:noProof/>
          </w:rPr>
          <w:fldChar w:fldCharType="begin"/>
        </w:r>
        <w:r w:rsidRPr="00191F8F">
          <w:rPr>
            <w:rStyle w:val="-"/>
            <w:noProof/>
          </w:rPr>
          <w:instrText xml:space="preserve"> </w:instrText>
        </w:r>
        <w:r>
          <w:rPr>
            <w:noProof/>
          </w:rPr>
          <w:instrText>HYPERLINK \l "_Toc64223222"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57</w:t>
        </w:r>
        <w:r w:rsidRPr="00191F8F">
          <w:rPr>
            <w:rStyle w:val="-"/>
            <w:noProof/>
          </w:rPr>
          <w:t xml:space="preserve"> - Υλοποίηση Φιλτραρίσματος Περιεχομένου με Νευρωνικά Δίκτυα - Διάγραμμα Κάλυψης και Ποικιλίας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_Toc64223222 \h </w:instrText>
        </w:r>
        <w:r>
          <w:rPr>
            <w:noProof/>
            <w:webHidden/>
          </w:rPr>
        </w:r>
      </w:ins>
      <w:r>
        <w:rPr>
          <w:noProof/>
          <w:webHidden/>
        </w:rPr>
        <w:fldChar w:fldCharType="separate"/>
      </w:r>
      <w:ins w:id="3380" w:author="mpountou" w:date="2021-02-14T19:25:00Z">
        <w:r>
          <w:rPr>
            <w:noProof/>
            <w:webHidden/>
          </w:rPr>
          <w:t>65</w:t>
        </w:r>
        <w:r>
          <w:rPr>
            <w:noProof/>
            <w:webHidden/>
          </w:rPr>
          <w:fldChar w:fldCharType="end"/>
        </w:r>
        <w:r w:rsidRPr="00191F8F">
          <w:rPr>
            <w:rStyle w:val="-"/>
            <w:noProof/>
          </w:rPr>
          <w:fldChar w:fldCharType="end"/>
        </w:r>
      </w:ins>
    </w:p>
    <w:p w14:paraId="25E2BEFB" w14:textId="5C97445E" w:rsidR="000D2B64" w:rsidRDefault="000D2B64">
      <w:pPr>
        <w:pStyle w:val="ab"/>
        <w:tabs>
          <w:tab w:val="right" w:leader="dot" w:pos="8296"/>
        </w:tabs>
        <w:rPr>
          <w:ins w:id="3381" w:author="mpountou" w:date="2021-02-14T19:25:00Z"/>
          <w:rFonts w:asciiTheme="minorHAnsi" w:eastAsiaTheme="minorEastAsia" w:hAnsiTheme="minorHAnsi" w:cstheme="minorBidi"/>
          <w:noProof/>
          <w:szCs w:val="22"/>
          <w:lang w:eastAsia="el-GR"/>
        </w:rPr>
      </w:pPr>
      <w:ins w:id="3382" w:author="mpountou" w:date="2021-02-14T19:25:00Z">
        <w:r w:rsidRPr="00191F8F">
          <w:rPr>
            <w:rStyle w:val="-"/>
            <w:noProof/>
          </w:rPr>
          <w:fldChar w:fldCharType="begin"/>
        </w:r>
        <w:r w:rsidRPr="00191F8F">
          <w:rPr>
            <w:rStyle w:val="-"/>
            <w:noProof/>
          </w:rPr>
          <w:instrText xml:space="preserve"> </w:instrText>
        </w:r>
        <w:r>
          <w:rPr>
            <w:noProof/>
          </w:rPr>
          <w:instrText>HYPERLINK \l "_Toc64223223"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58</w:t>
        </w:r>
        <w:r w:rsidRPr="00191F8F">
          <w:rPr>
            <w:rStyle w:val="-"/>
            <w:noProof/>
          </w:rPr>
          <w:t xml:space="preserve"> - Υλοποίηση Φιλτραρίσματος Περιεχομένου με Νευρωνικά Δίκτυα - Διάγραμμα Κάλυψης και Ποικιλίας – data60</w:t>
        </w:r>
        <w:r>
          <w:rPr>
            <w:noProof/>
            <w:webHidden/>
          </w:rPr>
          <w:tab/>
        </w:r>
        <w:r>
          <w:rPr>
            <w:noProof/>
            <w:webHidden/>
          </w:rPr>
          <w:fldChar w:fldCharType="begin"/>
        </w:r>
        <w:r>
          <w:rPr>
            <w:noProof/>
            <w:webHidden/>
          </w:rPr>
          <w:instrText xml:space="preserve"> PAGEREF _Toc64223223 \h </w:instrText>
        </w:r>
        <w:r>
          <w:rPr>
            <w:noProof/>
            <w:webHidden/>
          </w:rPr>
        </w:r>
      </w:ins>
      <w:r>
        <w:rPr>
          <w:noProof/>
          <w:webHidden/>
        </w:rPr>
        <w:fldChar w:fldCharType="separate"/>
      </w:r>
      <w:ins w:id="3383" w:author="mpountou" w:date="2021-02-14T19:25:00Z">
        <w:r>
          <w:rPr>
            <w:noProof/>
            <w:webHidden/>
          </w:rPr>
          <w:t>65</w:t>
        </w:r>
        <w:r>
          <w:rPr>
            <w:noProof/>
            <w:webHidden/>
          </w:rPr>
          <w:fldChar w:fldCharType="end"/>
        </w:r>
        <w:r w:rsidRPr="00191F8F">
          <w:rPr>
            <w:rStyle w:val="-"/>
            <w:noProof/>
          </w:rPr>
          <w:fldChar w:fldCharType="end"/>
        </w:r>
      </w:ins>
    </w:p>
    <w:p w14:paraId="06C572B0" w14:textId="23383D4C" w:rsidR="000D2B64" w:rsidRDefault="000D2B64">
      <w:pPr>
        <w:pStyle w:val="ab"/>
        <w:tabs>
          <w:tab w:val="right" w:leader="dot" w:pos="8296"/>
        </w:tabs>
        <w:rPr>
          <w:ins w:id="3384" w:author="mpountou" w:date="2021-02-14T19:25:00Z"/>
          <w:rFonts w:asciiTheme="minorHAnsi" w:eastAsiaTheme="minorEastAsia" w:hAnsiTheme="minorHAnsi" w:cstheme="minorBidi"/>
          <w:noProof/>
          <w:szCs w:val="22"/>
          <w:lang w:eastAsia="el-GR"/>
        </w:rPr>
      </w:pPr>
      <w:ins w:id="3385" w:author="mpountou" w:date="2021-02-14T19:25:00Z">
        <w:r w:rsidRPr="00191F8F">
          <w:rPr>
            <w:rStyle w:val="-"/>
            <w:noProof/>
          </w:rPr>
          <w:fldChar w:fldCharType="begin"/>
        </w:r>
        <w:r w:rsidRPr="00191F8F">
          <w:rPr>
            <w:rStyle w:val="-"/>
            <w:noProof/>
          </w:rPr>
          <w:instrText xml:space="preserve"> </w:instrText>
        </w:r>
        <w:r>
          <w:rPr>
            <w:noProof/>
          </w:rPr>
          <w:instrText>HYPERLINK \l "_Toc64223224"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59</w:t>
        </w:r>
        <w:r w:rsidRPr="00191F8F">
          <w:rPr>
            <w:rStyle w:val="-"/>
            <w:noProof/>
          </w:rPr>
          <w:t xml:space="preserve"> - Υλοποίηση Φιλτραρίσματος Περιεχομένου με Νευρωνικά Δίκτυα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_Toc64223224 \h </w:instrText>
        </w:r>
        <w:r>
          <w:rPr>
            <w:noProof/>
            <w:webHidden/>
          </w:rPr>
        </w:r>
      </w:ins>
      <w:r>
        <w:rPr>
          <w:noProof/>
          <w:webHidden/>
        </w:rPr>
        <w:fldChar w:fldCharType="separate"/>
      </w:r>
      <w:ins w:id="3386" w:author="mpountou" w:date="2021-02-14T19:25:00Z">
        <w:r>
          <w:rPr>
            <w:noProof/>
            <w:webHidden/>
          </w:rPr>
          <w:t>65</w:t>
        </w:r>
        <w:r>
          <w:rPr>
            <w:noProof/>
            <w:webHidden/>
          </w:rPr>
          <w:fldChar w:fldCharType="end"/>
        </w:r>
        <w:r w:rsidRPr="00191F8F">
          <w:rPr>
            <w:rStyle w:val="-"/>
            <w:noProof/>
          </w:rPr>
          <w:fldChar w:fldCharType="end"/>
        </w:r>
      </w:ins>
    </w:p>
    <w:p w14:paraId="5FCD72B2" w14:textId="51C8B03E" w:rsidR="000D2B64" w:rsidRDefault="000D2B64">
      <w:pPr>
        <w:pStyle w:val="ab"/>
        <w:tabs>
          <w:tab w:val="right" w:leader="dot" w:pos="8296"/>
        </w:tabs>
        <w:rPr>
          <w:ins w:id="3387" w:author="mpountou" w:date="2021-02-14T19:25:00Z"/>
          <w:rFonts w:asciiTheme="minorHAnsi" w:eastAsiaTheme="minorEastAsia" w:hAnsiTheme="minorHAnsi" w:cstheme="minorBidi"/>
          <w:noProof/>
          <w:szCs w:val="22"/>
          <w:lang w:eastAsia="el-GR"/>
        </w:rPr>
      </w:pPr>
      <w:ins w:id="3388" w:author="mpountou" w:date="2021-02-14T19:25:00Z">
        <w:r w:rsidRPr="00191F8F">
          <w:rPr>
            <w:rStyle w:val="-"/>
            <w:noProof/>
          </w:rPr>
          <w:fldChar w:fldCharType="begin"/>
        </w:r>
        <w:r w:rsidRPr="00191F8F">
          <w:rPr>
            <w:rStyle w:val="-"/>
            <w:noProof/>
          </w:rPr>
          <w:instrText xml:space="preserve"> </w:instrText>
        </w:r>
        <w:r>
          <w:rPr>
            <w:noProof/>
          </w:rPr>
          <w:instrText>HYPERLINK \l "_Toc64223225"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i/>
            <w:iCs/>
            <w:noProof/>
          </w:rPr>
          <w:t xml:space="preserve">Εικόνα </w:t>
        </w:r>
        <w:r w:rsidRPr="00191F8F">
          <w:rPr>
            <w:rStyle w:val="-"/>
            <w:b/>
            <w:noProof/>
          </w:rPr>
          <w:t>60</w:t>
        </w:r>
        <w:r w:rsidRPr="00191F8F">
          <w:rPr>
            <w:rStyle w:val="-"/>
            <w:b/>
            <w:i/>
            <w:iCs/>
            <w:noProof/>
          </w:rPr>
          <w:t xml:space="preserve"> -</w:t>
        </w:r>
        <w:r w:rsidRPr="00191F8F">
          <w:rPr>
            <w:rStyle w:val="-"/>
            <w:noProof/>
          </w:rPr>
          <w:t xml:space="preserve">  Yλοποίηση Υβριδικού Συστήματος  - Διάγραμμα μετρικών accuracy, recall, precision και f1_score – data30</w:t>
        </w:r>
        <w:r>
          <w:rPr>
            <w:noProof/>
            <w:webHidden/>
          </w:rPr>
          <w:tab/>
        </w:r>
        <w:r>
          <w:rPr>
            <w:noProof/>
            <w:webHidden/>
          </w:rPr>
          <w:fldChar w:fldCharType="begin"/>
        </w:r>
        <w:r>
          <w:rPr>
            <w:noProof/>
            <w:webHidden/>
          </w:rPr>
          <w:instrText xml:space="preserve"> PAGEREF _Toc64223225 \h </w:instrText>
        </w:r>
        <w:r>
          <w:rPr>
            <w:noProof/>
            <w:webHidden/>
          </w:rPr>
        </w:r>
      </w:ins>
      <w:r>
        <w:rPr>
          <w:noProof/>
          <w:webHidden/>
        </w:rPr>
        <w:fldChar w:fldCharType="separate"/>
      </w:r>
      <w:ins w:id="3389" w:author="mpountou" w:date="2021-02-14T19:25:00Z">
        <w:r>
          <w:rPr>
            <w:noProof/>
            <w:webHidden/>
          </w:rPr>
          <w:t>67</w:t>
        </w:r>
        <w:r>
          <w:rPr>
            <w:noProof/>
            <w:webHidden/>
          </w:rPr>
          <w:fldChar w:fldCharType="end"/>
        </w:r>
        <w:r w:rsidRPr="00191F8F">
          <w:rPr>
            <w:rStyle w:val="-"/>
            <w:noProof/>
          </w:rPr>
          <w:fldChar w:fldCharType="end"/>
        </w:r>
      </w:ins>
    </w:p>
    <w:p w14:paraId="67B60FAC" w14:textId="23976364" w:rsidR="000D2B64" w:rsidRDefault="000D2B64">
      <w:pPr>
        <w:pStyle w:val="ab"/>
        <w:tabs>
          <w:tab w:val="right" w:leader="dot" w:pos="8296"/>
        </w:tabs>
        <w:rPr>
          <w:ins w:id="3390" w:author="mpountou" w:date="2021-02-14T19:25:00Z"/>
          <w:rFonts w:asciiTheme="minorHAnsi" w:eastAsiaTheme="minorEastAsia" w:hAnsiTheme="minorHAnsi" w:cstheme="minorBidi"/>
          <w:noProof/>
          <w:szCs w:val="22"/>
          <w:lang w:eastAsia="el-GR"/>
        </w:rPr>
      </w:pPr>
      <w:ins w:id="3391" w:author="mpountou" w:date="2021-02-14T19:25:00Z">
        <w:r w:rsidRPr="00191F8F">
          <w:rPr>
            <w:rStyle w:val="-"/>
            <w:noProof/>
          </w:rPr>
          <w:fldChar w:fldCharType="begin"/>
        </w:r>
        <w:r w:rsidRPr="00191F8F">
          <w:rPr>
            <w:rStyle w:val="-"/>
            <w:noProof/>
          </w:rPr>
          <w:instrText xml:space="preserve"> </w:instrText>
        </w:r>
        <w:r>
          <w:rPr>
            <w:noProof/>
          </w:rPr>
          <w:instrText>HYPERLINK \l "_Toc64223226"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61</w:t>
        </w:r>
        <w:r w:rsidRPr="00191F8F">
          <w:rPr>
            <w:rStyle w:val="-"/>
            <w:noProof/>
          </w:rPr>
          <w:t xml:space="preserve"> - Yλοποίηση Υβριδικού Συστήματος  - Διάγραμμα μετρικών accuracy, recall, precision και f1_score – data60</w:t>
        </w:r>
        <w:r>
          <w:rPr>
            <w:noProof/>
            <w:webHidden/>
          </w:rPr>
          <w:tab/>
        </w:r>
        <w:r>
          <w:rPr>
            <w:noProof/>
            <w:webHidden/>
          </w:rPr>
          <w:fldChar w:fldCharType="begin"/>
        </w:r>
        <w:r>
          <w:rPr>
            <w:noProof/>
            <w:webHidden/>
          </w:rPr>
          <w:instrText xml:space="preserve"> PAGEREF _Toc64223226 \h </w:instrText>
        </w:r>
        <w:r>
          <w:rPr>
            <w:noProof/>
            <w:webHidden/>
          </w:rPr>
        </w:r>
      </w:ins>
      <w:r>
        <w:rPr>
          <w:noProof/>
          <w:webHidden/>
        </w:rPr>
        <w:fldChar w:fldCharType="separate"/>
      </w:r>
      <w:ins w:id="3392" w:author="mpountou" w:date="2021-02-14T19:25:00Z">
        <w:r>
          <w:rPr>
            <w:noProof/>
            <w:webHidden/>
          </w:rPr>
          <w:t>67</w:t>
        </w:r>
        <w:r>
          <w:rPr>
            <w:noProof/>
            <w:webHidden/>
          </w:rPr>
          <w:fldChar w:fldCharType="end"/>
        </w:r>
        <w:r w:rsidRPr="00191F8F">
          <w:rPr>
            <w:rStyle w:val="-"/>
            <w:noProof/>
          </w:rPr>
          <w:fldChar w:fldCharType="end"/>
        </w:r>
      </w:ins>
    </w:p>
    <w:p w14:paraId="4E8420BC" w14:textId="206F2DBD" w:rsidR="000D2B64" w:rsidRDefault="000D2B64">
      <w:pPr>
        <w:pStyle w:val="ab"/>
        <w:tabs>
          <w:tab w:val="right" w:leader="dot" w:pos="8296"/>
        </w:tabs>
        <w:rPr>
          <w:ins w:id="3393" w:author="mpountou" w:date="2021-02-14T19:25:00Z"/>
          <w:rFonts w:asciiTheme="minorHAnsi" w:eastAsiaTheme="minorEastAsia" w:hAnsiTheme="minorHAnsi" w:cstheme="minorBidi"/>
          <w:noProof/>
          <w:szCs w:val="22"/>
          <w:lang w:eastAsia="el-GR"/>
        </w:rPr>
      </w:pPr>
      <w:ins w:id="3394" w:author="mpountou" w:date="2021-02-14T19:25:00Z">
        <w:r w:rsidRPr="00191F8F">
          <w:rPr>
            <w:rStyle w:val="-"/>
            <w:noProof/>
          </w:rPr>
          <w:fldChar w:fldCharType="begin"/>
        </w:r>
        <w:r w:rsidRPr="00191F8F">
          <w:rPr>
            <w:rStyle w:val="-"/>
            <w:noProof/>
          </w:rPr>
          <w:instrText xml:space="preserve"> </w:instrText>
        </w:r>
        <w:r>
          <w:rPr>
            <w:noProof/>
          </w:rPr>
          <w:instrText>HYPERLINK \l "_Toc64223227"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62</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_Toc64223227 \h </w:instrText>
        </w:r>
        <w:r>
          <w:rPr>
            <w:noProof/>
            <w:webHidden/>
          </w:rPr>
        </w:r>
      </w:ins>
      <w:r>
        <w:rPr>
          <w:noProof/>
          <w:webHidden/>
        </w:rPr>
        <w:fldChar w:fldCharType="separate"/>
      </w:r>
      <w:ins w:id="3395" w:author="mpountou" w:date="2021-02-14T19:25:00Z">
        <w:r>
          <w:rPr>
            <w:noProof/>
            <w:webHidden/>
          </w:rPr>
          <w:t>67</w:t>
        </w:r>
        <w:r>
          <w:rPr>
            <w:noProof/>
            <w:webHidden/>
          </w:rPr>
          <w:fldChar w:fldCharType="end"/>
        </w:r>
        <w:r w:rsidRPr="00191F8F">
          <w:rPr>
            <w:rStyle w:val="-"/>
            <w:noProof/>
          </w:rPr>
          <w:fldChar w:fldCharType="end"/>
        </w:r>
      </w:ins>
    </w:p>
    <w:p w14:paraId="3DE8B1AD" w14:textId="46259D5B" w:rsidR="000D2B64" w:rsidRDefault="000D2B64">
      <w:pPr>
        <w:pStyle w:val="ab"/>
        <w:tabs>
          <w:tab w:val="right" w:leader="dot" w:pos="8296"/>
        </w:tabs>
        <w:rPr>
          <w:ins w:id="3396" w:author="mpountou" w:date="2021-02-14T19:25:00Z"/>
          <w:rFonts w:asciiTheme="minorHAnsi" w:eastAsiaTheme="minorEastAsia" w:hAnsiTheme="minorHAnsi" w:cstheme="minorBidi"/>
          <w:noProof/>
          <w:szCs w:val="22"/>
          <w:lang w:eastAsia="el-GR"/>
        </w:rPr>
      </w:pPr>
      <w:ins w:id="3397" w:author="mpountou" w:date="2021-02-14T19:25:00Z">
        <w:r w:rsidRPr="00191F8F">
          <w:rPr>
            <w:rStyle w:val="-"/>
            <w:noProof/>
          </w:rPr>
          <w:fldChar w:fldCharType="begin"/>
        </w:r>
        <w:r w:rsidRPr="00191F8F">
          <w:rPr>
            <w:rStyle w:val="-"/>
            <w:noProof/>
          </w:rPr>
          <w:instrText xml:space="preserve"> </w:instrText>
        </w:r>
        <w:r>
          <w:rPr>
            <w:noProof/>
          </w:rPr>
          <w:instrText>HYPERLINK \l "_Toc64223228"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63</w:t>
        </w:r>
        <w:r w:rsidRPr="00191F8F">
          <w:rPr>
            <w:rStyle w:val="-"/>
            <w:noProof/>
          </w:rPr>
          <w:t xml:space="preserve"> - Υλοποίηση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_Toc64223228 \h </w:instrText>
        </w:r>
        <w:r>
          <w:rPr>
            <w:noProof/>
            <w:webHidden/>
          </w:rPr>
        </w:r>
      </w:ins>
      <w:r>
        <w:rPr>
          <w:noProof/>
          <w:webHidden/>
        </w:rPr>
        <w:fldChar w:fldCharType="separate"/>
      </w:r>
      <w:ins w:id="3398" w:author="mpountou" w:date="2021-02-14T19:25:00Z">
        <w:r>
          <w:rPr>
            <w:noProof/>
            <w:webHidden/>
          </w:rPr>
          <w:t>68</w:t>
        </w:r>
        <w:r>
          <w:rPr>
            <w:noProof/>
            <w:webHidden/>
          </w:rPr>
          <w:fldChar w:fldCharType="end"/>
        </w:r>
        <w:r w:rsidRPr="00191F8F">
          <w:rPr>
            <w:rStyle w:val="-"/>
            <w:noProof/>
          </w:rPr>
          <w:fldChar w:fldCharType="end"/>
        </w:r>
      </w:ins>
    </w:p>
    <w:p w14:paraId="22F50A79" w14:textId="7410A107" w:rsidR="000D2B64" w:rsidRDefault="000D2B64">
      <w:pPr>
        <w:pStyle w:val="ab"/>
        <w:tabs>
          <w:tab w:val="right" w:leader="dot" w:pos="8296"/>
        </w:tabs>
        <w:rPr>
          <w:ins w:id="3399" w:author="mpountou" w:date="2021-02-14T19:25:00Z"/>
          <w:rFonts w:asciiTheme="minorHAnsi" w:eastAsiaTheme="minorEastAsia" w:hAnsiTheme="minorHAnsi" w:cstheme="minorBidi"/>
          <w:noProof/>
          <w:szCs w:val="22"/>
          <w:lang w:eastAsia="el-GR"/>
        </w:rPr>
      </w:pPr>
      <w:ins w:id="3400" w:author="mpountou" w:date="2021-02-14T19:25:00Z">
        <w:r w:rsidRPr="00191F8F">
          <w:rPr>
            <w:rStyle w:val="-"/>
            <w:noProof/>
          </w:rPr>
          <w:fldChar w:fldCharType="begin"/>
        </w:r>
        <w:r w:rsidRPr="00191F8F">
          <w:rPr>
            <w:rStyle w:val="-"/>
            <w:noProof/>
          </w:rPr>
          <w:instrText xml:space="preserve"> </w:instrText>
        </w:r>
        <w:r>
          <w:rPr>
            <w:noProof/>
          </w:rPr>
          <w:instrText>HYPERLINK \l "_Toc64223229"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64</w:t>
        </w:r>
        <w:r w:rsidRPr="00191F8F">
          <w:rPr>
            <w:rStyle w:val="-"/>
            <w:noProof/>
          </w:rPr>
          <w:t xml:space="preserve"> - Υλοποίηση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_Toc64223229 \h </w:instrText>
        </w:r>
        <w:r>
          <w:rPr>
            <w:noProof/>
            <w:webHidden/>
          </w:rPr>
        </w:r>
      </w:ins>
      <w:r>
        <w:rPr>
          <w:noProof/>
          <w:webHidden/>
        </w:rPr>
        <w:fldChar w:fldCharType="separate"/>
      </w:r>
      <w:ins w:id="3401" w:author="mpountou" w:date="2021-02-14T19:25:00Z">
        <w:r>
          <w:rPr>
            <w:noProof/>
            <w:webHidden/>
          </w:rPr>
          <w:t>69</w:t>
        </w:r>
        <w:r>
          <w:rPr>
            <w:noProof/>
            <w:webHidden/>
          </w:rPr>
          <w:fldChar w:fldCharType="end"/>
        </w:r>
        <w:r w:rsidRPr="00191F8F">
          <w:rPr>
            <w:rStyle w:val="-"/>
            <w:noProof/>
          </w:rPr>
          <w:fldChar w:fldCharType="end"/>
        </w:r>
      </w:ins>
    </w:p>
    <w:p w14:paraId="2D9F8885" w14:textId="0381DAEC" w:rsidR="000D2B64" w:rsidRDefault="000D2B64">
      <w:pPr>
        <w:pStyle w:val="ab"/>
        <w:tabs>
          <w:tab w:val="right" w:leader="dot" w:pos="8296"/>
        </w:tabs>
        <w:rPr>
          <w:ins w:id="3402" w:author="mpountou" w:date="2021-02-14T19:25:00Z"/>
          <w:rFonts w:asciiTheme="minorHAnsi" w:eastAsiaTheme="minorEastAsia" w:hAnsiTheme="minorHAnsi" w:cstheme="minorBidi"/>
          <w:noProof/>
          <w:szCs w:val="22"/>
          <w:lang w:eastAsia="el-GR"/>
        </w:rPr>
      </w:pPr>
      <w:ins w:id="3403" w:author="mpountou" w:date="2021-02-14T19:25:00Z">
        <w:r w:rsidRPr="00191F8F">
          <w:rPr>
            <w:rStyle w:val="-"/>
            <w:noProof/>
          </w:rPr>
          <w:fldChar w:fldCharType="begin"/>
        </w:r>
        <w:r w:rsidRPr="00191F8F">
          <w:rPr>
            <w:rStyle w:val="-"/>
            <w:noProof/>
          </w:rPr>
          <w:instrText xml:space="preserve"> </w:instrText>
        </w:r>
        <w:r>
          <w:rPr>
            <w:noProof/>
          </w:rPr>
          <w:instrText>HYPERLINK \l "_Toc64223230"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65</w:t>
        </w:r>
        <w:r w:rsidRPr="00191F8F">
          <w:rPr>
            <w:rStyle w:val="-"/>
            <w:noProof/>
          </w:rPr>
          <w:t xml:space="preserve"> - Yλοποίηση Υβριδικού Συστήματος  - Διάγραμμα μετρικών rmse και mae – movielens 100K</w:t>
        </w:r>
        <w:r>
          <w:rPr>
            <w:noProof/>
            <w:webHidden/>
          </w:rPr>
          <w:tab/>
        </w:r>
        <w:r>
          <w:rPr>
            <w:noProof/>
            <w:webHidden/>
          </w:rPr>
          <w:fldChar w:fldCharType="begin"/>
        </w:r>
        <w:r>
          <w:rPr>
            <w:noProof/>
            <w:webHidden/>
          </w:rPr>
          <w:instrText xml:space="preserve"> PAGEREF _Toc64223230 \h </w:instrText>
        </w:r>
        <w:r>
          <w:rPr>
            <w:noProof/>
            <w:webHidden/>
          </w:rPr>
        </w:r>
      </w:ins>
      <w:r>
        <w:rPr>
          <w:noProof/>
          <w:webHidden/>
        </w:rPr>
        <w:fldChar w:fldCharType="separate"/>
      </w:r>
      <w:ins w:id="3404" w:author="mpountou" w:date="2021-02-14T19:25:00Z">
        <w:r>
          <w:rPr>
            <w:noProof/>
            <w:webHidden/>
          </w:rPr>
          <w:t>69</w:t>
        </w:r>
        <w:r>
          <w:rPr>
            <w:noProof/>
            <w:webHidden/>
          </w:rPr>
          <w:fldChar w:fldCharType="end"/>
        </w:r>
        <w:r w:rsidRPr="00191F8F">
          <w:rPr>
            <w:rStyle w:val="-"/>
            <w:noProof/>
          </w:rPr>
          <w:fldChar w:fldCharType="end"/>
        </w:r>
      </w:ins>
    </w:p>
    <w:p w14:paraId="5C451182" w14:textId="55B2CC1B" w:rsidR="000D2B64" w:rsidRDefault="000D2B64">
      <w:pPr>
        <w:pStyle w:val="ab"/>
        <w:tabs>
          <w:tab w:val="right" w:leader="dot" w:pos="8296"/>
        </w:tabs>
        <w:rPr>
          <w:ins w:id="3405" w:author="mpountou" w:date="2021-02-14T19:25:00Z"/>
          <w:rFonts w:asciiTheme="minorHAnsi" w:eastAsiaTheme="minorEastAsia" w:hAnsiTheme="minorHAnsi" w:cstheme="minorBidi"/>
          <w:noProof/>
          <w:szCs w:val="22"/>
          <w:lang w:eastAsia="el-GR"/>
        </w:rPr>
      </w:pPr>
      <w:ins w:id="3406" w:author="mpountou" w:date="2021-02-14T19:25:00Z">
        <w:r w:rsidRPr="00191F8F">
          <w:rPr>
            <w:rStyle w:val="-"/>
            <w:noProof/>
          </w:rPr>
          <w:fldChar w:fldCharType="begin"/>
        </w:r>
        <w:r w:rsidRPr="00191F8F">
          <w:rPr>
            <w:rStyle w:val="-"/>
            <w:noProof/>
          </w:rPr>
          <w:instrText xml:space="preserve"> </w:instrText>
        </w:r>
        <w:r>
          <w:rPr>
            <w:noProof/>
          </w:rPr>
          <w:instrText>HYPERLINK \l "_Toc64223231"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66</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Κάλυψης και Ποικιλίας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_Toc64223231 \h </w:instrText>
        </w:r>
        <w:r>
          <w:rPr>
            <w:noProof/>
            <w:webHidden/>
          </w:rPr>
        </w:r>
      </w:ins>
      <w:r>
        <w:rPr>
          <w:noProof/>
          <w:webHidden/>
        </w:rPr>
        <w:fldChar w:fldCharType="separate"/>
      </w:r>
      <w:ins w:id="3407" w:author="mpountou" w:date="2021-02-14T19:25:00Z">
        <w:r>
          <w:rPr>
            <w:noProof/>
            <w:webHidden/>
          </w:rPr>
          <w:t>70</w:t>
        </w:r>
        <w:r>
          <w:rPr>
            <w:noProof/>
            <w:webHidden/>
          </w:rPr>
          <w:fldChar w:fldCharType="end"/>
        </w:r>
        <w:r w:rsidRPr="00191F8F">
          <w:rPr>
            <w:rStyle w:val="-"/>
            <w:noProof/>
          </w:rPr>
          <w:fldChar w:fldCharType="end"/>
        </w:r>
      </w:ins>
    </w:p>
    <w:p w14:paraId="60BD9518" w14:textId="4119C339" w:rsidR="000D2B64" w:rsidRDefault="000D2B64">
      <w:pPr>
        <w:pStyle w:val="ab"/>
        <w:tabs>
          <w:tab w:val="right" w:leader="dot" w:pos="8296"/>
        </w:tabs>
        <w:rPr>
          <w:ins w:id="3408" w:author="mpountou" w:date="2021-02-14T19:25:00Z"/>
          <w:rFonts w:asciiTheme="minorHAnsi" w:eastAsiaTheme="minorEastAsia" w:hAnsiTheme="minorHAnsi" w:cstheme="minorBidi"/>
          <w:noProof/>
          <w:szCs w:val="22"/>
          <w:lang w:eastAsia="el-GR"/>
        </w:rPr>
      </w:pPr>
      <w:ins w:id="3409" w:author="mpountou" w:date="2021-02-14T19:25:00Z">
        <w:r w:rsidRPr="00191F8F">
          <w:rPr>
            <w:rStyle w:val="-"/>
            <w:noProof/>
          </w:rPr>
          <w:fldChar w:fldCharType="begin"/>
        </w:r>
        <w:r w:rsidRPr="00191F8F">
          <w:rPr>
            <w:rStyle w:val="-"/>
            <w:noProof/>
          </w:rPr>
          <w:instrText xml:space="preserve"> </w:instrText>
        </w:r>
        <w:r>
          <w:rPr>
            <w:noProof/>
          </w:rPr>
          <w:instrText>HYPERLINK \l "_Toc64223232"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67</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_Toc64223232 \h </w:instrText>
        </w:r>
        <w:r>
          <w:rPr>
            <w:noProof/>
            <w:webHidden/>
          </w:rPr>
        </w:r>
      </w:ins>
      <w:r>
        <w:rPr>
          <w:noProof/>
          <w:webHidden/>
        </w:rPr>
        <w:fldChar w:fldCharType="separate"/>
      </w:r>
      <w:ins w:id="3410" w:author="mpountou" w:date="2021-02-14T19:25:00Z">
        <w:r>
          <w:rPr>
            <w:noProof/>
            <w:webHidden/>
          </w:rPr>
          <w:t>71</w:t>
        </w:r>
        <w:r>
          <w:rPr>
            <w:noProof/>
            <w:webHidden/>
          </w:rPr>
          <w:fldChar w:fldCharType="end"/>
        </w:r>
        <w:r w:rsidRPr="00191F8F">
          <w:rPr>
            <w:rStyle w:val="-"/>
            <w:noProof/>
          </w:rPr>
          <w:fldChar w:fldCharType="end"/>
        </w:r>
      </w:ins>
    </w:p>
    <w:p w14:paraId="640DB6FF" w14:textId="3B24BE5F" w:rsidR="000D2B64" w:rsidRDefault="000D2B64">
      <w:pPr>
        <w:pStyle w:val="ab"/>
        <w:tabs>
          <w:tab w:val="right" w:leader="dot" w:pos="8296"/>
        </w:tabs>
        <w:rPr>
          <w:ins w:id="3411" w:author="mpountou" w:date="2021-02-14T19:25:00Z"/>
          <w:rFonts w:asciiTheme="minorHAnsi" w:eastAsiaTheme="minorEastAsia" w:hAnsiTheme="minorHAnsi" w:cstheme="minorBidi"/>
          <w:noProof/>
          <w:szCs w:val="22"/>
          <w:lang w:eastAsia="el-GR"/>
        </w:rPr>
      </w:pPr>
      <w:ins w:id="3412" w:author="mpountou" w:date="2021-02-14T19:25:00Z">
        <w:r w:rsidRPr="00191F8F">
          <w:rPr>
            <w:rStyle w:val="-"/>
            <w:noProof/>
          </w:rPr>
          <w:fldChar w:fldCharType="begin"/>
        </w:r>
        <w:r w:rsidRPr="00191F8F">
          <w:rPr>
            <w:rStyle w:val="-"/>
            <w:noProof/>
          </w:rPr>
          <w:instrText xml:space="preserve"> </w:instrText>
        </w:r>
        <w:r>
          <w:rPr>
            <w:noProof/>
          </w:rPr>
          <w:instrText>HYPERLINK \l "_Toc64223233"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68</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_Toc64223233 \h </w:instrText>
        </w:r>
        <w:r>
          <w:rPr>
            <w:noProof/>
            <w:webHidden/>
          </w:rPr>
        </w:r>
      </w:ins>
      <w:r>
        <w:rPr>
          <w:noProof/>
          <w:webHidden/>
        </w:rPr>
        <w:fldChar w:fldCharType="separate"/>
      </w:r>
      <w:ins w:id="3413" w:author="mpountou" w:date="2021-02-14T19:25:00Z">
        <w:r>
          <w:rPr>
            <w:noProof/>
            <w:webHidden/>
          </w:rPr>
          <w:t>71</w:t>
        </w:r>
        <w:r>
          <w:rPr>
            <w:noProof/>
            <w:webHidden/>
          </w:rPr>
          <w:fldChar w:fldCharType="end"/>
        </w:r>
        <w:r w:rsidRPr="00191F8F">
          <w:rPr>
            <w:rStyle w:val="-"/>
            <w:noProof/>
          </w:rPr>
          <w:fldChar w:fldCharType="end"/>
        </w:r>
      </w:ins>
    </w:p>
    <w:p w14:paraId="7D324972" w14:textId="033C997B" w:rsidR="000D2B64" w:rsidRDefault="000D2B64">
      <w:pPr>
        <w:pStyle w:val="ab"/>
        <w:tabs>
          <w:tab w:val="right" w:leader="dot" w:pos="8296"/>
        </w:tabs>
        <w:rPr>
          <w:ins w:id="3414" w:author="mpountou" w:date="2021-02-14T19:25:00Z"/>
          <w:rFonts w:asciiTheme="minorHAnsi" w:eastAsiaTheme="minorEastAsia" w:hAnsiTheme="minorHAnsi" w:cstheme="minorBidi"/>
          <w:noProof/>
          <w:szCs w:val="22"/>
          <w:lang w:eastAsia="el-GR"/>
        </w:rPr>
      </w:pPr>
      <w:ins w:id="3415" w:author="mpountou" w:date="2021-02-14T19:25:00Z">
        <w:r w:rsidRPr="00191F8F">
          <w:rPr>
            <w:rStyle w:val="-"/>
            <w:noProof/>
          </w:rPr>
          <w:fldChar w:fldCharType="begin"/>
        </w:r>
        <w:r w:rsidRPr="00191F8F">
          <w:rPr>
            <w:rStyle w:val="-"/>
            <w:noProof/>
          </w:rPr>
          <w:instrText xml:space="preserve"> </w:instrText>
        </w:r>
        <w:r>
          <w:rPr>
            <w:noProof/>
          </w:rPr>
          <w:instrText>HYPERLINK \l "_Toc64223234"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69</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_Toc64223234 \h </w:instrText>
        </w:r>
        <w:r>
          <w:rPr>
            <w:noProof/>
            <w:webHidden/>
          </w:rPr>
        </w:r>
      </w:ins>
      <w:r>
        <w:rPr>
          <w:noProof/>
          <w:webHidden/>
        </w:rPr>
        <w:fldChar w:fldCharType="separate"/>
      </w:r>
      <w:ins w:id="3416" w:author="mpountou" w:date="2021-02-14T19:25:00Z">
        <w:r>
          <w:rPr>
            <w:noProof/>
            <w:webHidden/>
          </w:rPr>
          <w:t>72</w:t>
        </w:r>
        <w:r>
          <w:rPr>
            <w:noProof/>
            <w:webHidden/>
          </w:rPr>
          <w:fldChar w:fldCharType="end"/>
        </w:r>
        <w:r w:rsidRPr="00191F8F">
          <w:rPr>
            <w:rStyle w:val="-"/>
            <w:noProof/>
          </w:rPr>
          <w:fldChar w:fldCharType="end"/>
        </w:r>
      </w:ins>
    </w:p>
    <w:p w14:paraId="0D38A170" w14:textId="1FD35756" w:rsidR="000D2B64" w:rsidRDefault="000D2B64">
      <w:pPr>
        <w:pStyle w:val="ab"/>
        <w:tabs>
          <w:tab w:val="right" w:leader="dot" w:pos="8296"/>
        </w:tabs>
        <w:rPr>
          <w:ins w:id="3417" w:author="mpountou" w:date="2021-02-14T19:25:00Z"/>
          <w:rFonts w:asciiTheme="minorHAnsi" w:eastAsiaTheme="minorEastAsia" w:hAnsiTheme="minorHAnsi" w:cstheme="minorBidi"/>
          <w:noProof/>
          <w:szCs w:val="22"/>
          <w:lang w:eastAsia="el-GR"/>
        </w:rPr>
      </w:pPr>
      <w:ins w:id="3418" w:author="mpountou" w:date="2021-02-14T19:25:00Z">
        <w:r w:rsidRPr="00191F8F">
          <w:rPr>
            <w:rStyle w:val="-"/>
            <w:noProof/>
          </w:rPr>
          <w:fldChar w:fldCharType="begin"/>
        </w:r>
        <w:r w:rsidRPr="00191F8F">
          <w:rPr>
            <w:rStyle w:val="-"/>
            <w:noProof/>
          </w:rPr>
          <w:instrText xml:space="preserve"> </w:instrText>
        </w:r>
        <w:r>
          <w:rPr>
            <w:noProof/>
          </w:rPr>
          <w:instrText>HYPERLINK \l "_Toc64223235"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70</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_Toc64223235 \h </w:instrText>
        </w:r>
        <w:r>
          <w:rPr>
            <w:noProof/>
            <w:webHidden/>
          </w:rPr>
        </w:r>
      </w:ins>
      <w:r>
        <w:rPr>
          <w:noProof/>
          <w:webHidden/>
        </w:rPr>
        <w:fldChar w:fldCharType="separate"/>
      </w:r>
      <w:ins w:id="3419" w:author="mpountou" w:date="2021-02-14T19:25:00Z">
        <w:r>
          <w:rPr>
            <w:noProof/>
            <w:webHidden/>
          </w:rPr>
          <w:t>73</w:t>
        </w:r>
        <w:r>
          <w:rPr>
            <w:noProof/>
            <w:webHidden/>
          </w:rPr>
          <w:fldChar w:fldCharType="end"/>
        </w:r>
        <w:r w:rsidRPr="00191F8F">
          <w:rPr>
            <w:rStyle w:val="-"/>
            <w:noProof/>
          </w:rPr>
          <w:fldChar w:fldCharType="end"/>
        </w:r>
      </w:ins>
    </w:p>
    <w:p w14:paraId="50960573" w14:textId="24F543E9" w:rsidR="000D2B64" w:rsidRDefault="000D2B64">
      <w:pPr>
        <w:pStyle w:val="ab"/>
        <w:tabs>
          <w:tab w:val="right" w:leader="dot" w:pos="8296"/>
        </w:tabs>
        <w:rPr>
          <w:ins w:id="3420" w:author="mpountou" w:date="2021-02-14T19:25:00Z"/>
          <w:rFonts w:asciiTheme="minorHAnsi" w:eastAsiaTheme="minorEastAsia" w:hAnsiTheme="minorHAnsi" w:cstheme="minorBidi"/>
          <w:noProof/>
          <w:szCs w:val="22"/>
          <w:lang w:eastAsia="el-GR"/>
        </w:rPr>
      </w:pPr>
      <w:ins w:id="3421" w:author="mpountou" w:date="2021-02-14T19:25:00Z">
        <w:r w:rsidRPr="00191F8F">
          <w:rPr>
            <w:rStyle w:val="-"/>
            <w:noProof/>
          </w:rPr>
          <w:fldChar w:fldCharType="begin"/>
        </w:r>
        <w:r w:rsidRPr="00191F8F">
          <w:rPr>
            <w:rStyle w:val="-"/>
            <w:noProof/>
          </w:rPr>
          <w:instrText xml:space="preserve"> </w:instrText>
        </w:r>
        <w:r>
          <w:rPr>
            <w:noProof/>
          </w:rPr>
          <w:instrText>HYPERLINK \l "_Toc64223236"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71</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_Toc64223236 \h </w:instrText>
        </w:r>
        <w:r>
          <w:rPr>
            <w:noProof/>
            <w:webHidden/>
          </w:rPr>
        </w:r>
      </w:ins>
      <w:r>
        <w:rPr>
          <w:noProof/>
          <w:webHidden/>
        </w:rPr>
        <w:fldChar w:fldCharType="separate"/>
      </w:r>
      <w:ins w:id="3422" w:author="mpountou" w:date="2021-02-14T19:25:00Z">
        <w:r>
          <w:rPr>
            <w:noProof/>
            <w:webHidden/>
          </w:rPr>
          <w:t>73</w:t>
        </w:r>
        <w:r>
          <w:rPr>
            <w:noProof/>
            <w:webHidden/>
          </w:rPr>
          <w:fldChar w:fldCharType="end"/>
        </w:r>
        <w:r w:rsidRPr="00191F8F">
          <w:rPr>
            <w:rStyle w:val="-"/>
            <w:noProof/>
          </w:rPr>
          <w:fldChar w:fldCharType="end"/>
        </w:r>
      </w:ins>
    </w:p>
    <w:p w14:paraId="265BFCB9" w14:textId="5ECA7547" w:rsidR="000D2B64" w:rsidRDefault="000D2B64">
      <w:pPr>
        <w:pStyle w:val="ab"/>
        <w:tabs>
          <w:tab w:val="right" w:leader="dot" w:pos="8296"/>
        </w:tabs>
        <w:rPr>
          <w:ins w:id="3423" w:author="mpountou" w:date="2021-02-14T19:25:00Z"/>
          <w:rFonts w:asciiTheme="minorHAnsi" w:eastAsiaTheme="minorEastAsia" w:hAnsiTheme="minorHAnsi" w:cstheme="minorBidi"/>
          <w:noProof/>
          <w:szCs w:val="22"/>
          <w:lang w:eastAsia="el-GR"/>
        </w:rPr>
      </w:pPr>
      <w:ins w:id="3424" w:author="mpountou" w:date="2021-02-14T19:25:00Z">
        <w:r w:rsidRPr="00191F8F">
          <w:rPr>
            <w:rStyle w:val="-"/>
            <w:noProof/>
          </w:rPr>
          <w:fldChar w:fldCharType="begin"/>
        </w:r>
        <w:r w:rsidRPr="00191F8F">
          <w:rPr>
            <w:rStyle w:val="-"/>
            <w:noProof/>
          </w:rPr>
          <w:instrText xml:space="preserve"> </w:instrText>
        </w:r>
        <w:r>
          <w:rPr>
            <w:noProof/>
          </w:rPr>
          <w:instrText>HYPERLINK \l "_Toc64223237"</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72</w:t>
        </w:r>
        <w:r w:rsidRPr="00191F8F">
          <w:rPr>
            <w:rStyle w:val="-"/>
            <w:noProof/>
          </w:rPr>
          <w:t xml:space="preserve"> - Yλοποίηση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_Toc64223237 \h </w:instrText>
        </w:r>
        <w:r>
          <w:rPr>
            <w:noProof/>
            <w:webHidden/>
          </w:rPr>
        </w:r>
      </w:ins>
      <w:r>
        <w:rPr>
          <w:noProof/>
          <w:webHidden/>
        </w:rPr>
        <w:fldChar w:fldCharType="separate"/>
      </w:r>
      <w:ins w:id="3425" w:author="mpountou" w:date="2021-02-14T19:25:00Z">
        <w:r>
          <w:rPr>
            <w:noProof/>
            <w:webHidden/>
          </w:rPr>
          <w:t>74</w:t>
        </w:r>
        <w:r>
          <w:rPr>
            <w:noProof/>
            <w:webHidden/>
          </w:rPr>
          <w:fldChar w:fldCharType="end"/>
        </w:r>
        <w:r w:rsidRPr="00191F8F">
          <w:rPr>
            <w:rStyle w:val="-"/>
            <w:noProof/>
          </w:rPr>
          <w:fldChar w:fldCharType="end"/>
        </w:r>
      </w:ins>
    </w:p>
    <w:p w14:paraId="31FB06EC" w14:textId="0CD17026" w:rsidR="000D2B64" w:rsidRDefault="000D2B64">
      <w:pPr>
        <w:pStyle w:val="ab"/>
        <w:tabs>
          <w:tab w:val="right" w:leader="dot" w:pos="8296"/>
        </w:tabs>
        <w:rPr>
          <w:ins w:id="3426" w:author="mpountou" w:date="2021-02-14T19:25:00Z"/>
          <w:rFonts w:asciiTheme="minorHAnsi" w:eastAsiaTheme="minorEastAsia" w:hAnsiTheme="minorHAnsi" w:cstheme="minorBidi"/>
          <w:noProof/>
          <w:szCs w:val="22"/>
          <w:lang w:eastAsia="el-GR"/>
        </w:rPr>
      </w:pPr>
      <w:ins w:id="3427" w:author="mpountou" w:date="2021-02-14T19:25:00Z">
        <w:r w:rsidRPr="00191F8F">
          <w:rPr>
            <w:rStyle w:val="-"/>
            <w:noProof/>
          </w:rPr>
          <w:fldChar w:fldCharType="begin"/>
        </w:r>
        <w:r w:rsidRPr="00191F8F">
          <w:rPr>
            <w:rStyle w:val="-"/>
            <w:noProof/>
          </w:rPr>
          <w:instrText xml:space="preserve"> </w:instrText>
        </w:r>
        <w:r>
          <w:rPr>
            <w:noProof/>
          </w:rPr>
          <w:instrText>HYPERLINK \l "_Toc64223238"</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73</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_Toc64223238 \h </w:instrText>
        </w:r>
        <w:r>
          <w:rPr>
            <w:noProof/>
            <w:webHidden/>
          </w:rPr>
        </w:r>
      </w:ins>
      <w:r>
        <w:rPr>
          <w:noProof/>
          <w:webHidden/>
        </w:rPr>
        <w:fldChar w:fldCharType="separate"/>
      </w:r>
      <w:ins w:id="3428" w:author="mpountou" w:date="2021-02-14T19:25:00Z">
        <w:r>
          <w:rPr>
            <w:noProof/>
            <w:webHidden/>
          </w:rPr>
          <w:t>74</w:t>
        </w:r>
        <w:r>
          <w:rPr>
            <w:noProof/>
            <w:webHidden/>
          </w:rPr>
          <w:fldChar w:fldCharType="end"/>
        </w:r>
        <w:r w:rsidRPr="00191F8F">
          <w:rPr>
            <w:rStyle w:val="-"/>
            <w:noProof/>
          </w:rPr>
          <w:fldChar w:fldCharType="end"/>
        </w:r>
      </w:ins>
    </w:p>
    <w:p w14:paraId="06454AAE" w14:textId="0CF49F46" w:rsidR="000D2B64" w:rsidRDefault="000D2B64">
      <w:pPr>
        <w:pStyle w:val="ab"/>
        <w:tabs>
          <w:tab w:val="right" w:leader="dot" w:pos="8296"/>
        </w:tabs>
        <w:rPr>
          <w:ins w:id="3429" w:author="mpountou" w:date="2021-02-14T19:25:00Z"/>
          <w:rFonts w:asciiTheme="minorHAnsi" w:eastAsiaTheme="minorEastAsia" w:hAnsiTheme="minorHAnsi" w:cstheme="minorBidi"/>
          <w:noProof/>
          <w:szCs w:val="22"/>
          <w:lang w:eastAsia="el-GR"/>
        </w:rPr>
      </w:pPr>
      <w:ins w:id="3430" w:author="mpountou" w:date="2021-02-14T19:25:00Z">
        <w:r w:rsidRPr="00191F8F">
          <w:rPr>
            <w:rStyle w:val="-"/>
            <w:noProof/>
          </w:rPr>
          <w:fldChar w:fldCharType="begin"/>
        </w:r>
        <w:r w:rsidRPr="00191F8F">
          <w:rPr>
            <w:rStyle w:val="-"/>
            <w:noProof/>
          </w:rPr>
          <w:instrText xml:space="preserve"> </w:instrText>
        </w:r>
        <w:r>
          <w:rPr>
            <w:noProof/>
          </w:rPr>
          <w:instrText>HYPERLINK \l "_Toc64223239"</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74</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_Toc64223239 \h </w:instrText>
        </w:r>
        <w:r>
          <w:rPr>
            <w:noProof/>
            <w:webHidden/>
          </w:rPr>
        </w:r>
      </w:ins>
      <w:r>
        <w:rPr>
          <w:noProof/>
          <w:webHidden/>
        </w:rPr>
        <w:fldChar w:fldCharType="separate"/>
      </w:r>
      <w:ins w:id="3431" w:author="mpountou" w:date="2021-02-14T19:25:00Z">
        <w:r>
          <w:rPr>
            <w:noProof/>
            <w:webHidden/>
          </w:rPr>
          <w:t>75</w:t>
        </w:r>
        <w:r>
          <w:rPr>
            <w:noProof/>
            <w:webHidden/>
          </w:rPr>
          <w:fldChar w:fldCharType="end"/>
        </w:r>
        <w:r w:rsidRPr="00191F8F">
          <w:rPr>
            <w:rStyle w:val="-"/>
            <w:noProof/>
          </w:rPr>
          <w:fldChar w:fldCharType="end"/>
        </w:r>
      </w:ins>
    </w:p>
    <w:p w14:paraId="2B4E9881" w14:textId="091C7299" w:rsidR="000D2B64" w:rsidRDefault="000D2B64">
      <w:pPr>
        <w:pStyle w:val="ab"/>
        <w:tabs>
          <w:tab w:val="right" w:leader="dot" w:pos="8296"/>
        </w:tabs>
        <w:rPr>
          <w:ins w:id="3432" w:author="mpountou" w:date="2021-02-14T19:25:00Z"/>
          <w:rFonts w:asciiTheme="minorHAnsi" w:eastAsiaTheme="minorEastAsia" w:hAnsiTheme="minorHAnsi" w:cstheme="minorBidi"/>
          <w:noProof/>
          <w:szCs w:val="22"/>
          <w:lang w:eastAsia="el-GR"/>
        </w:rPr>
      </w:pPr>
      <w:ins w:id="3433" w:author="mpountou" w:date="2021-02-14T19:25:00Z">
        <w:r w:rsidRPr="00191F8F">
          <w:rPr>
            <w:rStyle w:val="-"/>
            <w:noProof/>
          </w:rPr>
          <w:fldChar w:fldCharType="begin"/>
        </w:r>
        <w:r w:rsidRPr="00191F8F">
          <w:rPr>
            <w:rStyle w:val="-"/>
            <w:noProof/>
          </w:rPr>
          <w:instrText xml:space="preserve"> </w:instrText>
        </w:r>
        <w:r>
          <w:rPr>
            <w:noProof/>
          </w:rPr>
          <w:instrText>HYPERLINK \l "_Toc64223240"</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75 -</w:t>
        </w:r>
        <w:r w:rsidRPr="00191F8F">
          <w:rPr>
            <w:rStyle w:val="-"/>
            <w:noProof/>
          </w:rPr>
          <w:t xml:space="preserve"> Παρουσίαση αποτελεσμάτων ρούχων. Αναζήτηση: Γυναικεία Μάλλινα Μπλουζάκια</w:t>
        </w:r>
        <w:r>
          <w:rPr>
            <w:noProof/>
            <w:webHidden/>
          </w:rPr>
          <w:tab/>
        </w:r>
        <w:r>
          <w:rPr>
            <w:noProof/>
            <w:webHidden/>
          </w:rPr>
          <w:fldChar w:fldCharType="begin"/>
        </w:r>
        <w:r>
          <w:rPr>
            <w:noProof/>
            <w:webHidden/>
          </w:rPr>
          <w:instrText xml:space="preserve"> PAGEREF _Toc64223240 \h </w:instrText>
        </w:r>
        <w:r>
          <w:rPr>
            <w:noProof/>
            <w:webHidden/>
          </w:rPr>
        </w:r>
      </w:ins>
      <w:r>
        <w:rPr>
          <w:noProof/>
          <w:webHidden/>
        </w:rPr>
        <w:fldChar w:fldCharType="separate"/>
      </w:r>
      <w:ins w:id="3434" w:author="mpountou" w:date="2021-02-14T19:25:00Z">
        <w:r>
          <w:rPr>
            <w:noProof/>
            <w:webHidden/>
          </w:rPr>
          <w:t>76</w:t>
        </w:r>
        <w:r>
          <w:rPr>
            <w:noProof/>
            <w:webHidden/>
          </w:rPr>
          <w:fldChar w:fldCharType="end"/>
        </w:r>
        <w:r w:rsidRPr="00191F8F">
          <w:rPr>
            <w:rStyle w:val="-"/>
            <w:noProof/>
          </w:rPr>
          <w:fldChar w:fldCharType="end"/>
        </w:r>
      </w:ins>
    </w:p>
    <w:p w14:paraId="013D558C" w14:textId="7308A888" w:rsidR="000D2B64" w:rsidRDefault="000D2B64">
      <w:pPr>
        <w:pStyle w:val="ab"/>
        <w:tabs>
          <w:tab w:val="right" w:leader="dot" w:pos="8296"/>
        </w:tabs>
        <w:rPr>
          <w:ins w:id="3435" w:author="mpountou" w:date="2021-02-14T19:25:00Z"/>
          <w:rFonts w:asciiTheme="minorHAnsi" w:eastAsiaTheme="minorEastAsia" w:hAnsiTheme="minorHAnsi" w:cstheme="minorBidi"/>
          <w:noProof/>
          <w:szCs w:val="22"/>
          <w:lang w:eastAsia="el-GR"/>
        </w:rPr>
      </w:pPr>
      <w:ins w:id="3436" w:author="mpountou" w:date="2021-02-14T19:25:00Z">
        <w:r w:rsidRPr="00191F8F">
          <w:rPr>
            <w:rStyle w:val="-"/>
            <w:noProof/>
          </w:rPr>
          <w:fldChar w:fldCharType="begin"/>
        </w:r>
        <w:r w:rsidRPr="00191F8F">
          <w:rPr>
            <w:rStyle w:val="-"/>
            <w:noProof/>
          </w:rPr>
          <w:instrText xml:space="preserve"> </w:instrText>
        </w:r>
        <w:r>
          <w:rPr>
            <w:noProof/>
          </w:rPr>
          <w:instrText>HYPERLINK \l "_Toc64223241"</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76</w:t>
        </w:r>
        <w:r w:rsidRPr="00191F8F">
          <w:rPr>
            <w:rStyle w:val="-"/>
            <w:noProof/>
          </w:rPr>
          <w:t xml:space="preserve"> - Παρουσίαση αποτελεσμάτων ρούχων. Αναζήτηση: Γυναικεία Παλτό</w:t>
        </w:r>
        <w:r>
          <w:rPr>
            <w:noProof/>
            <w:webHidden/>
          </w:rPr>
          <w:tab/>
        </w:r>
        <w:r>
          <w:rPr>
            <w:noProof/>
            <w:webHidden/>
          </w:rPr>
          <w:fldChar w:fldCharType="begin"/>
        </w:r>
        <w:r>
          <w:rPr>
            <w:noProof/>
            <w:webHidden/>
          </w:rPr>
          <w:instrText xml:space="preserve"> PAGEREF _Toc64223241 \h </w:instrText>
        </w:r>
        <w:r>
          <w:rPr>
            <w:noProof/>
            <w:webHidden/>
          </w:rPr>
        </w:r>
      </w:ins>
      <w:r>
        <w:rPr>
          <w:noProof/>
          <w:webHidden/>
        </w:rPr>
        <w:fldChar w:fldCharType="separate"/>
      </w:r>
      <w:ins w:id="3437" w:author="mpountou" w:date="2021-02-14T19:25:00Z">
        <w:r>
          <w:rPr>
            <w:noProof/>
            <w:webHidden/>
          </w:rPr>
          <w:t>77</w:t>
        </w:r>
        <w:r>
          <w:rPr>
            <w:noProof/>
            <w:webHidden/>
          </w:rPr>
          <w:fldChar w:fldCharType="end"/>
        </w:r>
        <w:r w:rsidRPr="00191F8F">
          <w:rPr>
            <w:rStyle w:val="-"/>
            <w:noProof/>
          </w:rPr>
          <w:fldChar w:fldCharType="end"/>
        </w:r>
      </w:ins>
    </w:p>
    <w:p w14:paraId="290796AE" w14:textId="798C59F3" w:rsidR="000D2B64" w:rsidRDefault="000D2B64">
      <w:pPr>
        <w:pStyle w:val="ab"/>
        <w:tabs>
          <w:tab w:val="right" w:leader="dot" w:pos="8296"/>
        </w:tabs>
        <w:rPr>
          <w:ins w:id="3438" w:author="mpountou" w:date="2021-02-14T19:25:00Z"/>
          <w:rFonts w:asciiTheme="minorHAnsi" w:eastAsiaTheme="minorEastAsia" w:hAnsiTheme="minorHAnsi" w:cstheme="minorBidi"/>
          <w:noProof/>
          <w:szCs w:val="22"/>
          <w:lang w:eastAsia="el-GR"/>
        </w:rPr>
      </w:pPr>
      <w:ins w:id="3439" w:author="mpountou" w:date="2021-02-14T19:25:00Z">
        <w:r w:rsidRPr="00191F8F">
          <w:rPr>
            <w:rStyle w:val="-"/>
            <w:noProof/>
          </w:rPr>
          <w:fldChar w:fldCharType="begin"/>
        </w:r>
        <w:r w:rsidRPr="00191F8F">
          <w:rPr>
            <w:rStyle w:val="-"/>
            <w:noProof/>
          </w:rPr>
          <w:instrText xml:space="preserve"> </w:instrText>
        </w:r>
        <w:r>
          <w:rPr>
            <w:noProof/>
          </w:rPr>
          <w:instrText>HYPERLINK \l "_Toc64223242"</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77</w:t>
        </w:r>
        <w:r w:rsidRPr="00191F8F">
          <w:rPr>
            <w:rStyle w:val="-"/>
            <w:noProof/>
          </w:rPr>
          <w:t xml:space="preserve"> - Παρουσίαση αποτελεσμάτων ρούχων. Αναζήτηση: Γυναικεία Φορέματα</w:t>
        </w:r>
        <w:r>
          <w:rPr>
            <w:noProof/>
            <w:webHidden/>
          </w:rPr>
          <w:tab/>
        </w:r>
        <w:r>
          <w:rPr>
            <w:noProof/>
            <w:webHidden/>
          </w:rPr>
          <w:fldChar w:fldCharType="begin"/>
        </w:r>
        <w:r>
          <w:rPr>
            <w:noProof/>
            <w:webHidden/>
          </w:rPr>
          <w:instrText xml:space="preserve"> PAGEREF _Toc64223242 \h </w:instrText>
        </w:r>
        <w:r>
          <w:rPr>
            <w:noProof/>
            <w:webHidden/>
          </w:rPr>
        </w:r>
      </w:ins>
      <w:r>
        <w:rPr>
          <w:noProof/>
          <w:webHidden/>
        </w:rPr>
        <w:fldChar w:fldCharType="separate"/>
      </w:r>
      <w:ins w:id="3440" w:author="mpountou" w:date="2021-02-14T19:25:00Z">
        <w:r>
          <w:rPr>
            <w:noProof/>
            <w:webHidden/>
          </w:rPr>
          <w:t>78</w:t>
        </w:r>
        <w:r>
          <w:rPr>
            <w:noProof/>
            <w:webHidden/>
          </w:rPr>
          <w:fldChar w:fldCharType="end"/>
        </w:r>
        <w:r w:rsidRPr="00191F8F">
          <w:rPr>
            <w:rStyle w:val="-"/>
            <w:noProof/>
          </w:rPr>
          <w:fldChar w:fldCharType="end"/>
        </w:r>
      </w:ins>
    </w:p>
    <w:p w14:paraId="232C5B3E" w14:textId="4638A0AB" w:rsidR="000D2B64" w:rsidRDefault="000D2B64">
      <w:pPr>
        <w:pStyle w:val="ab"/>
        <w:tabs>
          <w:tab w:val="right" w:leader="dot" w:pos="8296"/>
        </w:tabs>
        <w:rPr>
          <w:ins w:id="3441" w:author="mpountou" w:date="2021-02-14T19:25:00Z"/>
          <w:rFonts w:asciiTheme="minorHAnsi" w:eastAsiaTheme="minorEastAsia" w:hAnsiTheme="minorHAnsi" w:cstheme="minorBidi"/>
          <w:noProof/>
          <w:szCs w:val="22"/>
          <w:lang w:eastAsia="el-GR"/>
        </w:rPr>
      </w:pPr>
      <w:ins w:id="3442" w:author="mpountou" w:date="2021-02-14T19:25:00Z">
        <w:r w:rsidRPr="00191F8F">
          <w:rPr>
            <w:rStyle w:val="-"/>
            <w:noProof/>
          </w:rPr>
          <w:fldChar w:fldCharType="begin"/>
        </w:r>
        <w:r w:rsidRPr="00191F8F">
          <w:rPr>
            <w:rStyle w:val="-"/>
            <w:noProof/>
          </w:rPr>
          <w:instrText xml:space="preserve"> </w:instrText>
        </w:r>
        <w:r>
          <w:rPr>
            <w:noProof/>
          </w:rPr>
          <w:instrText>HYPERLINK \l "_Toc64223243"</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78</w:t>
        </w:r>
        <w:r w:rsidRPr="00191F8F">
          <w:rPr>
            <w:rStyle w:val="-"/>
            <w:noProof/>
          </w:rPr>
          <w:t xml:space="preserve"> - Παρουσίαση αποτελεσμάτων ρούχων. Αναζήτηση: Αντρικά Σορτσ</w:t>
        </w:r>
        <w:r>
          <w:rPr>
            <w:noProof/>
            <w:webHidden/>
          </w:rPr>
          <w:tab/>
        </w:r>
        <w:r>
          <w:rPr>
            <w:noProof/>
            <w:webHidden/>
          </w:rPr>
          <w:fldChar w:fldCharType="begin"/>
        </w:r>
        <w:r>
          <w:rPr>
            <w:noProof/>
            <w:webHidden/>
          </w:rPr>
          <w:instrText xml:space="preserve"> PAGEREF _Toc64223243 \h </w:instrText>
        </w:r>
        <w:r>
          <w:rPr>
            <w:noProof/>
            <w:webHidden/>
          </w:rPr>
        </w:r>
      </w:ins>
      <w:r>
        <w:rPr>
          <w:noProof/>
          <w:webHidden/>
        </w:rPr>
        <w:fldChar w:fldCharType="separate"/>
      </w:r>
      <w:ins w:id="3443" w:author="mpountou" w:date="2021-02-14T19:25:00Z">
        <w:r>
          <w:rPr>
            <w:noProof/>
            <w:webHidden/>
          </w:rPr>
          <w:t>79</w:t>
        </w:r>
        <w:r>
          <w:rPr>
            <w:noProof/>
            <w:webHidden/>
          </w:rPr>
          <w:fldChar w:fldCharType="end"/>
        </w:r>
        <w:r w:rsidRPr="00191F8F">
          <w:rPr>
            <w:rStyle w:val="-"/>
            <w:noProof/>
          </w:rPr>
          <w:fldChar w:fldCharType="end"/>
        </w:r>
      </w:ins>
    </w:p>
    <w:p w14:paraId="77B52A2E" w14:textId="604AEA78" w:rsidR="000D2B64" w:rsidRDefault="000D2B64">
      <w:pPr>
        <w:pStyle w:val="ab"/>
        <w:tabs>
          <w:tab w:val="right" w:leader="dot" w:pos="8296"/>
        </w:tabs>
        <w:rPr>
          <w:ins w:id="3444" w:author="mpountou" w:date="2021-02-14T19:25:00Z"/>
          <w:rFonts w:asciiTheme="minorHAnsi" w:eastAsiaTheme="minorEastAsia" w:hAnsiTheme="minorHAnsi" w:cstheme="minorBidi"/>
          <w:noProof/>
          <w:szCs w:val="22"/>
          <w:lang w:eastAsia="el-GR"/>
        </w:rPr>
      </w:pPr>
      <w:ins w:id="3445" w:author="mpountou" w:date="2021-02-14T19:25:00Z">
        <w:r w:rsidRPr="00191F8F">
          <w:rPr>
            <w:rStyle w:val="-"/>
            <w:noProof/>
          </w:rPr>
          <w:lastRenderedPageBreak/>
          <w:fldChar w:fldCharType="begin"/>
        </w:r>
        <w:r w:rsidRPr="00191F8F">
          <w:rPr>
            <w:rStyle w:val="-"/>
            <w:noProof/>
          </w:rPr>
          <w:instrText xml:space="preserve"> </w:instrText>
        </w:r>
        <w:r>
          <w:rPr>
            <w:noProof/>
          </w:rPr>
          <w:instrText>HYPERLINK \l "_Toc64223244"</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79</w:t>
        </w:r>
        <w:r w:rsidRPr="00191F8F">
          <w:rPr>
            <w:rStyle w:val="-"/>
            <w:noProof/>
          </w:rPr>
          <w:t xml:space="preserve"> - Παρουσίαση αποτελεσμάτων ρούχων. Αναζήτηση: Γυναικεία Πουκάμισα</w:t>
        </w:r>
        <w:r>
          <w:rPr>
            <w:noProof/>
            <w:webHidden/>
          </w:rPr>
          <w:tab/>
        </w:r>
        <w:r>
          <w:rPr>
            <w:noProof/>
            <w:webHidden/>
          </w:rPr>
          <w:fldChar w:fldCharType="begin"/>
        </w:r>
        <w:r>
          <w:rPr>
            <w:noProof/>
            <w:webHidden/>
          </w:rPr>
          <w:instrText xml:space="preserve"> PAGEREF _Toc64223244 \h </w:instrText>
        </w:r>
        <w:r>
          <w:rPr>
            <w:noProof/>
            <w:webHidden/>
          </w:rPr>
        </w:r>
      </w:ins>
      <w:r>
        <w:rPr>
          <w:noProof/>
          <w:webHidden/>
        </w:rPr>
        <w:fldChar w:fldCharType="separate"/>
      </w:r>
      <w:ins w:id="3446" w:author="mpountou" w:date="2021-02-14T19:25:00Z">
        <w:r>
          <w:rPr>
            <w:noProof/>
            <w:webHidden/>
          </w:rPr>
          <w:t>80</w:t>
        </w:r>
        <w:r>
          <w:rPr>
            <w:noProof/>
            <w:webHidden/>
          </w:rPr>
          <w:fldChar w:fldCharType="end"/>
        </w:r>
        <w:r w:rsidRPr="00191F8F">
          <w:rPr>
            <w:rStyle w:val="-"/>
            <w:noProof/>
          </w:rPr>
          <w:fldChar w:fldCharType="end"/>
        </w:r>
      </w:ins>
    </w:p>
    <w:p w14:paraId="7C20284C" w14:textId="04135107" w:rsidR="000D2B64" w:rsidRDefault="000D2B64">
      <w:pPr>
        <w:pStyle w:val="ab"/>
        <w:tabs>
          <w:tab w:val="right" w:leader="dot" w:pos="8296"/>
        </w:tabs>
        <w:rPr>
          <w:ins w:id="3447" w:author="mpountou" w:date="2021-02-14T19:25:00Z"/>
          <w:rFonts w:asciiTheme="minorHAnsi" w:eastAsiaTheme="minorEastAsia" w:hAnsiTheme="minorHAnsi" w:cstheme="minorBidi"/>
          <w:noProof/>
          <w:szCs w:val="22"/>
          <w:lang w:eastAsia="el-GR"/>
        </w:rPr>
      </w:pPr>
      <w:ins w:id="3448" w:author="mpountou" w:date="2021-02-14T19:25:00Z">
        <w:r w:rsidRPr="00191F8F">
          <w:rPr>
            <w:rStyle w:val="-"/>
            <w:noProof/>
          </w:rPr>
          <w:fldChar w:fldCharType="begin"/>
        </w:r>
        <w:r w:rsidRPr="00191F8F">
          <w:rPr>
            <w:rStyle w:val="-"/>
            <w:noProof/>
          </w:rPr>
          <w:instrText xml:space="preserve"> </w:instrText>
        </w:r>
        <w:r>
          <w:rPr>
            <w:noProof/>
          </w:rPr>
          <w:instrText>HYPERLINK \l "_Toc64223245"</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80</w:t>
        </w:r>
        <w:r w:rsidRPr="00191F8F">
          <w:rPr>
            <w:rStyle w:val="-"/>
            <w:noProof/>
          </w:rPr>
          <w:t xml:space="preserve"> - Παρουσίαση αποτελεσμάτων ρούχων. Αναζήτηση: Ανδρικά Πουκάμισα</w:t>
        </w:r>
        <w:r>
          <w:rPr>
            <w:noProof/>
            <w:webHidden/>
          </w:rPr>
          <w:tab/>
        </w:r>
        <w:r>
          <w:rPr>
            <w:noProof/>
            <w:webHidden/>
          </w:rPr>
          <w:fldChar w:fldCharType="begin"/>
        </w:r>
        <w:r>
          <w:rPr>
            <w:noProof/>
            <w:webHidden/>
          </w:rPr>
          <w:instrText xml:space="preserve"> PAGEREF _Toc64223245 \h </w:instrText>
        </w:r>
        <w:r>
          <w:rPr>
            <w:noProof/>
            <w:webHidden/>
          </w:rPr>
        </w:r>
      </w:ins>
      <w:r>
        <w:rPr>
          <w:noProof/>
          <w:webHidden/>
        </w:rPr>
        <w:fldChar w:fldCharType="separate"/>
      </w:r>
      <w:ins w:id="3449" w:author="mpountou" w:date="2021-02-14T19:25:00Z">
        <w:r>
          <w:rPr>
            <w:noProof/>
            <w:webHidden/>
          </w:rPr>
          <w:t>81</w:t>
        </w:r>
        <w:r>
          <w:rPr>
            <w:noProof/>
            <w:webHidden/>
          </w:rPr>
          <w:fldChar w:fldCharType="end"/>
        </w:r>
        <w:r w:rsidRPr="00191F8F">
          <w:rPr>
            <w:rStyle w:val="-"/>
            <w:noProof/>
          </w:rPr>
          <w:fldChar w:fldCharType="end"/>
        </w:r>
      </w:ins>
    </w:p>
    <w:p w14:paraId="78B6DE52" w14:textId="0E2A8D6B" w:rsidR="000D2B64" w:rsidRDefault="000D2B64">
      <w:pPr>
        <w:pStyle w:val="ab"/>
        <w:tabs>
          <w:tab w:val="right" w:leader="dot" w:pos="8296"/>
        </w:tabs>
        <w:rPr>
          <w:ins w:id="3450" w:author="mpountou" w:date="2021-02-14T19:25:00Z"/>
          <w:rFonts w:asciiTheme="minorHAnsi" w:eastAsiaTheme="minorEastAsia" w:hAnsiTheme="minorHAnsi" w:cstheme="minorBidi"/>
          <w:noProof/>
          <w:szCs w:val="22"/>
          <w:lang w:eastAsia="el-GR"/>
        </w:rPr>
      </w:pPr>
      <w:ins w:id="3451" w:author="mpountou" w:date="2021-02-14T19:25:00Z">
        <w:r w:rsidRPr="00191F8F">
          <w:rPr>
            <w:rStyle w:val="-"/>
            <w:noProof/>
          </w:rPr>
          <w:fldChar w:fldCharType="begin"/>
        </w:r>
        <w:r w:rsidRPr="00191F8F">
          <w:rPr>
            <w:rStyle w:val="-"/>
            <w:noProof/>
          </w:rPr>
          <w:instrText xml:space="preserve"> </w:instrText>
        </w:r>
        <w:r>
          <w:rPr>
            <w:noProof/>
          </w:rPr>
          <w:instrText>HYPERLINK \l "_Toc64223246"</w:instrText>
        </w:r>
        <w:r w:rsidRPr="00191F8F">
          <w:rPr>
            <w:rStyle w:val="-"/>
            <w:noProof/>
          </w:rPr>
          <w:instrText xml:space="preserve"> </w:instrText>
        </w:r>
        <w:r w:rsidRPr="00191F8F">
          <w:rPr>
            <w:rStyle w:val="-"/>
            <w:noProof/>
          </w:rPr>
        </w:r>
        <w:r w:rsidRPr="00191F8F">
          <w:rPr>
            <w:rStyle w:val="-"/>
            <w:noProof/>
          </w:rPr>
          <w:fldChar w:fldCharType="separate"/>
        </w:r>
        <w:r w:rsidRPr="00191F8F">
          <w:rPr>
            <w:rStyle w:val="-"/>
            <w:b/>
            <w:noProof/>
          </w:rPr>
          <w:t>Εικόνα 81 -</w:t>
        </w:r>
        <w:r w:rsidRPr="00191F8F">
          <w:rPr>
            <w:rStyle w:val="-"/>
            <w:noProof/>
          </w:rPr>
          <w:t xml:space="preserve"> Παρουσίαση αποτελεσμάτων ρούχων. Αναζήτηση: Γυναικεία Μαγιό</w:t>
        </w:r>
        <w:r>
          <w:rPr>
            <w:noProof/>
            <w:webHidden/>
          </w:rPr>
          <w:tab/>
        </w:r>
        <w:r>
          <w:rPr>
            <w:noProof/>
            <w:webHidden/>
          </w:rPr>
          <w:fldChar w:fldCharType="begin"/>
        </w:r>
        <w:r>
          <w:rPr>
            <w:noProof/>
            <w:webHidden/>
          </w:rPr>
          <w:instrText xml:space="preserve"> PAGEREF _Toc64223246 \h </w:instrText>
        </w:r>
        <w:r>
          <w:rPr>
            <w:noProof/>
            <w:webHidden/>
          </w:rPr>
        </w:r>
      </w:ins>
      <w:r>
        <w:rPr>
          <w:noProof/>
          <w:webHidden/>
        </w:rPr>
        <w:fldChar w:fldCharType="separate"/>
      </w:r>
      <w:ins w:id="3452" w:author="mpountou" w:date="2021-02-14T19:25:00Z">
        <w:r>
          <w:rPr>
            <w:noProof/>
            <w:webHidden/>
          </w:rPr>
          <w:t>82</w:t>
        </w:r>
        <w:r>
          <w:rPr>
            <w:noProof/>
            <w:webHidden/>
          </w:rPr>
          <w:fldChar w:fldCharType="end"/>
        </w:r>
        <w:r w:rsidRPr="00191F8F">
          <w:rPr>
            <w:rStyle w:val="-"/>
            <w:noProof/>
          </w:rPr>
          <w:fldChar w:fldCharType="end"/>
        </w:r>
      </w:ins>
    </w:p>
    <w:p w14:paraId="523AE27F" w14:textId="77777777" w:rsidR="000D2B64" w:rsidDel="000D2B64" w:rsidRDefault="000D2B64">
      <w:pPr>
        <w:pStyle w:val="ab"/>
        <w:tabs>
          <w:tab w:val="right" w:leader="dot" w:pos="8296"/>
        </w:tabs>
        <w:rPr>
          <w:del w:id="3453" w:author="mpountou" w:date="2021-02-14T19:25:00Z"/>
          <w:noProof/>
        </w:rPr>
      </w:pPr>
    </w:p>
    <w:p w14:paraId="7A274453" w14:textId="259B8C0A" w:rsidR="00450D72" w:rsidDel="000D2B64" w:rsidRDefault="00450D72">
      <w:pPr>
        <w:pStyle w:val="ab"/>
        <w:tabs>
          <w:tab w:val="right" w:leader="dot" w:pos="8296"/>
        </w:tabs>
        <w:rPr>
          <w:del w:id="3454" w:author="mpountou" w:date="2021-02-14T19:25:00Z"/>
          <w:rFonts w:asciiTheme="minorHAnsi" w:eastAsiaTheme="minorEastAsia" w:hAnsiTheme="minorHAnsi" w:cstheme="minorBidi"/>
          <w:noProof/>
          <w:szCs w:val="22"/>
          <w:lang w:eastAsia="el-GR"/>
        </w:rPr>
      </w:pPr>
      <w:del w:id="3455" w:author="mpountou" w:date="2021-02-14T19:25:00Z">
        <w:r w:rsidRPr="000D2B64" w:rsidDel="000D2B64">
          <w:rPr>
            <w:b/>
            <w:noProof/>
            <w:rPrChange w:id="3456" w:author="mpountou" w:date="2021-02-14T19:25:00Z">
              <w:rPr>
                <w:rStyle w:val="-"/>
                <w:b/>
                <w:noProof/>
              </w:rPr>
            </w:rPrChange>
          </w:rPr>
          <w:delText>Εικόνα 1</w:delText>
        </w:r>
        <w:r w:rsidRPr="000D2B64" w:rsidDel="000D2B64">
          <w:rPr>
            <w:noProof/>
            <w:rPrChange w:id="3457" w:author="mpountou" w:date="2021-02-14T19:25:00Z">
              <w:rPr>
                <w:rStyle w:val="-"/>
                <w:noProof/>
              </w:rPr>
            </w:rPrChange>
          </w:rPr>
          <w:delText xml:space="preserve"> - Αναπαράσταση ανάλυσης πίνακα σε ιδιάζουσες τιμές (</w:delText>
        </w:r>
        <w:r w:rsidRPr="000D2B64" w:rsidDel="000D2B64">
          <w:rPr>
            <w:noProof/>
            <w:lang w:val="en-US"/>
            <w:rPrChange w:id="3458" w:author="mpountou" w:date="2021-02-14T19:25:00Z">
              <w:rPr>
                <w:rStyle w:val="-"/>
                <w:noProof/>
                <w:lang w:val="en-US"/>
              </w:rPr>
            </w:rPrChange>
          </w:rPr>
          <w:delText>SVD</w:delText>
        </w:r>
        <w:r w:rsidRPr="000D2B64" w:rsidDel="000D2B64">
          <w:rPr>
            <w:noProof/>
            <w:rPrChange w:id="3459" w:author="mpountou" w:date="2021-02-14T19:25:00Z">
              <w:rPr>
                <w:rStyle w:val="-"/>
                <w:noProof/>
              </w:rPr>
            </w:rPrChange>
          </w:rPr>
          <w:delText>) [3]</w:delText>
        </w:r>
        <w:r w:rsidDel="000D2B64">
          <w:rPr>
            <w:noProof/>
            <w:webHidden/>
          </w:rPr>
          <w:tab/>
          <w:delText>9</w:delText>
        </w:r>
      </w:del>
    </w:p>
    <w:p w14:paraId="4F750EED" w14:textId="748F9F5F" w:rsidR="00450D72" w:rsidDel="000D2B64" w:rsidRDefault="00450D72">
      <w:pPr>
        <w:pStyle w:val="ab"/>
        <w:tabs>
          <w:tab w:val="right" w:leader="dot" w:pos="8296"/>
        </w:tabs>
        <w:rPr>
          <w:del w:id="3460" w:author="mpountou" w:date="2021-02-14T19:25:00Z"/>
          <w:rFonts w:asciiTheme="minorHAnsi" w:eastAsiaTheme="minorEastAsia" w:hAnsiTheme="minorHAnsi" w:cstheme="minorBidi"/>
          <w:noProof/>
          <w:szCs w:val="22"/>
          <w:lang w:eastAsia="el-GR"/>
        </w:rPr>
      </w:pPr>
      <w:del w:id="3461" w:author="mpountou" w:date="2021-02-14T19:25:00Z">
        <w:r w:rsidRPr="000D2B64" w:rsidDel="000D2B64">
          <w:rPr>
            <w:b/>
            <w:noProof/>
            <w:rPrChange w:id="3462" w:author="mpountou" w:date="2021-02-14T19:25:00Z">
              <w:rPr>
                <w:rStyle w:val="-"/>
                <w:b/>
                <w:noProof/>
              </w:rPr>
            </w:rPrChange>
          </w:rPr>
          <w:delText>Εικόνα 2</w:delText>
        </w:r>
        <w:r w:rsidRPr="000D2B64" w:rsidDel="000D2B64">
          <w:rPr>
            <w:noProof/>
            <w:rPrChange w:id="3463" w:author="mpountou" w:date="2021-02-14T19:25:00Z">
              <w:rPr>
                <w:rStyle w:val="-"/>
                <w:noProof/>
              </w:rPr>
            </w:rPrChange>
          </w:rPr>
          <w:delText xml:space="preserve"> - Αρχιτεκτονική Νευρωνικών Συνεργατικών Συστημάτων [5]</w:delText>
        </w:r>
        <w:r w:rsidDel="000D2B64">
          <w:rPr>
            <w:noProof/>
            <w:webHidden/>
          </w:rPr>
          <w:tab/>
          <w:delText>10</w:delText>
        </w:r>
      </w:del>
    </w:p>
    <w:p w14:paraId="58CA6DCB" w14:textId="025C0152" w:rsidR="00450D72" w:rsidDel="000D2B64" w:rsidRDefault="00450D72">
      <w:pPr>
        <w:pStyle w:val="ab"/>
        <w:tabs>
          <w:tab w:val="right" w:leader="dot" w:pos="8296"/>
        </w:tabs>
        <w:rPr>
          <w:del w:id="3464" w:author="mpountou" w:date="2021-02-14T19:25:00Z"/>
          <w:rFonts w:asciiTheme="minorHAnsi" w:eastAsiaTheme="minorEastAsia" w:hAnsiTheme="minorHAnsi" w:cstheme="minorBidi"/>
          <w:noProof/>
          <w:szCs w:val="22"/>
          <w:lang w:eastAsia="el-GR"/>
        </w:rPr>
      </w:pPr>
      <w:del w:id="3465" w:author="mpountou" w:date="2021-02-14T19:25:00Z">
        <w:r w:rsidRPr="000D2B64" w:rsidDel="000D2B64">
          <w:rPr>
            <w:b/>
            <w:noProof/>
            <w:rPrChange w:id="3466" w:author="mpountou" w:date="2021-02-14T19:25:00Z">
              <w:rPr>
                <w:rStyle w:val="-"/>
                <w:b/>
                <w:noProof/>
              </w:rPr>
            </w:rPrChange>
          </w:rPr>
          <w:delText>Εικόνα 3</w:delText>
        </w:r>
        <w:r w:rsidRPr="000D2B64" w:rsidDel="000D2B64">
          <w:rPr>
            <w:noProof/>
            <w:rPrChange w:id="3467" w:author="mpountou" w:date="2021-02-14T19:25:00Z">
              <w:rPr>
                <w:rStyle w:val="-"/>
                <w:noProof/>
              </w:rPr>
            </w:rPrChange>
          </w:rPr>
          <w:delText xml:space="preserve"> - Οπτικοποίηση μοντέλου: Τυχαία Δάση [13]</w:delText>
        </w:r>
        <w:r w:rsidDel="000D2B64">
          <w:rPr>
            <w:noProof/>
            <w:webHidden/>
          </w:rPr>
          <w:tab/>
          <w:delText>14</w:delText>
        </w:r>
      </w:del>
    </w:p>
    <w:p w14:paraId="68E2DA76" w14:textId="3D19297A" w:rsidR="00450D72" w:rsidDel="000D2B64" w:rsidRDefault="00450D72">
      <w:pPr>
        <w:pStyle w:val="ab"/>
        <w:tabs>
          <w:tab w:val="right" w:leader="dot" w:pos="8296"/>
        </w:tabs>
        <w:rPr>
          <w:del w:id="3468" w:author="mpountou" w:date="2021-02-14T19:25:00Z"/>
          <w:rFonts w:asciiTheme="minorHAnsi" w:eastAsiaTheme="minorEastAsia" w:hAnsiTheme="minorHAnsi" w:cstheme="minorBidi"/>
          <w:noProof/>
          <w:szCs w:val="22"/>
          <w:lang w:eastAsia="el-GR"/>
        </w:rPr>
      </w:pPr>
      <w:del w:id="3469" w:author="mpountou" w:date="2021-02-14T19:25:00Z">
        <w:r w:rsidRPr="000D2B64" w:rsidDel="000D2B64">
          <w:rPr>
            <w:b/>
            <w:noProof/>
            <w:rPrChange w:id="3470" w:author="mpountou" w:date="2021-02-14T19:25:00Z">
              <w:rPr>
                <w:rStyle w:val="-"/>
                <w:b/>
                <w:noProof/>
              </w:rPr>
            </w:rPrChange>
          </w:rPr>
          <w:delText>Εικόνα 4 -</w:delText>
        </w:r>
        <w:r w:rsidRPr="000D2B64" w:rsidDel="000D2B64">
          <w:rPr>
            <w:noProof/>
            <w:rPrChange w:id="3471" w:author="mpountou" w:date="2021-02-14T19:25:00Z">
              <w:rPr>
                <w:rStyle w:val="-"/>
                <w:noProof/>
              </w:rPr>
            </w:rPrChange>
          </w:rPr>
          <w:delText xml:space="preserve"> Αρχιτεκτονική Νευρωνικών Δικτύων</w:delText>
        </w:r>
        <w:r w:rsidDel="000D2B64">
          <w:rPr>
            <w:noProof/>
            <w:webHidden/>
          </w:rPr>
          <w:tab/>
          <w:delText>15</w:delText>
        </w:r>
      </w:del>
    </w:p>
    <w:p w14:paraId="61E3D946" w14:textId="540A582B" w:rsidR="00450D72" w:rsidDel="000D2B64" w:rsidRDefault="00450D72">
      <w:pPr>
        <w:pStyle w:val="ab"/>
        <w:tabs>
          <w:tab w:val="right" w:leader="dot" w:pos="8296"/>
        </w:tabs>
        <w:rPr>
          <w:del w:id="3472" w:author="mpountou" w:date="2021-02-14T19:25:00Z"/>
          <w:rFonts w:asciiTheme="minorHAnsi" w:eastAsiaTheme="minorEastAsia" w:hAnsiTheme="minorHAnsi" w:cstheme="minorBidi"/>
          <w:noProof/>
          <w:szCs w:val="22"/>
          <w:lang w:eastAsia="el-GR"/>
        </w:rPr>
      </w:pPr>
      <w:del w:id="3473" w:author="mpountou" w:date="2021-02-14T19:25:00Z">
        <w:r w:rsidRPr="000D2B64" w:rsidDel="000D2B64">
          <w:rPr>
            <w:b/>
            <w:noProof/>
            <w:rPrChange w:id="3474" w:author="mpountou" w:date="2021-02-14T19:25:00Z">
              <w:rPr>
                <w:rStyle w:val="-"/>
                <w:b/>
                <w:noProof/>
              </w:rPr>
            </w:rPrChange>
          </w:rPr>
          <w:delText>Εικόνα 5</w:delText>
        </w:r>
        <w:r w:rsidRPr="000D2B64" w:rsidDel="000D2B64">
          <w:rPr>
            <w:noProof/>
            <w:rPrChange w:id="3475" w:author="mpountou" w:date="2021-02-14T19:25:00Z">
              <w:rPr>
                <w:rStyle w:val="-"/>
                <w:noProof/>
              </w:rPr>
            </w:rPrChange>
          </w:rPr>
          <w:delText xml:space="preserve"> - Ταξινομία Υβριδικών Συστημάτων [14]</w:delText>
        </w:r>
        <w:r w:rsidDel="000D2B64">
          <w:rPr>
            <w:noProof/>
            <w:webHidden/>
          </w:rPr>
          <w:tab/>
          <w:delText>16</w:delText>
        </w:r>
      </w:del>
    </w:p>
    <w:p w14:paraId="7D134EA8" w14:textId="433BE1A3" w:rsidR="00450D72" w:rsidDel="000D2B64" w:rsidRDefault="00450D72">
      <w:pPr>
        <w:pStyle w:val="ab"/>
        <w:tabs>
          <w:tab w:val="right" w:leader="dot" w:pos="8296"/>
        </w:tabs>
        <w:rPr>
          <w:del w:id="3476" w:author="mpountou" w:date="2021-02-14T19:25:00Z"/>
          <w:rFonts w:asciiTheme="minorHAnsi" w:eastAsiaTheme="minorEastAsia" w:hAnsiTheme="minorHAnsi" w:cstheme="minorBidi"/>
          <w:noProof/>
          <w:szCs w:val="22"/>
          <w:lang w:eastAsia="el-GR"/>
        </w:rPr>
      </w:pPr>
      <w:del w:id="3477" w:author="mpountou" w:date="2021-02-14T19:25:00Z">
        <w:r w:rsidRPr="000D2B64" w:rsidDel="000D2B64">
          <w:rPr>
            <w:b/>
            <w:noProof/>
            <w:rPrChange w:id="3478" w:author="mpountou" w:date="2021-02-14T19:25:00Z">
              <w:rPr>
                <w:rStyle w:val="-"/>
                <w:b/>
                <w:noProof/>
              </w:rPr>
            </w:rPrChange>
          </w:rPr>
          <w:delText>Εικόνα 6</w:delText>
        </w:r>
        <w:r w:rsidRPr="000D2B64" w:rsidDel="000D2B64">
          <w:rPr>
            <w:noProof/>
            <w:rPrChange w:id="3479" w:author="mpountou" w:date="2021-02-14T19:25:00Z">
              <w:rPr>
                <w:rStyle w:val="-"/>
                <w:noProof/>
              </w:rPr>
            </w:rPrChange>
          </w:rPr>
          <w:delText xml:space="preserve"> - Διάγραμμα ρούχων ανά κατηγορία αρχικού σετ δεδομένων</w:delText>
        </w:r>
        <w:r w:rsidDel="000D2B64">
          <w:rPr>
            <w:noProof/>
            <w:webHidden/>
          </w:rPr>
          <w:tab/>
          <w:delText>23</w:delText>
        </w:r>
      </w:del>
    </w:p>
    <w:p w14:paraId="68BD8960" w14:textId="39A468D3" w:rsidR="00450D72" w:rsidDel="000D2B64" w:rsidRDefault="00450D72">
      <w:pPr>
        <w:pStyle w:val="ab"/>
        <w:tabs>
          <w:tab w:val="right" w:leader="dot" w:pos="8296"/>
        </w:tabs>
        <w:rPr>
          <w:del w:id="3480" w:author="mpountou" w:date="2021-02-14T19:25:00Z"/>
          <w:rFonts w:asciiTheme="minorHAnsi" w:eastAsiaTheme="minorEastAsia" w:hAnsiTheme="minorHAnsi" w:cstheme="minorBidi"/>
          <w:noProof/>
          <w:szCs w:val="22"/>
          <w:lang w:eastAsia="el-GR"/>
        </w:rPr>
      </w:pPr>
      <w:del w:id="3481" w:author="mpountou" w:date="2021-02-14T19:25:00Z">
        <w:r w:rsidRPr="000D2B64" w:rsidDel="000D2B64">
          <w:rPr>
            <w:b/>
            <w:noProof/>
            <w:rPrChange w:id="3482" w:author="mpountou" w:date="2021-02-14T19:25:00Z">
              <w:rPr>
                <w:rStyle w:val="-"/>
                <w:b/>
                <w:noProof/>
              </w:rPr>
            </w:rPrChange>
          </w:rPr>
          <w:delText>Εικόνα 7</w:delText>
        </w:r>
        <w:r w:rsidRPr="000D2B64" w:rsidDel="000D2B64">
          <w:rPr>
            <w:noProof/>
            <w:rPrChange w:id="3483" w:author="mpountou" w:date="2021-02-14T19:25:00Z">
              <w:rPr>
                <w:rStyle w:val="-"/>
                <w:noProof/>
              </w:rPr>
            </w:rPrChange>
          </w:rPr>
          <w:delText xml:space="preserve"> - Αναπαράσταση περίπτωσης επικάλυψης ρούχων ανά κατηγορία</w:delText>
        </w:r>
        <w:r w:rsidDel="000D2B64">
          <w:rPr>
            <w:noProof/>
            <w:webHidden/>
          </w:rPr>
          <w:tab/>
          <w:delText>24</w:delText>
        </w:r>
      </w:del>
    </w:p>
    <w:p w14:paraId="4A4C1BF0" w14:textId="19B86F73" w:rsidR="00450D72" w:rsidDel="000D2B64" w:rsidRDefault="00450D72">
      <w:pPr>
        <w:pStyle w:val="ab"/>
        <w:tabs>
          <w:tab w:val="right" w:leader="dot" w:pos="8296"/>
        </w:tabs>
        <w:rPr>
          <w:del w:id="3484" w:author="mpountou" w:date="2021-02-14T19:25:00Z"/>
          <w:rFonts w:asciiTheme="minorHAnsi" w:eastAsiaTheme="minorEastAsia" w:hAnsiTheme="minorHAnsi" w:cstheme="minorBidi"/>
          <w:noProof/>
          <w:szCs w:val="22"/>
          <w:lang w:eastAsia="el-GR"/>
        </w:rPr>
      </w:pPr>
      <w:del w:id="3485" w:author="mpountou" w:date="2021-02-14T19:25:00Z">
        <w:r w:rsidRPr="000D2B64" w:rsidDel="000D2B64">
          <w:rPr>
            <w:b/>
            <w:noProof/>
            <w:rPrChange w:id="3486" w:author="mpountou" w:date="2021-02-14T19:25:00Z">
              <w:rPr>
                <w:rStyle w:val="-"/>
                <w:b/>
                <w:noProof/>
              </w:rPr>
            </w:rPrChange>
          </w:rPr>
          <w:delText>Εικόνα 8</w:delText>
        </w:r>
        <w:r w:rsidRPr="000D2B64" w:rsidDel="000D2B64">
          <w:rPr>
            <w:noProof/>
            <w:rPrChange w:id="3487" w:author="mpountou" w:date="2021-02-14T19:25:00Z">
              <w:rPr>
                <w:rStyle w:val="-"/>
                <w:noProof/>
              </w:rPr>
            </w:rPrChange>
          </w:rPr>
          <w:delText xml:space="preserve"> - Διάγραμμα ρούχων ανά κατηγορία τελικού σετ δεδομένων</w:delText>
        </w:r>
        <w:r w:rsidDel="000D2B64">
          <w:rPr>
            <w:noProof/>
            <w:webHidden/>
          </w:rPr>
          <w:tab/>
          <w:delText>24</w:delText>
        </w:r>
      </w:del>
    </w:p>
    <w:p w14:paraId="64D8ADE3" w14:textId="34E23AB2" w:rsidR="00450D72" w:rsidDel="000D2B64" w:rsidRDefault="00450D72">
      <w:pPr>
        <w:pStyle w:val="ab"/>
        <w:tabs>
          <w:tab w:val="right" w:leader="dot" w:pos="8296"/>
        </w:tabs>
        <w:rPr>
          <w:del w:id="3488" w:author="mpountou" w:date="2021-02-14T19:25:00Z"/>
          <w:rFonts w:asciiTheme="minorHAnsi" w:eastAsiaTheme="minorEastAsia" w:hAnsiTheme="minorHAnsi" w:cstheme="minorBidi"/>
          <w:noProof/>
          <w:szCs w:val="22"/>
          <w:lang w:eastAsia="el-GR"/>
        </w:rPr>
      </w:pPr>
      <w:del w:id="3489" w:author="mpountou" w:date="2021-02-14T19:25:00Z">
        <w:r w:rsidRPr="000D2B64" w:rsidDel="000D2B64">
          <w:rPr>
            <w:b/>
            <w:noProof/>
            <w:rPrChange w:id="3490" w:author="mpountou" w:date="2021-02-14T19:25:00Z">
              <w:rPr>
                <w:rStyle w:val="-"/>
                <w:b/>
                <w:noProof/>
              </w:rPr>
            </w:rPrChange>
          </w:rPr>
          <w:delText>Εικόνα 9</w:delText>
        </w:r>
        <w:r w:rsidRPr="000D2B64" w:rsidDel="000D2B64">
          <w:rPr>
            <w:noProof/>
            <w:rPrChange w:id="3491" w:author="mpountou" w:date="2021-02-14T19:25:00Z">
              <w:rPr>
                <w:rStyle w:val="-"/>
                <w:noProof/>
              </w:rPr>
            </w:rPrChange>
          </w:rPr>
          <w:delText xml:space="preserve"> - Δημιουργία Πίνακα Συγκεντρωτικών Χαρακτηριστικών</w:delText>
        </w:r>
        <w:r w:rsidDel="000D2B64">
          <w:rPr>
            <w:noProof/>
            <w:webHidden/>
          </w:rPr>
          <w:tab/>
          <w:delText>26</w:delText>
        </w:r>
      </w:del>
    </w:p>
    <w:p w14:paraId="6793C64A" w14:textId="36EB06CD" w:rsidR="00450D72" w:rsidDel="000D2B64" w:rsidRDefault="00450D72">
      <w:pPr>
        <w:pStyle w:val="ab"/>
        <w:tabs>
          <w:tab w:val="right" w:leader="dot" w:pos="8296"/>
        </w:tabs>
        <w:rPr>
          <w:del w:id="3492" w:author="mpountou" w:date="2021-02-14T19:25:00Z"/>
          <w:rFonts w:asciiTheme="minorHAnsi" w:eastAsiaTheme="minorEastAsia" w:hAnsiTheme="minorHAnsi" w:cstheme="minorBidi"/>
          <w:noProof/>
          <w:szCs w:val="22"/>
          <w:lang w:eastAsia="el-GR"/>
        </w:rPr>
      </w:pPr>
      <w:del w:id="3493" w:author="mpountou" w:date="2021-02-14T19:25:00Z">
        <w:r w:rsidRPr="000D2B64" w:rsidDel="000D2B64">
          <w:rPr>
            <w:b/>
            <w:noProof/>
            <w:rPrChange w:id="3494" w:author="mpountou" w:date="2021-02-14T19:25:00Z">
              <w:rPr>
                <w:rStyle w:val="-"/>
                <w:b/>
                <w:noProof/>
              </w:rPr>
            </w:rPrChange>
          </w:rPr>
          <w:delText>Εικόνα 10</w:delText>
        </w:r>
        <w:r w:rsidRPr="000D2B64" w:rsidDel="000D2B64">
          <w:rPr>
            <w:noProof/>
            <w:rPrChange w:id="3495" w:author="mpountou" w:date="2021-02-14T19:25:00Z">
              <w:rPr>
                <w:rStyle w:val="-"/>
                <w:noProof/>
              </w:rPr>
            </w:rPrChange>
          </w:rPr>
          <w:delText xml:space="preserve"> - Οπτική αναπαράσταση βημάτων μοντέλου ανάλυσης πίνακα σε ιδιάζουσες τιμές</w:delText>
        </w:r>
        <w:r w:rsidDel="000D2B64">
          <w:rPr>
            <w:noProof/>
            <w:webHidden/>
          </w:rPr>
          <w:tab/>
          <w:delText>31</w:delText>
        </w:r>
      </w:del>
    </w:p>
    <w:p w14:paraId="2B2AE325" w14:textId="088B8265" w:rsidR="00450D72" w:rsidDel="000D2B64" w:rsidRDefault="00450D72">
      <w:pPr>
        <w:pStyle w:val="ab"/>
        <w:tabs>
          <w:tab w:val="right" w:leader="dot" w:pos="8296"/>
        </w:tabs>
        <w:rPr>
          <w:del w:id="3496" w:author="mpountou" w:date="2021-02-14T19:25:00Z"/>
          <w:rFonts w:asciiTheme="minorHAnsi" w:eastAsiaTheme="minorEastAsia" w:hAnsiTheme="minorHAnsi" w:cstheme="minorBidi"/>
          <w:noProof/>
          <w:szCs w:val="22"/>
          <w:lang w:eastAsia="el-GR"/>
        </w:rPr>
      </w:pPr>
      <w:del w:id="3497" w:author="mpountou" w:date="2021-02-14T19:25:00Z">
        <w:r w:rsidRPr="000D2B64" w:rsidDel="000D2B64">
          <w:rPr>
            <w:b/>
            <w:noProof/>
            <w:rPrChange w:id="3498" w:author="mpountou" w:date="2021-02-14T19:25:00Z">
              <w:rPr>
                <w:rStyle w:val="-"/>
                <w:b/>
                <w:noProof/>
              </w:rPr>
            </w:rPrChange>
          </w:rPr>
          <w:delText>Εικόνα 11</w:delText>
        </w:r>
        <w:r w:rsidRPr="000D2B64" w:rsidDel="000D2B64">
          <w:rPr>
            <w:noProof/>
            <w:rPrChange w:id="3499" w:author="mpountou" w:date="2021-02-14T19:25:00Z">
              <w:rPr>
                <w:rStyle w:val="-"/>
                <w:noProof/>
              </w:rPr>
            </w:rPrChange>
          </w:rPr>
          <w:delText xml:space="preserve"> - Οπτική αναπαράσταση βημάτων μοντέλου συνεργατικού φιλτραρίσματος νευρωνικών δικτύων</w:delText>
        </w:r>
        <w:r w:rsidDel="000D2B64">
          <w:rPr>
            <w:noProof/>
            <w:webHidden/>
          </w:rPr>
          <w:tab/>
          <w:delText>34</w:delText>
        </w:r>
      </w:del>
    </w:p>
    <w:p w14:paraId="2758C940" w14:textId="27DAB5B4" w:rsidR="00450D72" w:rsidDel="000D2B64" w:rsidRDefault="00450D72">
      <w:pPr>
        <w:pStyle w:val="ab"/>
        <w:tabs>
          <w:tab w:val="right" w:leader="dot" w:pos="8296"/>
        </w:tabs>
        <w:rPr>
          <w:del w:id="3500" w:author="mpountou" w:date="2021-02-14T19:25:00Z"/>
          <w:rFonts w:asciiTheme="minorHAnsi" w:eastAsiaTheme="minorEastAsia" w:hAnsiTheme="minorHAnsi" w:cstheme="minorBidi"/>
          <w:noProof/>
          <w:szCs w:val="22"/>
          <w:lang w:eastAsia="el-GR"/>
        </w:rPr>
      </w:pPr>
      <w:del w:id="3501" w:author="mpountou" w:date="2021-02-14T19:25:00Z">
        <w:r w:rsidRPr="000D2B64" w:rsidDel="000D2B64">
          <w:rPr>
            <w:b/>
            <w:noProof/>
            <w:rPrChange w:id="3502" w:author="mpountou" w:date="2021-02-14T19:25:00Z">
              <w:rPr>
                <w:rStyle w:val="-"/>
                <w:b/>
                <w:noProof/>
              </w:rPr>
            </w:rPrChange>
          </w:rPr>
          <w:delText>Εικόνα 12</w:delText>
        </w:r>
        <w:r w:rsidRPr="000D2B64" w:rsidDel="000D2B64">
          <w:rPr>
            <w:noProof/>
            <w:rPrChange w:id="3503" w:author="mpountou" w:date="2021-02-14T19:25:00Z">
              <w:rPr>
                <w:rStyle w:val="-"/>
                <w:noProof/>
              </w:rPr>
            </w:rPrChange>
          </w:rPr>
          <w:delText xml:space="preserve"> - Αναπαράσταση Διαχωρισμού Δεδομένων - 1</w:delText>
        </w:r>
        <w:r w:rsidDel="000D2B64">
          <w:rPr>
            <w:noProof/>
            <w:webHidden/>
          </w:rPr>
          <w:tab/>
          <w:delText>38</w:delText>
        </w:r>
      </w:del>
    </w:p>
    <w:p w14:paraId="142D68AE" w14:textId="0401FB81" w:rsidR="00450D72" w:rsidDel="000D2B64" w:rsidRDefault="00450D72">
      <w:pPr>
        <w:pStyle w:val="ab"/>
        <w:tabs>
          <w:tab w:val="right" w:leader="dot" w:pos="8296"/>
        </w:tabs>
        <w:rPr>
          <w:del w:id="3504" w:author="mpountou" w:date="2021-02-14T19:25:00Z"/>
          <w:rFonts w:asciiTheme="minorHAnsi" w:eastAsiaTheme="minorEastAsia" w:hAnsiTheme="minorHAnsi" w:cstheme="minorBidi"/>
          <w:noProof/>
          <w:szCs w:val="22"/>
          <w:lang w:eastAsia="el-GR"/>
        </w:rPr>
      </w:pPr>
      <w:del w:id="3505" w:author="mpountou" w:date="2021-02-14T19:25:00Z">
        <w:r w:rsidRPr="000D2B64" w:rsidDel="000D2B64">
          <w:rPr>
            <w:b/>
            <w:noProof/>
            <w:rPrChange w:id="3506" w:author="mpountou" w:date="2021-02-14T19:25:00Z">
              <w:rPr>
                <w:rStyle w:val="-"/>
                <w:b/>
                <w:noProof/>
              </w:rPr>
            </w:rPrChange>
          </w:rPr>
          <w:delText>Εικόνα 13</w:delText>
        </w:r>
        <w:r w:rsidRPr="000D2B64" w:rsidDel="000D2B64">
          <w:rPr>
            <w:noProof/>
            <w:lang w:val="en-US"/>
            <w:rPrChange w:id="3507" w:author="mpountou" w:date="2021-02-14T19:25:00Z">
              <w:rPr>
                <w:rStyle w:val="-"/>
                <w:noProof/>
                <w:lang w:val="en-US"/>
              </w:rPr>
            </w:rPrChange>
          </w:rPr>
          <w:delText xml:space="preserve"> - </w:delText>
        </w:r>
        <w:r w:rsidRPr="000D2B64" w:rsidDel="000D2B64">
          <w:rPr>
            <w:noProof/>
            <w:rPrChange w:id="3508" w:author="mpountou" w:date="2021-02-14T19:25:00Z">
              <w:rPr>
                <w:rStyle w:val="-"/>
                <w:noProof/>
              </w:rPr>
            </w:rPrChange>
          </w:rPr>
          <w:delText>Αναπαράσταση Διαχωρισμού Δεδομένων</w:delText>
        </w:r>
        <w:r w:rsidRPr="000D2B64" w:rsidDel="000D2B64">
          <w:rPr>
            <w:noProof/>
            <w:lang w:val="en-US"/>
            <w:rPrChange w:id="3509" w:author="mpountou" w:date="2021-02-14T19:25:00Z">
              <w:rPr>
                <w:rStyle w:val="-"/>
                <w:noProof/>
                <w:lang w:val="en-US"/>
              </w:rPr>
            </w:rPrChange>
          </w:rPr>
          <w:delText xml:space="preserve"> - 2</w:delText>
        </w:r>
        <w:r w:rsidDel="000D2B64">
          <w:rPr>
            <w:noProof/>
            <w:webHidden/>
          </w:rPr>
          <w:tab/>
          <w:delText>39</w:delText>
        </w:r>
      </w:del>
    </w:p>
    <w:p w14:paraId="2D15992E" w14:textId="72A531B3" w:rsidR="00450D72" w:rsidDel="000D2B64" w:rsidRDefault="00450D72">
      <w:pPr>
        <w:pStyle w:val="ab"/>
        <w:tabs>
          <w:tab w:val="right" w:leader="dot" w:pos="8296"/>
        </w:tabs>
        <w:rPr>
          <w:del w:id="3510" w:author="mpountou" w:date="2021-02-14T19:25:00Z"/>
          <w:rFonts w:asciiTheme="minorHAnsi" w:eastAsiaTheme="minorEastAsia" w:hAnsiTheme="minorHAnsi" w:cstheme="minorBidi"/>
          <w:noProof/>
          <w:szCs w:val="22"/>
          <w:lang w:eastAsia="el-GR"/>
        </w:rPr>
      </w:pPr>
      <w:del w:id="3511" w:author="mpountou" w:date="2021-02-14T19:25:00Z">
        <w:r w:rsidRPr="000D2B64" w:rsidDel="000D2B64">
          <w:rPr>
            <w:b/>
            <w:noProof/>
            <w:rPrChange w:id="3512" w:author="mpountou" w:date="2021-02-14T19:25:00Z">
              <w:rPr>
                <w:rStyle w:val="-"/>
                <w:b/>
                <w:noProof/>
              </w:rPr>
            </w:rPrChange>
          </w:rPr>
          <w:delText>Εικόνα 14</w:delText>
        </w:r>
        <w:r w:rsidRPr="000D2B64" w:rsidDel="000D2B64">
          <w:rPr>
            <w:noProof/>
            <w:rPrChange w:id="3513" w:author="mpountou" w:date="2021-02-14T19:25:00Z">
              <w:rPr>
                <w:rStyle w:val="-"/>
                <w:noProof/>
              </w:rPr>
            </w:rPrChange>
          </w:rPr>
          <w:delText xml:space="preserve"> </w:delText>
        </w:r>
        <w:r w:rsidRPr="000D2B64" w:rsidDel="000D2B64">
          <w:rPr>
            <w:noProof/>
            <w:lang w:val="en-US"/>
            <w:rPrChange w:id="3514" w:author="mpountou" w:date="2021-02-14T19:25:00Z">
              <w:rPr>
                <w:rStyle w:val="-"/>
                <w:noProof/>
                <w:lang w:val="en-US"/>
              </w:rPr>
            </w:rPrChange>
          </w:rPr>
          <w:delText xml:space="preserve">- </w:delText>
        </w:r>
        <w:r w:rsidRPr="000D2B64" w:rsidDel="000D2B64">
          <w:rPr>
            <w:noProof/>
            <w:rPrChange w:id="3515" w:author="mpountou" w:date="2021-02-14T19:25:00Z">
              <w:rPr>
                <w:rStyle w:val="-"/>
                <w:noProof/>
              </w:rPr>
            </w:rPrChange>
          </w:rPr>
          <w:delText>Διαχωρισμός αξιολογήσεων [0,10]</w:delText>
        </w:r>
        <w:r w:rsidDel="000D2B64">
          <w:rPr>
            <w:noProof/>
            <w:webHidden/>
          </w:rPr>
          <w:tab/>
          <w:delText>40</w:delText>
        </w:r>
      </w:del>
    </w:p>
    <w:p w14:paraId="30A23581" w14:textId="591703CB" w:rsidR="00450D72" w:rsidDel="000D2B64" w:rsidRDefault="00450D72">
      <w:pPr>
        <w:pStyle w:val="ab"/>
        <w:tabs>
          <w:tab w:val="right" w:leader="dot" w:pos="8296"/>
        </w:tabs>
        <w:rPr>
          <w:del w:id="3516" w:author="mpountou" w:date="2021-02-14T19:25:00Z"/>
          <w:rFonts w:asciiTheme="minorHAnsi" w:eastAsiaTheme="minorEastAsia" w:hAnsiTheme="minorHAnsi" w:cstheme="minorBidi"/>
          <w:noProof/>
          <w:szCs w:val="22"/>
          <w:lang w:eastAsia="el-GR"/>
        </w:rPr>
      </w:pPr>
      <w:del w:id="3517" w:author="mpountou" w:date="2021-02-14T19:25:00Z">
        <w:r w:rsidRPr="000D2B64" w:rsidDel="000D2B64">
          <w:rPr>
            <w:b/>
            <w:noProof/>
            <w:rPrChange w:id="3518" w:author="mpountou" w:date="2021-02-14T19:25:00Z">
              <w:rPr>
                <w:rStyle w:val="-"/>
                <w:b/>
                <w:noProof/>
              </w:rPr>
            </w:rPrChange>
          </w:rPr>
          <w:delText>Εικόνα 15</w:delText>
        </w:r>
        <w:r w:rsidRPr="000D2B64" w:rsidDel="000D2B64">
          <w:rPr>
            <w:noProof/>
            <w:rPrChange w:id="3519" w:author="mpountou" w:date="2021-02-14T19:25:00Z">
              <w:rPr>
                <w:rStyle w:val="-"/>
                <w:noProof/>
              </w:rPr>
            </w:rPrChange>
          </w:rPr>
          <w:delText xml:space="preserve"> </w:delText>
        </w:r>
        <w:r w:rsidRPr="000D2B64" w:rsidDel="000D2B64">
          <w:rPr>
            <w:noProof/>
            <w:lang w:val="en-US"/>
            <w:rPrChange w:id="3520" w:author="mpountou" w:date="2021-02-14T19:25:00Z">
              <w:rPr>
                <w:rStyle w:val="-"/>
                <w:noProof/>
                <w:lang w:val="en-US"/>
              </w:rPr>
            </w:rPrChange>
          </w:rPr>
          <w:delText xml:space="preserve">- </w:delText>
        </w:r>
        <w:r w:rsidRPr="000D2B64" w:rsidDel="000D2B64">
          <w:rPr>
            <w:noProof/>
            <w:rPrChange w:id="3521" w:author="mpountou" w:date="2021-02-14T19:25:00Z">
              <w:rPr>
                <w:rStyle w:val="-"/>
                <w:noProof/>
              </w:rPr>
            </w:rPrChange>
          </w:rPr>
          <w:delText>Διαχωρισμός αξιολογήσεων [0,5]</w:delText>
        </w:r>
        <w:r w:rsidDel="000D2B64">
          <w:rPr>
            <w:noProof/>
            <w:webHidden/>
          </w:rPr>
          <w:tab/>
          <w:delText>40</w:delText>
        </w:r>
      </w:del>
    </w:p>
    <w:p w14:paraId="59EB6DC1" w14:textId="610C78D2" w:rsidR="00450D72" w:rsidDel="000D2B64" w:rsidRDefault="00450D72">
      <w:pPr>
        <w:pStyle w:val="ab"/>
        <w:tabs>
          <w:tab w:val="right" w:leader="dot" w:pos="8296"/>
        </w:tabs>
        <w:rPr>
          <w:del w:id="3522" w:author="mpountou" w:date="2021-02-14T19:25:00Z"/>
          <w:rFonts w:asciiTheme="minorHAnsi" w:eastAsiaTheme="minorEastAsia" w:hAnsiTheme="minorHAnsi" w:cstheme="minorBidi"/>
          <w:noProof/>
          <w:szCs w:val="22"/>
          <w:lang w:eastAsia="el-GR"/>
        </w:rPr>
      </w:pPr>
      <w:del w:id="3523" w:author="mpountou" w:date="2021-02-14T19:25:00Z">
        <w:r w:rsidRPr="000D2B64" w:rsidDel="000D2B64">
          <w:rPr>
            <w:b/>
            <w:noProof/>
            <w:rPrChange w:id="3524" w:author="mpountou" w:date="2021-02-14T19:25:00Z">
              <w:rPr>
                <w:rStyle w:val="-"/>
                <w:b/>
                <w:noProof/>
              </w:rPr>
            </w:rPrChange>
          </w:rPr>
          <w:delText>Εικόνα 16</w:delText>
        </w:r>
        <w:r w:rsidRPr="000D2B64" w:rsidDel="000D2B64">
          <w:rPr>
            <w:noProof/>
            <w:rPrChange w:id="3525" w:author="mpountou" w:date="2021-02-14T19:25:00Z">
              <w:rPr>
                <w:rStyle w:val="-"/>
                <w:noProof/>
              </w:rPr>
            </w:rPrChange>
          </w:rPr>
          <w:delText xml:space="preserve"> - Υλοποίηση </w:delText>
        </w:r>
        <w:r w:rsidRPr="000D2B64" w:rsidDel="000D2B64">
          <w:rPr>
            <w:noProof/>
            <w:lang w:val="en-US"/>
            <w:rPrChange w:id="3526" w:author="mpountou" w:date="2021-02-14T19:25:00Z">
              <w:rPr>
                <w:rStyle w:val="-"/>
                <w:noProof/>
                <w:lang w:val="en-US"/>
              </w:rPr>
            </w:rPrChange>
          </w:rPr>
          <w:delText>User</w:delText>
        </w:r>
        <w:r w:rsidRPr="000D2B64" w:rsidDel="000D2B64">
          <w:rPr>
            <w:noProof/>
            <w:rPrChange w:id="3527" w:author="mpountou" w:date="2021-02-14T19:25:00Z">
              <w:rPr>
                <w:rStyle w:val="-"/>
                <w:noProof/>
              </w:rPr>
            </w:rPrChange>
          </w:rPr>
          <w:delText>-</w:delText>
        </w:r>
        <w:r w:rsidRPr="000D2B64" w:rsidDel="000D2B64">
          <w:rPr>
            <w:noProof/>
            <w:lang w:val="en-US"/>
            <w:rPrChange w:id="3528" w:author="mpountou" w:date="2021-02-14T19:25:00Z">
              <w:rPr>
                <w:rStyle w:val="-"/>
                <w:noProof/>
                <w:lang w:val="en-US"/>
              </w:rPr>
            </w:rPrChange>
          </w:rPr>
          <w:delText>Based</w:delText>
        </w:r>
        <w:r w:rsidRPr="000D2B64" w:rsidDel="000D2B64">
          <w:rPr>
            <w:noProof/>
            <w:rPrChange w:id="3529" w:author="mpountou" w:date="2021-02-14T19:25:00Z">
              <w:rPr>
                <w:rStyle w:val="-"/>
                <w:noProof/>
              </w:rPr>
            </w:rPrChange>
          </w:rPr>
          <w:delText xml:space="preserve"> - Διάγραμμα μετρικών </w:delText>
        </w:r>
        <w:r w:rsidRPr="000D2B64" w:rsidDel="000D2B64">
          <w:rPr>
            <w:noProof/>
            <w:lang w:val="en-US"/>
            <w:rPrChange w:id="3530" w:author="mpountou" w:date="2021-02-14T19:25:00Z">
              <w:rPr>
                <w:rStyle w:val="-"/>
                <w:noProof/>
                <w:lang w:val="en-US"/>
              </w:rPr>
            </w:rPrChange>
          </w:rPr>
          <w:delText>accuracy</w:delText>
        </w:r>
        <w:r w:rsidRPr="000D2B64" w:rsidDel="000D2B64">
          <w:rPr>
            <w:noProof/>
            <w:rPrChange w:id="3531" w:author="mpountou" w:date="2021-02-14T19:25:00Z">
              <w:rPr>
                <w:rStyle w:val="-"/>
                <w:noProof/>
              </w:rPr>
            </w:rPrChange>
          </w:rPr>
          <w:delText xml:space="preserve">, </w:delText>
        </w:r>
        <w:r w:rsidRPr="000D2B64" w:rsidDel="000D2B64">
          <w:rPr>
            <w:noProof/>
            <w:lang w:val="en-US"/>
            <w:rPrChange w:id="3532" w:author="mpountou" w:date="2021-02-14T19:25:00Z">
              <w:rPr>
                <w:rStyle w:val="-"/>
                <w:noProof/>
                <w:lang w:val="en-US"/>
              </w:rPr>
            </w:rPrChange>
          </w:rPr>
          <w:delText>recall</w:delText>
        </w:r>
        <w:r w:rsidRPr="000D2B64" w:rsidDel="000D2B64">
          <w:rPr>
            <w:noProof/>
            <w:rPrChange w:id="3533" w:author="mpountou" w:date="2021-02-14T19:25:00Z">
              <w:rPr>
                <w:rStyle w:val="-"/>
                <w:noProof/>
              </w:rPr>
            </w:rPrChange>
          </w:rPr>
          <w:delText xml:space="preserve">, </w:delText>
        </w:r>
        <w:r w:rsidRPr="000D2B64" w:rsidDel="000D2B64">
          <w:rPr>
            <w:noProof/>
            <w:lang w:val="en-US"/>
            <w:rPrChange w:id="3534" w:author="mpountou" w:date="2021-02-14T19:25:00Z">
              <w:rPr>
                <w:rStyle w:val="-"/>
                <w:noProof/>
                <w:lang w:val="en-US"/>
              </w:rPr>
            </w:rPrChange>
          </w:rPr>
          <w:delText>precision</w:delText>
        </w:r>
        <w:r w:rsidRPr="000D2B64" w:rsidDel="000D2B64">
          <w:rPr>
            <w:noProof/>
            <w:rPrChange w:id="3535" w:author="mpountou" w:date="2021-02-14T19:25:00Z">
              <w:rPr>
                <w:rStyle w:val="-"/>
                <w:noProof/>
              </w:rPr>
            </w:rPrChange>
          </w:rPr>
          <w:delText xml:space="preserve"> και </w:delText>
        </w:r>
        <w:r w:rsidRPr="000D2B64" w:rsidDel="000D2B64">
          <w:rPr>
            <w:noProof/>
            <w:lang w:val="en-US"/>
            <w:rPrChange w:id="3536" w:author="mpountou" w:date="2021-02-14T19:25:00Z">
              <w:rPr>
                <w:rStyle w:val="-"/>
                <w:noProof/>
                <w:lang w:val="en-US"/>
              </w:rPr>
            </w:rPrChange>
          </w:rPr>
          <w:delText>f</w:delText>
        </w:r>
        <w:r w:rsidRPr="000D2B64" w:rsidDel="000D2B64">
          <w:rPr>
            <w:noProof/>
            <w:rPrChange w:id="3537" w:author="mpountou" w:date="2021-02-14T19:25:00Z">
              <w:rPr>
                <w:rStyle w:val="-"/>
                <w:noProof/>
              </w:rPr>
            </w:rPrChange>
          </w:rPr>
          <w:delText>1_</w:delText>
        </w:r>
        <w:r w:rsidRPr="000D2B64" w:rsidDel="000D2B64">
          <w:rPr>
            <w:noProof/>
            <w:lang w:val="en-US"/>
            <w:rPrChange w:id="3538" w:author="mpountou" w:date="2021-02-14T19:25:00Z">
              <w:rPr>
                <w:rStyle w:val="-"/>
                <w:noProof/>
                <w:lang w:val="en-US"/>
              </w:rPr>
            </w:rPrChange>
          </w:rPr>
          <w:delText>score</w:delText>
        </w:r>
        <w:r w:rsidRPr="000D2B64" w:rsidDel="000D2B64">
          <w:rPr>
            <w:noProof/>
            <w:rPrChange w:id="3539" w:author="mpountou" w:date="2021-02-14T19:25:00Z">
              <w:rPr>
                <w:rStyle w:val="-"/>
                <w:noProof/>
              </w:rPr>
            </w:rPrChange>
          </w:rPr>
          <w:delText xml:space="preserve"> ανά γείτονα – </w:delText>
        </w:r>
        <w:r w:rsidRPr="000D2B64" w:rsidDel="000D2B64">
          <w:rPr>
            <w:noProof/>
            <w:lang w:val="en-US"/>
            <w:rPrChange w:id="3540" w:author="mpountou" w:date="2021-02-14T19:25:00Z">
              <w:rPr>
                <w:rStyle w:val="-"/>
                <w:noProof/>
                <w:lang w:val="en-US"/>
              </w:rPr>
            </w:rPrChange>
          </w:rPr>
          <w:delText>data</w:delText>
        </w:r>
        <w:r w:rsidRPr="000D2B64" w:rsidDel="000D2B64">
          <w:rPr>
            <w:noProof/>
            <w:rPrChange w:id="3541" w:author="mpountou" w:date="2021-02-14T19:25:00Z">
              <w:rPr>
                <w:rStyle w:val="-"/>
                <w:noProof/>
              </w:rPr>
            </w:rPrChange>
          </w:rPr>
          <w:delText>30</w:delText>
        </w:r>
        <w:r w:rsidDel="000D2B64">
          <w:rPr>
            <w:noProof/>
            <w:webHidden/>
          </w:rPr>
          <w:tab/>
          <w:delText>42</w:delText>
        </w:r>
      </w:del>
    </w:p>
    <w:p w14:paraId="37DE616D" w14:textId="23980244" w:rsidR="00450D72" w:rsidDel="000D2B64" w:rsidRDefault="00450D72">
      <w:pPr>
        <w:pStyle w:val="ab"/>
        <w:tabs>
          <w:tab w:val="right" w:leader="dot" w:pos="8296"/>
        </w:tabs>
        <w:rPr>
          <w:del w:id="3542" w:author="mpountou" w:date="2021-02-14T19:25:00Z"/>
          <w:rFonts w:asciiTheme="minorHAnsi" w:eastAsiaTheme="minorEastAsia" w:hAnsiTheme="minorHAnsi" w:cstheme="minorBidi"/>
          <w:noProof/>
          <w:szCs w:val="22"/>
          <w:lang w:eastAsia="el-GR"/>
        </w:rPr>
      </w:pPr>
      <w:del w:id="3543" w:author="mpountou" w:date="2021-02-14T19:25:00Z">
        <w:r w:rsidRPr="000D2B64" w:rsidDel="000D2B64">
          <w:rPr>
            <w:b/>
            <w:noProof/>
            <w:rPrChange w:id="3544" w:author="mpountou" w:date="2021-02-14T19:25:00Z">
              <w:rPr>
                <w:rStyle w:val="-"/>
                <w:b/>
                <w:noProof/>
              </w:rPr>
            </w:rPrChange>
          </w:rPr>
          <w:delText>Εικόνα 17</w:delText>
        </w:r>
        <w:r w:rsidRPr="000D2B64" w:rsidDel="000D2B64">
          <w:rPr>
            <w:noProof/>
            <w:rPrChange w:id="3545" w:author="mpountou" w:date="2021-02-14T19:25:00Z">
              <w:rPr>
                <w:rStyle w:val="-"/>
                <w:noProof/>
              </w:rPr>
            </w:rPrChange>
          </w:rPr>
          <w:delText xml:space="preserve"> - Υλοποίηση </w:delText>
        </w:r>
        <w:r w:rsidRPr="000D2B64" w:rsidDel="000D2B64">
          <w:rPr>
            <w:noProof/>
            <w:lang w:val="en-US"/>
            <w:rPrChange w:id="3546" w:author="mpountou" w:date="2021-02-14T19:25:00Z">
              <w:rPr>
                <w:rStyle w:val="-"/>
                <w:noProof/>
                <w:lang w:val="en-US"/>
              </w:rPr>
            </w:rPrChange>
          </w:rPr>
          <w:delText>User</w:delText>
        </w:r>
        <w:r w:rsidRPr="000D2B64" w:rsidDel="000D2B64">
          <w:rPr>
            <w:noProof/>
            <w:rPrChange w:id="3547" w:author="mpountou" w:date="2021-02-14T19:25:00Z">
              <w:rPr>
                <w:rStyle w:val="-"/>
                <w:noProof/>
              </w:rPr>
            </w:rPrChange>
          </w:rPr>
          <w:delText>-</w:delText>
        </w:r>
        <w:r w:rsidRPr="000D2B64" w:rsidDel="000D2B64">
          <w:rPr>
            <w:noProof/>
            <w:lang w:val="en-US"/>
            <w:rPrChange w:id="3548" w:author="mpountou" w:date="2021-02-14T19:25:00Z">
              <w:rPr>
                <w:rStyle w:val="-"/>
                <w:noProof/>
                <w:lang w:val="en-US"/>
              </w:rPr>
            </w:rPrChange>
          </w:rPr>
          <w:delText>Based</w:delText>
        </w:r>
        <w:r w:rsidRPr="000D2B64" w:rsidDel="000D2B64">
          <w:rPr>
            <w:noProof/>
            <w:rPrChange w:id="3549" w:author="mpountou" w:date="2021-02-14T19:25:00Z">
              <w:rPr>
                <w:rStyle w:val="-"/>
                <w:noProof/>
              </w:rPr>
            </w:rPrChange>
          </w:rPr>
          <w:delText xml:space="preserve"> - Διάγραμμα μετρικών αccuracy, recall, precision και f1_score ανά γείτονα – </w:delText>
        </w:r>
        <w:r w:rsidRPr="000D2B64" w:rsidDel="000D2B64">
          <w:rPr>
            <w:noProof/>
            <w:lang w:val="en-US"/>
            <w:rPrChange w:id="3550" w:author="mpountou" w:date="2021-02-14T19:25:00Z">
              <w:rPr>
                <w:rStyle w:val="-"/>
                <w:noProof/>
                <w:lang w:val="en-US"/>
              </w:rPr>
            </w:rPrChange>
          </w:rPr>
          <w:delText>data</w:delText>
        </w:r>
        <w:r w:rsidRPr="000D2B64" w:rsidDel="000D2B64">
          <w:rPr>
            <w:noProof/>
            <w:rPrChange w:id="3551" w:author="mpountou" w:date="2021-02-14T19:25:00Z">
              <w:rPr>
                <w:rStyle w:val="-"/>
                <w:noProof/>
              </w:rPr>
            </w:rPrChange>
          </w:rPr>
          <w:delText>60</w:delText>
        </w:r>
        <w:r w:rsidDel="000D2B64">
          <w:rPr>
            <w:noProof/>
            <w:webHidden/>
          </w:rPr>
          <w:tab/>
          <w:delText>42</w:delText>
        </w:r>
      </w:del>
    </w:p>
    <w:p w14:paraId="694C640B" w14:textId="3C4539FC" w:rsidR="00450D72" w:rsidDel="000D2B64" w:rsidRDefault="00450D72">
      <w:pPr>
        <w:pStyle w:val="ab"/>
        <w:tabs>
          <w:tab w:val="right" w:leader="dot" w:pos="8296"/>
        </w:tabs>
        <w:rPr>
          <w:del w:id="3552" w:author="mpountou" w:date="2021-02-14T19:25:00Z"/>
          <w:rFonts w:asciiTheme="minorHAnsi" w:eastAsiaTheme="minorEastAsia" w:hAnsiTheme="minorHAnsi" w:cstheme="minorBidi"/>
          <w:noProof/>
          <w:szCs w:val="22"/>
          <w:lang w:eastAsia="el-GR"/>
        </w:rPr>
      </w:pPr>
      <w:del w:id="3553" w:author="mpountou" w:date="2021-02-14T19:25:00Z">
        <w:r w:rsidRPr="000D2B64" w:rsidDel="000D2B64">
          <w:rPr>
            <w:b/>
            <w:noProof/>
            <w:rPrChange w:id="3554" w:author="mpountou" w:date="2021-02-14T19:25:00Z">
              <w:rPr>
                <w:rStyle w:val="-"/>
                <w:b/>
                <w:noProof/>
              </w:rPr>
            </w:rPrChange>
          </w:rPr>
          <w:delText>Εικόνα 18</w:delText>
        </w:r>
        <w:r w:rsidRPr="000D2B64" w:rsidDel="000D2B64">
          <w:rPr>
            <w:noProof/>
            <w:rPrChange w:id="3555" w:author="mpountou" w:date="2021-02-14T19:25:00Z">
              <w:rPr>
                <w:rStyle w:val="-"/>
                <w:noProof/>
              </w:rPr>
            </w:rPrChange>
          </w:rPr>
          <w:delText xml:space="preserve"> - Υλοποίηση </w:delText>
        </w:r>
        <w:r w:rsidRPr="000D2B64" w:rsidDel="000D2B64">
          <w:rPr>
            <w:noProof/>
            <w:lang w:val="en-US"/>
            <w:rPrChange w:id="3556" w:author="mpountou" w:date="2021-02-14T19:25:00Z">
              <w:rPr>
                <w:rStyle w:val="-"/>
                <w:noProof/>
                <w:lang w:val="en-US"/>
              </w:rPr>
            </w:rPrChange>
          </w:rPr>
          <w:delText>User</w:delText>
        </w:r>
        <w:r w:rsidRPr="000D2B64" w:rsidDel="000D2B64">
          <w:rPr>
            <w:noProof/>
            <w:rPrChange w:id="3557" w:author="mpountou" w:date="2021-02-14T19:25:00Z">
              <w:rPr>
                <w:rStyle w:val="-"/>
                <w:noProof/>
              </w:rPr>
            </w:rPrChange>
          </w:rPr>
          <w:delText>-</w:delText>
        </w:r>
        <w:r w:rsidRPr="000D2B64" w:rsidDel="000D2B64">
          <w:rPr>
            <w:noProof/>
            <w:lang w:val="en-US"/>
            <w:rPrChange w:id="3558" w:author="mpountou" w:date="2021-02-14T19:25:00Z">
              <w:rPr>
                <w:rStyle w:val="-"/>
                <w:noProof/>
                <w:lang w:val="en-US"/>
              </w:rPr>
            </w:rPrChange>
          </w:rPr>
          <w:delText>Based</w:delText>
        </w:r>
        <w:r w:rsidRPr="000D2B64" w:rsidDel="000D2B64">
          <w:rPr>
            <w:noProof/>
            <w:rPrChange w:id="3559" w:author="mpountou" w:date="2021-02-14T19:25:00Z">
              <w:rPr>
                <w:rStyle w:val="-"/>
                <w:noProof/>
              </w:rPr>
            </w:rPrChange>
          </w:rPr>
          <w:delText xml:space="preserve"> -  Διάγραμμα μετρικών rmse και mae ανά γείτονα – data30</w:delText>
        </w:r>
        <w:r w:rsidDel="000D2B64">
          <w:rPr>
            <w:noProof/>
            <w:webHidden/>
          </w:rPr>
          <w:tab/>
          <w:delText>43</w:delText>
        </w:r>
      </w:del>
    </w:p>
    <w:p w14:paraId="32A6E4D8" w14:textId="05766D67" w:rsidR="00450D72" w:rsidDel="000D2B64" w:rsidRDefault="00450D72">
      <w:pPr>
        <w:pStyle w:val="ab"/>
        <w:tabs>
          <w:tab w:val="right" w:leader="dot" w:pos="8296"/>
        </w:tabs>
        <w:rPr>
          <w:del w:id="3560" w:author="mpountou" w:date="2021-02-14T19:25:00Z"/>
          <w:rFonts w:asciiTheme="minorHAnsi" w:eastAsiaTheme="minorEastAsia" w:hAnsiTheme="minorHAnsi" w:cstheme="minorBidi"/>
          <w:noProof/>
          <w:szCs w:val="22"/>
          <w:lang w:eastAsia="el-GR"/>
        </w:rPr>
      </w:pPr>
      <w:del w:id="3561" w:author="mpountou" w:date="2021-02-14T19:25:00Z">
        <w:r w:rsidRPr="000D2B64" w:rsidDel="000D2B64">
          <w:rPr>
            <w:b/>
            <w:noProof/>
            <w:rPrChange w:id="3562" w:author="mpountou" w:date="2021-02-14T19:25:00Z">
              <w:rPr>
                <w:rStyle w:val="-"/>
                <w:b/>
                <w:noProof/>
              </w:rPr>
            </w:rPrChange>
          </w:rPr>
          <w:delText>Εικόνα 19</w:delText>
        </w:r>
        <w:r w:rsidRPr="000D2B64" w:rsidDel="000D2B64">
          <w:rPr>
            <w:noProof/>
            <w:rPrChange w:id="3563" w:author="mpountou" w:date="2021-02-14T19:25:00Z">
              <w:rPr>
                <w:rStyle w:val="-"/>
                <w:noProof/>
              </w:rPr>
            </w:rPrChange>
          </w:rPr>
          <w:delText xml:space="preserve"> - Υλοποίηση </w:delText>
        </w:r>
        <w:r w:rsidRPr="000D2B64" w:rsidDel="000D2B64">
          <w:rPr>
            <w:noProof/>
            <w:lang w:val="en-US"/>
            <w:rPrChange w:id="3564" w:author="mpountou" w:date="2021-02-14T19:25:00Z">
              <w:rPr>
                <w:rStyle w:val="-"/>
                <w:noProof/>
                <w:lang w:val="en-US"/>
              </w:rPr>
            </w:rPrChange>
          </w:rPr>
          <w:delText>User</w:delText>
        </w:r>
        <w:r w:rsidRPr="000D2B64" w:rsidDel="000D2B64">
          <w:rPr>
            <w:noProof/>
            <w:rPrChange w:id="3565" w:author="mpountou" w:date="2021-02-14T19:25:00Z">
              <w:rPr>
                <w:rStyle w:val="-"/>
                <w:noProof/>
              </w:rPr>
            </w:rPrChange>
          </w:rPr>
          <w:delText>-</w:delText>
        </w:r>
        <w:r w:rsidRPr="000D2B64" w:rsidDel="000D2B64">
          <w:rPr>
            <w:noProof/>
            <w:lang w:val="en-US"/>
            <w:rPrChange w:id="3566" w:author="mpountou" w:date="2021-02-14T19:25:00Z">
              <w:rPr>
                <w:rStyle w:val="-"/>
                <w:noProof/>
                <w:lang w:val="en-US"/>
              </w:rPr>
            </w:rPrChange>
          </w:rPr>
          <w:delText>Based</w:delText>
        </w:r>
        <w:r w:rsidRPr="000D2B64" w:rsidDel="000D2B64">
          <w:rPr>
            <w:noProof/>
            <w:rPrChange w:id="3567" w:author="mpountou" w:date="2021-02-14T19:25:00Z">
              <w:rPr>
                <w:rStyle w:val="-"/>
                <w:noProof/>
              </w:rPr>
            </w:rPrChange>
          </w:rPr>
          <w:delText xml:space="preserve"> -  Διάγραμμα μετρικών </w:delText>
        </w:r>
        <w:r w:rsidRPr="000D2B64" w:rsidDel="000D2B64">
          <w:rPr>
            <w:noProof/>
            <w:lang w:val="en-US"/>
            <w:rPrChange w:id="3568" w:author="mpountou" w:date="2021-02-14T19:25:00Z">
              <w:rPr>
                <w:rStyle w:val="-"/>
                <w:noProof/>
                <w:lang w:val="en-US"/>
              </w:rPr>
            </w:rPrChange>
          </w:rPr>
          <w:delText>rmse</w:delText>
        </w:r>
        <w:r w:rsidRPr="000D2B64" w:rsidDel="000D2B64">
          <w:rPr>
            <w:noProof/>
            <w:rPrChange w:id="3569" w:author="mpountou" w:date="2021-02-14T19:25:00Z">
              <w:rPr>
                <w:rStyle w:val="-"/>
                <w:noProof/>
              </w:rPr>
            </w:rPrChange>
          </w:rPr>
          <w:delText xml:space="preserve"> και </w:delText>
        </w:r>
        <w:r w:rsidRPr="000D2B64" w:rsidDel="000D2B64">
          <w:rPr>
            <w:noProof/>
            <w:lang w:val="en-US"/>
            <w:rPrChange w:id="3570" w:author="mpountou" w:date="2021-02-14T19:25:00Z">
              <w:rPr>
                <w:rStyle w:val="-"/>
                <w:noProof/>
                <w:lang w:val="en-US"/>
              </w:rPr>
            </w:rPrChange>
          </w:rPr>
          <w:delText>mae</w:delText>
        </w:r>
        <w:r w:rsidRPr="000D2B64" w:rsidDel="000D2B64">
          <w:rPr>
            <w:noProof/>
            <w:rPrChange w:id="3571" w:author="mpountou" w:date="2021-02-14T19:25:00Z">
              <w:rPr>
                <w:rStyle w:val="-"/>
                <w:noProof/>
              </w:rPr>
            </w:rPrChange>
          </w:rPr>
          <w:delText xml:space="preserve"> ανά γείτονα - data60</w:delText>
        </w:r>
        <w:r w:rsidDel="000D2B64">
          <w:rPr>
            <w:noProof/>
            <w:webHidden/>
          </w:rPr>
          <w:tab/>
          <w:delText>43</w:delText>
        </w:r>
      </w:del>
    </w:p>
    <w:p w14:paraId="47A60D0F" w14:textId="0B00899C" w:rsidR="00450D72" w:rsidDel="000D2B64" w:rsidRDefault="00450D72">
      <w:pPr>
        <w:pStyle w:val="ab"/>
        <w:tabs>
          <w:tab w:val="right" w:leader="dot" w:pos="8296"/>
        </w:tabs>
        <w:rPr>
          <w:del w:id="3572" w:author="mpountou" w:date="2021-02-14T19:25:00Z"/>
          <w:rFonts w:asciiTheme="minorHAnsi" w:eastAsiaTheme="minorEastAsia" w:hAnsiTheme="minorHAnsi" w:cstheme="minorBidi"/>
          <w:noProof/>
          <w:szCs w:val="22"/>
          <w:lang w:eastAsia="el-GR"/>
        </w:rPr>
      </w:pPr>
      <w:del w:id="3573" w:author="mpountou" w:date="2021-02-14T19:25:00Z">
        <w:r w:rsidRPr="000D2B64" w:rsidDel="000D2B64">
          <w:rPr>
            <w:b/>
            <w:noProof/>
            <w:rPrChange w:id="3574" w:author="mpountou" w:date="2021-02-14T19:25:00Z">
              <w:rPr>
                <w:rStyle w:val="-"/>
                <w:b/>
                <w:noProof/>
              </w:rPr>
            </w:rPrChange>
          </w:rPr>
          <w:delText>Εικόνα 20 -</w:delText>
        </w:r>
        <w:r w:rsidRPr="000D2B64" w:rsidDel="000D2B64">
          <w:rPr>
            <w:noProof/>
            <w:rPrChange w:id="3575" w:author="mpountou" w:date="2021-02-14T19:25:00Z">
              <w:rPr>
                <w:rStyle w:val="-"/>
                <w:noProof/>
              </w:rPr>
            </w:rPrChange>
          </w:rPr>
          <w:delText xml:space="preserve"> Υλοποίηση </w:delText>
        </w:r>
        <w:r w:rsidRPr="000D2B64" w:rsidDel="000D2B64">
          <w:rPr>
            <w:noProof/>
            <w:lang w:val="en-US"/>
            <w:rPrChange w:id="3576" w:author="mpountou" w:date="2021-02-14T19:25:00Z">
              <w:rPr>
                <w:rStyle w:val="-"/>
                <w:noProof/>
                <w:lang w:val="en-US"/>
              </w:rPr>
            </w:rPrChange>
          </w:rPr>
          <w:delText>User</w:delText>
        </w:r>
        <w:r w:rsidRPr="000D2B64" w:rsidDel="000D2B64">
          <w:rPr>
            <w:noProof/>
            <w:rPrChange w:id="3577" w:author="mpountou" w:date="2021-02-14T19:25:00Z">
              <w:rPr>
                <w:rStyle w:val="-"/>
                <w:noProof/>
              </w:rPr>
            </w:rPrChange>
          </w:rPr>
          <w:delText>-</w:delText>
        </w:r>
        <w:r w:rsidRPr="000D2B64" w:rsidDel="000D2B64">
          <w:rPr>
            <w:noProof/>
            <w:lang w:val="en-US"/>
            <w:rPrChange w:id="3578" w:author="mpountou" w:date="2021-02-14T19:25:00Z">
              <w:rPr>
                <w:rStyle w:val="-"/>
                <w:noProof/>
                <w:lang w:val="en-US"/>
              </w:rPr>
            </w:rPrChange>
          </w:rPr>
          <w:delText>Based</w:delText>
        </w:r>
        <w:r w:rsidRPr="000D2B64" w:rsidDel="000D2B64">
          <w:rPr>
            <w:noProof/>
            <w:rPrChange w:id="3579" w:author="mpountou" w:date="2021-02-14T19:25:00Z">
              <w:rPr>
                <w:rStyle w:val="-"/>
                <w:noProof/>
              </w:rPr>
            </w:rPrChange>
          </w:rPr>
          <w:delText xml:space="preserve"> - Διάγραμμα Κάλυψης και Ποικιλίας – data30</w:delText>
        </w:r>
        <w:r w:rsidDel="000D2B64">
          <w:rPr>
            <w:noProof/>
            <w:webHidden/>
          </w:rPr>
          <w:tab/>
          <w:delText>43</w:delText>
        </w:r>
      </w:del>
    </w:p>
    <w:p w14:paraId="484FC314" w14:textId="0C397F1A" w:rsidR="00450D72" w:rsidDel="000D2B64" w:rsidRDefault="00450D72">
      <w:pPr>
        <w:pStyle w:val="ab"/>
        <w:tabs>
          <w:tab w:val="right" w:leader="dot" w:pos="8296"/>
        </w:tabs>
        <w:rPr>
          <w:del w:id="3580" w:author="mpountou" w:date="2021-02-14T19:25:00Z"/>
          <w:rFonts w:asciiTheme="minorHAnsi" w:eastAsiaTheme="minorEastAsia" w:hAnsiTheme="minorHAnsi" w:cstheme="minorBidi"/>
          <w:noProof/>
          <w:szCs w:val="22"/>
          <w:lang w:eastAsia="el-GR"/>
        </w:rPr>
      </w:pPr>
      <w:del w:id="3581" w:author="mpountou" w:date="2021-02-14T19:25:00Z">
        <w:r w:rsidRPr="000D2B64" w:rsidDel="000D2B64">
          <w:rPr>
            <w:b/>
            <w:noProof/>
            <w:rPrChange w:id="3582" w:author="mpountou" w:date="2021-02-14T19:25:00Z">
              <w:rPr>
                <w:rStyle w:val="-"/>
                <w:b/>
                <w:noProof/>
              </w:rPr>
            </w:rPrChange>
          </w:rPr>
          <w:delText>Εικόνα 21</w:delText>
        </w:r>
        <w:r w:rsidRPr="000D2B64" w:rsidDel="000D2B64">
          <w:rPr>
            <w:noProof/>
            <w:rPrChange w:id="3583" w:author="mpountou" w:date="2021-02-14T19:25:00Z">
              <w:rPr>
                <w:rStyle w:val="-"/>
                <w:noProof/>
              </w:rPr>
            </w:rPrChange>
          </w:rPr>
          <w:delText xml:space="preserve"> -  Υλοποίηση </w:delText>
        </w:r>
        <w:r w:rsidRPr="000D2B64" w:rsidDel="000D2B64">
          <w:rPr>
            <w:noProof/>
            <w:lang w:val="en-US"/>
            <w:rPrChange w:id="3584" w:author="mpountou" w:date="2021-02-14T19:25:00Z">
              <w:rPr>
                <w:rStyle w:val="-"/>
                <w:noProof/>
                <w:lang w:val="en-US"/>
              </w:rPr>
            </w:rPrChange>
          </w:rPr>
          <w:delText>User</w:delText>
        </w:r>
        <w:r w:rsidRPr="000D2B64" w:rsidDel="000D2B64">
          <w:rPr>
            <w:noProof/>
            <w:rPrChange w:id="3585" w:author="mpountou" w:date="2021-02-14T19:25:00Z">
              <w:rPr>
                <w:rStyle w:val="-"/>
                <w:noProof/>
              </w:rPr>
            </w:rPrChange>
          </w:rPr>
          <w:delText>-</w:delText>
        </w:r>
        <w:r w:rsidRPr="000D2B64" w:rsidDel="000D2B64">
          <w:rPr>
            <w:noProof/>
            <w:lang w:val="en-US"/>
            <w:rPrChange w:id="3586" w:author="mpountou" w:date="2021-02-14T19:25:00Z">
              <w:rPr>
                <w:rStyle w:val="-"/>
                <w:noProof/>
                <w:lang w:val="en-US"/>
              </w:rPr>
            </w:rPrChange>
          </w:rPr>
          <w:delText>Based</w:delText>
        </w:r>
        <w:r w:rsidRPr="000D2B64" w:rsidDel="000D2B64">
          <w:rPr>
            <w:noProof/>
            <w:rPrChange w:id="3587" w:author="mpountou" w:date="2021-02-14T19:25:00Z">
              <w:rPr>
                <w:rStyle w:val="-"/>
                <w:noProof/>
              </w:rPr>
            </w:rPrChange>
          </w:rPr>
          <w:delText xml:space="preserve"> - Διάγραμμα Κάλυψης και Ποικιλίας – </w:delText>
        </w:r>
        <w:r w:rsidRPr="000D2B64" w:rsidDel="000D2B64">
          <w:rPr>
            <w:noProof/>
            <w:lang w:val="en-US"/>
            <w:rPrChange w:id="3588" w:author="mpountou" w:date="2021-02-14T19:25:00Z">
              <w:rPr>
                <w:rStyle w:val="-"/>
                <w:noProof/>
                <w:lang w:val="en-US"/>
              </w:rPr>
            </w:rPrChange>
          </w:rPr>
          <w:delText>data</w:delText>
        </w:r>
        <w:r w:rsidRPr="000D2B64" w:rsidDel="000D2B64">
          <w:rPr>
            <w:noProof/>
            <w:rPrChange w:id="3589" w:author="mpountou" w:date="2021-02-14T19:25:00Z">
              <w:rPr>
                <w:rStyle w:val="-"/>
                <w:noProof/>
              </w:rPr>
            </w:rPrChange>
          </w:rPr>
          <w:delText>60</w:delText>
        </w:r>
        <w:r w:rsidDel="000D2B64">
          <w:rPr>
            <w:noProof/>
            <w:webHidden/>
          </w:rPr>
          <w:tab/>
          <w:delText>44</w:delText>
        </w:r>
      </w:del>
    </w:p>
    <w:p w14:paraId="36FBACCF" w14:textId="29F44A35" w:rsidR="00450D72" w:rsidDel="000D2B64" w:rsidRDefault="00450D72">
      <w:pPr>
        <w:pStyle w:val="ab"/>
        <w:tabs>
          <w:tab w:val="right" w:leader="dot" w:pos="8296"/>
        </w:tabs>
        <w:rPr>
          <w:del w:id="3590" w:author="mpountou" w:date="2021-02-14T19:25:00Z"/>
          <w:rFonts w:asciiTheme="minorHAnsi" w:eastAsiaTheme="minorEastAsia" w:hAnsiTheme="minorHAnsi" w:cstheme="minorBidi"/>
          <w:noProof/>
          <w:szCs w:val="22"/>
          <w:lang w:eastAsia="el-GR"/>
        </w:rPr>
      </w:pPr>
      <w:del w:id="3591" w:author="mpountou" w:date="2021-02-14T19:25:00Z">
        <w:r w:rsidRPr="000D2B64" w:rsidDel="000D2B64">
          <w:rPr>
            <w:b/>
            <w:noProof/>
            <w:rPrChange w:id="3592" w:author="mpountou" w:date="2021-02-14T19:25:00Z">
              <w:rPr>
                <w:rStyle w:val="-"/>
                <w:b/>
                <w:noProof/>
              </w:rPr>
            </w:rPrChange>
          </w:rPr>
          <w:delText>Εικόνα 22</w:delText>
        </w:r>
        <w:r w:rsidRPr="000D2B64" w:rsidDel="000D2B64">
          <w:rPr>
            <w:noProof/>
            <w:rPrChange w:id="3593" w:author="mpountou" w:date="2021-02-14T19:25:00Z">
              <w:rPr>
                <w:rStyle w:val="-"/>
                <w:noProof/>
              </w:rPr>
            </w:rPrChange>
          </w:rPr>
          <w:delText xml:space="preserve"> - Υλοποίηση </w:delText>
        </w:r>
        <w:r w:rsidRPr="000D2B64" w:rsidDel="000D2B64">
          <w:rPr>
            <w:noProof/>
            <w:lang w:val="en-US"/>
            <w:rPrChange w:id="3594" w:author="mpountou" w:date="2021-02-14T19:25:00Z">
              <w:rPr>
                <w:rStyle w:val="-"/>
                <w:noProof/>
                <w:lang w:val="en-US"/>
              </w:rPr>
            </w:rPrChange>
          </w:rPr>
          <w:delText>SVD</w:delText>
        </w:r>
        <w:r w:rsidRPr="000D2B64" w:rsidDel="000D2B64">
          <w:rPr>
            <w:noProof/>
            <w:rPrChange w:id="3595" w:author="mpountou" w:date="2021-02-14T19:25:00Z">
              <w:rPr>
                <w:rStyle w:val="-"/>
                <w:noProof/>
              </w:rPr>
            </w:rPrChange>
          </w:rPr>
          <w:delText xml:space="preserve"> - Διάγραμμα μετρικών α</w:delText>
        </w:r>
        <w:r w:rsidRPr="000D2B64" w:rsidDel="000D2B64">
          <w:rPr>
            <w:noProof/>
            <w:lang w:val="en-US"/>
            <w:rPrChange w:id="3596" w:author="mpountou" w:date="2021-02-14T19:25:00Z">
              <w:rPr>
                <w:rStyle w:val="-"/>
                <w:noProof/>
                <w:lang w:val="en-US"/>
              </w:rPr>
            </w:rPrChange>
          </w:rPr>
          <w:delText>ccuracy</w:delText>
        </w:r>
        <w:r w:rsidRPr="000D2B64" w:rsidDel="000D2B64">
          <w:rPr>
            <w:noProof/>
            <w:rPrChange w:id="3597" w:author="mpountou" w:date="2021-02-14T19:25:00Z">
              <w:rPr>
                <w:rStyle w:val="-"/>
                <w:noProof/>
              </w:rPr>
            </w:rPrChange>
          </w:rPr>
          <w:delText xml:space="preserve">, </w:delText>
        </w:r>
        <w:r w:rsidRPr="000D2B64" w:rsidDel="000D2B64">
          <w:rPr>
            <w:noProof/>
            <w:lang w:val="en-US"/>
            <w:rPrChange w:id="3598" w:author="mpountou" w:date="2021-02-14T19:25:00Z">
              <w:rPr>
                <w:rStyle w:val="-"/>
                <w:noProof/>
                <w:lang w:val="en-US"/>
              </w:rPr>
            </w:rPrChange>
          </w:rPr>
          <w:delText>recall</w:delText>
        </w:r>
        <w:r w:rsidRPr="000D2B64" w:rsidDel="000D2B64">
          <w:rPr>
            <w:noProof/>
            <w:rPrChange w:id="3599" w:author="mpountou" w:date="2021-02-14T19:25:00Z">
              <w:rPr>
                <w:rStyle w:val="-"/>
                <w:noProof/>
              </w:rPr>
            </w:rPrChange>
          </w:rPr>
          <w:delText xml:space="preserve">, </w:delText>
        </w:r>
        <w:r w:rsidRPr="000D2B64" w:rsidDel="000D2B64">
          <w:rPr>
            <w:noProof/>
            <w:lang w:val="en-US"/>
            <w:rPrChange w:id="3600" w:author="mpountou" w:date="2021-02-14T19:25:00Z">
              <w:rPr>
                <w:rStyle w:val="-"/>
                <w:noProof/>
                <w:lang w:val="en-US"/>
              </w:rPr>
            </w:rPrChange>
          </w:rPr>
          <w:delText>precision</w:delText>
        </w:r>
        <w:r w:rsidRPr="000D2B64" w:rsidDel="000D2B64">
          <w:rPr>
            <w:noProof/>
            <w:rPrChange w:id="3601" w:author="mpountou" w:date="2021-02-14T19:25:00Z">
              <w:rPr>
                <w:rStyle w:val="-"/>
                <w:noProof/>
              </w:rPr>
            </w:rPrChange>
          </w:rPr>
          <w:delText xml:space="preserve"> και </w:delText>
        </w:r>
        <w:r w:rsidRPr="000D2B64" w:rsidDel="000D2B64">
          <w:rPr>
            <w:noProof/>
            <w:lang w:val="en-US"/>
            <w:rPrChange w:id="3602" w:author="mpountou" w:date="2021-02-14T19:25:00Z">
              <w:rPr>
                <w:rStyle w:val="-"/>
                <w:noProof/>
                <w:lang w:val="en-US"/>
              </w:rPr>
            </w:rPrChange>
          </w:rPr>
          <w:delText>f</w:delText>
        </w:r>
        <w:r w:rsidRPr="000D2B64" w:rsidDel="000D2B64">
          <w:rPr>
            <w:noProof/>
            <w:rPrChange w:id="3603" w:author="mpountou" w:date="2021-02-14T19:25:00Z">
              <w:rPr>
                <w:rStyle w:val="-"/>
                <w:noProof/>
              </w:rPr>
            </w:rPrChange>
          </w:rPr>
          <w:delText>1_</w:delText>
        </w:r>
        <w:r w:rsidRPr="000D2B64" w:rsidDel="000D2B64">
          <w:rPr>
            <w:noProof/>
            <w:lang w:val="en-US"/>
            <w:rPrChange w:id="3604" w:author="mpountou" w:date="2021-02-14T19:25:00Z">
              <w:rPr>
                <w:rStyle w:val="-"/>
                <w:noProof/>
                <w:lang w:val="en-US"/>
              </w:rPr>
            </w:rPrChange>
          </w:rPr>
          <w:delText>score</w:delText>
        </w:r>
        <w:r w:rsidRPr="000D2B64" w:rsidDel="000D2B64">
          <w:rPr>
            <w:noProof/>
            <w:rPrChange w:id="3605" w:author="mpountou" w:date="2021-02-14T19:25:00Z">
              <w:rPr>
                <w:rStyle w:val="-"/>
                <w:noProof/>
              </w:rPr>
            </w:rPrChange>
          </w:rPr>
          <w:delText xml:space="preserve"> ανά τιμή χαρακτηριστικών – </w:delText>
        </w:r>
        <w:r w:rsidRPr="000D2B64" w:rsidDel="000D2B64">
          <w:rPr>
            <w:noProof/>
            <w:lang w:val="en-US"/>
            <w:rPrChange w:id="3606" w:author="mpountou" w:date="2021-02-14T19:25:00Z">
              <w:rPr>
                <w:rStyle w:val="-"/>
                <w:noProof/>
                <w:lang w:val="en-US"/>
              </w:rPr>
            </w:rPrChange>
          </w:rPr>
          <w:delText>data</w:delText>
        </w:r>
        <w:r w:rsidRPr="000D2B64" w:rsidDel="000D2B64">
          <w:rPr>
            <w:noProof/>
            <w:rPrChange w:id="3607" w:author="mpountou" w:date="2021-02-14T19:25:00Z">
              <w:rPr>
                <w:rStyle w:val="-"/>
                <w:noProof/>
              </w:rPr>
            </w:rPrChange>
          </w:rPr>
          <w:delText>30</w:delText>
        </w:r>
        <w:r w:rsidDel="000D2B64">
          <w:rPr>
            <w:noProof/>
            <w:webHidden/>
          </w:rPr>
          <w:tab/>
          <w:delText>45</w:delText>
        </w:r>
      </w:del>
    </w:p>
    <w:p w14:paraId="7021532B" w14:textId="109C094F" w:rsidR="00450D72" w:rsidDel="000D2B64" w:rsidRDefault="00450D72">
      <w:pPr>
        <w:pStyle w:val="ab"/>
        <w:tabs>
          <w:tab w:val="right" w:leader="dot" w:pos="8296"/>
        </w:tabs>
        <w:rPr>
          <w:del w:id="3608" w:author="mpountou" w:date="2021-02-14T19:25:00Z"/>
          <w:rFonts w:asciiTheme="minorHAnsi" w:eastAsiaTheme="minorEastAsia" w:hAnsiTheme="minorHAnsi" w:cstheme="minorBidi"/>
          <w:noProof/>
          <w:szCs w:val="22"/>
          <w:lang w:eastAsia="el-GR"/>
        </w:rPr>
      </w:pPr>
      <w:del w:id="3609" w:author="mpountou" w:date="2021-02-14T19:25:00Z">
        <w:r w:rsidRPr="000D2B64" w:rsidDel="000D2B64">
          <w:rPr>
            <w:b/>
            <w:noProof/>
            <w:rPrChange w:id="3610" w:author="mpountou" w:date="2021-02-14T19:25:00Z">
              <w:rPr>
                <w:rStyle w:val="-"/>
                <w:b/>
                <w:noProof/>
              </w:rPr>
            </w:rPrChange>
          </w:rPr>
          <w:delText>Εικόνα 23</w:delText>
        </w:r>
        <w:r w:rsidRPr="000D2B64" w:rsidDel="000D2B64">
          <w:rPr>
            <w:noProof/>
            <w:rPrChange w:id="3611" w:author="mpountou" w:date="2021-02-14T19:25:00Z">
              <w:rPr>
                <w:rStyle w:val="-"/>
                <w:noProof/>
              </w:rPr>
            </w:rPrChange>
          </w:rPr>
          <w:delText xml:space="preserve"> - Υλοποίηση </w:delText>
        </w:r>
        <w:r w:rsidRPr="000D2B64" w:rsidDel="000D2B64">
          <w:rPr>
            <w:noProof/>
            <w:lang w:val="en-US"/>
            <w:rPrChange w:id="3612" w:author="mpountou" w:date="2021-02-14T19:25:00Z">
              <w:rPr>
                <w:rStyle w:val="-"/>
                <w:noProof/>
                <w:lang w:val="en-US"/>
              </w:rPr>
            </w:rPrChange>
          </w:rPr>
          <w:delText>SVD</w:delText>
        </w:r>
        <w:r w:rsidRPr="000D2B64" w:rsidDel="000D2B64">
          <w:rPr>
            <w:noProof/>
            <w:rPrChange w:id="3613" w:author="mpountou" w:date="2021-02-14T19:25:00Z">
              <w:rPr>
                <w:rStyle w:val="-"/>
                <w:noProof/>
              </w:rPr>
            </w:rPrChange>
          </w:rPr>
          <w:delText xml:space="preserve"> - Διάγραμμα μετρικών α</w:delText>
        </w:r>
        <w:r w:rsidRPr="000D2B64" w:rsidDel="000D2B64">
          <w:rPr>
            <w:noProof/>
            <w:lang w:val="en-US"/>
            <w:rPrChange w:id="3614" w:author="mpountou" w:date="2021-02-14T19:25:00Z">
              <w:rPr>
                <w:rStyle w:val="-"/>
                <w:noProof/>
                <w:lang w:val="en-US"/>
              </w:rPr>
            </w:rPrChange>
          </w:rPr>
          <w:delText>ccuracy</w:delText>
        </w:r>
        <w:r w:rsidRPr="000D2B64" w:rsidDel="000D2B64">
          <w:rPr>
            <w:noProof/>
            <w:rPrChange w:id="3615" w:author="mpountou" w:date="2021-02-14T19:25:00Z">
              <w:rPr>
                <w:rStyle w:val="-"/>
                <w:noProof/>
              </w:rPr>
            </w:rPrChange>
          </w:rPr>
          <w:delText xml:space="preserve">, </w:delText>
        </w:r>
        <w:r w:rsidRPr="000D2B64" w:rsidDel="000D2B64">
          <w:rPr>
            <w:noProof/>
            <w:lang w:val="en-US"/>
            <w:rPrChange w:id="3616" w:author="mpountou" w:date="2021-02-14T19:25:00Z">
              <w:rPr>
                <w:rStyle w:val="-"/>
                <w:noProof/>
                <w:lang w:val="en-US"/>
              </w:rPr>
            </w:rPrChange>
          </w:rPr>
          <w:delText>recall</w:delText>
        </w:r>
        <w:r w:rsidRPr="000D2B64" w:rsidDel="000D2B64">
          <w:rPr>
            <w:noProof/>
            <w:rPrChange w:id="3617" w:author="mpountou" w:date="2021-02-14T19:25:00Z">
              <w:rPr>
                <w:rStyle w:val="-"/>
                <w:noProof/>
              </w:rPr>
            </w:rPrChange>
          </w:rPr>
          <w:delText xml:space="preserve">, </w:delText>
        </w:r>
        <w:r w:rsidRPr="000D2B64" w:rsidDel="000D2B64">
          <w:rPr>
            <w:noProof/>
            <w:lang w:val="en-US"/>
            <w:rPrChange w:id="3618" w:author="mpountou" w:date="2021-02-14T19:25:00Z">
              <w:rPr>
                <w:rStyle w:val="-"/>
                <w:noProof/>
                <w:lang w:val="en-US"/>
              </w:rPr>
            </w:rPrChange>
          </w:rPr>
          <w:delText>precision</w:delText>
        </w:r>
        <w:r w:rsidRPr="000D2B64" w:rsidDel="000D2B64">
          <w:rPr>
            <w:noProof/>
            <w:rPrChange w:id="3619" w:author="mpountou" w:date="2021-02-14T19:25:00Z">
              <w:rPr>
                <w:rStyle w:val="-"/>
                <w:noProof/>
              </w:rPr>
            </w:rPrChange>
          </w:rPr>
          <w:delText xml:space="preserve"> και </w:delText>
        </w:r>
        <w:r w:rsidRPr="000D2B64" w:rsidDel="000D2B64">
          <w:rPr>
            <w:noProof/>
            <w:lang w:val="en-US"/>
            <w:rPrChange w:id="3620" w:author="mpountou" w:date="2021-02-14T19:25:00Z">
              <w:rPr>
                <w:rStyle w:val="-"/>
                <w:noProof/>
                <w:lang w:val="en-US"/>
              </w:rPr>
            </w:rPrChange>
          </w:rPr>
          <w:delText>f</w:delText>
        </w:r>
        <w:r w:rsidRPr="000D2B64" w:rsidDel="000D2B64">
          <w:rPr>
            <w:noProof/>
            <w:rPrChange w:id="3621" w:author="mpountou" w:date="2021-02-14T19:25:00Z">
              <w:rPr>
                <w:rStyle w:val="-"/>
                <w:noProof/>
              </w:rPr>
            </w:rPrChange>
          </w:rPr>
          <w:delText>1_</w:delText>
        </w:r>
        <w:r w:rsidRPr="000D2B64" w:rsidDel="000D2B64">
          <w:rPr>
            <w:noProof/>
            <w:lang w:val="en-US"/>
            <w:rPrChange w:id="3622" w:author="mpountou" w:date="2021-02-14T19:25:00Z">
              <w:rPr>
                <w:rStyle w:val="-"/>
                <w:noProof/>
                <w:lang w:val="en-US"/>
              </w:rPr>
            </w:rPrChange>
          </w:rPr>
          <w:delText>score</w:delText>
        </w:r>
        <w:r w:rsidRPr="000D2B64" w:rsidDel="000D2B64">
          <w:rPr>
            <w:noProof/>
            <w:rPrChange w:id="3623" w:author="mpountou" w:date="2021-02-14T19:25:00Z">
              <w:rPr>
                <w:rStyle w:val="-"/>
                <w:noProof/>
              </w:rPr>
            </w:rPrChange>
          </w:rPr>
          <w:delText xml:space="preserve"> ανά τιμή χαρακτηριστικών – </w:delText>
        </w:r>
        <w:r w:rsidRPr="000D2B64" w:rsidDel="000D2B64">
          <w:rPr>
            <w:noProof/>
            <w:lang w:val="en-US"/>
            <w:rPrChange w:id="3624" w:author="mpountou" w:date="2021-02-14T19:25:00Z">
              <w:rPr>
                <w:rStyle w:val="-"/>
                <w:noProof/>
                <w:lang w:val="en-US"/>
              </w:rPr>
            </w:rPrChange>
          </w:rPr>
          <w:delText>data</w:delText>
        </w:r>
        <w:r w:rsidRPr="000D2B64" w:rsidDel="000D2B64">
          <w:rPr>
            <w:noProof/>
            <w:rPrChange w:id="3625" w:author="mpountou" w:date="2021-02-14T19:25:00Z">
              <w:rPr>
                <w:rStyle w:val="-"/>
                <w:noProof/>
              </w:rPr>
            </w:rPrChange>
          </w:rPr>
          <w:delText>60</w:delText>
        </w:r>
        <w:r w:rsidDel="000D2B64">
          <w:rPr>
            <w:noProof/>
            <w:webHidden/>
          </w:rPr>
          <w:tab/>
          <w:delText>45</w:delText>
        </w:r>
      </w:del>
    </w:p>
    <w:p w14:paraId="49808DE2" w14:textId="2DA02F75" w:rsidR="00450D72" w:rsidDel="000D2B64" w:rsidRDefault="00450D72">
      <w:pPr>
        <w:pStyle w:val="ab"/>
        <w:tabs>
          <w:tab w:val="right" w:leader="dot" w:pos="8296"/>
        </w:tabs>
        <w:rPr>
          <w:del w:id="3626" w:author="mpountou" w:date="2021-02-14T19:25:00Z"/>
          <w:rFonts w:asciiTheme="minorHAnsi" w:eastAsiaTheme="minorEastAsia" w:hAnsiTheme="minorHAnsi" w:cstheme="minorBidi"/>
          <w:noProof/>
          <w:szCs w:val="22"/>
          <w:lang w:eastAsia="el-GR"/>
        </w:rPr>
      </w:pPr>
      <w:del w:id="3627" w:author="mpountou" w:date="2021-02-14T19:25:00Z">
        <w:r w:rsidRPr="000D2B64" w:rsidDel="000D2B64">
          <w:rPr>
            <w:b/>
            <w:noProof/>
            <w:rPrChange w:id="3628" w:author="mpountou" w:date="2021-02-14T19:25:00Z">
              <w:rPr>
                <w:rStyle w:val="-"/>
                <w:b/>
                <w:noProof/>
              </w:rPr>
            </w:rPrChange>
          </w:rPr>
          <w:delText>Εικόνα</w:delText>
        </w:r>
        <w:r w:rsidRPr="000D2B64" w:rsidDel="000D2B64">
          <w:rPr>
            <w:b/>
            <w:noProof/>
            <w:lang w:val="en-US"/>
            <w:rPrChange w:id="3629" w:author="mpountou" w:date="2021-02-14T19:25:00Z">
              <w:rPr>
                <w:rStyle w:val="-"/>
                <w:b/>
                <w:noProof/>
                <w:lang w:val="en-US"/>
              </w:rPr>
            </w:rPrChange>
          </w:rPr>
          <w:delText xml:space="preserve"> 24</w:delText>
        </w:r>
        <w:r w:rsidRPr="000D2B64" w:rsidDel="000D2B64">
          <w:rPr>
            <w:noProof/>
            <w:lang w:val="en-US"/>
            <w:rPrChange w:id="3630" w:author="mpountou" w:date="2021-02-14T19:25:00Z">
              <w:rPr>
                <w:rStyle w:val="-"/>
                <w:noProof/>
                <w:lang w:val="en-US"/>
              </w:rPr>
            </w:rPrChange>
          </w:rPr>
          <w:delText xml:space="preserve"> - Υλοποίηση SVD - Διάγραμμα μετρικών αccuracy, recall, precision και f1_score ανά τιμή χαρακτηριστικών – movielens 100K</w:delText>
        </w:r>
        <w:r w:rsidDel="000D2B64">
          <w:rPr>
            <w:noProof/>
            <w:webHidden/>
          </w:rPr>
          <w:tab/>
          <w:delText>45</w:delText>
        </w:r>
      </w:del>
    </w:p>
    <w:p w14:paraId="63CFFB47" w14:textId="6BFC918E" w:rsidR="00450D72" w:rsidDel="000D2B64" w:rsidRDefault="00450D72">
      <w:pPr>
        <w:pStyle w:val="ab"/>
        <w:tabs>
          <w:tab w:val="right" w:leader="dot" w:pos="8296"/>
        </w:tabs>
        <w:rPr>
          <w:del w:id="3631" w:author="mpountou" w:date="2021-02-14T19:25:00Z"/>
          <w:rFonts w:asciiTheme="minorHAnsi" w:eastAsiaTheme="minorEastAsia" w:hAnsiTheme="minorHAnsi" w:cstheme="minorBidi"/>
          <w:noProof/>
          <w:szCs w:val="22"/>
          <w:lang w:eastAsia="el-GR"/>
        </w:rPr>
      </w:pPr>
      <w:del w:id="3632" w:author="mpountou" w:date="2021-02-14T19:25:00Z">
        <w:r w:rsidRPr="000D2B64" w:rsidDel="000D2B64">
          <w:rPr>
            <w:b/>
            <w:noProof/>
            <w:rPrChange w:id="3633" w:author="mpountou" w:date="2021-02-14T19:25:00Z">
              <w:rPr>
                <w:rStyle w:val="-"/>
                <w:b/>
                <w:noProof/>
              </w:rPr>
            </w:rPrChange>
          </w:rPr>
          <w:delText>Εικόνα 25</w:delText>
        </w:r>
        <w:r w:rsidRPr="000D2B64" w:rsidDel="000D2B64">
          <w:rPr>
            <w:noProof/>
            <w:rPrChange w:id="3634" w:author="mpountou" w:date="2021-02-14T19:25:00Z">
              <w:rPr>
                <w:rStyle w:val="-"/>
                <w:noProof/>
              </w:rPr>
            </w:rPrChange>
          </w:rPr>
          <w:delText xml:space="preserve"> - Υλοποίηση </w:delText>
        </w:r>
        <w:r w:rsidRPr="000D2B64" w:rsidDel="000D2B64">
          <w:rPr>
            <w:noProof/>
            <w:lang w:val="en-US"/>
            <w:rPrChange w:id="3635" w:author="mpountou" w:date="2021-02-14T19:25:00Z">
              <w:rPr>
                <w:rStyle w:val="-"/>
                <w:noProof/>
                <w:lang w:val="en-US"/>
              </w:rPr>
            </w:rPrChange>
          </w:rPr>
          <w:delText>SVD</w:delText>
        </w:r>
        <w:r w:rsidRPr="000D2B64" w:rsidDel="000D2B64">
          <w:rPr>
            <w:noProof/>
            <w:rPrChange w:id="3636" w:author="mpountou" w:date="2021-02-14T19:25:00Z">
              <w:rPr>
                <w:rStyle w:val="-"/>
                <w:noProof/>
              </w:rPr>
            </w:rPrChange>
          </w:rPr>
          <w:delText xml:space="preserve"> - Διάγραμμα μετρικών </w:delText>
        </w:r>
        <w:r w:rsidRPr="000D2B64" w:rsidDel="000D2B64">
          <w:rPr>
            <w:noProof/>
            <w:lang w:val="en-US"/>
            <w:rPrChange w:id="3637" w:author="mpountou" w:date="2021-02-14T19:25:00Z">
              <w:rPr>
                <w:rStyle w:val="-"/>
                <w:noProof/>
                <w:lang w:val="en-US"/>
              </w:rPr>
            </w:rPrChange>
          </w:rPr>
          <w:delText>rmse</w:delText>
        </w:r>
        <w:r w:rsidRPr="000D2B64" w:rsidDel="000D2B64">
          <w:rPr>
            <w:noProof/>
            <w:rPrChange w:id="3638" w:author="mpountou" w:date="2021-02-14T19:25:00Z">
              <w:rPr>
                <w:rStyle w:val="-"/>
                <w:noProof/>
              </w:rPr>
            </w:rPrChange>
          </w:rPr>
          <w:delText xml:space="preserve"> και </w:delText>
        </w:r>
        <w:r w:rsidRPr="000D2B64" w:rsidDel="000D2B64">
          <w:rPr>
            <w:noProof/>
            <w:lang w:val="en-US"/>
            <w:rPrChange w:id="3639" w:author="mpountou" w:date="2021-02-14T19:25:00Z">
              <w:rPr>
                <w:rStyle w:val="-"/>
                <w:noProof/>
                <w:lang w:val="en-US"/>
              </w:rPr>
            </w:rPrChange>
          </w:rPr>
          <w:delText>mae</w:delText>
        </w:r>
        <w:r w:rsidRPr="000D2B64" w:rsidDel="000D2B64">
          <w:rPr>
            <w:noProof/>
            <w:rPrChange w:id="3640" w:author="mpountou" w:date="2021-02-14T19:25:00Z">
              <w:rPr>
                <w:rStyle w:val="-"/>
                <w:noProof/>
              </w:rPr>
            </w:rPrChange>
          </w:rPr>
          <w:delText xml:space="preserve"> ανά τιμή χαρακτηριστικών – </w:delText>
        </w:r>
        <w:r w:rsidRPr="000D2B64" w:rsidDel="000D2B64">
          <w:rPr>
            <w:noProof/>
            <w:lang w:val="en-US"/>
            <w:rPrChange w:id="3641" w:author="mpountou" w:date="2021-02-14T19:25:00Z">
              <w:rPr>
                <w:rStyle w:val="-"/>
                <w:noProof/>
                <w:lang w:val="en-US"/>
              </w:rPr>
            </w:rPrChange>
          </w:rPr>
          <w:delText>data</w:delText>
        </w:r>
        <w:r w:rsidRPr="000D2B64" w:rsidDel="000D2B64">
          <w:rPr>
            <w:noProof/>
            <w:rPrChange w:id="3642" w:author="mpountou" w:date="2021-02-14T19:25:00Z">
              <w:rPr>
                <w:rStyle w:val="-"/>
                <w:noProof/>
              </w:rPr>
            </w:rPrChange>
          </w:rPr>
          <w:delText>30</w:delText>
        </w:r>
        <w:r w:rsidDel="000D2B64">
          <w:rPr>
            <w:noProof/>
            <w:webHidden/>
          </w:rPr>
          <w:tab/>
          <w:delText>46</w:delText>
        </w:r>
      </w:del>
    </w:p>
    <w:p w14:paraId="3CE7CD60" w14:textId="400BC1AC" w:rsidR="00450D72" w:rsidDel="000D2B64" w:rsidRDefault="00450D72">
      <w:pPr>
        <w:pStyle w:val="ab"/>
        <w:tabs>
          <w:tab w:val="right" w:leader="dot" w:pos="8296"/>
        </w:tabs>
        <w:rPr>
          <w:del w:id="3643" w:author="mpountou" w:date="2021-02-14T19:25:00Z"/>
          <w:rFonts w:asciiTheme="minorHAnsi" w:eastAsiaTheme="minorEastAsia" w:hAnsiTheme="minorHAnsi" w:cstheme="minorBidi"/>
          <w:noProof/>
          <w:szCs w:val="22"/>
          <w:lang w:eastAsia="el-GR"/>
        </w:rPr>
      </w:pPr>
      <w:del w:id="3644" w:author="mpountou" w:date="2021-02-14T19:25:00Z">
        <w:r w:rsidRPr="000D2B64" w:rsidDel="000D2B64">
          <w:rPr>
            <w:b/>
            <w:noProof/>
            <w:rPrChange w:id="3645" w:author="mpountou" w:date="2021-02-14T19:25:00Z">
              <w:rPr>
                <w:rStyle w:val="-"/>
                <w:b/>
                <w:noProof/>
              </w:rPr>
            </w:rPrChange>
          </w:rPr>
          <w:delText>Εικόνα 26</w:delText>
        </w:r>
        <w:r w:rsidRPr="000D2B64" w:rsidDel="000D2B64">
          <w:rPr>
            <w:noProof/>
            <w:rPrChange w:id="3646" w:author="mpountou" w:date="2021-02-14T19:25:00Z">
              <w:rPr>
                <w:rStyle w:val="-"/>
                <w:noProof/>
              </w:rPr>
            </w:rPrChange>
          </w:rPr>
          <w:delText xml:space="preserve"> - Υλοποίηση SVD - Διάγραμμα μετρικών rmse και mae ανά τιμή χαρακτηριστικών – data30</w:delText>
        </w:r>
        <w:r w:rsidDel="000D2B64">
          <w:rPr>
            <w:noProof/>
            <w:webHidden/>
          </w:rPr>
          <w:tab/>
          <w:delText>46</w:delText>
        </w:r>
      </w:del>
    </w:p>
    <w:p w14:paraId="23BEBC03" w14:textId="1ACCB678" w:rsidR="00450D72" w:rsidDel="000D2B64" w:rsidRDefault="00450D72">
      <w:pPr>
        <w:pStyle w:val="ab"/>
        <w:tabs>
          <w:tab w:val="right" w:leader="dot" w:pos="8296"/>
        </w:tabs>
        <w:rPr>
          <w:del w:id="3647" w:author="mpountou" w:date="2021-02-14T19:25:00Z"/>
          <w:rFonts w:asciiTheme="minorHAnsi" w:eastAsiaTheme="minorEastAsia" w:hAnsiTheme="minorHAnsi" w:cstheme="minorBidi"/>
          <w:noProof/>
          <w:szCs w:val="22"/>
          <w:lang w:eastAsia="el-GR"/>
        </w:rPr>
      </w:pPr>
      <w:del w:id="3648" w:author="mpountou" w:date="2021-02-14T19:25:00Z">
        <w:r w:rsidRPr="000D2B64" w:rsidDel="000D2B64">
          <w:rPr>
            <w:b/>
            <w:noProof/>
            <w:rPrChange w:id="3649" w:author="mpountou" w:date="2021-02-14T19:25:00Z">
              <w:rPr>
                <w:rStyle w:val="-"/>
                <w:b/>
                <w:noProof/>
              </w:rPr>
            </w:rPrChange>
          </w:rPr>
          <w:delText>Εικόνα 27</w:delText>
        </w:r>
        <w:r w:rsidRPr="000D2B64" w:rsidDel="000D2B64">
          <w:rPr>
            <w:noProof/>
            <w:rPrChange w:id="3650" w:author="mpountou" w:date="2021-02-14T19:25:00Z">
              <w:rPr>
                <w:rStyle w:val="-"/>
                <w:noProof/>
              </w:rPr>
            </w:rPrChange>
          </w:rPr>
          <w:delText xml:space="preserve"> - Υλοποίηση SVD - Διάγραμμα μετρικών rmse και mae ανά τιμή χαρακτηριστικών – </w:delText>
        </w:r>
        <w:r w:rsidRPr="000D2B64" w:rsidDel="000D2B64">
          <w:rPr>
            <w:noProof/>
            <w:lang w:val="en-US"/>
            <w:rPrChange w:id="3651" w:author="mpountou" w:date="2021-02-14T19:25:00Z">
              <w:rPr>
                <w:rStyle w:val="-"/>
                <w:noProof/>
                <w:lang w:val="en-US"/>
              </w:rPr>
            </w:rPrChange>
          </w:rPr>
          <w:delText>movielens</w:delText>
        </w:r>
        <w:r w:rsidRPr="000D2B64" w:rsidDel="000D2B64">
          <w:rPr>
            <w:noProof/>
            <w:rPrChange w:id="3652" w:author="mpountou" w:date="2021-02-14T19:25:00Z">
              <w:rPr>
                <w:rStyle w:val="-"/>
                <w:noProof/>
              </w:rPr>
            </w:rPrChange>
          </w:rPr>
          <w:delText xml:space="preserve"> 100</w:delText>
        </w:r>
        <w:r w:rsidRPr="000D2B64" w:rsidDel="000D2B64">
          <w:rPr>
            <w:noProof/>
            <w:lang w:val="en-US"/>
            <w:rPrChange w:id="3653" w:author="mpountou" w:date="2021-02-14T19:25:00Z">
              <w:rPr>
                <w:rStyle w:val="-"/>
                <w:noProof/>
                <w:lang w:val="en-US"/>
              </w:rPr>
            </w:rPrChange>
          </w:rPr>
          <w:delText>K</w:delText>
        </w:r>
        <w:r w:rsidDel="000D2B64">
          <w:rPr>
            <w:noProof/>
            <w:webHidden/>
          </w:rPr>
          <w:tab/>
          <w:delText>46</w:delText>
        </w:r>
      </w:del>
    </w:p>
    <w:p w14:paraId="673F7449" w14:textId="31EE3679" w:rsidR="00450D72" w:rsidDel="000D2B64" w:rsidRDefault="00450D72">
      <w:pPr>
        <w:pStyle w:val="ab"/>
        <w:tabs>
          <w:tab w:val="right" w:leader="dot" w:pos="8296"/>
        </w:tabs>
        <w:rPr>
          <w:del w:id="3654" w:author="mpountou" w:date="2021-02-14T19:25:00Z"/>
          <w:rFonts w:asciiTheme="minorHAnsi" w:eastAsiaTheme="minorEastAsia" w:hAnsiTheme="minorHAnsi" w:cstheme="minorBidi"/>
          <w:noProof/>
          <w:szCs w:val="22"/>
          <w:lang w:eastAsia="el-GR"/>
        </w:rPr>
      </w:pPr>
      <w:del w:id="3655" w:author="mpountou" w:date="2021-02-14T19:25:00Z">
        <w:r w:rsidRPr="000D2B64" w:rsidDel="000D2B64">
          <w:rPr>
            <w:b/>
            <w:noProof/>
            <w:rPrChange w:id="3656" w:author="mpountou" w:date="2021-02-14T19:25:00Z">
              <w:rPr>
                <w:rStyle w:val="-"/>
                <w:b/>
                <w:noProof/>
              </w:rPr>
            </w:rPrChange>
          </w:rPr>
          <w:delText>Εικόνα 28</w:delText>
        </w:r>
        <w:r w:rsidRPr="000D2B64" w:rsidDel="000D2B64">
          <w:rPr>
            <w:noProof/>
            <w:rPrChange w:id="3657" w:author="mpountou" w:date="2021-02-14T19:25:00Z">
              <w:rPr>
                <w:rStyle w:val="-"/>
                <w:noProof/>
              </w:rPr>
            </w:rPrChange>
          </w:rPr>
          <w:delText xml:space="preserve"> - Υλοποίηση </w:delText>
        </w:r>
        <w:r w:rsidRPr="000D2B64" w:rsidDel="000D2B64">
          <w:rPr>
            <w:noProof/>
            <w:lang w:val="en-US"/>
            <w:rPrChange w:id="3658" w:author="mpountou" w:date="2021-02-14T19:25:00Z">
              <w:rPr>
                <w:rStyle w:val="-"/>
                <w:noProof/>
                <w:lang w:val="en-US"/>
              </w:rPr>
            </w:rPrChange>
          </w:rPr>
          <w:delText>SVD</w:delText>
        </w:r>
        <w:r w:rsidRPr="000D2B64" w:rsidDel="000D2B64">
          <w:rPr>
            <w:noProof/>
            <w:rPrChange w:id="3659" w:author="mpountou" w:date="2021-02-14T19:25:00Z">
              <w:rPr>
                <w:rStyle w:val="-"/>
                <w:noProof/>
              </w:rPr>
            </w:rPrChange>
          </w:rPr>
          <w:delText xml:space="preserve"> - Διάγραμμα Κάλυψης και Ποικιλίας – data30</w:delText>
        </w:r>
        <w:r w:rsidDel="000D2B64">
          <w:rPr>
            <w:noProof/>
            <w:webHidden/>
          </w:rPr>
          <w:tab/>
          <w:delText>47</w:delText>
        </w:r>
      </w:del>
    </w:p>
    <w:p w14:paraId="085D1360" w14:textId="489B7DEC" w:rsidR="00450D72" w:rsidDel="000D2B64" w:rsidRDefault="00450D72">
      <w:pPr>
        <w:pStyle w:val="ab"/>
        <w:tabs>
          <w:tab w:val="right" w:leader="dot" w:pos="8296"/>
        </w:tabs>
        <w:rPr>
          <w:del w:id="3660" w:author="mpountou" w:date="2021-02-14T19:25:00Z"/>
          <w:rFonts w:asciiTheme="minorHAnsi" w:eastAsiaTheme="minorEastAsia" w:hAnsiTheme="minorHAnsi" w:cstheme="minorBidi"/>
          <w:noProof/>
          <w:szCs w:val="22"/>
          <w:lang w:eastAsia="el-GR"/>
        </w:rPr>
      </w:pPr>
      <w:del w:id="3661" w:author="mpountou" w:date="2021-02-14T19:25:00Z">
        <w:r w:rsidRPr="000D2B64" w:rsidDel="000D2B64">
          <w:rPr>
            <w:b/>
            <w:noProof/>
            <w:rPrChange w:id="3662" w:author="mpountou" w:date="2021-02-14T19:25:00Z">
              <w:rPr>
                <w:rStyle w:val="-"/>
                <w:b/>
                <w:noProof/>
              </w:rPr>
            </w:rPrChange>
          </w:rPr>
          <w:delText>Εικόνα 29</w:delText>
        </w:r>
        <w:r w:rsidRPr="000D2B64" w:rsidDel="000D2B64">
          <w:rPr>
            <w:noProof/>
            <w:rPrChange w:id="3663" w:author="mpountou" w:date="2021-02-14T19:25:00Z">
              <w:rPr>
                <w:rStyle w:val="-"/>
                <w:noProof/>
              </w:rPr>
            </w:rPrChange>
          </w:rPr>
          <w:delText xml:space="preserve"> - Υλοποίηση </w:delText>
        </w:r>
        <w:r w:rsidRPr="000D2B64" w:rsidDel="000D2B64">
          <w:rPr>
            <w:noProof/>
            <w:lang w:val="en-US"/>
            <w:rPrChange w:id="3664" w:author="mpountou" w:date="2021-02-14T19:25:00Z">
              <w:rPr>
                <w:rStyle w:val="-"/>
                <w:noProof/>
                <w:lang w:val="en-US"/>
              </w:rPr>
            </w:rPrChange>
          </w:rPr>
          <w:delText>SVD</w:delText>
        </w:r>
        <w:r w:rsidRPr="000D2B64" w:rsidDel="000D2B64">
          <w:rPr>
            <w:noProof/>
            <w:rPrChange w:id="3665" w:author="mpountou" w:date="2021-02-14T19:25:00Z">
              <w:rPr>
                <w:rStyle w:val="-"/>
                <w:noProof/>
              </w:rPr>
            </w:rPrChange>
          </w:rPr>
          <w:delText xml:space="preserve"> - Διάγραμμα Κάλυψης και Ποικιλίας – </w:delText>
        </w:r>
        <w:r w:rsidRPr="000D2B64" w:rsidDel="000D2B64">
          <w:rPr>
            <w:noProof/>
            <w:lang w:val="en-US"/>
            <w:rPrChange w:id="3666" w:author="mpountou" w:date="2021-02-14T19:25:00Z">
              <w:rPr>
                <w:rStyle w:val="-"/>
                <w:noProof/>
                <w:lang w:val="en-US"/>
              </w:rPr>
            </w:rPrChange>
          </w:rPr>
          <w:delText>data</w:delText>
        </w:r>
        <w:r w:rsidRPr="000D2B64" w:rsidDel="000D2B64">
          <w:rPr>
            <w:noProof/>
            <w:rPrChange w:id="3667" w:author="mpountou" w:date="2021-02-14T19:25:00Z">
              <w:rPr>
                <w:rStyle w:val="-"/>
                <w:noProof/>
              </w:rPr>
            </w:rPrChange>
          </w:rPr>
          <w:delText>60</w:delText>
        </w:r>
        <w:r w:rsidDel="000D2B64">
          <w:rPr>
            <w:noProof/>
            <w:webHidden/>
          </w:rPr>
          <w:tab/>
          <w:delText>47</w:delText>
        </w:r>
      </w:del>
    </w:p>
    <w:p w14:paraId="75BD1134" w14:textId="1218C26F" w:rsidR="00450D72" w:rsidDel="000D2B64" w:rsidRDefault="00450D72">
      <w:pPr>
        <w:pStyle w:val="ab"/>
        <w:tabs>
          <w:tab w:val="right" w:leader="dot" w:pos="8296"/>
        </w:tabs>
        <w:rPr>
          <w:del w:id="3668" w:author="mpountou" w:date="2021-02-14T19:25:00Z"/>
          <w:rFonts w:asciiTheme="minorHAnsi" w:eastAsiaTheme="minorEastAsia" w:hAnsiTheme="minorHAnsi" w:cstheme="minorBidi"/>
          <w:noProof/>
          <w:szCs w:val="22"/>
          <w:lang w:eastAsia="el-GR"/>
        </w:rPr>
      </w:pPr>
      <w:del w:id="3669" w:author="mpountou" w:date="2021-02-14T19:25:00Z">
        <w:r w:rsidRPr="000D2B64" w:rsidDel="000D2B64">
          <w:rPr>
            <w:b/>
            <w:noProof/>
            <w:rPrChange w:id="3670" w:author="mpountou" w:date="2021-02-14T19:25:00Z">
              <w:rPr>
                <w:rStyle w:val="-"/>
                <w:b/>
                <w:noProof/>
              </w:rPr>
            </w:rPrChange>
          </w:rPr>
          <w:delText>Εικόνα 30</w:delText>
        </w:r>
        <w:r w:rsidRPr="000D2B64" w:rsidDel="000D2B64">
          <w:rPr>
            <w:noProof/>
            <w:rPrChange w:id="3671" w:author="mpountou" w:date="2021-02-14T19:25:00Z">
              <w:rPr>
                <w:rStyle w:val="-"/>
                <w:noProof/>
              </w:rPr>
            </w:rPrChange>
          </w:rPr>
          <w:delText xml:space="preserve"> - Υλοποίηση </w:delText>
        </w:r>
        <w:r w:rsidRPr="000D2B64" w:rsidDel="000D2B64">
          <w:rPr>
            <w:noProof/>
            <w:lang w:val="en-US"/>
            <w:rPrChange w:id="3672" w:author="mpountou" w:date="2021-02-14T19:25:00Z">
              <w:rPr>
                <w:rStyle w:val="-"/>
                <w:noProof/>
                <w:lang w:val="en-US"/>
              </w:rPr>
            </w:rPrChange>
          </w:rPr>
          <w:delText>SVD</w:delText>
        </w:r>
        <w:r w:rsidRPr="000D2B64" w:rsidDel="000D2B64">
          <w:rPr>
            <w:noProof/>
            <w:rPrChange w:id="3673" w:author="mpountou" w:date="2021-02-14T19:25:00Z">
              <w:rPr>
                <w:rStyle w:val="-"/>
                <w:noProof/>
              </w:rPr>
            </w:rPrChange>
          </w:rPr>
          <w:delText xml:space="preserve"> - Διάγραμμα Κάλυψης και Ποικιλίας – </w:delText>
        </w:r>
        <w:r w:rsidRPr="000D2B64" w:rsidDel="000D2B64">
          <w:rPr>
            <w:noProof/>
            <w:lang w:val="en-US"/>
            <w:rPrChange w:id="3674" w:author="mpountou" w:date="2021-02-14T19:25:00Z">
              <w:rPr>
                <w:rStyle w:val="-"/>
                <w:noProof/>
                <w:lang w:val="en-US"/>
              </w:rPr>
            </w:rPrChange>
          </w:rPr>
          <w:delText>movielens</w:delText>
        </w:r>
        <w:r w:rsidRPr="000D2B64" w:rsidDel="000D2B64">
          <w:rPr>
            <w:noProof/>
            <w:rPrChange w:id="3675" w:author="mpountou" w:date="2021-02-14T19:25:00Z">
              <w:rPr>
                <w:rStyle w:val="-"/>
                <w:noProof/>
              </w:rPr>
            </w:rPrChange>
          </w:rPr>
          <w:delText>-100</w:delText>
        </w:r>
        <w:r w:rsidRPr="000D2B64" w:rsidDel="000D2B64">
          <w:rPr>
            <w:noProof/>
            <w:lang w:val="en-US"/>
            <w:rPrChange w:id="3676" w:author="mpountou" w:date="2021-02-14T19:25:00Z">
              <w:rPr>
                <w:rStyle w:val="-"/>
                <w:noProof/>
                <w:lang w:val="en-US"/>
              </w:rPr>
            </w:rPrChange>
          </w:rPr>
          <w:delText>k</w:delText>
        </w:r>
        <w:r w:rsidDel="000D2B64">
          <w:rPr>
            <w:noProof/>
            <w:webHidden/>
          </w:rPr>
          <w:tab/>
          <w:delText>48</w:delText>
        </w:r>
      </w:del>
    </w:p>
    <w:p w14:paraId="7149F518" w14:textId="33135B75" w:rsidR="00450D72" w:rsidDel="000D2B64" w:rsidRDefault="00450D72">
      <w:pPr>
        <w:pStyle w:val="ab"/>
        <w:tabs>
          <w:tab w:val="right" w:leader="dot" w:pos="8296"/>
        </w:tabs>
        <w:rPr>
          <w:del w:id="3677" w:author="mpountou" w:date="2021-02-14T19:25:00Z"/>
          <w:rFonts w:asciiTheme="minorHAnsi" w:eastAsiaTheme="minorEastAsia" w:hAnsiTheme="minorHAnsi" w:cstheme="minorBidi"/>
          <w:noProof/>
          <w:szCs w:val="22"/>
          <w:lang w:eastAsia="el-GR"/>
        </w:rPr>
      </w:pPr>
      <w:del w:id="3678" w:author="mpountou" w:date="2021-02-14T19:25:00Z">
        <w:r w:rsidRPr="000D2B64" w:rsidDel="000D2B64">
          <w:rPr>
            <w:b/>
            <w:noProof/>
            <w:rPrChange w:id="3679" w:author="mpountou" w:date="2021-02-14T19:25:00Z">
              <w:rPr>
                <w:rStyle w:val="-"/>
                <w:b/>
                <w:noProof/>
              </w:rPr>
            </w:rPrChange>
          </w:rPr>
          <w:delText>Εικόνα 31 -</w:delText>
        </w:r>
        <w:r w:rsidRPr="000D2B64" w:rsidDel="000D2B64">
          <w:rPr>
            <w:noProof/>
            <w:rPrChange w:id="3680" w:author="mpountou" w:date="2021-02-14T19:25:00Z">
              <w:rPr>
                <w:rStyle w:val="-"/>
                <w:noProof/>
              </w:rPr>
            </w:rPrChange>
          </w:rPr>
          <w:delText xml:space="preserve"> Υλοποίηση </w:delText>
        </w:r>
        <w:r w:rsidRPr="000D2B64" w:rsidDel="000D2B64">
          <w:rPr>
            <w:noProof/>
            <w:lang w:val="en-US"/>
            <w:rPrChange w:id="3681" w:author="mpountou" w:date="2021-02-14T19:25:00Z">
              <w:rPr>
                <w:rStyle w:val="-"/>
                <w:noProof/>
                <w:lang w:val="en-US"/>
              </w:rPr>
            </w:rPrChange>
          </w:rPr>
          <w:delText>NCF</w:delText>
        </w:r>
        <w:r w:rsidRPr="000D2B64" w:rsidDel="000D2B64">
          <w:rPr>
            <w:noProof/>
            <w:rPrChange w:id="3682" w:author="mpountou" w:date="2021-02-14T19:25:00Z">
              <w:rPr>
                <w:rStyle w:val="-"/>
                <w:noProof/>
              </w:rPr>
            </w:rPrChange>
          </w:rPr>
          <w:delText xml:space="preserve"> - Διάγραμμα μετρικών </w:delText>
        </w:r>
        <w:r w:rsidRPr="000D2B64" w:rsidDel="000D2B64">
          <w:rPr>
            <w:noProof/>
            <w:lang w:val="en-US"/>
            <w:rPrChange w:id="3683" w:author="mpountou" w:date="2021-02-14T19:25:00Z">
              <w:rPr>
                <w:rStyle w:val="-"/>
                <w:noProof/>
                <w:lang w:val="en-US"/>
              </w:rPr>
            </w:rPrChange>
          </w:rPr>
          <w:delText>accuracy</w:delText>
        </w:r>
        <w:r w:rsidRPr="000D2B64" w:rsidDel="000D2B64">
          <w:rPr>
            <w:noProof/>
            <w:rPrChange w:id="3684" w:author="mpountou" w:date="2021-02-14T19:25:00Z">
              <w:rPr>
                <w:rStyle w:val="-"/>
                <w:noProof/>
              </w:rPr>
            </w:rPrChange>
          </w:rPr>
          <w:delText xml:space="preserve">, </w:delText>
        </w:r>
        <w:r w:rsidRPr="000D2B64" w:rsidDel="000D2B64">
          <w:rPr>
            <w:noProof/>
            <w:lang w:val="en-US"/>
            <w:rPrChange w:id="3685" w:author="mpountou" w:date="2021-02-14T19:25:00Z">
              <w:rPr>
                <w:rStyle w:val="-"/>
                <w:noProof/>
                <w:lang w:val="en-US"/>
              </w:rPr>
            </w:rPrChange>
          </w:rPr>
          <w:delText>recall</w:delText>
        </w:r>
        <w:r w:rsidRPr="000D2B64" w:rsidDel="000D2B64">
          <w:rPr>
            <w:noProof/>
            <w:rPrChange w:id="3686" w:author="mpountou" w:date="2021-02-14T19:25:00Z">
              <w:rPr>
                <w:rStyle w:val="-"/>
                <w:noProof/>
              </w:rPr>
            </w:rPrChange>
          </w:rPr>
          <w:delText xml:space="preserve">, </w:delText>
        </w:r>
        <w:r w:rsidRPr="000D2B64" w:rsidDel="000D2B64">
          <w:rPr>
            <w:noProof/>
            <w:lang w:val="en-US"/>
            <w:rPrChange w:id="3687" w:author="mpountou" w:date="2021-02-14T19:25:00Z">
              <w:rPr>
                <w:rStyle w:val="-"/>
                <w:noProof/>
                <w:lang w:val="en-US"/>
              </w:rPr>
            </w:rPrChange>
          </w:rPr>
          <w:delText>precision</w:delText>
        </w:r>
        <w:r w:rsidRPr="000D2B64" w:rsidDel="000D2B64">
          <w:rPr>
            <w:noProof/>
            <w:rPrChange w:id="3688" w:author="mpountou" w:date="2021-02-14T19:25:00Z">
              <w:rPr>
                <w:rStyle w:val="-"/>
                <w:noProof/>
              </w:rPr>
            </w:rPrChange>
          </w:rPr>
          <w:delText xml:space="preserve"> και </w:delText>
        </w:r>
        <w:r w:rsidRPr="000D2B64" w:rsidDel="000D2B64">
          <w:rPr>
            <w:noProof/>
            <w:lang w:val="en-US"/>
            <w:rPrChange w:id="3689" w:author="mpountou" w:date="2021-02-14T19:25:00Z">
              <w:rPr>
                <w:rStyle w:val="-"/>
                <w:noProof/>
                <w:lang w:val="en-US"/>
              </w:rPr>
            </w:rPrChange>
          </w:rPr>
          <w:delText>f</w:delText>
        </w:r>
        <w:r w:rsidRPr="000D2B64" w:rsidDel="000D2B64">
          <w:rPr>
            <w:noProof/>
            <w:rPrChange w:id="3690" w:author="mpountou" w:date="2021-02-14T19:25:00Z">
              <w:rPr>
                <w:rStyle w:val="-"/>
                <w:noProof/>
              </w:rPr>
            </w:rPrChange>
          </w:rPr>
          <w:delText>1_</w:delText>
        </w:r>
        <w:r w:rsidRPr="000D2B64" w:rsidDel="000D2B64">
          <w:rPr>
            <w:noProof/>
            <w:lang w:val="en-US"/>
            <w:rPrChange w:id="3691" w:author="mpountou" w:date="2021-02-14T19:25:00Z">
              <w:rPr>
                <w:rStyle w:val="-"/>
                <w:noProof/>
                <w:lang w:val="en-US"/>
              </w:rPr>
            </w:rPrChange>
          </w:rPr>
          <w:delText>score</w:delText>
        </w:r>
        <w:r w:rsidRPr="000D2B64" w:rsidDel="000D2B64">
          <w:rPr>
            <w:noProof/>
            <w:rPrChange w:id="3692" w:author="mpountou" w:date="2021-02-14T19:25:00Z">
              <w:rPr>
                <w:rStyle w:val="-"/>
                <w:noProof/>
              </w:rPr>
            </w:rPrChange>
          </w:rPr>
          <w:delText xml:space="preserve"> – </w:delText>
        </w:r>
        <w:r w:rsidRPr="000D2B64" w:rsidDel="000D2B64">
          <w:rPr>
            <w:noProof/>
            <w:lang w:val="en-US"/>
            <w:rPrChange w:id="3693" w:author="mpountou" w:date="2021-02-14T19:25:00Z">
              <w:rPr>
                <w:rStyle w:val="-"/>
                <w:noProof/>
                <w:lang w:val="en-US"/>
              </w:rPr>
            </w:rPrChange>
          </w:rPr>
          <w:delText>data</w:delText>
        </w:r>
        <w:r w:rsidRPr="000D2B64" w:rsidDel="000D2B64">
          <w:rPr>
            <w:noProof/>
            <w:rPrChange w:id="3694" w:author="mpountou" w:date="2021-02-14T19:25:00Z">
              <w:rPr>
                <w:rStyle w:val="-"/>
                <w:noProof/>
              </w:rPr>
            </w:rPrChange>
          </w:rPr>
          <w:delText>30</w:delText>
        </w:r>
        <w:r w:rsidDel="000D2B64">
          <w:rPr>
            <w:noProof/>
            <w:webHidden/>
          </w:rPr>
          <w:tab/>
          <w:delText>49</w:delText>
        </w:r>
      </w:del>
    </w:p>
    <w:p w14:paraId="3D4C87A4" w14:textId="707676D4" w:rsidR="00450D72" w:rsidDel="000D2B64" w:rsidRDefault="00450D72">
      <w:pPr>
        <w:pStyle w:val="ab"/>
        <w:tabs>
          <w:tab w:val="right" w:leader="dot" w:pos="8296"/>
        </w:tabs>
        <w:rPr>
          <w:del w:id="3695" w:author="mpountou" w:date="2021-02-14T19:25:00Z"/>
          <w:rFonts w:asciiTheme="minorHAnsi" w:eastAsiaTheme="minorEastAsia" w:hAnsiTheme="minorHAnsi" w:cstheme="minorBidi"/>
          <w:noProof/>
          <w:szCs w:val="22"/>
          <w:lang w:eastAsia="el-GR"/>
        </w:rPr>
      </w:pPr>
      <w:del w:id="3696" w:author="mpountou" w:date="2021-02-14T19:25:00Z">
        <w:r w:rsidRPr="000D2B64" w:rsidDel="000D2B64">
          <w:rPr>
            <w:b/>
            <w:noProof/>
            <w:rPrChange w:id="3697" w:author="mpountou" w:date="2021-02-14T19:25:00Z">
              <w:rPr>
                <w:rStyle w:val="-"/>
                <w:b/>
                <w:noProof/>
              </w:rPr>
            </w:rPrChange>
          </w:rPr>
          <w:delText>Εικόνα 32</w:delText>
        </w:r>
        <w:r w:rsidRPr="000D2B64" w:rsidDel="000D2B64">
          <w:rPr>
            <w:noProof/>
            <w:rPrChange w:id="3698" w:author="mpountou" w:date="2021-02-14T19:25:00Z">
              <w:rPr>
                <w:rStyle w:val="-"/>
                <w:noProof/>
              </w:rPr>
            </w:rPrChange>
          </w:rPr>
          <w:delText xml:space="preserve"> - Υλοποίηση </w:delText>
        </w:r>
        <w:r w:rsidRPr="000D2B64" w:rsidDel="000D2B64">
          <w:rPr>
            <w:noProof/>
            <w:lang w:val="en-US"/>
            <w:rPrChange w:id="3699" w:author="mpountou" w:date="2021-02-14T19:25:00Z">
              <w:rPr>
                <w:rStyle w:val="-"/>
                <w:noProof/>
                <w:lang w:val="en-US"/>
              </w:rPr>
            </w:rPrChange>
          </w:rPr>
          <w:delText>NCF</w:delText>
        </w:r>
        <w:r w:rsidRPr="000D2B64" w:rsidDel="000D2B64">
          <w:rPr>
            <w:noProof/>
            <w:rPrChange w:id="3700" w:author="mpountou" w:date="2021-02-14T19:25:00Z">
              <w:rPr>
                <w:rStyle w:val="-"/>
                <w:noProof/>
              </w:rPr>
            </w:rPrChange>
          </w:rPr>
          <w:delText xml:space="preserve"> - Διάγραμμα μετρικών </w:delText>
        </w:r>
        <w:r w:rsidRPr="000D2B64" w:rsidDel="000D2B64">
          <w:rPr>
            <w:noProof/>
            <w:lang w:val="en-US"/>
            <w:rPrChange w:id="3701" w:author="mpountou" w:date="2021-02-14T19:25:00Z">
              <w:rPr>
                <w:rStyle w:val="-"/>
                <w:noProof/>
                <w:lang w:val="en-US"/>
              </w:rPr>
            </w:rPrChange>
          </w:rPr>
          <w:delText>accuracy</w:delText>
        </w:r>
        <w:r w:rsidRPr="000D2B64" w:rsidDel="000D2B64">
          <w:rPr>
            <w:noProof/>
            <w:rPrChange w:id="3702" w:author="mpountou" w:date="2021-02-14T19:25:00Z">
              <w:rPr>
                <w:rStyle w:val="-"/>
                <w:noProof/>
              </w:rPr>
            </w:rPrChange>
          </w:rPr>
          <w:delText xml:space="preserve">, </w:delText>
        </w:r>
        <w:r w:rsidRPr="000D2B64" w:rsidDel="000D2B64">
          <w:rPr>
            <w:noProof/>
            <w:lang w:val="en-US"/>
            <w:rPrChange w:id="3703" w:author="mpountou" w:date="2021-02-14T19:25:00Z">
              <w:rPr>
                <w:rStyle w:val="-"/>
                <w:noProof/>
                <w:lang w:val="en-US"/>
              </w:rPr>
            </w:rPrChange>
          </w:rPr>
          <w:delText>recall</w:delText>
        </w:r>
        <w:r w:rsidRPr="000D2B64" w:rsidDel="000D2B64">
          <w:rPr>
            <w:noProof/>
            <w:rPrChange w:id="3704" w:author="mpountou" w:date="2021-02-14T19:25:00Z">
              <w:rPr>
                <w:rStyle w:val="-"/>
                <w:noProof/>
              </w:rPr>
            </w:rPrChange>
          </w:rPr>
          <w:delText xml:space="preserve">, </w:delText>
        </w:r>
        <w:r w:rsidRPr="000D2B64" w:rsidDel="000D2B64">
          <w:rPr>
            <w:noProof/>
            <w:lang w:val="en-US"/>
            <w:rPrChange w:id="3705" w:author="mpountou" w:date="2021-02-14T19:25:00Z">
              <w:rPr>
                <w:rStyle w:val="-"/>
                <w:noProof/>
                <w:lang w:val="en-US"/>
              </w:rPr>
            </w:rPrChange>
          </w:rPr>
          <w:delText>precision</w:delText>
        </w:r>
        <w:r w:rsidRPr="000D2B64" w:rsidDel="000D2B64">
          <w:rPr>
            <w:noProof/>
            <w:rPrChange w:id="3706" w:author="mpountou" w:date="2021-02-14T19:25:00Z">
              <w:rPr>
                <w:rStyle w:val="-"/>
                <w:noProof/>
              </w:rPr>
            </w:rPrChange>
          </w:rPr>
          <w:delText xml:space="preserve"> και </w:delText>
        </w:r>
        <w:r w:rsidRPr="000D2B64" w:rsidDel="000D2B64">
          <w:rPr>
            <w:noProof/>
            <w:lang w:val="en-US"/>
            <w:rPrChange w:id="3707" w:author="mpountou" w:date="2021-02-14T19:25:00Z">
              <w:rPr>
                <w:rStyle w:val="-"/>
                <w:noProof/>
                <w:lang w:val="en-US"/>
              </w:rPr>
            </w:rPrChange>
          </w:rPr>
          <w:delText>f</w:delText>
        </w:r>
        <w:r w:rsidRPr="000D2B64" w:rsidDel="000D2B64">
          <w:rPr>
            <w:noProof/>
            <w:rPrChange w:id="3708" w:author="mpountou" w:date="2021-02-14T19:25:00Z">
              <w:rPr>
                <w:rStyle w:val="-"/>
                <w:noProof/>
              </w:rPr>
            </w:rPrChange>
          </w:rPr>
          <w:delText>1_</w:delText>
        </w:r>
        <w:r w:rsidRPr="000D2B64" w:rsidDel="000D2B64">
          <w:rPr>
            <w:noProof/>
            <w:lang w:val="en-US"/>
            <w:rPrChange w:id="3709" w:author="mpountou" w:date="2021-02-14T19:25:00Z">
              <w:rPr>
                <w:rStyle w:val="-"/>
                <w:noProof/>
                <w:lang w:val="en-US"/>
              </w:rPr>
            </w:rPrChange>
          </w:rPr>
          <w:delText>score</w:delText>
        </w:r>
        <w:r w:rsidRPr="000D2B64" w:rsidDel="000D2B64">
          <w:rPr>
            <w:noProof/>
            <w:rPrChange w:id="3710" w:author="mpountou" w:date="2021-02-14T19:25:00Z">
              <w:rPr>
                <w:rStyle w:val="-"/>
                <w:noProof/>
              </w:rPr>
            </w:rPrChange>
          </w:rPr>
          <w:delText xml:space="preserve"> – </w:delText>
        </w:r>
        <w:r w:rsidRPr="000D2B64" w:rsidDel="000D2B64">
          <w:rPr>
            <w:noProof/>
            <w:lang w:val="en-US"/>
            <w:rPrChange w:id="3711" w:author="mpountou" w:date="2021-02-14T19:25:00Z">
              <w:rPr>
                <w:rStyle w:val="-"/>
                <w:noProof/>
                <w:lang w:val="en-US"/>
              </w:rPr>
            </w:rPrChange>
          </w:rPr>
          <w:delText>data</w:delText>
        </w:r>
        <w:r w:rsidRPr="000D2B64" w:rsidDel="000D2B64">
          <w:rPr>
            <w:noProof/>
            <w:rPrChange w:id="3712" w:author="mpountou" w:date="2021-02-14T19:25:00Z">
              <w:rPr>
                <w:rStyle w:val="-"/>
                <w:noProof/>
              </w:rPr>
            </w:rPrChange>
          </w:rPr>
          <w:delText>60</w:delText>
        </w:r>
        <w:r w:rsidDel="000D2B64">
          <w:rPr>
            <w:noProof/>
            <w:webHidden/>
          </w:rPr>
          <w:tab/>
          <w:delText>49</w:delText>
        </w:r>
      </w:del>
    </w:p>
    <w:p w14:paraId="3BFC640A" w14:textId="7E5BB9C2" w:rsidR="00450D72" w:rsidDel="000D2B64" w:rsidRDefault="00450D72">
      <w:pPr>
        <w:pStyle w:val="ab"/>
        <w:tabs>
          <w:tab w:val="right" w:leader="dot" w:pos="8296"/>
        </w:tabs>
        <w:rPr>
          <w:del w:id="3713" w:author="mpountou" w:date="2021-02-14T19:25:00Z"/>
          <w:rFonts w:asciiTheme="minorHAnsi" w:eastAsiaTheme="minorEastAsia" w:hAnsiTheme="minorHAnsi" w:cstheme="minorBidi"/>
          <w:noProof/>
          <w:szCs w:val="22"/>
          <w:lang w:eastAsia="el-GR"/>
        </w:rPr>
      </w:pPr>
      <w:del w:id="3714" w:author="mpountou" w:date="2021-02-14T19:25:00Z">
        <w:r w:rsidRPr="000D2B64" w:rsidDel="000D2B64">
          <w:rPr>
            <w:b/>
            <w:noProof/>
            <w:rPrChange w:id="3715" w:author="mpountou" w:date="2021-02-14T19:25:00Z">
              <w:rPr>
                <w:rStyle w:val="-"/>
                <w:b/>
                <w:noProof/>
              </w:rPr>
            </w:rPrChange>
          </w:rPr>
          <w:delText>Εικόνα</w:delText>
        </w:r>
        <w:r w:rsidRPr="000D2B64" w:rsidDel="000D2B64">
          <w:rPr>
            <w:b/>
            <w:noProof/>
            <w:lang w:val="en-US"/>
            <w:rPrChange w:id="3716" w:author="mpountou" w:date="2021-02-14T19:25:00Z">
              <w:rPr>
                <w:rStyle w:val="-"/>
                <w:b/>
                <w:noProof/>
                <w:lang w:val="en-US"/>
              </w:rPr>
            </w:rPrChange>
          </w:rPr>
          <w:delText xml:space="preserve"> 33</w:delText>
        </w:r>
        <w:r w:rsidRPr="000D2B64" w:rsidDel="000D2B64">
          <w:rPr>
            <w:noProof/>
            <w:lang w:val="en-US"/>
            <w:rPrChange w:id="3717" w:author="mpountou" w:date="2021-02-14T19:25:00Z">
              <w:rPr>
                <w:rStyle w:val="-"/>
                <w:noProof/>
                <w:lang w:val="en-US"/>
              </w:rPr>
            </w:rPrChange>
          </w:rPr>
          <w:delText xml:space="preserve"> - </w:delText>
        </w:r>
        <w:r w:rsidRPr="000D2B64" w:rsidDel="000D2B64">
          <w:rPr>
            <w:noProof/>
            <w:rPrChange w:id="3718" w:author="mpountou" w:date="2021-02-14T19:25:00Z">
              <w:rPr>
                <w:rStyle w:val="-"/>
                <w:noProof/>
              </w:rPr>
            </w:rPrChange>
          </w:rPr>
          <w:delText>Υλοποίηση</w:delText>
        </w:r>
        <w:r w:rsidRPr="000D2B64" w:rsidDel="000D2B64">
          <w:rPr>
            <w:noProof/>
            <w:lang w:val="en-US"/>
            <w:rPrChange w:id="3719" w:author="mpountou" w:date="2021-02-14T19:25:00Z">
              <w:rPr>
                <w:rStyle w:val="-"/>
                <w:noProof/>
                <w:lang w:val="en-US"/>
              </w:rPr>
            </w:rPrChange>
          </w:rPr>
          <w:delText xml:space="preserve"> NCF - Διάγραμμα μετρικών accuracy, recall, precision και f1_score – movielens 100K</w:delText>
        </w:r>
        <w:r w:rsidDel="000D2B64">
          <w:rPr>
            <w:noProof/>
            <w:webHidden/>
          </w:rPr>
          <w:tab/>
          <w:delText>49</w:delText>
        </w:r>
      </w:del>
    </w:p>
    <w:p w14:paraId="5C9695B8" w14:textId="11DA20E7" w:rsidR="00450D72" w:rsidDel="000D2B64" w:rsidRDefault="00450D72">
      <w:pPr>
        <w:pStyle w:val="ab"/>
        <w:tabs>
          <w:tab w:val="right" w:leader="dot" w:pos="8296"/>
        </w:tabs>
        <w:rPr>
          <w:del w:id="3720" w:author="mpountou" w:date="2021-02-14T19:25:00Z"/>
          <w:rFonts w:asciiTheme="minorHAnsi" w:eastAsiaTheme="minorEastAsia" w:hAnsiTheme="minorHAnsi" w:cstheme="minorBidi"/>
          <w:noProof/>
          <w:szCs w:val="22"/>
          <w:lang w:eastAsia="el-GR"/>
        </w:rPr>
      </w:pPr>
      <w:del w:id="3721" w:author="mpountou" w:date="2021-02-14T19:25:00Z">
        <w:r w:rsidRPr="000D2B64" w:rsidDel="000D2B64">
          <w:rPr>
            <w:b/>
            <w:noProof/>
            <w:rPrChange w:id="3722" w:author="mpountou" w:date="2021-02-14T19:25:00Z">
              <w:rPr>
                <w:rStyle w:val="-"/>
                <w:b/>
                <w:noProof/>
              </w:rPr>
            </w:rPrChange>
          </w:rPr>
          <w:delText>Εικόνα 34</w:delText>
        </w:r>
        <w:r w:rsidRPr="000D2B64" w:rsidDel="000D2B64">
          <w:rPr>
            <w:noProof/>
            <w:rPrChange w:id="3723" w:author="mpountou" w:date="2021-02-14T19:25:00Z">
              <w:rPr>
                <w:rStyle w:val="-"/>
                <w:noProof/>
              </w:rPr>
            </w:rPrChange>
          </w:rPr>
          <w:delText xml:space="preserve"> - Υλοποίηση </w:delText>
        </w:r>
        <w:r w:rsidRPr="000D2B64" w:rsidDel="000D2B64">
          <w:rPr>
            <w:noProof/>
            <w:lang w:val="en-US"/>
            <w:rPrChange w:id="3724" w:author="mpountou" w:date="2021-02-14T19:25:00Z">
              <w:rPr>
                <w:rStyle w:val="-"/>
                <w:noProof/>
                <w:lang w:val="en-US"/>
              </w:rPr>
            </w:rPrChange>
          </w:rPr>
          <w:delText>NCF</w:delText>
        </w:r>
        <w:r w:rsidRPr="000D2B64" w:rsidDel="000D2B64">
          <w:rPr>
            <w:noProof/>
            <w:rPrChange w:id="3725" w:author="mpountou" w:date="2021-02-14T19:25:00Z">
              <w:rPr>
                <w:rStyle w:val="-"/>
                <w:noProof/>
              </w:rPr>
            </w:rPrChange>
          </w:rPr>
          <w:delText xml:space="preserve"> - Διάγραμμα μετρικών rmse και mae – data30</w:delText>
        </w:r>
        <w:r w:rsidDel="000D2B64">
          <w:rPr>
            <w:noProof/>
            <w:webHidden/>
          </w:rPr>
          <w:tab/>
          <w:delText>50</w:delText>
        </w:r>
      </w:del>
    </w:p>
    <w:p w14:paraId="17FA95A1" w14:textId="658C140B" w:rsidR="00450D72" w:rsidDel="000D2B64" w:rsidRDefault="00450D72">
      <w:pPr>
        <w:pStyle w:val="ab"/>
        <w:tabs>
          <w:tab w:val="right" w:leader="dot" w:pos="8296"/>
        </w:tabs>
        <w:rPr>
          <w:del w:id="3726" w:author="mpountou" w:date="2021-02-14T19:25:00Z"/>
          <w:rFonts w:asciiTheme="minorHAnsi" w:eastAsiaTheme="minorEastAsia" w:hAnsiTheme="minorHAnsi" w:cstheme="minorBidi"/>
          <w:noProof/>
          <w:szCs w:val="22"/>
          <w:lang w:eastAsia="el-GR"/>
        </w:rPr>
      </w:pPr>
      <w:del w:id="3727" w:author="mpountou" w:date="2021-02-14T19:25:00Z">
        <w:r w:rsidRPr="000D2B64" w:rsidDel="000D2B64">
          <w:rPr>
            <w:b/>
            <w:noProof/>
            <w:rPrChange w:id="3728" w:author="mpountou" w:date="2021-02-14T19:25:00Z">
              <w:rPr>
                <w:rStyle w:val="-"/>
                <w:b/>
                <w:noProof/>
              </w:rPr>
            </w:rPrChange>
          </w:rPr>
          <w:delText>Εικόνα 35</w:delText>
        </w:r>
        <w:r w:rsidRPr="000D2B64" w:rsidDel="000D2B64">
          <w:rPr>
            <w:noProof/>
            <w:rPrChange w:id="3729" w:author="mpountou" w:date="2021-02-14T19:25:00Z">
              <w:rPr>
                <w:rStyle w:val="-"/>
                <w:noProof/>
              </w:rPr>
            </w:rPrChange>
          </w:rPr>
          <w:delText xml:space="preserve"> - Υλοποίηση </w:delText>
        </w:r>
        <w:r w:rsidRPr="000D2B64" w:rsidDel="000D2B64">
          <w:rPr>
            <w:noProof/>
            <w:lang w:val="en-US"/>
            <w:rPrChange w:id="3730" w:author="mpountou" w:date="2021-02-14T19:25:00Z">
              <w:rPr>
                <w:rStyle w:val="-"/>
                <w:noProof/>
                <w:lang w:val="en-US"/>
              </w:rPr>
            </w:rPrChange>
          </w:rPr>
          <w:delText>NCF</w:delText>
        </w:r>
        <w:r w:rsidRPr="000D2B64" w:rsidDel="000D2B64">
          <w:rPr>
            <w:noProof/>
            <w:rPrChange w:id="3731" w:author="mpountou" w:date="2021-02-14T19:25:00Z">
              <w:rPr>
                <w:rStyle w:val="-"/>
                <w:noProof/>
              </w:rPr>
            </w:rPrChange>
          </w:rPr>
          <w:delText xml:space="preserve"> - Διάγραμμα μετρικών </w:delText>
        </w:r>
        <w:r w:rsidRPr="000D2B64" w:rsidDel="000D2B64">
          <w:rPr>
            <w:noProof/>
            <w:lang w:val="en-US"/>
            <w:rPrChange w:id="3732" w:author="mpountou" w:date="2021-02-14T19:25:00Z">
              <w:rPr>
                <w:rStyle w:val="-"/>
                <w:noProof/>
                <w:lang w:val="en-US"/>
              </w:rPr>
            </w:rPrChange>
          </w:rPr>
          <w:delText>rmse</w:delText>
        </w:r>
        <w:r w:rsidRPr="000D2B64" w:rsidDel="000D2B64">
          <w:rPr>
            <w:noProof/>
            <w:rPrChange w:id="3733" w:author="mpountou" w:date="2021-02-14T19:25:00Z">
              <w:rPr>
                <w:rStyle w:val="-"/>
                <w:noProof/>
              </w:rPr>
            </w:rPrChange>
          </w:rPr>
          <w:delText xml:space="preserve"> και </w:delText>
        </w:r>
        <w:r w:rsidRPr="000D2B64" w:rsidDel="000D2B64">
          <w:rPr>
            <w:noProof/>
            <w:lang w:val="en-US"/>
            <w:rPrChange w:id="3734" w:author="mpountou" w:date="2021-02-14T19:25:00Z">
              <w:rPr>
                <w:rStyle w:val="-"/>
                <w:noProof/>
                <w:lang w:val="en-US"/>
              </w:rPr>
            </w:rPrChange>
          </w:rPr>
          <w:delText>mae</w:delText>
        </w:r>
        <w:r w:rsidRPr="000D2B64" w:rsidDel="000D2B64">
          <w:rPr>
            <w:noProof/>
            <w:rPrChange w:id="3735" w:author="mpountou" w:date="2021-02-14T19:25:00Z">
              <w:rPr>
                <w:rStyle w:val="-"/>
                <w:noProof/>
              </w:rPr>
            </w:rPrChange>
          </w:rPr>
          <w:delText xml:space="preserve"> – </w:delText>
        </w:r>
        <w:r w:rsidRPr="000D2B64" w:rsidDel="000D2B64">
          <w:rPr>
            <w:noProof/>
            <w:lang w:val="en-US"/>
            <w:rPrChange w:id="3736" w:author="mpountou" w:date="2021-02-14T19:25:00Z">
              <w:rPr>
                <w:rStyle w:val="-"/>
                <w:noProof/>
                <w:lang w:val="en-US"/>
              </w:rPr>
            </w:rPrChange>
          </w:rPr>
          <w:delText>data</w:delText>
        </w:r>
        <w:r w:rsidRPr="000D2B64" w:rsidDel="000D2B64">
          <w:rPr>
            <w:noProof/>
            <w:rPrChange w:id="3737" w:author="mpountou" w:date="2021-02-14T19:25:00Z">
              <w:rPr>
                <w:rStyle w:val="-"/>
                <w:noProof/>
              </w:rPr>
            </w:rPrChange>
          </w:rPr>
          <w:delText>60</w:delText>
        </w:r>
        <w:r w:rsidDel="000D2B64">
          <w:rPr>
            <w:noProof/>
            <w:webHidden/>
          </w:rPr>
          <w:tab/>
          <w:delText>50</w:delText>
        </w:r>
      </w:del>
    </w:p>
    <w:p w14:paraId="034AF68B" w14:textId="06FEC210" w:rsidR="00450D72" w:rsidDel="000D2B64" w:rsidRDefault="00450D72">
      <w:pPr>
        <w:pStyle w:val="ab"/>
        <w:tabs>
          <w:tab w:val="right" w:leader="dot" w:pos="8296"/>
        </w:tabs>
        <w:rPr>
          <w:del w:id="3738" w:author="mpountou" w:date="2021-02-14T19:25:00Z"/>
          <w:rFonts w:asciiTheme="minorHAnsi" w:eastAsiaTheme="minorEastAsia" w:hAnsiTheme="minorHAnsi" w:cstheme="minorBidi"/>
          <w:noProof/>
          <w:szCs w:val="22"/>
          <w:lang w:eastAsia="el-GR"/>
        </w:rPr>
      </w:pPr>
      <w:del w:id="3739" w:author="mpountou" w:date="2021-02-14T19:25:00Z">
        <w:r w:rsidRPr="000D2B64" w:rsidDel="000D2B64">
          <w:rPr>
            <w:b/>
            <w:noProof/>
            <w:rPrChange w:id="3740" w:author="mpountou" w:date="2021-02-14T19:25:00Z">
              <w:rPr>
                <w:rStyle w:val="-"/>
                <w:b/>
                <w:noProof/>
              </w:rPr>
            </w:rPrChange>
          </w:rPr>
          <w:delText>Εικόνα 36</w:delText>
        </w:r>
        <w:r w:rsidRPr="000D2B64" w:rsidDel="000D2B64">
          <w:rPr>
            <w:noProof/>
            <w:rPrChange w:id="3741" w:author="mpountou" w:date="2021-02-14T19:25:00Z">
              <w:rPr>
                <w:rStyle w:val="-"/>
                <w:noProof/>
              </w:rPr>
            </w:rPrChange>
          </w:rPr>
          <w:delText xml:space="preserve">  - Υλοποίηση </w:delText>
        </w:r>
        <w:r w:rsidRPr="000D2B64" w:rsidDel="000D2B64">
          <w:rPr>
            <w:noProof/>
            <w:lang w:val="en-US"/>
            <w:rPrChange w:id="3742" w:author="mpountou" w:date="2021-02-14T19:25:00Z">
              <w:rPr>
                <w:rStyle w:val="-"/>
                <w:noProof/>
                <w:lang w:val="en-US"/>
              </w:rPr>
            </w:rPrChange>
          </w:rPr>
          <w:delText>NCF</w:delText>
        </w:r>
        <w:r w:rsidRPr="000D2B64" w:rsidDel="000D2B64">
          <w:rPr>
            <w:noProof/>
            <w:rPrChange w:id="3743" w:author="mpountou" w:date="2021-02-14T19:25:00Z">
              <w:rPr>
                <w:rStyle w:val="-"/>
                <w:noProof/>
              </w:rPr>
            </w:rPrChange>
          </w:rPr>
          <w:delText xml:space="preserve"> - Διάγραμμα μετρικών </w:delText>
        </w:r>
        <w:r w:rsidRPr="000D2B64" w:rsidDel="000D2B64">
          <w:rPr>
            <w:noProof/>
            <w:lang w:val="en-US"/>
            <w:rPrChange w:id="3744" w:author="mpountou" w:date="2021-02-14T19:25:00Z">
              <w:rPr>
                <w:rStyle w:val="-"/>
                <w:noProof/>
                <w:lang w:val="en-US"/>
              </w:rPr>
            </w:rPrChange>
          </w:rPr>
          <w:delText>rmse</w:delText>
        </w:r>
        <w:r w:rsidRPr="000D2B64" w:rsidDel="000D2B64">
          <w:rPr>
            <w:noProof/>
            <w:rPrChange w:id="3745" w:author="mpountou" w:date="2021-02-14T19:25:00Z">
              <w:rPr>
                <w:rStyle w:val="-"/>
                <w:noProof/>
              </w:rPr>
            </w:rPrChange>
          </w:rPr>
          <w:delText xml:space="preserve"> και </w:delText>
        </w:r>
        <w:r w:rsidRPr="000D2B64" w:rsidDel="000D2B64">
          <w:rPr>
            <w:noProof/>
            <w:lang w:val="en-US"/>
            <w:rPrChange w:id="3746" w:author="mpountou" w:date="2021-02-14T19:25:00Z">
              <w:rPr>
                <w:rStyle w:val="-"/>
                <w:noProof/>
                <w:lang w:val="en-US"/>
              </w:rPr>
            </w:rPrChange>
          </w:rPr>
          <w:delText>mae</w:delText>
        </w:r>
        <w:r w:rsidRPr="000D2B64" w:rsidDel="000D2B64">
          <w:rPr>
            <w:noProof/>
            <w:rPrChange w:id="3747" w:author="mpountou" w:date="2021-02-14T19:25:00Z">
              <w:rPr>
                <w:rStyle w:val="-"/>
                <w:noProof/>
              </w:rPr>
            </w:rPrChange>
          </w:rPr>
          <w:delText xml:space="preserve"> – </w:delText>
        </w:r>
        <w:r w:rsidRPr="000D2B64" w:rsidDel="000D2B64">
          <w:rPr>
            <w:noProof/>
            <w:lang w:val="en-US"/>
            <w:rPrChange w:id="3748" w:author="mpountou" w:date="2021-02-14T19:25:00Z">
              <w:rPr>
                <w:rStyle w:val="-"/>
                <w:noProof/>
                <w:lang w:val="en-US"/>
              </w:rPr>
            </w:rPrChange>
          </w:rPr>
          <w:delText>movielens</w:delText>
        </w:r>
        <w:r w:rsidRPr="000D2B64" w:rsidDel="000D2B64">
          <w:rPr>
            <w:noProof/>
            <w:rPrChange w:id="3749" w:author="mpountou" w:date="2021-02-14T19:25:00Z">
              <w:rPr>
                <w:rStyle w:val="-"/>
                <w:noProof/>
              </w:rPr>
            </w:rPrChange>
          </w:rPr>
          <w:delText xml:space="preserve"> 100</w:delText>
        </w:r>
        <w:r w:rsidRPr="000D2B64" w:rsidDel="000D2B64">
          <w:rPr>
            <w:noProof/>
            <w:lang w:val="en-US"/>
            <w:rPrChange w:id="3750" w:author="mpountou" w:date="2021-02-14T19:25:00Z">
              <w:rPr>
                <w:rStyle w:val="-"/>
                <w:noProof/>
                <w:lang w:val="en-US"/>
              </w:rPr>
            </w:rPrChange>
          </w:rPr>
          <w:delText>K</w:delText>
        </w:r>
        <w:r w:rsidDel="000D2B64">
          <w:rPr>
            <w:noProof/>
            <w:webHidden/>
          </w:rPr>
          <w:tab/>
          <w:delText>50</w:delText>
        </w:r>
      </w:del>
    </w:p>
    <w:p w14:paraId="6DE0D6AF" w14:textId="373FFBD2" w:rsidR="00450D72" w:rsidDel="000D2B64" w:rsidRDefault="00450D72">
      <w:pPr>
        <w:pStyle w:val="ab"/>
        <w:tabs>
          <w:tab w:val="right" w:leader="dot" w:pos="8296"/>
        </w:tabs>
        <w:rPr>
          <w:del w:id="3751" w:author="mpountou" w:date="2021-02-14T19:25:00Z"/>
          <w:rFonts w:asciiTheme="minorHAnsi" w:eastAsiaTheme="minorEastAsia" w:hAnsiTheme="minorHAnsi" w:cstheme="minorBidi"/>
          <w:noProof/>
          <w:szCs w:val="22"/>
          <w:lang w:eastAsia="el-GR"/>
        </w:rPr>
      </w:pPr>
      <w:del w:id="3752" w:author="mpountou" w:date="2021-02-14T19:25:00Z">
        <w:r w:rsidRPr="000D2B64" w:rsidDel="000D2B64">
          <w:rPr>
            <w:b/>
            <w:noProof/>
            <w:rPrChange w:id="3753" w:author="mpountou" w:date="2021-02-14T19:25:00Z">
              <w:rPr>
                <w:rStyle w:val="-"/>
                <w:b/>
                <w:noProof/>
              </w:rPr>
            </w:rPrChange>
          </w:rPr>
          <w:delText>Εικόνα 37</w:delText>
        </w:r>
        <w:r w:rsidRPr="000D2B64" w:rsidDel="000D2B64">
          <w:rPr>
            <w:noProof/>
            <w:rPrChange w:id="3754" w:author="mpountou" w:date="2021-02-14T19:25:00Z">
              <w:rPr>
                <w:rStyle w:val="-"/>
                <w:noProof/>
              </w:rPr>
            </w:rPrChange>
          </w:rPr>
          <w:delText xml:space="preserve"> - Υλοποίηση </w:delText>
        </w:r>
        <w:r w:rsidRPr="000D2B64" w:rsidDel="000D2B64">
          <w:rPr>
            <w:noProof/>
            <w:lang w:val="en-US"/>
            <w:rPrChange w:id="3755" w:author="mpountou" w:date="2021-02-14T19:25:00Z">
              <w:rPr>
                <w:rStyle w:val="-"/>
                <w:noProof/>
                <w:lang w:val="en-US"/>
              </w:rPr>
            </w:rPrChange>
          </w:rPr>
          <w:delText>NCF</w:delText>
        </w:r>
        <w:r w:rsidRPr="000D2B64" w:rsidDel="000D2B64">
          <w:rPr>
            <w:noProof/>
            <w:rPrChange w:id="3756" w:author="mpountou" w:date="2021-02-14T19:25:00Z">
              <w:rPr>
                <w:rStyle w:val="-"/>
                <w:noProof/>
              </w:rPr>
            </w:rPrChange>
          </w:rPr>
          <w:delText xml:space="preserve"> - Διάγραμμα Κάλυψης και Ποικιλίας – data30</w:delText>
        </w:r>
        <w:r w:rsidDel="000D2B64">
          <w:rPr>
            <w:noProof/>
            <w:webHidden/>
          </w:rPr>
          <w:tab/>
          <w:delText>51</w:delText>
        </w:r>
      </w:del>
    </w:p>
    <w:p w14:paraId="6598ED83" w14:textId="4CDAED75" w:rsidR="00450D72" w:rsidDel="000D2B64" w:rsidRDefault="00450D72">
      <w:pPr>
        <w:pStyle w:val="ab"/>
        <w:tabs>
          <w:tab w:val="right" w:leader="dot" w:pos="8296"/>
        </w:tabs>
        <w:rPr>
          <w:del w:id="3757" w:author="mpountou" w:date="2021-02-14T19:25:00Z"/>
          <w:rFonts w:asciiTheme="minorHAnsi" w:eastAsiaTheme="minorEastAsia" w:hAnsiTheme="minorHAnsi" w:cstheme="minorBidi"/>
          <w:noProof/>
          <w:szCs w:val="22"/>
          <w:lang w:eastAsia="el-GR"/>
        </w:rPr>
      </w:pPr>
      <w:del w:id="3758" w:author="mpountou" w:date="2021-02-14T19:25:00Z">
        <w:r w:rsidRPr="000D2B64" w:rsidDel="000D2B64">
          <w:rPr>
            <w:b/>
            <w:noProof/>
            <w:rPrChange w:id="3759" w:author="mpountou" w:date="2021-02-14T19:25:00Z">
              <w:rPr>
                <w:rStyle w:val="-"/>
                <w:b/>
                <w:noProof/>
              </w:rPr>
            </w:rPrChange>
          </w:rPr>
          <w:delText>Εικόνα 38</w:delText>
        </w:r>
        <w:r w:rsidRPr="000D2B64" w:rsidDel="000D2B64">
          <w:rPr>
            <w:noProof/>
            <w:rPrChange w:id="3760" w:author="mpountou" w:date="2021-02-14T19:25:00Z">
              <w:rPr>
                <w:rStyle w:val="-"/>
                <w:noProof/>
              </w:rPr>
            </w:rPrChange>
          </w:rPr>
          <w:delText xml:space="preserve"> - Υλοποίηση </w:delText>
        </w:r>
        <w:r w:rsidRPr="000D2B64" w:rsidDel="000D2B64">
          <w:rPr>
            <w:noProof/>
            <w:lang w:val="en-US"/>
            <w:rPrChange w:id="3761" w:author="mpountou" w:date="2021-02-14T19:25:00Z">
              <w:rPr>
                <w:rStyle w:val="-"/>
                <w:noProof/>
                <w:lang w:val="en-US"/>
              </w:rPr>
            </w:rPrChange>
          </w:rPr>
          <w:delText>NCF</w:delText>
        </w:r>
        <w:r w:rsidRPr="000D2B64" w:rsidDel="000D2B64">
          <w:rPr>
            <w:noProof/>
            <w:rPrChange w:id="3762" w:author="mpountou" w:date="2021-02-14T19:25:00Z">
              <w:rPr>
                <w:rStyle w:val="-"/>
                <w:noProof/>
              </w:rPr>
            </w:rPrChange>
          </w:rPr>
          <w:delText xml:space="preserve"> - Διάγραμμα Κάλυψης και Ποικιλίας – </w:delText>
        </w:r>
        <w:r w:rsidRPr="000D2B64" w:rsidDel="000D2B64">
          <w:rPr>
            <w:noProof/>
            <w:lang w:val="en-US"/>
            <w:rPrChange w:id="3763" w:author="mpountou" w:date="2021-02-14T19:25:00Z">
              <w:rPr>
                <w:rStyle w:val="-"/>
                <w:noProof/>
                <w:lang w:val="en-US"/>
              </w:rPr>
            </w:rPrChange>
          </w:rPr>
          <w:delText>data</w:delText>
        </w:r>
        <w:r w:rsidRPr="000D2B64" w:rsidDel="000D2B64">
          <w:rPr>
            <w:noProof/>
            <w:rPrChange w:id="3764" w:author="mpountou" w:date="2021-02-14T19:25:00Z">
              <w:rPr>
                <w:rStyle w:val="-"/>
                <w:noProof/>
              </w:rPr>
            </w:rPrChange>
          </w:rPr>
          <w:delText>60</w:delText>
        </w:r>
        <w:r w:rsidDel="000D2B64">
          <w:rPr>
            <w:noProof/>
            <w:webHidden/>
          </w:rPr>
          <w:tab/>
          <w:delText>51</w:delText>
        </w:r>
      </w:del>
    </w:p>
    <w:p w14:paraId="36DCA7C3" w14:textId="53B63556" w:rsidR="00450D72" w:rsidDel="000D2B64" w:rsidRDefault="00450D72">
      <w:pPr>
        <w:pStyle w:val="ab"/>
        <w:tabs>
          <w:tab w:val="right" w:leader="dot" w:pos="8296"/>
        </w:tabs>
        <w:rPr>
          <w:del w:id="3765" w:author="mpountou" w:date="2021-02-14T19:25:00Z"/>
          <w:rFonts w:asciiTheme="minorHAnsi" w:eastAsiaTheme="minorEastAsia" w:hAnsiTheme="minorHAnsi" w:cstheme="minorBidi"/>
          <w:noProof/>
          <w:szCs w:val="22"/>
          <w:lang w:eastAsia="el-GR"/>
        </w:rPr>
      </w:pPr>
      <w:del w:id="3766" w:author="mpountou" w:date="2021-02-14T19:25:00Z">
        <w:r w:rsidRPr="000D2B64" w:rsidDel="000D2B64">
          <w:rPr>
            <w:b/>
            <w:noProof/>
            <w:rPrChange w:id="3767" w:author="mpountou" w:date="2021-02-14T19:25:00Z">
              <w:rPr>
                <w:rStyle w:val="-"/>
                <w:b/>
                <w:noProof/>
              </w:rPr>
            </w:rPrChange>
          </w:rPr>
          <w:delText>Εικόνα 39</w:delText>
        </w:r>
        <w:r w:rsidRPr="000D2B64" w:rsidDel="000D2B64">
          <w:rPr>
            <w:noProof/>
            <w:rPrChange w:id="3768" w:author="mpountou" w:date="2021-02-14T19:25:00Z">
              <w:rPr>
                <w:rStyle w:val="-"/>
                <w:noProof/>
              </w:rPr>
            </w:rPrChange>
          </w:rPr>
          <w:delText xml:space="preserve"> - Υλοποίηση </w:delText>
        </w:r>
        <w:r w:rsidRPr="000D2B64" w:rsidDel="000D2B64">
          <w:rPr>
            <w:noProof/>
            <w:lang w:val="en-US"/>
            <w:rPrChange w:id="3769" w:author="mpountou" w:date="2021-02-14T19:25:00Z">
              <w:rPr>
                <w:rStyle w:val="-"/>
                <w:noProof/>
                <w:lang w:val="en-US"/>
              </w:rPr>
            </w:rPrChange>
          </w:rPr>
          <w:delText>NCF</w:delText>
        </w:r>
        <w:r w:rsidRPr="000D2B64" w:rsidDel="000D2B64">
          <w:rPr>
            <w:noProof/>
            <w:rPrChange w:id="3770" w:author="mpountou" w:date="2021-02-14T19:25:00Z">
              <w:rPr>
                <w:rStyle w:val="-"/>
                <w:noProof/>
              </w:rPr>
            </w:rPrChange>
          </w:rPr>
          <w:delText xml:space="preserve"> - Διάγραμμα Κάλυψης και Ποικιλίας – </w:delText>
        </w:r>
        <w:r w:rsidRPr="000D2B64" w:rsidDel="000D2B64">
          <w:rPr>
            <w:noProof/>
            <w:lang w:val="en-US"/>
            <w:rPrChange w:id="3771" w:author="mpountou" w:date="2021-02-14T19:25:00Z">
              <w:rPr>
                <w:rStyle w:val="-"/>
                <w:noProof/>
                <w:lang w:val="en-US"/>
              </w:rPr>
            </w:rPrChange>
          </w:rPr>
          <w:delText>movielens</w:delText>
        </w:r>
        <w:r w:rsidRPr="000D2B64" w:rsidDel="000D2B64">
          <w:rPr>
            <w:noProof/>
            <w:rPrChange w:id="3772" w:author="mpountou" w:date="2021-02-14T19:25:00Z">
              <w:rPr>
                <w:rStyle w:val="-"/>
                <w:noProof/>
              </w:rPr>
            </w:rPrChange>
          </w:rPr>
          <w:delText>-100</w:delText>
        </w:r>
        <w:r w:rsidRPr="000D2B64" w:rsidDel="000D2B64">
          <w:rPr>
            <w:noProof/>
            <w:lang w:val="en-US"/>
            <w:rPrChange w:id="3773" w:author="mpountou" w:date="2021-02-14T19:25:00Z">
              <w:rPr>
                <w:rStyle w:val="-"/>
                <w:noProof/>
                <w:lang w:val="en-US"/>
              </w:rPr>
            </w:rPrChange>
          </w:rPr>
          <w:delText>k</w:delText>
        </w:r>
        <w:r w:rsidDel="000D2B64">
          <w:rPr>
            <w:noProof/>
            <w:webHidden/>
          </w:rPr>
          <w:tab/>
          <w:delText>52</w:delText>
        </w:r>
      </w:del>
    </w:p>
    <w:p w14:paraId="4A1CB044" w14:textId="7DB2255C" w:rsidR="00450D72" w:rsidDel="000D2B64" w:rsidRDefault="00450D72">
      <w:pPr>
        <w:pStyle w:val="ab"/>
        <w:tabs>
          <w:tab w:val="right" w:leader="dot" w:pos="8296"/>
        </w:tabs>
        <w:rPr>
          <w:del w:id="3774" w:author="mpountou" w:date="2021-02-14T19:25:00Z"/>
          <w:rFonts w:asciiTheme="minorHAnsi" w:eastAsiaTheme="minorEastAsia" w:hAnsiTheme="minorHAnsi" w:cstheme="minorBidi"/>
          <w:noProof/>
          <w:szCs w:val="22"/>
          <w:lang w:eastAsia="el-GR"/>
        </w:rPr>
      </w:pPr>
      <w:del w:id="3775" w:author="mpountou" w:date="2021-02-14T19:25:00Z">
        <w:r w:rsidRPr="000D2B64" w:rsidDel="000D2B64">
          <w:rPr>
            <w:b/>
            <w:noProof/>
            <w:rPrChange w:id="3776" w:author="mpountou" w:date="2021-02-14T19:25:00Z">
              <w:rPr>
                <w:rStyle w:val="-"/>
                <w:b/>
                <w:noProof/>
              </w:rPr>
            </w:rPrChange>
          </w:rPr>
          <w:delText>Εικόνα 40</w:delText>
        </w:r>
        <w:r w:rsidRPr="000D2B64" w:rsidDel="000D2B64">
          <w:rPr>
            <w:noProof/>
            <w:rPrChange w:id="3777" w:author="mpountou" w:date="2021-02-14T19:25:00Z">
              <w:rPr>
                <w:rStyle w:val="-"/>
                <w:noProof/>
              </w:rPr>
            </w:rPrChange>
          </w:rPr>
          <w:delText xml:space="preserve"> - Υλοποίηση Τυχαία Δάση - Διάγραμμα μετρικών </w:delText>
        </w:r>
        <w:r w:rsidRPr="000D2B64" w:rsidDel="000D2B64">
          <w:rPr>
            <w:noProof/>
            <w:lang w:val="en-US"/>
            <w:rPrChange w:id="3778" w:author="mpountou" w:date="2021-02-14T19:25:00Z">
              <w:rPr>
                <w:rStyle w:val="-"/>
                <w:noProof/>
                <w:lang w:val="en-US"/>
              </w:rPr>
            </w:rPrChange>
          </w:rPr>
          <w:delText>accuracy</w:delText>
        </w:r>
        <w:r w:rsidRPr="000D2B64" w:rsidDel="000D2B64">
          <w:rPr>
            <w:noProof/>
            <w:rPrChange w:id="3779" w:author="mpountou" w:date="2021-02-14T19:25:00Z">
              <w:rPr>
                <w:rStyle w:val="-"/>
                <w:noProof/>
              </w:rPr>
            </w:rPrChange>
          </w:rPr>
          <w:delText xml:space="preserve">, </w:delText>
        </w:r>
        <w:r w:rsidRPr="000D2B64" w:rsidDel="000D2B64">
          <w:rPr>
            <w:noProof/>
            <w:lang w:val="en-US"/>
            <w:rPrChange w:id="3780" w:author="mpountou" w:date="2021-02-14T19:25:00Z">
              <w:rPr>
                <w:rStyle w:val="-"/>
                <w:noProof/>
                <w:lang w:val="en-US"/>
              </w:rPr>
            </w:rPrChange>
          </w:rPr>
          <w:delText>recall</w:delText>
        </w:r>
        <w:r w:rsidRPr="000D2B64" w:rsidDel="000D2B64">
          <w:rPr>
            <w:noProof/>
            <w:rPrChange w:id="3781" w:author="mpountou" w:date="2021-02-14T19:25:00Z">
              <w:rPr>
                <w:rStyle w:val="-"/>
                <w:noProof/>
              </w:rPr>
            </w:rPrChange>
          </w:rPr>
          <w:delText xml:space="preserve">, </w:delText>
        </w:r>
        <w:r w:rsidRPr="000D2B64" w:rsidDel="000D2B64">
          <w:rPr>
            <w:noProof/>
            <w:lang w:val="en-US"/>
            <w:rPrChange w:id="3782" w:author="mpountou" w:date="2021-02-14T19:25:00Z">
              <w:rPr>
                <w:rStyle w:val="-"/>
                <w:noProof/>
                <w:lang w:val="en-US"/>
              </w:rPr>
            </w:rPrChange>
          </w:rPr>
          <w:delText>precision</w:delText>
        </w:r>
        <w:r w:rsidRPr="000D2B64" w:rsidDel="000D2B64">
          <w:rPr>
            <w:noProof/>
            <w:rPrChange w:id="3783" w:author="mpountou" w:date="2021-02-14T19:25:00Z">
              <w:rPr>
                <w:rStyle w:val="-"/>
                <w:noProof/>
              </w:rPr>
            </w:rPrChange>
          </w:rPr>
          <w:delText xml:space="preserve"> και </w:delText>
        </w:r>
        <w:r w:rsidRPr="000D2B64" w:rsidDel="000D2B64">
          <w:rPr>
            <w:noProof/>
            <w:lang w:val="en-US"/>
            <w:rPrChange w:id="3784" w:author="mpountou" w:date="2021-02-14T19:25:00Z">
              <w:rPr>
                <w:rStyle w:val="-"/>
                <w:noProof/>
                <w:lang w:val="en-US"/>
              </w:rPr>
            </w:rPrChange>
          </w:rPr>
          <w:delText>f</w:delText>
        </w:r>
        <w:r w:rsidRPr="000D2B64" w:rsidDel="000D2B64">
          <w:rPr>
            <w:noProof/>
            <w:rPrChange w:id="3785" w:author="mpountou" w:date="2021-02-14T19:25:00Z">
              <w:rPr>
                <w:rStyle w:val="-"/>
                <w:noProof/>
              </w:rPr>
            </w:rPrChange>
          </w:rPr>
          <w:delText>1_</w:delText>
        </w:r>
        <w:r w:rsidRPr="000D2B64" w:rsidDel="000D2B64">
          <w:rPr>
            <w:noProof/>
            <w:lang w:val="en-US"/>
            <w:rPrChange w:id="3786" w:author="mpountou" w:date="2021-02-14T19:25:00Z">
              <w:rPr>
                <w:rStyle w:val="-"/>
                <w:noProof/>
                <w:lang w:val="en-US"/>
              </w:rPr>
            </w:rPrChange>
          </w:rPr>
          <w:delText>score</w:delText>
        </w:r>
        <w:r w:rsidRPr="000D2B64" w:rsidDel="000D2B64">
          <w:rPr>
            <w:noProof/>
            <w:rPrChange w:id="3787" w:author="mpountou" w:date="2021-02-14T19:25:00Z">
              <w:rPr>
                <w:rStyle w:val="-"/>
                <w:noProof/>
              </w:rPr>
            </w:rPrChange>
          </w:rPr>
          <w:delText xml:space="preserve"> – </w:delText>
        </w:r>
        <w:r w:rsidRPr="000D2B64" w:rsidDel="000D2B64">
          <w:rPr>
            <w:noProof/>
            <w:lang w:val="en-US"/>
            <w:rPrChange w:id="3788" w:author="mpountou" w:date="2021-02-14T19:25:00Z">
              <w:rPr>
                <w:rStyle w:val="-"/>
                <w:noProof/>
                <w:lang w:val="en-US"/>
              </w:rPr>
            </w:rPrChange>
          </w:rPr>
          <w:delText>data</w:delText>
        </w:r>
        <w:r w:rsidRPr="000D2B64" w:rsidDel="000D2B64">
          <w:rPr>
            <w:noProof/>
            <w:rPrChange w:id="3789" w:author="mpountou" w:date="2021-02-14T19:25:00Z">
              <w:rPr>
                <w:rStyle w:val="-"/>
                <w:noProof/>
              </w:rPr>
            </w:rPrChange>
          </w:rPr>
          <w:delText>30</w:delText>
        </w:r>
        <w:r w:rsidDel="000D2B64">
          <w:rPr>
            <w:noProof/>
            <w:webHidden/>
          </w:rPr>
          <w:tab/>
          <w:delText>53</w:delText>
        </w:r>
      </w:del>
    </w:p>
    <w:p w14:paraId="49A30508" w14:textId="54679D09" w:rsidR="00450D72" w:rsidDel="000D2B64" w:rsidRDefault="00450D72">
      <w:pPr>
        <w:pStyle w:val="ab"/>
        <w:tabs>
          <w:tab w:val="right" w:leader="dot" w:pos="8296"/>
        </w:tabs>
        <w:rPr>
          <w:del w:id="3790" w:author="mpountou" w:date="2021-02-14T19:25:00Z"/>
          <w:rFonts w:asciiTheme="minorHAnsi" w:eastAsiaTheme="minorEastAsia" w:hAnsiTheme="minorHAnsi" w:cstheme="minorBidi"/>
          <w:noProof/>
          <w:szCs w:val="22"/>
          <w:lang w:eastAsia="el-GR"/>
        </w:rPr>
      </w:pPr>
      <w:del w:id="3791" w:author="mpountou" w:date="2021-02-14T19:25:00Z">
        <w:r w:rsidRPr="000D2B64" w:rsidDel="000D2B64">
          <w:rPr>
            <w:b/>
            <w:noProof/>
            <w:rPrChange w:id="3792" w:author="mpountou" w:date="2021-02-14T19:25:00Z">
              <w:rPr>
                <w:rStyle w:val="-"/>
                <w:b/>
                <w:noProof/>
              </w:rPr>
            </w:rPrChange>
          </w:rPr>
          <w:delText>Εικόνα 41</w:delText>
        </w:r>
        <w:r w:rsidRPr="000D2B64" w:rsidDel="000D2B64">
          <w:rPr>
            <w:noProof/>
            <w:rPrChange w:id="3793" w:author="mpountou" w:date="2021-02-14T19:25:00Z">
              <w:rPr>
                <w:rStyle w:val="-"/>
                <w:noProof/>
              </w:rPr>
            </w:rPrChange>
          </w:rPr>
          <w:delText xml:space="preserve"> - Υλοποίηση Τυχαία Δάση - Διάγραμμα μετρικών </w:delText>
        </w:r>
        <w:r w:rsidRPr="000D2B64" w:rsidDel="000D2B64">
          <w:rPr>
            <w:noProof/>
            <w:lang w:val="en-US"/>
            <w:rPrChange w:id="3794" w:author="mpountou" w:date="2021-02-14T19:25:00Z">
              <w:rPr>
                <w:rStyle w:val="-"/>
                <w:noProof/>
                <w:lang w:val="en-US"/>
              </w:rPr>
            </w:rPrChange>
          </w:rPr>
          <w:delText>accuracy</w:delText>
        </w:r>
        <w:r w:rsidRPr="000D2B64" w:rsidDel="000D2B64">
          <w:rPr>
            <w:noProof/>
            <w:rPrChange w:id="3795" w:author="mpountou" w:date="2021-02-14T19:25:00Z">
              <w:rPr>
                <w:rStyle w:val="-"/>
                <w:noProof/>
              </w:rPr>
            </w:rPrChange>
          </w:rPr>
          <w:delText xml:space="preserve">, </w:delText>
        </w:r>
        <w:r w:rsidRPr="000D2B64" w:rsidDel="000D2B64">
          <w:rPr>
            <w:noProof/>
            <w:lang w:val="en-US"/>
            <w:rPrChange w:id="3796" w:author="mpountou" w:date="2021-02-14T19:25:00Z">
              <w:rPr>
                <w:rStyle w:val="-"/>
                <w:noProof/>
                <w:lang w:val="en-US"/>
              </w:rPr>
            </w:rPrChange>
          </w:rPr>
          <w:delText>recall</w:delText>
        </w:r>
        <w:r w:rsidRPr="000D2B64" w:rsidDel="000D2B64">
          <w:rPr>
            <w:noProof/>
            <w:rPrChange w:id="3797" w:author="mpountou" w:date="2021-02-14T19:25:00Z">
              <w:rPr>
                <w:rStyle w:val="-"/>
                <w:noProof/>
              </w:rPr>
            </w:rPrChange>
          </w:rPr>
          <w:delText xml:space="preserve">, </w:delText>
        </w:r>
        <w:r w:rsidRPr="000D2B64" w:rsidDel="000D2B64">
          <w:rPr>
            <w:noProof/>
            <w:lang w:val="en-US"/>
            <w:rPrChange w:id="3798" w:author="mpountou" w:date="2021-02-14T19:25:00Z">
              <w:rPr>
                <w:rStyle w:val="-"/>
                <w:noProof/>
                <w:lang w:val="en-US"/>
              </w:rPr>
            </w:rPrChange>
          </w:rPr>
          <w:delText>precision</w:delText>
        </w:r>
        <w:r w:rsidRPr="000D2B64" w:rsidDel="000D2B64">
          <w:rPr>
            <w:noProof/>
            <w:rPrChange w:id="3799" w:author="mpountou" w:date="2021-02-14T19:25:00Z">
              <w:rPr>
                <w:rStyle w:val="-"/>
                <w:noProof/>
              </w:rPr>
            </w:rPrChange>
          </w:rPr>
          <w:delText xml:space="preserve"> και </w:delText>
        </w:r>
        <w:r w:rsidRPr="000D2B64" w:rsidDel="000D2B64">
          <w:rPr>
            <w:noProof/>
            <w:lang w:val="en-US"/>
            <w:rPrChange w:id="3800" w:author="mpountou" w:date="2021-02-14T19:25:00Z">
              <w:rPr>
                <w:rStyle w:val="-"/>
                <w:noProof/>
                <w:lang w:val="en-US"/>
              </w:rPr>
            </w:rPrChange>
          </w:rPr>
          <w:delText>f</w:delText>
        </w:r>
        <w:r w:rsidRPr="000D2B64" w:rsidDel="000D2B64">
          <w:rPr>
            <w:noProof/>
            <w:rPrChange w:id="3801" w:author="mpountou" w:date="2021-02-14T19:25:00Z">
              <w:rPr>
                <w:rStyle w:val="-"/>
                <w:noProof/>
              </w:rPr>
            </w:rPrChange>
          </w:rPr>
          <w:delText>1_</w:delText>
        </w:r>
        <w:r w:rsidRPr="000D2B64" w:rsidDel="000D2B64">
          <w:rPr>
            <w:noProof/>
            <w:lang w:val="en-US"/>
            <w:rPrChange w:id="3802" w:author="mpountou" w:date="2021-02-14T19:25:00Z">
              <w:rPr>
                <w:rStyle w:val="-"/>
                <w:noProof/>
                <w:lang w:val="en-US"/>
              </w:rPr>
            </w:rPrChange>
          </w:rPr>
          <w:delText>score</w:delText>
        </w:r>
        <w:r w:rsidRPr="000D2B64" w:rsidDel="000D2B64">
          <w:rPr>
            <w:noProof/>
            <w:rPrChange w:id="3803" w:author="mpountou" w:date="2021-02-14T19:25:00Z">
              <w:rPr>
                <w:rStyle w:val="-"/>
                <w:noProof/>
              </w:rPr>
            </w:rPrChange>
          </w:rPr>
          <w:delText xml:space="preserve"> – </w:delText>
        </w:r>
        <w:r w:rsidRPr="000D2B64" w:rsidDel="000D2B64">
          <w:rPr>
            <w:noProof/>
            <w:lang w:val="en-US"/>
            <w:rPrChange w:id="3804" w:author="mpountou" w:date="2021-02-14T19:25:00Z">
              <w:rPr>
                <w:rStyle w:val="-"/>
                <w:noProof/>
                <w:lang w:val="en-US"/>
              </w:rPr>
            </w:rPrChange>
          </w:rPr>
          <w:delText>data</w:delText>
        </w:r>
        <w:r w:rsidRPr="000D2B64" w:rsidDel="000D2B64">
          <w:rPr>
            <w:noProof/>
            <w:rPrChange w:id="3805" w:author="mpountou" w:date="2021-02-14T19:25:00Z">
              <w:rPr>
                <w:rStyle w:val="-"/>
                <w:noProof/>
              </w:rPr>
            </w:rPrChange>
          </w:rPr>
          <w:delText>60</w:delText>
        </w:r>
        <w:r w:rsidDel="000D2B64">
          <w:rPr>
            <w:noProof/>
            <w:webHidden/>
          </w:rPr>
          <w:tab/>
          <w:delText>53</w:delText>
        </w:r>
      </w:del>
    </w:p>
    <w:p w14:paraId="0E04E611" w14:textId="01E9345F" w:rsidR="00450D72" w:rsidDel="000D2B64" w:rsidRDefault="00450D72">
      <w:pPr>
        <w:pStyle w:val="ab"/>
        <w:tabs>
          <w:tab w:val="right" w:leader="dot" w:pos="8296"/>
        </w:tabs>
        <w:rPr>
          <w:del w:id="3806" w:author="mpountou" w:date="2021-02-14T19:25:00Z"/>
          <w:rFonts w:asciiTheme="minorHAnsi" w:eastAsiaTheme="minorEastAsia" w:hAnsiTheme="minorHAnsi" w:cstheme="minorBidi"/>
          <w:noProof/>
          <w:szCs w:val="22"/>
          <w:lang w:eastAsia="el-GR"/>
        </w:rPr>
      </w:pPr>
      <w:del w:id="3807" w:author="mpountou" w:date="2021-02-14T19:25:00Z">
        <w:r w:rsidRPr="000D2B64" w:rsidDel="000D2B64">
          <w:rPr>
            <w:b/>
            <w:noProof/>
            <w:rPrChange w:id="3808" w:author="mpountou" w:date="2021-02-14T19:25:00Z">
              <w:rPr>
                <w:rStyle w:val="-"/>
                <w:b/>
                <w:noProof/>
              </w:rPr>
            </w:rPrChange>
          </w:rPr>
          <w:delText>Εικόνα</w:delText>
        </w:r>
        <w:r w:rsidRPr="000D2B64" w:rsidDel="000D2B64">
          <w:rPr>
            <w:b/>
            <w:noProof/>
            <w:lang w:val="en-US"/>
            <w:rPrChange w:id="3809" w:author="mpountou" w:date="2021-02-14T19:25:00Z">
              <w:rPr>
                <w:rStyle w:val="-"/>
                <w:b/>
                <w:noProof/>
                <w:lang w:val="en-US"/>
              </w:rPr>
            </w:rPrChange>
          </w:rPr>
          <w:delText xml:space="preserve"> 42 -</w:delText>
        </w:r>
        <w:r w:rsidRPr="000D2B64" w:rsidDel="000D2B64">
          <w:rPr>
            <w:noProof/>
            <w:lang w:val="en-US"/>
            <w:rPrChange w:id="3810" w:author="mpountou" w:date="2021-02-14T19:25:00Z">
              <w:rPr>
                <w:rStyle w:val="-"/>
                <w:noProof/>
                <w:lang w:val="en-US"/>
              </w:rPr>
            </w:rPrChange>
          </w:rPr>
          <w:delText xml:space="preserve"> </w:delText>
        </w:r>
        <w:r w:rsidRPr="000D2B64" w:rsidDel="000D2B64">
          <w:rPr>
            <w:noProof/>
            <w:rPrChange w:id="3811" w:author="mpountou" w:date="2021-02-14T19:25:00Z">
              <w:rPr>
                <w:rStyle w:val="-"/>
                <w:noProof/>
              </w:rPr>
            </w:rPrChange>
          </w:rPr>
          <w:delText>Υλοποίηση</w:delText>
        </w:r>
        <w:r w:rsidRPr="000D2B64" w:rsidDel="000D2B64">
          <w:rPr>
            <w:noProof/>
            <w:lang w:val="en-US"/>
            <w:rPrChange w:id="3812" w:author="mpountou" w:date="2021-02-14T19:25:00Z">
              <w:rPr>
                <w:rStyle w:val="-"/>
                <w:noProof/>
                <w:lang w:val="en-US"/>
              </w:rPr>
            </w:rPrChange>
          </w:rPr>
          <w:delText xml:space="preserve"> </w:delText>
        </w:r>
        <w:r w:rsidRPr="000D2B64" w:rsidDel="000D2B64">
          <w:rPr>
            <w:noProof/>
            <w:rPrChange w:id="3813" w:author="mpountou" w:date="2021-02-14T19:25:00Z">
              <w:rPr>
                <w:rStyle w:val="-"/>
                <w:noProof/>
              </w:rPr>
            </w:rPrChange>
          </w:rPr>
          <w:delText>Τυχαία</w:delText>
        </w:r>
        <w:r w:rsidRPr="000D2B64" w:rsidDel="000D2B64">
          <w:rPr>
            <w:noProof/>
            <w:lang w:val="en-US"/>
            <w:rPrChange w:id="3814" w:author="mpountou" w:date="2021-02-14T19:25:00Z">
              <w:rPr>
                <w:rStyle w:val="-"/>
                <w:noProof/>
                <w:lang w:val="en-US"/>
              </w:rPr>
            </w:rPrChange>
          </w:rPr>
          <w:delText xml:space="preserve"> </w:delText>
        </w:r>
        <w:r w:rsidRPr="000D2B64" w:rsidDel="000D2B64">
          <w:rPr>
            <w:noProof/>
            <w:rPrChange w:id="3815" w:author="mpountou" w:date="2021-02-14T19:25:00Z">
              <w:rPr>
                <w:rStyle w:val="-"/>
                <w:noProof/>
              </w:rPr>
            </w:rPrChange>
          </w:rPr>
          <w:delText>Δάση</w:delText>
        </w:r>
        <w:r w:rsidRPr="000D2B64" w:rsidDel="000D2B64">
          <w:rPr>
            <w:noProof/>
            <w:lang w:val="en-US"/>
            <w:rPrChange w:id="3816" w:author="mpountou" w:date="2021-02-14T19:25:00Z">
              <w:rPr>
                <w:rStyle w:val="-"/>
                <w:noProof/>
                <w:lang w:val="en-US"/>
              </w:rPr>
            </w:rPrChange>
          </w:rPr>
          <w:delText xml:space="preserve"> - </w:delText>
        </w:r>
        <w:r w:rsidRPr="000D2B64" w:rsidDel="000D2B64">
          <w:rPr>
            <w:noProof/>
            <w:rPrChange w:id="3817" w:author="mpountou" w:date="2021-02-14T19:25:00Z">
              <w:rPr>
                <w:rStyle w:val="-"/>
                <w:noProof/>
              </w:rPr>
            </w:rPrChange>
          </w:rPr>
          <w:delText>Διάγραμμα</w:delText>
        </w:r>
        <w:r w:rsidRPr="000D2B64" w:rsidDel="000D2B64">
          <w:rPr>
            <w:noProof/>
            <w:lang w:val="en-US"/>
            <w:rPrChange w:id="3818" w:author="mpountou" w:date="2021-02-14T19:25:00Z">
              <w:rPr>
                <w:rStyle w:val="-"/>
                <w:noProof/>
                <w:lang w:val="en-US"/>
              </w:rPr>
            </w:rPrChange>
          </w:rPr>
          <w:delText xml:space="preserve"> </w:delText>
        </w:r>
        <w:r w:rsidRPr="000D2B64" w:rsidDel="000D2B64">
          <w:rPr>
            <w:noProof/>
            <w:rPrChange w:id="3819" w:author="mpountou" w:date="2021-02-14T19:25:00Z">
              <w:rPr>
                <w:rStyle w:val="-"/>
                <w:noProof/>
              </w:rPr>
            </w:rPrChange>
          </w:rPr>
          <w:delText>μετρικών</w:delText>
        </w:r>
        <w:r w:rsidRPr="000D2B64" w:rsidDel="000D2B64">
          <w:rPr>
            <w:noProof/>
            <w:lang w:val="en-US"/>
            <w:rPrChange w:id="3820" w:author="mpountou" w:date="2021-02-14T19:25:00Z">
              <w:rPr>
                <w:rStyle w:val="-"/>
                <w:noProof/>
                <w:lang w:val="en-US"/>
              </w:rPr>
            </w:rPrChange>
          </w:rPr>
          <w:delText xml:space="preserve"> accuracy, recall, precision </w:delText>
        </w:r>
        <w:r w:rsidRPr="000D2B64" w:rsidDel="000D2B64">
          <w:rPr>
            <w:noProof/>
            <w:rPrChange w:id="3821" w:author="mpountou" w:date="2021-02-14T19:25:00Z">
              <w:rPr>
                <w:rStyle w:val="-"/>
                <w:noProof/>
              </w:rPr>
            </w:rPrChange>
          </w:rPr>
          <w:delText>και</w:delText>
        </w:r>
        <w:r w:rsidRPr="000D2B64" w:rsidDel="000D2B64">
          <w:rPr>
            <w:noProof/>
            <w:lang w:val="en-US"/>
            <w:rPrChange w:id="3822" w:author="mpountou" w:date="2021-02-14T19:25:00Z">
              <w:rPr>
                <w:rStyle w:val="-"/>
                <w:noProof/>
                <w:lang w:val="en-US"/>
              </w:rPr>
            </w:rPrChange>
          </w:rPr>
          <w:delText xml:space="preserve"> f1_score – movielens 100K</w:delText>
        </w:r>
        <w:r w:rsidDel="000D2B64">
          <w:rPr>
            <w:noProof/>
            <w:webHidden/>
          </w:rPr>
          <w:tab/>
          <w:delText>53</w:delText>
        </w:r>
      </w:del>
    </w:p>
    <w:p w14:paraId="6CFACBB3" w14:textId="3E51AF16" w:rsidR="00450D72" w:rsidDel="000D2B64" w:rsidRDefault="00450D72">
      <w:pPr>
        <w:pStyle w:val="ab"/>
        <w:tabs>
          <w:tab w:val="right" w:leader="dot" w:pos="8296"/>
        </w:tabs>
        <w:rPr>
          <w:del w:id="3823" w:author="mpountou" w:date="2021-02-14T19:25:00Z"/>
          <w:rFonts w:asciiTheme="minorHAnsi" w:eastAsiaTheme="minorEastAsia" w:hAnsiTheme="minorHAnsi" w:cstheme="minorBidi"/>
          <w:noProof/>
          <w:szCs w:val="22"/>
          <w:lang w:eastAsia="el-GR"/>
        </w:rPr>
      </w:pPr>
      <w:del w:id="3824" w:author="mpountou" w:date="2021-02-14T19:25:00Z">
        <w:r w:rsidRPr="000D2B64" w:rsidDel="000D2B64">
          <w:rPr>
            <w:b/>
            <w:noProof/>
            <w:rPrChange w:id="3825" w:author="mpountou" w:date="2021-02-14T19:25:00Z">
              <w:rPr>
                <w:rStyle w:val="-"/>
                <w:b/>
                <w:noProof/>
              </w:rPr>
            </w:rPrChange>
          </w:rPr>
          <w:delText>Εικόνα 43</w:delText>
        </w:r>
        <w:r w:rsidRPr="000D2B64" w:rsidDel="000D2B64">
          <w:rPr>
            <w:noProof/>
            <w:rPrChange w:id="3826" w:author="mpountou" w:date="2021-02-14T19:25:00Z">
              <w:rPr>
                <w:rStyle w:val="-"/>
                <w:noProof/>
              </w:rPr>
            </w:rPrChange>
          </w:rPr>
          <w:delText xml:space="preserve"> - Υλοποίηση Τυχαία Δάση - Διάγραμμα μετρικών rmse και mae – data30</w:delText>
        </w:r>
        <w:r w:rsidDel="000D2B64">
          <w:rPr>
            <w:noProof/>
            <w:webHidden/>
          </w:rPr>
          <w:tab/>
          <w:delText>54</w:delText>
        </w:r>
      </w:del>
    </w:p>
    <w:p w14:paraId="6C6594B3" w14:textId="229915DA" w:rsidR="00450D72" w:rsidDel="000D2B64" w:rsidRDefault="00450D72">
      <w:pPr>
        <w:pStyle w:val="ab"/>
        <w:tabs>
          <w:tab w:val="right" w:leader="dot" w:pos="8296"/>
        </w:tabs>
        <w:rPr>
          <w:del w:id="3827" w:author="mpountou" w:date="2021-02-14T19:25:00Z"/>
          <w:rFonts w:asciiTheme="minorHAnsi" w:eastAsiaTheme="minorEastAsia" w:hAnsiTheme="minorHAnsi" w:cstheme="minorBidi"/>
          <w:noProof/>
          <w:szCs w:val="22"/>
          <w:lang w:eastAsia="el-GR"/>
        </w:rPr>
      </w:pPr>
      <w:del w:id="3828" w:author="mpountou" w:date="2021-02-14T19:25:00Z">
        <w:r w:rsidRPr="000D2B64" w:rsidDel="000D2B64">
          <w:rPr>
            <w:b/>
            <w:noProof/>
            <w:rPrChange w:id="3829" w:author="mpountou" w:date="2021-02-14T19:25:00Z">
              <w:rPr>
                <w:rStyle w:val="-"/>
                <w:b/>
                <w:noProof/>
              </w:rPr>
            </w:rPrChange>
          </w:rPr>
          <w:delText>Εικόνα 44</w:delText>
        </w:r>
        <w:r w:rsidRPr="000D2B64" w:rsidDel="000D2B64">
          <w:rPr>
            <w:noProof/>
            <w:rPrChange w:id="3830" w:author="mpountou" w:date="2021-02-14T19:25:00Z">
              <w:rPr>
                <w:rStyle w:val="-"/>
                <w:noProof/>
              </w:rPr>
            </w:rPrChange>
          </w:rPr>
          <w:delText xml:space="preserve"> - Υλοποίηση Τυχαία Δάση - Διάγραμμα μετρικών rmse και mae – data60</w:delText>
        </w:r>
        <w:r w:rsidDel="000D2B64">
          <w:rPr>
            <w:noProof/>
            <w:webHidden/>
          </w:rPr>
          <w:tab/>
          <w:delText>54</w:delText>
        </w:r>
      </w:del>
    </w:p>
    <w:p w14:paraId="10068ED7" w14:textId="7C0568B7" w:rsidR="00450D72" w:rsidDel="000D2B64" w:rsidRDefault="00450D72">
      <w:pPr>
        <w:pStyle w:val="ab"/>
        <w:tabs>
          <w:tab w:val="right" w:leader="dot" w:pos="8296"/>
        </w:tabs>
        <w:rPr>
          <w:del w:id="3831" w:author="mpountou" w:date="2021-02-14T19:25:00Z"/>
          <w:rFonts w:asciiTheme="minorHAnsi" w:eastAsiaTheme="minorEastAsia" w:hAnsiTheme="minorHAnsi" w:cstheme="minorBidi"/>
          <w:noProof/>
          <w:szCs w:val="22"/>
          <w:lang w:eastAsia="el-GR"/>
        </w:rPr>
      </w:pPr>
      <w:del w:id="3832" w:author="mpountou" w:date="2021-02-14T19:25:00Z">
        <w:r w:rsidRPr="000D2B64" w:rsidDel="000D2B64">
          <w:rPr>
            <w:b/>
            <w:noProof/>
            <w:rPrChange w:id="3833" w:author="mpountou" w:date="2021-02-14T19:25:00Z">
              <w:rPr>
                <w:rStyle w:val="-"/>
                <w:b/>
                <w:noProof/>
              </w:rPr>
            </w:rPrChange>
          </w:rPr>
          <w:delText>Εικόνα 45</w:delText>
        </w:r>
        <w:r w:rsidRPr="000D2B64" w:rsidDel="000D2B64">
          <w:rPr>
            <w:noProof/>
            <w:rPrChange w:id="3834" w:author="mpountou" w:date="2021-02-14T19:25:00Z">
              <w:rPr>
                <w:rStyle w:val="-"/>
                <w:noProof/>
              </w:rPr>
            </w:rPrChange>
          </w:rPr>
          <w:delText xml:space="preserve"> - Υλοποίηση Τυχαία Δάση - Διάγραμμα μετρικών rmse και mae – </w:delText>
        </w:r>
        <w:r w:rsidRPr="000D2B64" w:rsidDel="000D2B64">
          <w:rPr>
            <w:noProof/>
            <w:lang w:val="en-US"/>
            <w:rPrChange w:id="3835" w:author="mpountou" w:date="2021-02-14T19:25:00Z">
              <w:rPr>
                <w:rStyle w:val="-"/>
                <w:noProof/>
                <w:lang w:val="en-US"/>
              </w:rPr>
            </w:rPrChange>
          </w:rPr>
          <w:delText>movielens</w:delText>
        </w:r>
        <w:r w:rsidRPr="000D2B64" w:rsidDel="000D2B64">
          <w:rPr>
            <w:noProof/>
            <w:rPrChange w:id="3836" w:author="mpountou" w:date="2021-02-14T19:25:00Z">
              <w:rPr>
                <w:rStyle w:val="-"/>
                <w:noProof/>
              </w:rPr>
            </w:rPrChange>
          </w:rPr>
          <w:delText xml:space="preserve"> 100</w:delText>
        </w:r>
        <w:r w:rsidRPr="000D2B64" w:rsidDel="000D2B64">
          <w:rPr>
            <w:noProof/>
            <w:lang w:val="en-US"/>
            <w:rPrChange w:id="3837" w:author="mpountou" w:date="2021-02-14T19:25:00Z">
              <w:rPr>
                <w:rStyle w:val="-"/>
                <w:noProof/>
                <w:lang w:val="en-US"/>
              </w:rPr>
            </w:rPrChange>
          </w:rPr>
          <w:delText>K</w:delText>
        </w:r>
        <w:r w:rsidDel="000D2B64">
          <w:rPr>
            <w:noProof/>
            <w:webHidden/>
          </w:rPr>
          <w:tab/>
          <w:delText>54</w:delText>
        </w:r>
      </w:del>
    </w:p>
    <w:p w14:paraId="66A292AA" w14:textId="5C853A98" w:rsidR="00450D72" w:rsidDel="000D2B64" w:rsidRDefault="00450D72">
      <w:pPr>
        <w:pStyle w:val="ab"/>
        <w:tabs>
          <w:tab w:val="right" w:leader="dot" w:pos="8296"/>
        </w:tabs>
        <w:rPr>
          <w:del w:id="3838" w:author="mpountou" w:date="2021-02-14T19:25:00Z"/>
          <w:rFonts w:asciiTheme="minorHAnsi" w:eastAsiaTheme="minorEastAsia" w:hAnsiTheme="minorHAnsi" w:cstheme="minorBidi"/>
          <w:noProof/>
          <w:szCs w:val="22"/>
          <w:lang w:eastAsia="el-GR"/>
        </w:rPr>
      </w:pPr>
      <w:del w:id="3839" w:author="mpountou" w:date="2021-02-14T19:25:00Z">
        <w:r w:rsidRPr="000D2B64" w:rsidDel="000D2B64">
          <w:rPr>
            <w:b/>
            <w:noProof/>
            <w:rPrChange w:id="3840" w:author="mpountou" w:date="2021-02-14T19:25:00Z">
              <w:rPr>
                <w:rStyle w:val="-"/>
                <w:b/>
                <w:noProof/>
              </w:rPr>
            </w:rPrChange>
          </w:rPr>
          <w:delText>Εικόνα 46</w:delText>
        </w:r>
        <w:r w:rsidRPr="000D2B64" w:rsidDel="000D2B64">
          <w:rPr>
            <w:noProof/>
            <w:rPrChange w:id="3841" w:author="mpountou" w:date="2021-02-14T19:25:00Z">
              <w:rPr>
                <w:rStyle w:val="-"/>
                <w:noProof/>
              </w:rPr>
            </w:rPrChange>
          </w:rPr>
          <w:delText xml:space="preserve"> - Υλοποίηση Τυχαίων Δασών - Διάγραμμα Κάλυψης και Ποικιλίας – data30</w:delText>
        </w:r>
        <w:r w:rsidDel="000D2B64">
          <w:rPr>
            <w:noProof/>
            <w:webHidden/>
          </w:rPr>
          <w:tab/>
          <w:delText>55</w:delText>
        </w:r>
      </w:del>
    </w:p>
    <w:p w14:paraId="05E16551" w14:textId="4ABC0AE0" w:rsidR="00450D72" w:rsidDel="000D2B64" w:rsidRDefault="00450D72">
      <w:pPr>
        <w:pStyle w:val="ab"/>
        <w:tabs>
          <w:tab w:val="right" w:leader="dot" w:pos="8296"/>
        </w:tabs>
        <w:rPr>
          <w:del w:id="3842" w:author="mpountou" w:date="2021-02-14T19:25:00Z"/>
          <w:rFonts w:asciiTheme="minorHAnsi" w:eastAsiaTheme="minorEastAsia" w:hAnsiTheme="minorHAnsi" w:cstheme="minorBidi"/>
          <w:noProof/>
          <w:szCs w:val="22"/>
          <w:lang w:eastAsia="el-GR"/>
        </w:rPr>
      </w:pPr>
      <w:del w:id="3843" w:author="mpountou" w:date="2021-02-14T19:25:00Z">
        <w:r w:rsidRPr="000D2B64" w:rsidDel="000D2B64">
          <w:rPr>
            <w:b/>
            <w:noProof/>
            <w:rPrChange w:id="3844" w:author="mpountou" w:date="2021-02-14T19:25:00Z">
              <w:rPr>
                <w:rStyle w:val="-"/>
                <w:b/>
                <w:noProof/>
              </w:rPr>
            </w:rPrChange>
          </w:rPr>
          <w:delText>Εικόνα 47</w:delText>
        </w:r>
        <w:r w:rsidRPr="000D2B64" w:rsidDel="000D2B64">
          <w:rPr>
            <w:noProof/>
            <w:rPrChange w:id="3845" w:author="mpountou" w:date="2021-02-14T19:25:00Z">
              <w:rPr>
                <w:rStyle w:val="-"/>
                <w:noProof/>
              </w:rPr>
            </w:rPrChange>
          </w:rPr>
          <w:delText xml:space="preserve"> - Υλοποίηση Τυχαίων Δασών - Διάγραμμα Κάλυψης και Ποικιλίας – data60</w:delText>
        </w:r>
        <w:r w:rsidDel="000D2B64">
          <w:rPr>
            <w:noProof/>
            <w:webHidden/>
          </w:rPr>
          <w:tab/>
          <w:delText>55</w:delText>
        </w:r>
      </w:del>
    </w:p>
    <w:p w14:paraId="32F89AEF" w14:textId="5BE00474" w:rsidR="00450D72" w:rsidDel="000D2B64" w:rsidRDefault="00450D72">
      <w:pPr>
        <w:pStyle w:val="ab"/>
        <w:tabs>
          <w:tab w:val="right" w:leader="dot" w:pos="8296"/>
        </w:tabs>
        <w:rPr>
          <w:del w:id="3846" w:author="mpountou" w:date="2021-02-14T19:25:00Z"/>
          <w:rFonts w:asciiTheme="minorHAnsi" w:eastAsiaTheme="minorEastAsia" w:hAnsiTheme="minorHAnsi" w:cstheme="minorBidi"/>
          <w:noProof/>
          <w:szCs w:val="22"/>
          <w:lang w:eastAsia="el-GR"/>
        </w:rPr>
      </w:pPr>
      <w:del w:id="3847" w:author="mpountou" w:date="2021-02-14T19:25:00Z">
        <w:r w:rsidRPr="000D2B64" w:rsidDel="000D2B64">
          <w:rPr>
            <w:b/>
            <w:noProof/>
            <w:rPrChange w:id="3848" w:author="mpountou" w:date="2021-02-14T19:25:00Z">
              <w:rPr>
                <w:rStyle w:val="-"/>
                <w:b/>
                <w:noProof/>
              </w:rPr>
            </w:rPrChange>
          </w:rPr>
          <w:delText>Εικόνα 48</w:delText>
        </w:r>
        <w:r w:rsidRPr="000D2B64" w:rsidDel="000D2B64">
          <w:rPr>
            <w:noProof/>
            <w:rPrChange w:id="3849" w:author="mpountou" w:date="2021-02-14T19:25:00Z">
              <w:rPr>
                <w:rStyle w:val="-"/>
                <w:noProof/>
              </w:rPr>
            </w:rPrChange>
          </w:rPr>
          <w:delText xml:space="preserve"> - Υλοποίηση Τυχαίων Δασών - Διάγραμμα Κάλυψης και Ποικιλίας – </w:delText>
        </w:r>
        <w:r w:rsidRPr="000D2B64" w:rsidDel="000D2B64">
          <w:rPr>
            <w:noProof/>
            <w:lang w:val="en-US"/>
            <w:rPrChange w:id="3850" w:author="mpountou" w:date="2021-02-14T19:25:00Z">
              <w:rPr>
                <w:rStyle w:val="-"/>
                <w:noProof/>
                <w:lang w:val="en-US"/>
              </w:rPr>
            </w:rPrChange>
          </w:rPr>
          <w:delText>movielens</w:delText>
        </w:r>
        <w:r w:rsidRPr="000D2B64" w:rsidDel="000D2B64">
          <w:rPr>
            <w:noProof/>
            <w:rPrChange w:id="3851" w:author="mpountou" w:date="2021-02-14T19:25:00Z">
              <w:rPr>
                <w:rStyle w:val="-"/>
                <w:noProof/>
              </w:rPr>
            </w:rPrChange>
          </w:rPr>
          <w:delText>-100</w:delText>
        </w:r>
        <w:r w:rsidRPr="000D2B64" w:rsidDel="000D2B64">
          <w:rPr>
            <w:noProof/>
            <w:lang w:val="en-US"/>
            <w:rPrChange w:id="3852" w:author="mpountou" w:date="2021-02-14T19:25:00Z">
              <w:rPr>
                <w:rStyle w:val="-"/>
                <w:noProof/>
                <w:lang w:val="en-US"/>
              </w:rPr>
            </w:rPrChange>
          </w:rPr>
          <w:delText>k</w:delText>
        </w:r>
        <w:r w:rsidDel="000D2B64">
          <w:rPr>
            <w:noProof/>
            <w:webHidden/>
          </w:rPr>
          <w:tab/>
          <w:delText>56</w:delText>
        </w:r>
      </w:del>
    </w:p>
    <w:p w14:paraId="065C99BF" w14:textId="78C22430" w:rsidR="00450D72" w:rsidDel="000D2B64" w:rsidRDefault="00450D72">
      <w:pPr>
        <w:pStyle w:val="ab"/>
        <w:tabs>
          <w:tab w:val="right" w:leader="dot" w:pos="8296"/>
        </w:tabs>
        <w:rPr>
          <w:del w:id="3853" w:author="mpountou" w:date="2021-02-14T19:25:00Z"/>
          <w:rFonts w:asciiTheme="minorHAnsi" w:eastAsiaTheme="minorEastAsia" w:hAnsiTheme="minorHAnsi" w:cstheme="minorBidi"/>
          <w:noProof/>
          <w:szCs w:val="22"/>
          <w:lang w:eastAsia="el-GR"/>
        </w:rPr>
      </w:pPr>
      <w:del w:id="3854" w:author="mpountou" w:date="2021-02-14T19:25:00Z">
        <w:r w:rsidRPr="000D2B64" w:rsidDel="000D2B64">
          <w:rPr>
            <w:b/>
            <w:noProof/>
            <w:rPrChange w:id="3855" w:author="mpountou" w:date="2021-02-14T19:25:00Z">
              <w:rPr>
                <w:rStyle w:val="-"/>
                <w:b/>
                <w:noProof/>
              </w:rPr>
            </w:rPrChange>
          </w:rPr>
          <w:delText>Εικόνα 49</w:delText>
        </w:r>
        <w:r w:rsidRPr="000D2B64" w:rsidDel="000D2B64">
          <w:rPr>
            <w:noProof/>
            <w:rPrChange w:id="3856"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noProof/>
            <w:lang w:val="en-US"/>
            <w:rPrChange w:id="3857" w:author="mpountou" w:date="2021-02-14T19:25:00Z">
              <w:rPr>
                <w:rStyle w:val="-"/>
                <w:noProof/>
                <w:lang w:val="en-US"/>
              </w:rPr>
            </w:rPrChange>
          </w:rPr>
          <w:delText>accuracy</w:delText>
        </w:r>
        <w:r w:rsidRPr="000D2B64" w:rsidDel="000D2B64">
          <w:rPr>
            <w:noProof/>
            <w:rPrChange w:id="3858" w:author="mpountou" w:date="2021-02-14T19:25:00Z">
              <w:rPr>
                <w:rStyle w:val="-"/>
                <w:noProof/>
              </w:rPr>
            </w:rPrChange>
          </w:rPr>
          <w:delText xml:space="preserve">, </w:delText>
        </w:r>
        <w:r w:rsidRPr="000D2B64" w:rsidDel="000D2B64">
          <w:rPr>
            <w:noProof/>
            <w:lang w:val="en-US"/>
            <w:rPrChange w:id="3859" w:author="mpountou" w:date="2021-02-14T19:25:00Z">
              <w:rPr>
                <w:rStyle w:val="-"/>
                <w:noProof/>
                <w:lang w:val="en-US"/>
              </w:rPr>
            </w:rPrChange>
          </w:rPr>
          <w:delText>recall</w:delText>
        </w:r>
        <w:r w:rsidRPr="000D2B64" w:rsidDel="000D2B64">
          <w:rPr>
            <w:noProof/>
            <w:rPrChange w:id="3860" w:author="mpountou" w:date="2021-02-14T19:25:00Z">
              <w:rPr>
                <w:rStyle w:val="-"/>
                <w:noProof/>
              </w:rPr>
            </w:rPrChange>
          </w:rPr>
          <w:delText xml:space="preserve">, </w:delText>
        </w:r>
        <w:r w:rsidRPr="000D2B64" w:rsidDel="000D2B64">
          <w:rPr>
            <w:noProof/>
            <w:lang w:val="en-US"/>
            <w:rPrChange w:id="3861" w:author="mpountou" w:date="2021-02-14T19:25:00Z">
              <w:rPr>
                <w:rStyle w:val="-"/>
                <w:noProof/>
                <w:lang w:val="en-US"/>
              </w:rPr>
            </w:rPrChange>
          </w:rPr>
          <w:delText>precision</w:delText>
        </w:r>
        <w:r w:rsidRPr="000D2B64" w:rsidDel="000D2B64">
          <w:rPr>
            <w:noProof/>
            <w:rPrChange w:id="3862" w:author="mpountou" w:date="2021-02-14T19:25:00Z">
              <w:rPr>
                <w:rStyle w:val="-"/>
                <w:noProof/>
              </w:rPr>
            </w:rPrChange>
          </w:rPr>
          <w:delText xml:space="preserve"> και </w:delText>
        </w:r>
        <w:r w:rsidRPr="000D2B64" w:rsidDel="000D2B64">
          <w:rPr>
            <w:noProof/>
            <w:lang w:val="en-US"/>
            <w:rPrChange w:id="3863" w:author="mpountou" w:date="2021-02-14T19:25:00Z">
              <w:rPr>
                <w:rStyle w:val="-"/>
                <w:noProof/>
                <w:lang w:val="en-US"/>
              </w:rPr>
            </w:rPrChange>
          </w:rPr>
          <w:delText>f</w:delText>
        </w:r>
        <w:r w:rsidRPr="000D2B64" w:rsidDel="000D2B64">
          <w:rPr>
            <w:noProof/>
            <w:rPrChange w:id="3864" w:author="mpountou" w:date="2021-02-14T19:25:00Z">
              <w:rPr>
                <w:rStyle w:val="-"/>
                <w:noProof/>
              </w:rPr>
            </w:rPrChange>
          </w:rPr>
          <w:delText>1_</w:delText>
        </w:r>
        <w:r w:rsidRPr="000D2B64" w:rsidDel="000D2B64">
          <w:rPr>
            <w:noProof/>
            <w:lang w:val="en-US"/>
            <w:rPrChange w:id="3865" w:author="mpountou" w:date="2021-02-14T19:25:00Z">
              <w:rPr>
                <w:rStyle w:val="-"/>
                <w:noProof/>
                <w:lang w:val="en-US"/>
              </w:rPr>
            </w:rPrChange>
          </w:rPr>
          <w:delText>score</w:delText>
        </w:r>
        <w:r w:rsidRPr="000D2B64" w:rsidDel="000D2B64">
          <w:rPr>
            <w:noProof/>
            <w:rPrChange w:id="3866" w:author="mpountou" w:date="2021-02-14T19:25:00Z">
              <w:rPr>
                <w:rStyle w:val="-"/>
                <w:noProof/>
              </w:rPr>
            </w:rPrChange>
          </w:rPr>
          <w:delText xml:space="preserve"> – </w:delText>
        </w:r>
        <w:r w:rsidRPr="000D2B64" w:rsidDel="000D2B64">
          <w:rPr>
            <w:noProof/>
            <w:lang w:val="en-US"/>
            <w:rPrChange w:id="3867" w:author="mpountou" w:date="2021-02-14T19:25:00Z">
              <w:rPr>
                <w:rStyle w:val="-"/>
                <w:noProof/>
                <w:lang w:val="en-US"/>
              </w:rPr>
            </w:rPrChange>
          </w:rPr>
          <w:delText>data</w:delText>
        </w:r>
        <w:r w:rsidRPr="000D2B64" w:rsidDel="000D2B64">
          <w:rPr>
            <w:noProof/>
            <w:rPrChange w:id="3868" w:author="mpountou" w:date="2021-02-14T19:25:00Z">
              <w:rPr>
                <w:rStyle w:val="-"/>
                <w:noProof/>
              </w:rPr>
            </w:rPrChange>
          </w:rPr>
          <w:delText>30</w:delText>
        </w:r>
        <w:r w:rsidDel="000D2B64">
          <w:rPr>
            <w:noProof/>
            <w:webHidden/>
          </w:rPr>
          <w:tab/>
          <w:delText>57</w:delText>
        </w:r>
      </w:del>
    </w:p>
    <w:p w14:paraId="2982DC7A" w14:textId="4E803545" w:rsidR="00450D72" w:rsidDel="000D2B64" w:rsidRDefault="00450D72">
      <w:pPr>
        <w:pStyle w:val="ab"/>
        <w:tabs>
          <w:tab w:val="right" w:leader="dot" w:pos="8296"/>
        </w:tabs>
        <w:rPr>
          <w:del w:id="3869" w:author="mpountou" w:date="2021-02-14T19:25:00Z"/>
          <w:rFonts w:asciiTheme="minorHAnsi" w:eastAsiaTheme="minorEastAsia" w:hAnsiTheme="minorHAnsi" w:cstheme="minorBidi"/>
          <w:noProof/>
          <w:szCs w:val="22"/>
          <w:lang w:eastAsia="el-GR"/>
        </w:rPr>
      </w:pPr>
      <w:del w:id="3870" w:author="mpountou" w:date="2021-02-14T19:25:00Z">
        <w:r w:rsidRPr="000D2B64" w:rsidDel="000D2B64">
          <w:rPr>
            <w:b/>
            <w:noProof/>
            <w:rPrChange w:id="3871" w:author="mpountou" w:date="2021-02-14T19:25:00Z">
              <w:rPr>
                <w:rStyle w:val="-"/>
                <w:b/>
                <w:noProof/>
              </w:rPr>
            </w:rPrChange>
          </w:rPr>
          <w:delText>Εικόνα 50</w:delText>
        </w:r>
        <w:r w:rsidRPr="000D2B64" w:rsidDel="000D2B64">
          <w:rPr>
            <w:noProof/>
            <w:rPrChange w:id="3872"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noProof/>
            <w:lang w:val="en-US"/>
            <w:rPrChange w:id="3873" w:author="mpountou" w:date="2021-02-14T19:25:00Z">
              <w:rPr>
                <w:rStyle w:val="-"/>
                <w:noProof/>
                <w:lang w:val="en-US"/>
              </w:rPr>
            </w:rPrChange>
          </w:rPr>
          <w:delText>accuracy</w:delText>
        </w:r>
        <w:r w:rsidRPr="000D2B64" w:rsidDel="000D2B64">
          <w:rPr>
            <w:noProof/>
            <w:rPrChange w:id="3874" w:author="mpountou" w:date="2021-02-14T19:25:00Z">
              <w:rPr>
                <w:rStyle w:val="-"/>
                <w:noProof/>
              </w:rPr>
            </w:rPrChange>
          </w:rPr>
          <w:delText xml:space="preserve">, </w:delText>
        </w:r>
        <w:r w:rsidRPr="000D2B64" w:rsidDel="000D2B64">
          <w:rPr>
            <w:noProof/>
            <w:lang w:val="en-US"/>
            <w:rPrChange w:id="3875" w:author="mpountou" w:date="2021-02-14T19:25:00Z">
              <w:rPr>
                <w:rStyle w:val="-"/>
                <w:noProof/>
                <w:lang w:val="en-US"/>
              </w:rPr>
            </w:rPrChange>
          </w:rPr>
          <w:delText>recall</w:delText>
        </w:r>
        <w:r w:rsidRPr="000D2B64" w:rsidDel="000D2B64">
          <w:rPr>
            <w:noProof/>
            <w:rPrChange w:id="3876" w:author="mpountou" w:date="2021-02-14T19:25:00Z">
              <w:rPr>
                <w:rStyle w:val="-"/>
                <w:noProof/>
              </w:rPr>
            </w:rPrChange>
          </w:rPr>
          <w:delText xml:space="preserve">, </w:delText>
        </w:r>
        <w:r w:rsidRPr="000D2B64" w:rsidDel="000D2B64">
          <w:rPr>
            <w:noProof/>
            <w:lang w:val="en-US"/>
            <w:rPrChange w:id="3877" w:author="mpountou" w:date="2021-02-14T19:25:00Z">
              <w:rPr>
                <w:rStyle w:val="-"/>
                <w:noProof/>
                <w:lang w:val="en-US"/>
              </w:rPr>
            </w:rPrChange>
          </w:rPr>
          <w:delText>precision</w:delText>
        </w:r>
        <w:r w:rsidRPr="000D2B64" w:rsidDel="000D2B64">
          <w:rPr>
            <w:noProof/>
            <w:rPrChange w:id="3878" w:author="mpountou" w:date="2021-02-14T19:25:00Z">
              <w:rPr>
                <w:rStyle w:val="-"/>
                <w:noProof/>
              </w:rPr>
            </w:rPrChange>
          </w:rPr>
          <w:delText xml:space="preserve"> και f1_score – data30</w:delText>
        </w:r>
        <w:r w:rsidDel="000D2B64">
          <w:rPr>
            <w:noProof/>
            <w:webHidden/>
          </w:rPr>
          <w:tab/>
          <w:delText>57</w:delText>
        </w:r>
      </w:del>
    </w:p>
    <w:p w14:paraId="1C50EE9E" w14:textId="58AB4C27" w:rsidR="00450D72" w:rsidDel="000D2B64" w:rsidRDefault="00450D72">
      <w:pPr>
        <w:pStyle w:val="ab"/>
        <w:tabs>
          <w:tab w:val="right" w:leader="dot" w:pos="8296"/>
        </w:tabs>
        <w:rPr>
          <w:del w:id="3879" w:author="mpountou" w:date="2021-02-14T19:25:00Z"/>
          <w:rFonts w:asciiTheme="minorHAnsi" w:eastAsiaTheme="minorEastAsia" w:hAnsiTheme="minorHAnsi" w:cstheme="minorBidi"/>
          <w:noProof/>
          <w:szCs w:val="22"/>
          <w:lang w:eastAsia="el-GR"/>
        </w:rPr>
      </w:pPr>
      <w:del w:id="3880" w:author="mpountou" w:date="2021-02-14T19:25:00Z">
        <w:r w:rsidRPr="000D2B64" w:rsidDel="000D2B64">
          <w:rPr>
            <w:b/>
            <w:noProof/>
            <w:rPrChange w:id="3881" w:author="mpountou" w:date="2021-02-14T19:25:00Z">
              <w:rPr>
                <w:rStyle w:val="-"/>
                <w:b/>
                <w:noProof/>
              </w:rPr>
            </w:rPrChange>
          </w:rPr>
          <w:delText>Εικόνα 51</w:delText>
        </w:r>
        <w:r w:rsidRPr="000D2B64" w:rsidDel="000D2B64">
          <w:rPr>
            <w:noProof/>
            <w:rPrChange w:id="3882"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noProof/>
            <w:lang w:val="en-US"/>
            <w:rPrChange w:id="3883" w:author="mpountou" w:date="2021-02-14T19:25:00Z">
              <w:rPr>
                <w:rStyle w:val="-"/>
                <w:noProof/>
                <w:lang w:val="en-US"/>
              </w:rPr>
            </w:rPrChange>
          </w:rPr>
          <w:delText>accuracy</w:delText>
        </w:r>
        <w:r w:rsidRPr="000D2B64" w:rsidDel="000D2B64">
          <w:rPr>
            <w:noProof/>
            <w:rPrChange w:id="3884" w:author="mpountou" w:date="2021-02-14T19:25:00Z">
              <w:rPr>
                <w:rStyle w:val="-"/>
                <w:noProof/>
              </w:rPr>
            </w:rPrChange>
          </w:rPr>
          <w:delText xml:space="preserve">, </w:delText>
        </w:r>
        <w:r w:rsidRPr="000D2B64" w:rsidDel="000D2B64">
          <w:rPr>
            <w:noProof/>
            <w:lang w:val="en-US"/>
            <w:rPrChange w:id="3885" w:author="mpountou" w:date="2021-02-14T19:25:00Z">
              <w:rPr>
                <w:rStyle w:val="-"/>
                <w:noProof/>
                <w:lang w:val="en-US"/>
              </w:rPr>
            </w:rPrChange>
          </w:rPr>
          <w:delText>recall</w:delText>
        </w:r>
        <w:r w:rsidRPr="000D2B64" w:rsidDel="000D2B64">
          <w:rPr>
            <w:noProof/>
            <w:rPrChange w:id="3886" w:author="mpountou" w:date="2021-02-14T19:25:00Z">
              <w:rPr>
                <w:rStyle w:val="-"/>
                <w:noProof/>
              </w:rPr>
            </w:rPrChange>
          </w:rPr>
          <w:delText xml:space="preserve">, </w:delText>
        </w:r>
        <w:r w:rsidRPr="000D2B64" w:rsidDel="000D2B64">
          <w:rPr>
            <w:noProof/>
            <w:lang w:val="en-US"/>
            <w:rPrChange w:id="3887" w:author="mpountou" w:date="2021-02-14T19:25:00Z">
              <w:rPr>
                <w:rStyle w:val="-"/>
                <w:noProof/>
                <w:lang w:val="en-US"/>
              </w:rPr>
            </w:rPrChange>
          </w:rPr>
          <w:delText>precision</w:delText>
        </w:r>
        <w:r w:rsidRPr="000D2B64" w:rsidDel="000D2B64">
          <w:rPr>
            <w:noProof/>
            <w:rPrChange w:id="3888" w:author="mpountou" w:date="2021-02-14T19:25:00Z">
              <w:rPr>
                <w:rStyle w:val="-"/>
                <w:noProof/>
              </w:rPr>
            </w:rPrChange>
          </w:rPr>
          <w:delText xml:space="preserve"> και </w:delText>
        </w:r>
        <w:r w:rsidRPr="000D2B64" w:rsidDel="000D2B64">
          <w:rPr>
            <w:noProof/>
            <w:lang w:val="en-US"/>
            <w:rPrChange w:id="3889" w:author="mpountou" w:date="2021-02-14T19:25:00Z">
              <w:rPr>
                <w:rStyle w:val="-"/>
                <w:noProof/>
                <w:lang w:val="en-US"/>
              </w:rPr>
            </w:rPrChange>
          </w:rPr>
          <w:delText>f</w:delText>
        </w:r>
        <w:r w:rsidRPr="000D2B64" w:rsidDel="000D2B64">
          <w:rPr>
            <w:noProof/>
            <w:rPrChange w:id="3890" w:author="mpountou" w:date="2021-02-14T19:25:00Z">
              <w:rPr>
                <w:rStyle w:val="-"/>
                <w:noProof/>
              </w:rPr>
            </w:rPrChange>
          </w:rPr>
          <w:delText>1_</w:delText>
        </w:r>
        <w:r w:rsidRPr="000D2B64" w:rsidDel="000D2B64">
          <w:rPr>
            <w:noProof/>
            <w:lang w:val="en-US"/>
            <w:rPrChange w:id="3891" w:author="mpountou" w:date="2021-02-14T19:25:00Z">
              <w:rPr>
                <w:rStyle w:val="-"/>
                <w:noProof/>
                <w:lang w:val="en-US"/>
              </w:rPr>
            </w:rPrChange>
          </w:rPr>
          <w:delText>score</w:delText>
        </w:r>
        <w:r w:rsidRPr="000D2B64" w:rsidDel="000D2B64">
          <w:rPr>
            <w:noProof/>
            <w:rPrChange w:id="3892" w:author="mpountou" w:date="2021-02-14T19:25:00Z">
              <w:rPr>
                <w:rStyle w:val="-"/>
                <w:noProof/>
              </w:rPr>
            </w:rPrChange>
          </w:rPr>
          <w:delText xml:space="preserve"> – </w:delText>
        </w:r>
        <w:r w:rsidRPr="000D2B64" w:rsidDel="000D2B64">
          <w:rPr>
            <w:noProof/>
            <w:lang w:val="en-US"/>
            <w:rPrChange w:id="3893" w:author="mpountou" w:date="2021-02-14T19:25:00Z">
              <w:rPr>
                <w:rStyle w:val="-"/>
                <w:noProof/>
                <w:lang w:val="en-US"/>
              </w:rPr>
            </w:rPrChange>
          </w:rPr>
          <w:delText>movielens</w:delText>
        </w:r>
        <w:r w:rsidRPr="000D2B64" w:rsidDel="000D2B64">
          <w:rPr>
            <w:noProof/>
            <w:rPrChange w:id="3894" w:author="mpountou" w:date="2021-02-14T19:25:00Z">
              <w:rPr>
                <w:rStyle w:val="-"/>
                <w:noProof/>
              </w:rPr>
            </w:rPrChange>
          </w:rPr>
          <w:delText xml:space="preserve"> 100</w:delText>
        </w:r>
        <w:r w:rsidRPr="000D2B64" w:rsidDel="000D2B64">
          <w:rPr>
            <w:noProof/>
            <w:lang w:val="en-US"/>
            <w:rPrChange w:id="3895" w:author="mpountou" w:date="2021-02-14T19:25:00Z">
              <w:rPr>
                <w:rStyle w:val="-"/>
                <w:noProof/>
                <w:lang w:val="en-US"/>
              </w:rPr>
            </w:rPrChange>
          </w:rPr>
          <w:delText>K</w:delText>
        </w:r>
        <w:r w:rsidDel="000D2B64">
          <w:rPr>
            <w:noProof/>
            <w:webHidden/>
          </w:rPr>
          <w:tab/>
          <w:delText>57</w:delText>
        </w:r>
      </w:del>
    </w:p>
    <w:p w14:paraId="67DEE303" w14:textId="497304DE" w:rsidR="00450D72" w:rsidDel="000D2B64" w:rsidRDefault="00450D72">
      <w:pPr>
        <w:pStyle w:val="ab"/>
        <w:tabs>
          <w:tab w:val="right" w:leader="dot" w:pos="8296"/>
        </w:tabs>
        <w:rPr>
          <w:del w:id="3896" w:author="mpountou" w:date="2021-02-14T19:25:00Z"/>
          <w:rFonts w:asciiTheme="minorHAnsi" w:eastAsiaTheme="minorEastAsia" w:hAnsiTheme="minorHAnsi" w:cstheme="minorBidi"/>
          <w:noProof/>
          <w:szCs w:val="22"/>
          <w:lang w:eastAsia="el-GR"/>
        </w:rPr>
      </w:pPr>
      <w:del w:id="3897" w:author="mpountou" w:date="2021-02-14T19:25:00Z">
        <w:r w:rsidRPr="000D2B64" w:rsidDel="000D2B64">
          <w:rPr>
            <w:b/>
            <w:noProof/>
            <w:rPrChange w:id="3898" w:author="mpountou" w:date="2021-02-14T19:25:00Z">
              <w:rPr>
                <w:rStyle w:val="-"/>
                <w:b/>
                <w:noProof/>
              </w:rPr>
            </w:rPrChange>
          </w:rPr>
          <w:delText>Εικόνα 52</w:delText>
        </w:r>
        <w:r w:rsidRPr="000D2B64" w:rsidDel="000D2B64">
          <w:rPr>
            <w:noProof/>
            <w:rPrChange w:id="3899"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noProof/>
            <w:lang w:val="en-US"/>
            <w:rPrChange w:id="3900" w:author="mpountou" w:date="2021-02-14T19:25:00Z">
              <w:rPr>
                <w:rStyle w:val="-"/>
                <w:noProof/>
                <w:lang w:val="en-US"/>
              </w:rPr>
            </w:rPrChange>
          </w:rPr>
          <w:delText>rmse</w:delText>
        </w:r>
        <w:r w:rsidRPr="000D2B64" w:rsidDel="000D2B64">
          <w:rPr>
            <w:noProof/>
            <w:rPrChange w:id="3901" w:author="mpountou" w:date="2021-02-14T19:25:00Z">
              <w:rPr>
                <w:rStyle w:val="-"/>
                <w:noProof/>
              </w:rPr>
            </w:rPrChange>
          </w:rPr>
          <w:delText xml:space="preserve"> και </w:delText>
        </w:r>
        <w:r w:rsidRPr="000D2B64" w:rsidDel="000D2B64">
          <w:rPr>
            <w:noProof/>
            <w:lang w:val="en-US"/>
            <w:rPrChange w:id="3902" w:author="mpountou" w:date="2021-02-14T19:25:00Z">
              <w:rPr>
                <w:rStyle w:val="-"/>
                <w:noProof/>
                <w:lang w:val="en-US"/>
              </w:rPr>
            </w:rPrChange>
          </w:rPr>
          <w:delText>mae</w:delText>
        </w:r>
        <w:r w:rsidRPr="000D2B64" w:rsidDel="000D2B64">
          <w:rPr>
            <w:noProof/>
            <w:rPrChange w:id="3903" w:author="mpountou" w:date="2021-02-14T19:25:00Z">
              <w:rPr>
                <w:rStyle w:val="-"/>
                <w:noProof/>
              </w:rPr>
            </w:rPrChange>
          </w:rPr>
          <w:delText xml:space="preserve"> – </w:delText>
        </w:r>
        <w:r w:rsidRPr="000D2B64" w:rsidDel="000D2B64">
          <w:rPr>
            <w:noProof/>
            <w:lang w:val="en-US"/>
            <w:rPrChange w:id="3904" w:author="mpountou" w:date="2021-02-14T19:25:00Z">
              <w:rPr>
                <w:rStyle w:val="-"/>
                <w:noProof/>
                <w:lang w:val="en-US"/>
              </w:rPr>
            </w:rPrChange>
          </w:rPr>
          <w:delText>data</w:delText>
        </w:r>
        <w:r w:rsidRPr="000D2B64" w:rsidDel="000D2B64">
          <w:rPr>
            <w:noProof/>
            <w:rPrChange w:id="3905" w:author="mpountou" w:date="2021-02-14T19:25:00Z">
              <w:rPr>
                <w:rStyle w:val="-"/>
                <w:noProof/>
              </w:rPr>
            </w:rPrChange>
          </w:rPr>
          <w:delText>30</w:delText>
        </w:r>
        <w:r w:rsidDel="000D2B64">
          <w:rPr>
            <w:noProof/>
            <w:webHidden/>
          </w:rPr>
          <w:tab/>
          <w:delText>58</w:delText>
        </w:r>
      </w:del>
    </w:p>
    <w:p w14:paraId="6CB7CC18" w14:textId="48098680" w:rsidR="00450D72" w:rsidDel="000D2B64" w:rsidRDefault="00450D72">
      <w:pPr>
        <w:pStyle w:val="ab"/>
        <w:tabs>
          <w:tab w:val="right" w:leader="dot" w:pos="8296"/>
        </w:tabs>
        <w:rPr>
          <w:del w:id="3906" w:author="mpountou" w:date="2021-02-14T19:25:00Z"/>
          <w:rFonts w:asciiTheme="minorHAnsi" w:eastAsiaTheme="minorEastAsia" w:hAnsiTheme="minorHAnsi" w:cstheme="minorBidi"/>
          <w:noProof/>
          <w:szCs w:val="22"/>
          <w:lang w:eastAsia="el-GR"/>
        </w:rPr>
      </w:pPr>
      <w:del w:id="3907" w:author="mpountou" w:date="2021-02-14T19:25:00Z">
        <w:r w:rsidRPr="000D2B64" w:rsidDel="000D2B64">
          <w:rPr>
            <w:b/>
            <w:noProof/>
            <w:rPrChange w:id="3908" w:author="mpountou" w:date="2021-02-14T19:25:00Z">
              <w:rPr>
                <w:rStyle w:val="-"/>
                <w:b/>
                <w:noProof/>
              </w:rPr>
            </w:rPrChange>
          </w:rPr>
          <w:delText>Εικόνα 53</w:delText>
        </w:r>
        <w:r w:rsidRPr="000D2B64" w:rsidDel="000D2B64">
          <w:rPr>
            <w:noProof/>
            <w:rPrChange w:id="3909"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noProof/>
            <w:lang w:val="en-US"/>
            <w:rPrChange w:id="3910" w:author="mpountou" w:date="2021-02-14T19:25:00Z">
              <w:rPr>
                <w:rStyle w:val="-"/>
                <w:noProof/>
                <w:lang w:val="en-US"/>
              </w:rPr>
            </w:rPrChange>
          </w:rPr>
          <w:delText>rmse</w:delText>
        </w:r>
        <w:r w:rsidRPr="000D2B64" w:rsidDel="000D2B64">
          <w:rPr>
            <w:noProof/>
            <w:rPrChange w:id="3911" w:author="mpountou" w:date="2021-02-14T19:25:00Z">
              <w:rPr>
                <w:rStyle w:val="-"/>
                <w:noProof/>
              </w:rPr>
            </w:rPrChange>
          </w:rPr>
          <w:delText xml:space="preserve"> και </w:delText>
        </w:r>
        <w:r w:rsidRPr="000D2B64" w:rsidDel="000D2B64">
          <w:rPr>
            <w:noProof/>
            <w:lang w:val="en-US"/>
            <w:rPrChange w:id="3912" w:author="mpountou" w:date="2021-02-14T19:25:00Z">
              <w:rPr>
                <w:rStyle w:val="-"/>
                <w:noProof/>
                <w:lang w:val="en-US"/>
              </w:rPr>
            </w:rPrChange>
          </w:rPr>
          <w:delText>mae</w:delText>
        </w:r>
        <w:r w:rsidRPr="000D2B64" w:rsidDel="000D2B64">
          <w:rPr>
            <w:noProof/>
            <w:rPrChange w:id="3913" w:author="mpountou" w:date="2021-02-14T19:25:00Z">
              <w:rPr>
                <w:rStyle w:val="-"/>
                <w:noProof/>
              </w:rPr>
            </w:rPrChange>
          </w:rPr>
          <w:delText xml:space="preserve"> – </w:delText>
        </w:r>
        <w:r w:rsidRPr="000D2B64" w:rsidDel="000D2B64">
          <w:rPr>
            <w:noProof/>
            <w:lang w:val="en-US"/>
            <w:rPrChange w:id="3914" w:author="mpountou" w:date="2021-02-14T19:25:00Z">
              <w:rPr>
                <w:rStyle w:val="-"/>
                <w:noProof/>
                <w:lang w:val="en-US"/>
              </w:rPr>
            </w:rPrChange>
          </w:rPr>
          <w:delText>data</w:delText>
        </w:r>
        <w:r w:rsidRPr="000D2B64" w:rsidDel="000D2B64">
          <w:rPr>
            <w:noProof/>
            <w:rPrChange w:id="3915" w:author="mpountou" w:date="2021-02-14T19:25:00Z">
              <w:rPr>
                <w:rStyle w:val="-"/>
                <w:noProof/>
              </w:rPr>
            </w:rPrChange>
          </w:rPr>
          <w:delText>60</w:delText>
        </w:r>
        <w:r w:rsidDel="000D2B64">
          <w:rPr>
            <w:noProof/>
            <w:webHidden/>
          </w:rPr>
          <w:tab/>
          <w:delText>58</w:delText>
        </w:r>
      </w:del>
    </w:p>
    <w:p w14:paraId="621DA509" w14:textId="3EA84243" w:rsidR="00450D72" w:rsidDel="000D2B64" w:rsidRDefault="00450D72">
      <w:pPr>
        <w:pStyle w:val="ab"/>
        <w:tabs>
          <w:tab w:val="right" w:leader="dot" w:pos="8296"/>
        </w:tabs>
        <w:rPr>
          <w:del w:id="3916" w:author="mpountou" w:date="2021-02-14T19:25:00Z"/>
          <w:rFonts w:asciiTheme="minorHAnsi" w:eastAsiaTheme="minorEastAsia" w:hAnsiTheme="minorHAnsi" w:cstheme="minorBidi"/>
          <w:noProof/>
          <w:szCs w:val="22"/>
          <w:lang w:eastAsia="el-GR"/>
        </w:rPr>
      </w:pPr>
      <w:del w:id="3917" w:author="mpountou" w:date="2021-02-14T19:25:00Z">
        <w:r w:rsidRPr="000D2B64" w:rsidDel="000D2B64">
          <w:rPr>
            <w:b/>
            <w:noProof/>
            <w:rPrChange w:id="3918" w:author="mpountou" w:date="2021-02-14T19:25:00Z">
              <w:rPr>
                <w:rStyle w:val="-"/>
                <w:b/>
                <w:noProof/>
              </w:rPr>
            </w:rPrChange>
          </w:rPr>
          <w:delText>Εικόνα 54</w:delText>
        </w:r>
        <w:r w:rsidRPr="000D2B64" w:rsidDel="000D2B64">
          <w:rPr>
            <w:noProof/>
            <w:rPrChange w:id="3919"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noProof/>
            <w:lang w:val="en-US"/>
            <w:rPrChange w:id="3920" w:author="mpountou" w:date="2021-02-14T19:25:00Z">
              <w:rPr>
                <w:rStyle w:val="-"/>
                <w:noProof/>
                <w:lang w:val="en-US"/>
              </w:rPr>
            </w:rPrChange>
          </w:rPr>
          <w:delText>rmse</w:delText>
        </w:r>
        <w:r w:rsidRPr="000D2B64" w:rsidDel="000D2B64">
          <w:rPr>
            <w:noProof/>
            <w:rPrChange w:id="3921" w:author="mpountou" w:date="2021-02-14T19:25:00Z">
              <w:rPr>
                <w:rStyle w:val="-"/>
                <w:noProof/>
              </w:rPr>
            </w:rPrChange>
          </w:rPr>
          <w:delText xml:space="preserve"> και </w:delText>
        </w:r>
        <w:r w:rsidRPr="000D2B64" w:rsidDel="000D2B64">
          <w:rPr>
            <w:noProof/>
            <w:lang w:val="en-US"/>
            <w:rPrChange w:id="3922" w:author="mpountou" w:date="2021-02-14T19:25:00Z">
              <w:rPr>
                <w:rStyle w:val="-"/>
                <w:noProof/>
                <w:lang w:val="en-US"/>
              </w:rPr>
            </w:rPrChange>
          </w:rPr>
          <w:delText>mae</w:delText>
        </w:r>
        <w:r w:rsidRPr="000D2B64" w:rsidDel="000D2B64">
          <w:rPr>
            <w:noProof/>
            <w:rPrChange w:id="3923" w:author="mpountou" w:date="2021-02-14T19:25:00Z">
              <w:rPr>
                <w:rStyle w:val="-"/>
                <w:noProof/>
              </w:rPr>
            </w:rPrChange>
          </w:rPr>
          <w:delText xml:space="preserve"> – </w:delText>
        </w:r>
        <w:r w:rsidRPr="000D2B64" w:rsidDel="000D2B64">
          <w:rPr>
            <w:noProof/>
            <w:lang w:val="en-US"/>
            <w:rPrChange w:id="3924" w:author="mpountou" w:date="2021-02-14T19:25:00Z">
              <w:rPr>
                <w:rStyle w:val="-"/>
                <w:noProof/>
                <w:lang w:val="en-US"/>
              </w:rPr>
            </w:rPrChange>
          </w:rPr>
          <w:delText>movielens</w:delText>
        </w:r>
        <w:r w:rsidRPr="000D2B64" w:rsidDel="000D2B64">
          <w:rPr>
            <w:noProof/>
            <w:rPrChange w:id="3925" w:author="mpountou" w:date="2021-02-14T19:25:00Z">
              <w:rPr>
                <w:rStyle w:val="-"/>
                <w:noProof/>
              </w:rPr>
            </w:rPrChange>
          </w:rPr>
          <w:delText xml:space="preserve"> 100</w:delText>
        </w:r>
        <w:r w:rsidRPr="000D2B64" w:rsidDel="000D2B64">
          <w:rPr>
            <w:noProof/>
            <w:lang w:val="en-US"/>
            <w:rPrChange w:id="3926" w:author="mpountou" w:date="2021-02-14T19:25:00Z">
              <w:rPr>
                <w:rStyle w:val="-"/>
                <w:noProof/>
                <w:lang w:val="en-US"/>
              </w:rPr>
            </w:rPrChange>
          </w:rPr>
          <w:delText>K</w:delText>
        </w:r>
        <w:r w:rsidDel="000D2B64">
          <w:rPr>
            <w:noProof/>
            <w:webHidden/>
          </w:rPr>
          <w:tab/>
          <w:delText>58</w:delText>
        </w:r>
      </w:del>
    </w:p>
    <w:p w14:paraId="26512EE6" w14:textId="02EE431A" w:rsidR="00450D72" w:rsidDel="000D2B64" w:rsidRDefault="00450D72">
      <w:pPr>
        <w:pStyle w:val="ab"/>
        <w:tabs>
          <w:tab w:val="right" w:leader="dot" w:pos="8296"/>
        </w:tabs>
        <w:rPr>
          <w:del w:id="3927" w:author="mpountou" w:date="2021-02-14T19:25:00Z"/>
          <w:rFonts w:asciiTheme="minorHAnsi" w:eastAsiaTheme="minorEastAsia" w:hAnsiTheme="minorHAnsi" w:cstheme="minorBidi"/>
          <w:noProof/>
          <w:szCs w:val="22"/>
          <w:lang w:eastAsia="el-GR"/>
        </w:rPr>
      </w:pPr>
      <w:del w:id="3928" w:author="mpountou" w:date="2021-02-14T19:25:00Z">
        <w:r w:rsidRPr="000D2B64" w:rsidDel="000D2B64">
          <w:rPr>
            <w:b/>
            <w:noProof/>
            <w:rPrChange w:id="3929" w:author="mpountou" w:date="2021-02-14T19:25:00Z">
              <w:rPr>
                <w:rStyle w:val="-"/>
                <w:b/>
                <w:noProof/>
              </w:rPr>
            </w:rPrChange>
          </w:rPr>
          <w:delText>Εικόνα 55</w:delText>
        </w:r>
        <w:r w:rsidRPr="000D2B64" w:rsidDel="000D2B64">
          <w:rPr>
            <w:noProof/>
            <w:rPrChange w:id="3930" w:author="mpountou" w:date="2021-02-14T19:25:00Z">
              <w:rPr>
                <w:rStyle w:val="-"/>
                <w:noProof/>
              </w:rPr>
            </w:rPrChange>
          </w:rPr>
          <w:delText xml:space="preserve"> - Υλοποίηση Φιλτραρίσματος Περιεχομένου με Νευρωνικά Δίκτυα - Διάγραμμα Κάλυψης και Ποικιλίας – </w:delText>
        </w:r>
        <w:r w:rsidRPr="000D2B64" w:rsidDel="000D2B64">
          <w:rPr>
            <w:noProof/>
            <w:lang w:val="en-US"/>
            <w:rPrChange w:id="3931" w:author="mpountou" w:date="2021-02-14T19:25:00Z">
              <w:rPr>
                <w:rStyle w:val="-"/>
                <w:noProof/>
                <w:lang w:val="en-US"/>
              </w:rPr>
            </w:rPrChange>
          </w:rPr>
          <w:delText>data</w:delText>
        </w:r>
        <w:r w:rsidRPr="000D2B64" w:rsidDel="000D2B64">
          <w:rPr>
            <w:noProof/>
            <w:rPrChange w:id="3932" w:author="mpountou" w:date="2021-02-14T19:25:00Z">
              <w:rPr>
                <w:rStyle w:val="-"/>
                <w:noProof/>
              </w:rPr>
            </w:rPrChange>
          </w:rPr>
          <w:delText>30</w:delText>
        </w:r>
        <w:r w:rsidDel="000D2B64">
          <w:rPr>
            <w:noProof/>
            <w:webHidden/>
          </w:rPr>
          <w:tab/>
          <w:delText>59</w:delText>
        </w:r>
      </w:del>
    </w:p>
    <w:p w14:paraId="13810539" w14:textId="3CCE953D" w:rsidR="00450D72" w:rsidDel="000D2B64" w:rsidRDefault="00450D72">
      <w:pPr>
        <w:pStyle w:val="ab"/>
        <w:tabs>
          <w:tab w:val="right" w:leader="dot" w:pos="8296"/>
        </w:tabs>
        <w:rPr>
          <w:del w:id="3933" w:author="mpountou" w:date="2021-02-14T19:25:00Z"/>
          <w:rFonts w:asciiTheme="minorHAnsi" w:eastAsiaTheme="minorEastAsia" w:hAnsiTheme="minorHAnsi" w:cstheme="minorBidi"/>
          <w:noProof/>
          <w:szCs w:val="22"/>
          <w:lang w:eastAsia="el-GR"/>
        </w:rPr>
      </w:pPr>
      <w:del w:id="3934" w:author="mpountou" w:date="2021-02-14T19:25:00Z">
        <w:r w:rsidRPr="000D2B64" w:rsidDel="000D2B64">
          <w:rPr>
            <w:b/>
            <w:noProof/>
            <w:rPrChange w:id="3935" w:author="mpountou" w:date="2021-02-14T19:25:00Z">
              <w:rPr>
                <w:rStyle w:val="-"/>
                <w:b/>
                <w:noProof/>
              </w:rPr>
            </w:rPrChange>
          </w:rPr>
          <w:delText>Εικόνα 56</w:delText>
        </w:r>
        <w:r w:rsidRPr="000D2B64" w:rsidDel="000D2B64">
          <w:rPr>
            <w:noProof/>
            <w:rPrChange w:id="3936" w:author="mpountou" w:date="2021-02-14T19:25:00Z">
              <w:rPr>
                <w:rStyle w:val="-"/>
                <w:noProof/>
              </w:rPr>
            </w:rPrChange>
          </w:rPr>
          <w:delText xml:space="preserve"> - Υλοποίηση Φιλτραρίσματος Περιεχομένου με Νευρωνικά Δίκτυα - Διάγραμμα Κάλυψης και Ποικιλίας – data60</w:delText>
        </w:r>
        <w:r w:rsidDel="000D2B64">
          <w:rPr>
            <w:noProof/>
            <w:webHidden/>
          </w:rPr>
          <w:tab/>
          <w:delText>59</w:delText>
        </w:r>
      </w:del>
    </w:p>
    <w:p w14:paraId="57B2231D" w14:textId="42B437F9" w:rsidR="00450D72" w:rsidDel="000D2B64" w:rsidRDefault="00450D72">
      <w:pPr>
        <w:pStyle w:val="ab"/>
        <w:tabs>
          <w:tab w:val="right" w:leader="dot" w:pos="8296"/>
        </w:tabs>
        <w:rPr>
          <w:del w:id="3937" w:author="mpountou" w:date="2021-02-14T19:25:00Z"/>
          <w:rFonts w:asciiTheme="minorHAnsi" w:eastAsiaTheme="minorEastAsia" w:hAnsiTheme="minorHAnsi" w:cstheme="minorBidi"/>
          <w:noProof/>
          <w:szCs w:val="22"/>
          <w:lang w:eastAsia="el-GR"/>
        </w:rPr>
      </w:pPr>
      <w:del w:id="3938" w:author="mpountou" w:date="2021-02-14T19:25:00Z">
        <w:r w:rsidRPr="000D2B64" w:rsidDel="000D2B64">
          <w:rPr>
            <w:b/>
            <w:noProof/>
            <w:rPrChange w:id="3939" w:author="mpountou" w:date="2021-02-14T19:25:00Z">
              <w:rPr>
                <w:rStyle w:val="-"/>
                <w:b/>
                <w:noProof/>
              </w:rPr>
            </w:rPrChange>
          </w:rPr>
          <w:delText>Εικόνα 57</w:delText>
        </w:r>
        <w:r w:rsidRPr="000D2B64" w:rsidDel="000D2B64">
          <w:rPr>
            <w:noProof/>
            <w:rPrChange w:id="3940" w:author="mpountou" w:date="2021-02-14T19:25:00Z">
              <w:rPr>
                <w:rStyle w:val="-"/>
                <w:noProof/>
              </w:rPr>
            </w:rPrChange>
          </w:rPr>
          <w:delText xml:space="preserve"> - Υλοποίηση Φιλτραρίσματος Περιεχομένου με Νευρωνικά Δίκτυα - Διάγραμμα Κάλυψης και Ποικιλίας –  </w:delText>
        </w:r>
        <w:r w:rsidRPr="000D2B64" w:rsidDel="000D2B64">
          <w:rPr>
            <w:noProof/>
            <w:lang w:val="en-US"/>
            <w:rPrChange w:id="3941" w:author="mpountou" w:date="2021-02-14T19:25:00Z">
              <w:rPr>
                <w:rStyle w:val="-"/>
                <w:noProof/>
                <w:lang w:val="en-US"/>
              </w:rPr>
            </w:rPrChange>
          </w:rPr>
          <w:delText>movielens</w:delText>
        </w:r>
        <w:r w:rsidRPr="000D2B64" w:rsidDel="000D2B64">
          <w:rPr>
            <w:noProof/>
            <w:rPrChange w:id="3942" w:author="mpountou" w:date="2021-02-14T19:25:00Z">
              <w:rPr>
                <w:rStyle w:val="-"/>
                <w:noProof/>
              </w:rPr>
            </w:rPrChange>
          </w:rPr>
          <w:delText>-100</w:delText>
        </w:r>
        <w:r w:rsidRPr="000D2B64" w:rsidDel="000D2B64">
          <w:rPr>
            <w:noProof/>
            <w:lang w:val="en-US"/>
            <w:rPrChange w:id="3943" w:author="mpountou" w:date="2021-02-14T19:25:00Z">
              <w:rPr>
                <w:rStyle w:val="-"/>
                <w:noProof/>
                <w:lang w:val="en-US"/>
              </w:rPr>
            </w:rPrChange>
          </w:rPr>
          <w:delText>k</w:delText>
        </w:r>
        <w:r w:rsidDel="000D2B64">
          <w:rPr>
            <w:noProof/>
            <w:webHidden/>
          </w:rPr>
          <w:tab/>
          <w:delText>59</w:delText>
        </w:r>
      </w:del>
    </w:p>
    <w:p w14:paraId="67F9ED58" w14:textId="2E88728C" w:rsidR="00450D72" w:rsidDel="000D2B64" w:rsidRDefault="00450D72">
      <w:pPr>
        <w:pStyle w:val="ab"/>
        <w:tabs>
          <w:tab w:val="right" w:leader="dot" w:pos="8296"/>
        </w:tabs>
        <w:rPr>
          <w:del w:id="3944" w:author="mpountou" w:date="2021-02-14T19:25:00Z"/>
          <w:rFonts w:asciiTheme="minorHAnsi" w:eastAsiaTheme="minorEastAsia" w:hAnsiTheme="minorHAnsi" w:cstheme="minorBidi"/>
          <w:noProof/>
          <w:szCs w:val="22"/>
          <w:lang w:eastAsia="el-GR"/>
        </w:rPr>
      </w:pPr>
      <w:del w:id="3945" w:author="mpountou" w:date="2021-02-14T19:25:00Z">
        <w:r w:rsidRPr="000D2B64" w:rsidDel="000D2B64">
          <w:rPr>
            <w:b/>
            <w:noProof/>
            <w:rPrChange w:id="3946" w:author="mpountou" w:date="2021-02-14T19:25:00Z">
              <w:rPr>
                <w:rStyle w:val="-"/>
                <w:b/>
                <w:noProof/>
              </w:rPr>
            </w:rPrChange>
          </w:rPr>
          <w:delText>Εικόνα 58 -</w:delText>
        </w:r>
        <w:r w:rsidRPr="000D2B64" w:rsidDel="000D2B64">
          <w:rPr>
            <w:noProof/>
            <w:rPrChange w:id="3947" w:author="mpountou" w:date="2021-02-14T19:25:00Z">
              <w:rPr>
                <w:rStyle w:val="-"/>
                <w:noProof/>
              </w:rPr>
            </w:rPrChange>
          </w:rPr>
          <w:delText xml:space="preserve">  Yλοποίηση Υβριδικού Συστήματος  - Διάγραμμα μετρικών accuracy, recall, precision και f1_score – data30</w:delText>
        </w:r>
        <w:r w:rsidDel="000D2B64">
          <w:rPr>
            <w:noProof/>
            <w:webHidden/>
          </w:rPr>
          <w:tab/>
          <w:delText>60</w:delText>
        </w:r>
      </w:del>
    </w:p>
    <w:p w14:paraId="7A1332B0" w14:textId="593685D3" w:rsidR="00450D72" w:rsidDel="000D2B64" w:rsidRDefault="00450D72">
      <w:pPr>
        <w:pStyle w:val="ab"/>
        <w:tabs>
          <w:tab w:val="right" w:leader="dot" w:pos="8296"/>
        </w:tabs>
        <w:rPr>
          <w:del w:id="3948" w:author="mpountou" w:date="2021-02-14T19:25:00Z"/>
          <w:rFonts w:asciiTheme="minorHAnsi" w:eastAsiaTheme="minorEastAsia" w:hAnsiTheme="minorHAnsi" w:cstheme="minorBidi"/>
          <w:noProof/>
          <w:szCs w:val="22"/>
          <w:lang w:eastAsia="el-GR"/>
        </w:rPr>
      </w:pPr>
      <w:del w:id="3949" w:author="mpountou" w:date="2021-02-14T19:25:00Z">
        <w:r w:rsidRPr="000D2B64" w:rsidDel="000D2B64">
          <w:rPr>
            <w:b/>
            <w:noProof/>
            <w:rPrChange w:id="3950" w:author="mpountou" w:date="2021-02-14T19:25:00Z">
              <w:rPr>
                <w:rStyle w:val="-"/>
                <w:b/>
                <w:noProof/>
              </w:rPr>
            </w:rPrChange>
          </w:rPr>
          <w:delText>Εικόνα 59</w:delText>
        </w:r>
        <w:r w:rsidRPr="000D2B64" w:rsidDel="000D2B64">
          <w:rPr>
            <w:noProof/>
            <w:rPrChange w:id="3951" w:author="mpountou" w:date="2021-02-14T19:25:00Z">
              <w:rPr>
                <w:rStyle w:val="-"/>
                <w:noProof/>
              </w:rPr>
            </w:rPrChange>
          </w:rPr>
          <w:delText xml:space="preserve"> - Yλοποίηση Υβριδικού Συστήματος  - Διάγραμμα μετρικών accuracy, recall, precision και f1_score – data60</w:delText>
        </w:r>
        <w:r w:rsidDel="000D2B64">
          <w:rPr>
            <w:noProof/>
            <w:webHidden/>
          </w:rPr>
          <w:tab/>
          <w:delText>61</w:delText>
        </w:r>
      </w:del>
    </w:p>
    <w:p w14:paraId="4D8C9574" w14:textId="57E61A4D" w:rsidR="00450D72" w:rsidDel="000D2B64" w:rsidRDefault="00450D72">
      <w:pPr>
        <w:pStyle w:val="ab"/>
        <w:tabs>
          <w:tab w:val="right" w:leader="dot" w:pos="8296"/>
        </w:tabs>
        <w:rPr>
          <w:del w:id="3952" w:author="mpountou" w:date="2021-02-14T19:25:00Z"/>
          <w:rFonts w:asciiTheme="minorHAnsi" w:eastAsiaTheme="minorEastAsia" w:hAnsiTheme="minorHAnsi" w:cstheme="minorBidi"/>
          <w:noProof/>
          <w:szCs w:val="22"/>
          <w:lang w:eastAsia="el-GR"/>
        </w:rPr>
      </w:pPr>
      <w:del w:id="3953" w:author="mpountou" w:date="2021-02-14T19:25:00Z">
        <w:r w:rsidRPr="000D2B64" w:rsidDel="000D2B64">
          <w:rPr>
            <w:b/>
            <w:noProof/>
            <w:rPrChange w:id="3954" w:author="mpountou" w:date="2021-02-14T19:25:00Z">
              <w:rPr>
                <w:rStyle w:val="-"/>
                <w:b/>
                <w:noProof/>
              </w:rPr>
            </w:rPrChange>
          </w:rPr>
          <w:delText>Εικόνα 60</w:delText>
        </w:r>
        <w:r w:rsidRPr="000D2B64" w:rsidDel="000D2B64">
          <w:rPr>
            <w:noProof/>
            <w:rPrChange w:id="3955" w:author="mpountou" w:date="2021-02-14T19:25:00Z">
              <w:rPr>
                <w:rStyle w:val="-"/>
                <w:noProof/>
              </w:rPr>
            </w:rPrChange>
          </w:rPr>
          <w:delText xml:space="preserve">  - Υλοποίηση Υβριδικού Συστήματος  - Διάγραμμα μετρικών </w:delText>
        </w:r>
        <w:r w:rsidRPr="000D2B64" w:rsidDel="000D2B64">
          <w:rPr>
            <w:noProof/>
            <w:lang w:val="en-US"/>
            <w:rPrChange w:id="3956" w:author="mpountou" w:date="2021-02-14T19:25:00Z">
              <w:rPr>
                <w:rStyle w:val="-"/>
                <w:noProof/>
                <w:lang w:val="en-US"/>
              </w:rPr>
            </w:rPrChange>
          </w:rPr>
          <w:delText>accuracy</w:delText>
        </w:r>
        <w:r w:rsidRPr="000D2B64" w:rsidDel="000D2B64">
          <w:rPr>
            <w:noProof/>
            <w:rPrChange w:id="3957" w:author="mpountou" w:date="2021-02-14T19:25:00Z">
              <w:rPr>
                <w:rStyle w:val="-"/>
                <w:noProof/>
              </w:rPr>
            </w:rPrChange>
          </w:rPr>
          <w:delText xml:space="preserve">, </w:delText>
        </w:r>
        <w:r w:rsidRPr="000D2B64" w:rsidDel="000D2B64">
          <w:rPr>
            <w:noProof/>
            <w:lang w:val="en-US"/>
            <w:rPrChange w:id="3958" w:author="mpountou" w:date="2021-02-14T19:25:00Z">
              <w:rPr>
                <w:rStyle w:val="-"/>
                <w:noProof/>
                <w:lang w:val="en-US"/>
              </w:rPr>
            </w:rPrChange>
          </w:rPr>
          <w:delText>recall</w:delText>
        </w:r>
        <w:r w:rsidRPr="000D2B64" w:rsidDel="000D2B64">
          <w:rPr>
            <w:noProof/>
            <w:rPrChange w:id="3959" w:author="mpountou" w:date="2021-02-14T19:25:00Z">
              <w:rPr>
                <w:rStyle w:val="-"/>
                <w:noProof/>
              </w:rPr>
            </w:rPrChange>
          </w:rPr>
          <w:delText xml:space="preserve">, </w:delText>
        </w:r>
        <w:r w:rsidRPr="000D2B64" w:rsidDel="000D2B64">
          <w:rPr>
            <w:noProof/>
            <w:lang w:val="en-US"/>
            <w:rPrChange w:id="3960" w:author="mpountou" w:date="2021-02-14T19:25:00Z">
              <w:rPr>
                <w:rStyle w:val="-"/>
                <w:noProof/>
                <w:lang w:val="en-US"/>
              </w:rPr>
            </w:rPrChange>
          </w:rPr>
          <w:delText>precision</w:delText>
        </w:r>
        <w:r w:rsidRPr="000D2B64" w:rsidDel="000D2B64">
          <w:rPr>
            <w:noProof/>
            <w:rPrChange w:id="3961" w:author="mpountou" w:date="2021-02-14T19:25:00Z">
              <w:rPr>
                <w:rStyle w:val="-"/>
                <w:noProof/>
              </w:rPr>
            </w:rPrChange>
          </w:rPr>
          <w:delText xml:space="preserve"> και </w:delText>
        </w:r>
        <w:r w:rsidRPr="000D2B64" w:rsidDel="000D2B64">
          <w:rPr>
            <w:noProof/>
            <w:lang w:val="en-US"/>
            <w:rPrChange w:id="3962" w:author="mpountou" w:date="2021-02-14T19:25:00Z">
              <w:rPr>
                <w:rStyle w:val="-"/>
                <w:noProof/>
                <w:lang w:val="en-US"/>
              </w:rPr>
            </w:rPrChange>
          </w:rPr>
          <w:delText>f</w:delText>
        </w:r>
        <w:r w:rsidRPr="000D2B64" w:rsidDel="000D2B64">
          <w:rPr>
            <w:noProof/>
            <w:rPrChange w:id="3963" w:author="mpountou" w:date="2021-02-14T19:25:00Z">
              <w:rPr>
                <w:rStyle w:val="-"/>
                <w:noProof/>
              </w:rPr>
            </w:rPrChange>
          </w:rPr>
          <w:delText>1_</w:delText>
        </w:r>
        <w:r w:rsidRPr="000D2B64" w:rsidDel="000D2B64">
          <w:rPr>
            <w:noProof/>
            <w:lang w:val="en-US"/>
            <w:rPrChange w:id="3964" w:author="mpountou" w:date="2021-02-14T19:25:00Z">
              <w:rPr>
                <w:rStyle w:val="-"/>
                <w:noProof/>
                <w:lang w:val="en-US"/>
              </w:rPr>
            </w:rPrChange>
          </w:rPr>
          <w:delText>score</w:delText>
        </w:r>
        <w:r w:rsidRPr="000D2B64" w:rsidDel="000D2B64">
          <w:rPr>
            <w:noProof/>
            <w:rPrChange w:id="3965" w:author="mpountou" w:date="2021-02-14T19:25:00Z">
              <w:rPr>
                <w:rStyle w:val="-"/>
                <w:noProof/>
              </w:rPr>
            </w:rPrChange>
          </w:rPr>
          <w:delText xml:space="preserve"> – </w:delText>
        </w:r>
        <w:r w:rsidRPr="000D2B64" w:rsidDel="000D2B64">
          <w:rPr>
            <w:noProof/>
            <w:lang w:val="en-US"/>
            <w:rPrChange w:id="3966" w:author="mpountou" w:date="2021-02-14T19:25:00Z">
              <w:rPr>
                <w:rStyle w:val="-"/>
                <w:noProof/>
                <w:lang w:val="en-US"/>
              </w:rPr>
            </w:rPrChange>
          </w:rPr>
          <w:delText>movielens</w:delText>
        </w:r>
        <w:r w:rsidRPr="000D2B64" w:rsidDel="000D2B64">
          <w:rPr>
            <w:noProof/>
            <w:rPrChange w:id="3967" w:author="mpountou" w:date="2021-02-14T19:25:00Z">
              <w:rPr>
                <w:rStyle w:val="-"/>
                <w:noProof/>
              </w:rPr>
            </w:rPrChange>
          </w:rPr>
          <w:delText xml:space="preserve"> 100</w:delText>
        </w:r>
        <w:r w:rsidRPr="000D2B64" w:rsidDel="000D2B64">
          <w:rPr>
            <w:noProof/>
            <w:lang w:val="en-US"/>
            <w:rPrChange w:id="3968" w:author="mpountou" w:date="2021-02-14T19:25:00Z">
              <w:rPr>
                <w:rStyle w:val="-"/>
                <w:noProof/>
                <w:lang w:val="en-US"/>
              </w:rPr>
            </w:rPrChange>
          </w:rPr>
          <w:delText>K</w:delText>
        </w:r>
        <w:r w:rsidDel="000D2B64">
          <w:rPr>
            <w:noProof/>
            <w:webHidden/>
          </w:rPr>
          <w:tab/>
          <w:delText>61</w:delText>
        </w:r>
      </w:del>
    </w:p>
    <w:p w14:paraId="254E6560" w14:textId="3AF84E18" w:rsidR="00450D72" w:rsidDel="000D2B64" w:rsidRDefault="00450D72">
      <w:pPr>
        <w:pStyle w:val="ab"/>
        <w:tabs>
          <w:tab w:val="right" w:leader="dot" w:pos="8296"/>
        </w:tabs>
        <w:rPr>
          <w:del w:id="3969" w:author="mpountou" w:date="2021-02-14T19:25:00Z"/>
          <w:rFonts w:asciiTheme="minorHAnsi" w:eastAsiaTheme="minorEastAsia" w:hAnsiTheme="minorHAnsi" w:cstheme="minorBidi"/>
          <w:noProof/>
          <w:szCs w:val="22"/>
          <w:lang w:eastAsia="el-GR"/>
        </w:rPr>
      </w:pPr>
      <w:del w:id="3970" w:author="mpountou" w:date="2021-02-14T19:25:00Z">
        <w:r w:rsidRPr="000D2B64" w:rsidDel="000D2B64">
          <w:rPr>
            <w:b/>
            <w:noProof/>
            <w:rPrChange w:id="3971" w:author="mpountou" w:date="2021-02-14T19:25:00Z">
              <w:rPr>
                <w:rStyle w:val="-"/>
                <w:b/>
                <w:noProof/>
              </w:rPr>
            </w:rPrChange>
          </w:rPr>
          <w:delText>Εικόνα 61</w:delText>
        </w:r>
        <w:r w:rsidRPr="000D2B64" w:rsidDel="000D2B64">
          <w:rPr>
            <w:noProof/>
            <w:rPrChange w:id="3972" w:author="mpountou" w:date="2021-02-14T19:25:00Z">
              <w:rPr>
                <w:rStyle w:val="-"/>
                <w:noProof/>
              </w:rPr>
            </w:rPrChange>
          </w:rPr>
          <w:delText xml:space="preserve"> - Υλοποίηση Υβριδικού Συστήματος  - Διάγραμμα μετρικών rmse και mae – data30</w:delText>
        </w:r>
        <w:r w:rsidDel="000D2B64">
          <w:rPr>
            <w:noProof/>
            <w:webHidden/>
          </w:rPr>
          <w:tab/>
          <w:delText>62</w:delText>
        </w:r>
      </w:del>
    </w:p>
    <w:p w14:paraId="4B93CC5F" w14:textId="3F81D57B" w:rsidR="00450D72" w:rsidDel="000D2B64" w:rsidRDefault="00450D72">
      <w:pPr>
        <w:pStyle w:val="ab"/>
        <w:tabs>
          <w:tab w:val="right" w:leader="dot" w:pos="8296"/>
        </w:tabs>
        <w:rPr>
          <w:del w:id="3973" w:author="mpountou" w:date="2021-02-14T19:25:00Z"/>
          <w:rFonts w:asciiTheme="minorHAnsi" w:eastAsiaTheme="minorEastAsia" w:hAnsiTheme="minorHAnsi" w:cstheme="minorBidi"/>
          <w:noProof/>
          <w:szCs w:val="22"/>
          <w:lang w:eastAsia="el-GR"/>
        </w:rPr>
      </w:pPr>
      <w:del w:id="3974" w:author="mpountou" w:date="2021-02-14T19:25:00Z">
        <w:r w:rsidRPr="000D2B64" w:rsidDel="000D2B64">
          <w:rPr>
            <w:b/>
            <w:noProof/>
            <w:rPrChange w:id="3975" w:author="mpountou" w:date="2021-02-14T19:25:00Z">
              <w:rPr>
                <w:rStyle w:val="-"/>
                <w:b/>
                <w:noProof/>
              </w:rPr>
            </w:rPrChange>
          </w:rPr>
          <w:delText>Εικόνα 62</w:delText>
        </w:r>
        <w:r w:rsidRPr="000D2B64" w:rsidDel="000D2B64">
          <w:rPr>
            <w:noProof/>
            <w:rPrChange w:id="3976" w:author="mpountou" w:date="2021-02-14T19:25:00Z">
              <w:rPr>
                <w:rStyle w:val="-"/>
                <w:noProof/>
              </w:rPr>
            </w:rPrChange>
          </w:rPr>
          <w:delText xml:space="preserve"> - Υλοποίηση Υβριδικού Συστήματος  - Διάγραμμα μετρικών rmse και mae – data30</w:delText>
        </w:r>
        <w:r w:rsidDel="000D2B64">
          <w:rPr>
            <w:noProof/>
            <w:webHidden/>
          </w:rPr>
          <w:tab/>
          <w:delText>62</w:delText>
        </w:r>
      </w:del>
    </w:p>
    <w:p w14:paraId="001430B5" w14:textId="08C959F2" w:rsidR="00450D72" w:rsidDel="000D2B64" w:rsidRDefault="00450D72">
      <w:pPr>
        <w:pStyle w:val="ab"/>
        <w:tabs>
          <w:tab w:val="right" w:leader="dot" w:pos="8296"/>
        </w:tabs>
        <w:rPr>
          <w:del w:id="3977" w:author="mpountou" w:date="2021-02-14T19:25:00Z"/>
          <w:rFonts w:asciiTheme="minorHAnsi" w:eastAsiaTheme="minorEastAsia" w:hAnsiTheme="minorHAnsi" w:cstheme="minorBidi"/>
          <w:noProof/>
          <w:szCs w:val="22"/>
          <w:lang w:eastAsia="el-GR"/>
        </w:rPr>
      </w:pPr>
      <w:del w:id="3978" w:author="mpountou" w:date="2021-02-14T19:25:00Z">
        <w:r w:rsidRPr="000D2B64" w:rsidDel="000D2B64">
          <w:rPr>
            <w:b/>
            <w:noProof/>
            <w:rPrChange w:id="3979" w:author="mpountou" w:date="2021-02-14T19:25:00Z">
              <w:rPr>
                <w:rStyle w:val="-"/>
                <w:b/>
                <w:noProof/>
              </w:rPr>
            </w:rPrChange>
          </w:rPr>
          <w:delText>Εικόνα 63</w:delText>
        </w:r>
        <w:r w:rsidRPr="000D2B64" w:rsidDel="000D2B64">
          <w:rPr>
            <w:noProof/>
            <w:rPrChange w:id="3980" w:author="mpountou" w:date="2021-02-14T19:25:00Z">
              <w:rPr>
                <w:rStyle w:val="-"/>
                <w:noProof/>
              </w:rPr>
            </w:rPrChange>
          </w:rPr>
          <w:delText xml:space="preserve"> - Yλοποίηση Υβριδικού Συστήματος  - Διάγραμμα μετρικών rmse και mae – movielens 100K</w:delText>
        </w:r>
        <w:r w:rsidDel="000D2B64">
          <w:rPr>
            <w:noProof/>
            <w:webHidden/>
          </w:rPr>
          <w:tab/>
          <w:delText>62</w:delText>
        </w:r>
      </w:del>
    </w:p>
    <w:p w14:paraId="219D3B37" w14:textId="59DB5381" w:rsidR="00450D72" w:rsidDel="000D2B64" w:rsidRDefault="00450D72">
      <w:pPr>
        <w:pStyle w:val="ab"/>
        <w:tabs>
          <w:tab w:val="right" w:leader="dot" w:pos="8296"/>
        </w:tabs>
        <w:rPr>
          <w:del w:id="3981" w:author="mpountou" w:date="2021-02-14T19:25:00Z"/>
          <w:rFonts w:asciiTheme="minorHAnsi" w:eastAsiaTheme="minorEastAsia" w:hAnsiTheme="minorHAnsi" w:cstheme="minorBidi"/>
          <w:noProof/>
          <w:szCs w:val="22"/>
          <w:lang w:eastAsia="el-GR"/>
        </w:rPr>
      </w:pPr>
      <w:del w:id="3982" w:author="mpountou" w:date="2021-02-14T19:25:00Z">
        <w:r w:rsidRPr="000D2B64" w:rsidDel="000D2B64">
          <w:rPr>
            <w:b/>
            <w:noProof/>
            <w:rPrChange w:id="3983" w:author="mpountou" w:date="2021-02-14T19:25:00Z">
              <w:rPr>
                <w:rStyle w:val="-"/>
                <w:b/>
                <w:noProof/>
              </w:rPr>
            </w:rPrChange>
          </w:rPr>
          <w:delText>Εικόνα 64</w:delText>
        </w:r>
        <w:r w:rsidRPr="000D2B64" w:rsidDel="000D2B64">
          <w:rPr>
            <w:noProof/>
            <w:rPrChange w:id="3984" w:author="mpountou" w:date="2021-02-14T19:25:00Z">
              <w:rPr>
                <w:rStyle w:val="-"/>
                <w:noProof/>
              </w:rPr>
            </w:rPrChange>
          </w:rPr>
          <w:delText xml:space="preserve"> - </w:delText>
        </w:r>
        <w:r w:rsidRPr="000D2B64" w:rsidDel="000D2B64">
          <w:rPr>
            <w:noProof/>
            <w:lang w:val="en-US"/>
            <w:rPrChange w:id="3985" w:author="mpountou" w:date="2021-02-14T19:25:00Z">
              <w:rPr>
                <w:rStyle w:val="-"/>
                <w:noProof/>
                <w:lang w:val="en-US"/>
              </w:rPr>
            </w:rPrChange>
          </w:rPr>
          <w:delText>Y</w:delText>
        </w:r>
        <w:r w:rsidRPr="000D2B64" w:rsidDel="000D2B64">
          <w:rPr>
            <w:noProof/>
            <w:rPrChange w:id="3986" w:author="mpountou" w:date="2021-02-14T19:25:00Z">
              <w:rPr>
                <w:rStyle w:val="-"/>
                <w:noProof/>
              </w:rPr>
            </w:rPrChange>
          </w:rPr>
          <w:delText xml:space="preserve">λοποίηση Υβριδικού Συστήματος  - Διάγραμμα Κάλυψης και Ποικιλίας – </w:delText>
        </w:r>
        <w:r w:rsidRPr="000D2B64" w:rsidDel="000D2B64">
          <w:rPr>
            <w:noProof/>
            <w:lang w:val="en-US"/>
            <w:rPrChange w:id="3987" w:author="mpountou" w:date="2021-02-14T19:25:00Z">
              <w:rPr>
                <w:rStyle w:val="-"/>
                <w:noProof/>
                <w:lang w:val="en-US"/>
              </w:rPr>
            </w:rPrChange>
          </w:rPr>
          <w:delText>data</w:delText>
        </w:r>
        <w:r w:rsidRPr="000D2B64" w:rsidDel="000D2B64">
          <w:rPr>
            <w:noProof/>
            <w:rPrChange w:id="3988" w:author="mpountou" w:date="2021-02-14T19:25:00Z">
              <w:rPr>
                <w:rStyle w:val="-"/>
                <w:noProof/>
              </w:rPr>
            </w:rPrChange>
          </w:rPr>
          <w:delText>30</w:delText>
        </w:r>
        <w:r w:rsidDel="000D2B64">
          <w:rPr>
            <w:noProof/>
            <w:webHidden/>
          </w:rPr>
          <w:tab/>
          <w:delText>63</w:delText>
        </w:r>
      </w:del>
    </w:p>
    <w:p w14:paraId="27F56DF2" w14:textId="533B3A4F" w:rsidR="00450D72" w:rsidDel="000D2B64" w:rsidRDefault="00450D72">
      <w:pPr>
        <w:pStyle w:val="ab"/>
        <w:tabs>
          <w:tab w:val="right" w:leader="dot" w:pos="8296"/>
        </w:tabs>
        <w:rPr>
          <w:del w:id="3989" w:author="mpountou" w:date="2021-02-14T19:25:00Z"/>
          <w:rFonts w:asciiTheme="minorHAnsi" w:eastAsiaTheme="minorEastAsia" w:hAnsiTheme="minorHAnsi" w:cstheme="minorBidi"/>
          <w:noProof/>
          <w:szCs w:val="22"/>
          <w:lang w:eastAsia="el-GR"/>
        </w:rPr>
      </w:pPr>
      <w:del w:id="3990" w:author="mpountou" w:date="2021-02-14T19:25:00Z">
        <w:r w:rsidRPr="000D2B64" w:rsidDel="000D2B64">
          <w:rPr>
            <w:b/>
            <w:noProof/>
            <w:rPrChange w:id="3991" w:author="mpountou" w:date="2021-02-14T19:25:00Z">
              <w:rPr>
                <w:rStyle w:val="-"/>
                <w:b/>
                <w:noProof/>
              </w:rPr>
            </w:rPrChange>
          </w:rPr>
          <w:delText>Εικόνα 65</w:delText>
        </w:r>
        <w:r w:rsidRPr="000D2B64" w:rsidDel="000D2B64">
          <w:rPr>
            <w:noProof/>
            <w:rPrChange w:id="3992" w:author="mpountou" w:date="2021-02-14T19:25:00Z">
              <w:rPr>
                <w:rStyle w:val="-"/>
                <w:noProof/>
              </w:rPr>
            </w:rPrChange>
          </w:rPr>
          <w:delText xml:space="preserve"> - </w:delText>
        </w:r>
        <w:r w:rsidRPr="000D2B64" w:rsidDel="000D2B64">
          <w:rPr>
            <w:noProof/>
            <w:lang w:val="en-US"/>
            <w:rPrChange w:id="3993" w:author="mpountou" w:date="2021-02-14T19:25:00Z">
              <w:rPr>
                <w:rStyle w:val="-"/>
                <w:noProof/>
                <w:lang w:val="en-US"/>
              </w:rPr>
            </w:rPrChange>
          </w:rPr>
          <w:delText>Y</w:delText>
        </w:r>
        <w:r w:rsidRPr="000D2B64" w:rsidDel="000D2B64">
          <w:rPr>
            <w:noProof/>
            <w:rPrChange w:id="3994" w:author="mpountou" w:date="2021-02-14T19:25:00Z">
              <w:rPr>
                <w:rStyle w:val="-"/>
                <w:noProof/>
              </w:rPr>
            </w:rPrChange>
          </w:rPr>
          <w:delText xml:space="preserve">λοποίηση Υβριδικού Συστήματος  - Διάγραμμα Κάλυψης και Ποικιλίας – </w:delText>
        </w:r>
        <w:r w:rsidRPr="000D2B64" w:rsidDel="000D2B64">
          <w:rPr>
            <w:noProof/>
            <w:lang w:val="en-US"/>
            <w:rPrChange w:id="3995" w:author="mpountou" w:date="2021-02-14T19:25:00Z">
              <w:rPr>
                <w:rStyle w:val="-"/>
                <w:noProof/>
                <w:lang w:val="en-US"/>
              </w:rPr>
            </w:rPrChange>
          </w:rPr>
          <w:delText>data</w:delText>
        </w:r>
        <w:r w:rsidRPr="000D2B64" w:rsidDel="000D2B64">
          <w:rPr>
            <w:noProof/>
            <w:rPrChange w:id="3996" w:author="mpountou" w:date="2021-02-14T19:25:00Z">
              <w:rPr>
                <w:rStyle w:val="-"/>
                <w:noProof/>
              </w:rPr>
            </w:rPrChange>
          </w:rPr>
          <w:delText>60</w:delText>
        </w:r>
        <w:r w:rsidDel="000D2B64">
          <w:rPr>
            <w:noProof/>
            <w:webHidden/>
          </w:rPr>
          <w:tab/>
          <w:delText>63</w:delText>
        </w:r>
      </w:del>
    </w:p>
    <w:p w14:paraId="0D87B08A" w14:textId="6A64FFE3" w:rsidR="00450D72" w:rsidDel="000D2B64" w:rsidRDefault="00450D72">
      <w:pPr>
        <w:pStyle w:val="ab"/>
        <w:tabs>
          <w:tab w:val="right" w:leader="dot" w:pos="8296"/>
        </w:tabs>
        <w:rPr>
          <w:del w:id="3997" w:author="mpountou" w:date="2021-02-14T19:25:00Z"/>
          <w:rFonts w:asciiTheme="minorHAnsi" w:eastAsiaTheme="minorEastAsia" w:hAnsiTheme="minorHAnsi" w:cstheme="minorBidi"/>
          <w:noProof/>
          <w:szCs w:val="22"/>
          <w:lang w:eastAsia="el-GR"/>
        </w:rPr>
      </w:pPr>
      <w:del w:id="3998" w:author="mpountou" w:date="2021-02-14T19:25:00Z">
        <w:r w:rsidRPr="000D2B64" w:rsidDel="000D2B64">
          <w:rPr>
            <w:b/>
            <w:noProof/>
            <w:rPrChange w:id="3999" w:author="mpountou" w:date="2021-02-14T19:25:00Z">
              <w:rPr>
                <w:rStyle w:val="-"/>
                <w:b/>
                <w:noProof/>
              </w:rPr>
            </w:rPrChange>
          </w:rPr>
          <w:delText>Εικόνα 66</w:delText>
        </w:r>
        <w:r w:rsidRPr="000D2B64" w:rsidDel="000D2B64">
          <w:rPr>
            <w:noProof/>
            <w:rPrChange w:id="4000" w:author="mpountou" w:date="2021-02-14T19:25:00Z">
              <w:rPr>
                <w:rStyle w:val="-"/>
                <w:noProof/>
              </w:rPr>
            </w:rPrChange>
          </w:rPr>
          <w:delText xml:space="preserve"> -  Υλοποίηση Υβριδικού Συστήματος  - Διάγραμμα μετρικών </w:delText>
        </w:r>
        <w:r w:rsidRPr="000D2B64" w:rsidDel="000D2B64">
          <w:rPr>
            <w:noProof/>
            <w:lang w:val="en-US"/>
            <w:rPrChange w:id="4001" w:author="mpountou" w:date="2021-02-14T19:25:00Z">
              <w:rPr>
                <w:rStyle w:val="-"/>
                <w:noProof/>
                <w:lang w:val="en-US"/>
              </w:rPr>
            </w:rPrChange>
          </w:rPr>
          <w:delText>accuracy</w:delText>
        </w:r>
        <w:r w:rsidRPr="000D2B64" w:rsidDel="000D2B64">
          <w:rPr>
            <w:noProof/>
            <w:rPrChange w:id="4002" w:author="mpountou" w:date="2021-02-14T19:25:00Z">
              <w:rPr>
                <w:rStyle w:val="-"/>
                <w:noProof/>
              </w:rPr>
            </w:rPrChange>
          </w:rPr>
          <w:delText xml:space="preserve">, </w:delText>
        </w:r>
        <w:r w:rsidRPr="000D2B64" w:rsidDel="000D2B64">
          <w:rPr>
            <w:noProof/>
            <w:lang w:val="en-US"/>
            <w:rPrChange w:id="4003" w:author="mpountou" w:date="2021-02-14T19:25:00Z">
              <w:rPr>
                <w:rStyle w:val="-"/>
                <w:noProof/>
                <w:lang w:val="en-US"/>
              </w:rPr>
            </w:rPrChange>
          </w:rPr>
          <w:delText>recall</w:delText>
        </w:r>
        <w:r w:rsidRPr="000D2B64" w:rsidDel="000D2B64">
          <w:rPr>
            <w:noProof/>
            <w:rPrChange w:id="4004" w:author="mpountou" w:date="2021-02-14T19:25:00Z">
              <w:rPr>
                <w:rStyle w:val="-"/>
                <w:noProof/>
              </w:rPr>
            </w:rPrChange>
          </w:rPr>
          <w:delText xml:space="preserve">, </w:delText>
        </w:r>
        <w:r w:rsidRPr="000D2B64" w:rsidDel="000D2B64">
          <w:rPr>
            <w:noProof/>
            <w:lang w:val="en-US"/>
            <w:rPrChange w:id="4005" w:author="mpountou" w:date="2021-02-14T19:25:00Z">
              <w:rPr>
                <w:rStyle w:val="-"/>
                <w:noProof/>
                <w:lang w:val="en-US"/>
              </w:rPr>
            </w:rPrChange>
          </w:rPr>
          <w:delText>precision</w:delText>
        </w:r>
        <w:r w:rsidRPr="000D2B64" w:rsidDel="000D2B64">
          <w:rPr>
            <w:noProof/>
            <w:rPrChange w:id="4006" w:author="mpountou" w:date="2021-02-14T19:25:00Z">
              <w:rPr>
                <w:rStyle w:val="-"/>
                <w:noProof/>
              </w:rPr>
            </w:rPrChange>
          </w:rPr>
          <w:delText xml:space="preserve"> και </w:delText>
        </w:r>
        <w:r w:rsidRPr="000D2B64" w:rsidDel="000D2B64">
          <w:rPr>
            <w:noProof/>
            <w:lang w:val="en-US"/>
            <w:rPrChange w:id="4007" w:author="mpountou" w:date="2021-02-14T19:25:00Z">
              <w:rPr>
                <w:rStyle w:val="-"/>
                <w:noProof/>
                <w:lang w:val="en-US"/>
              </w:rPr>
            </w:rPrChange>
          </w:rPr>
          <w:delText>f</w:delText>
        </w:r>
        <w:r w:rsidRPr="000D2B64" w:rsidDel="000D2B64">
          <w:rPr>
            <w:noProof/>
            <w:rPrChange w:id="4008" w:author="mpountou" w:date="2021-02-14T19:25:00Z">
              <w:rPr>
                <w:rStyle w:val="-"/>
                <w:noProof/>
              </w:rPr>
            </w:rPrChange>
          </w:rPr>
          <w:delText>1_</w:delText>
        </w:r>
        <w:r w:rsidRPr="000D2B64" w:rsidDel="000D2B64">
          <w:rPr>
            <w:noProof/>
            <w:lang w:val="en-US"/>
            <w:rPrChange w:id="4009" w:author="mpountou" w:date="2021-02-14T19:25:00Z">
              <w:rPr>
                <w:rStyle w:val="-"/>
                <w:noProof/>
                <w:lang w:val="en-US"/>
              </w:rPr>
            </w:rPrChange>
          </w:rPr>
          <w:delText>score</w:delText>
        </w:r>
        <w:r w:rsidRPr="000D2B64" w:rsidDel="000D2B64">
          <w:rPr>
            <w:noProof/>
            <w:rPrChange w:id="4010" w:author="mpountou" w:date="2021-02-14T19:25:00Z">
              <w:rPr>
                <w:rStyle w:val="-"/>
                <w:noProof/>
              </w:rPr>
            </w:rPrChange>
          </w:rPr>
          <w:delText xml:space="preserve"> – </w:delText>
        </w:r>
        <w:r w:rsidRPr="000D2B64" w:rsidDel="000D2B64">
          <w:rPr>
            <w:noProof/>
            <w:lang w:val="en-US"/>
            <w:rPrChange w:id="4011" w:author="mpountou" w:date="2021-02-14T19:25:00Z">
              <w:rPr>
                <w:rStyle w:val="-"/>
                <w:noProof/>
                <w:lang w:val="en-US"/>
              </w:rPr>
            </w:rPrChange>
          </w:rPr>
          <w:delText>data</w:delText>
        </w:r>
        <w:r w:rsidRPr="000D2B64" w:rsidDel="000D2B64">
          <w:rPr>
            <w:noProof/>
            <w:rPrChange w:id="4012" w:author="mpountou" w:date="2021-02-14T19:25:00Z">
              <w:rPr>
                <w:rStyle w:val="-"/>
                <w:noProof/>
              </w:rPr>
            </w:rPrChange>
          </w:rPr>
          <w:delText>30</w:delText>
        </w:r>
        <w:r w:rsidDel="000D2B64">
          <w:rPr>
            <w:noProof/>
            <w:webHidden/>
          </w:rPr>
          <w:tab/>
          <w:delText>64</w:delText>
        </w:r>
      </w:del>
    </w:p>
    <w:p w14:paraId="298C4685" w14:textId="2B631829" w:rsidR="00450D72" w:rsidDel="000D2B64" w:rsidRDefault="00450D72">
      <w:pPr>
        <w:pStyle w:val="ab"/>
        <w:tabs>
          <w:tab w:val="right" w:leader="dot" w:pos="8296"/>
        </w:tabs>
        <w:rPr>
          <w:del w:id="4013" w:author="mpountou" w:date="2021-02-14T19:25:00Z"/>
          <w:rFonts w:asciiTheme="minorHAnsi" w:eastAsiaTheme="minorEastAsia" w:hAnsiTheme="minorHAnsi" w:cstheme="minorBidi"/>
          <w:noProof/>
          <w:szCs w:val="22"/>
          <w:lang w:eastAsia="el-GR"/>
        </w:rPr>
      </w:pPr>
      <w:del w:id="4014" w:author="mpountou" w:date="2021-02-14T19:25:00Z">
        <w:r w:rsidRPr="000D2B64" w:rsidDel="000D2B64">
          <w:rPr>
            <w:b/>
            <w:noProof/>
            <w:rPrChange w:id="4015" w:author="mpountou" w:date="2021-02-14T19:25:00Z">
              <w:rPr>
                <w:rStyle w:val="-"/>
                <w:b/>
                <w:noProof/>
              </w:rPr>
            </w:rPrChange>
          </w:rPr>
          <w:delText>Εικόνα 67</w:delText>
        </w:r>
        <w:r w:rsidRPr="000D2B64" w:rsidDel="000D2B64">
          <w:rPr>
            <w:noProof/>
            <w:rPrChange w:id="4016" w:author="mpountou" w:date="2021-02-14T19:25:00Z">
              <w:rPr>
                <w:rStyle w:val="-"/>
                <w:noProof/>
              </w:rPr>
            </w:rPrChange>
          </w:rPr>
          <w:delText xml:space="preserve"> - Υλοποίηση Υβριδικού Συστήματος  - Διάγραμμα μετρικών </w:delText>
        </w:r>
        <w:r w:rsidRPr="000D2B64" w:rsidDel="000D2B64">
          <w:rPr>
            <w:noProof/>
            <w:lang w:val="en-US"/>
            <w:rPrChange w:id="4017" w:author="mpountou" w:date="2021-02-14T19:25:00Z">
              <w:rPr>
                <w:rStyle w:val="-"/>
                <w:noProof/>
                <w:lang w:val="en-US"/>
              </w:rPr>
            </w:rPrChange>
          </w:rPr>
          <w:delText>accuracy</w:delText>
        </w:r>
        <w:r w:rsidRPr="000D2B64" w:rsidDel="000D2B64">
          <w:rPr>
            <w:noProof/>
            <w:rPrChange w:id="4018" w:author="mpountou" w:date="2021-02-14T19:25:00Z">
              <w:rPr>
                <w:rStyle w:val="-"/>
                <w:noProof/>
              </w:rPr>
            </w:rPrChange>
          </w:rPr>
          <w:delText xml:space="preserve">, </w:delText>
        </w:r>
        <w:r w:rsidRPr="000D2B64" w:rsidDel="000D2B64">
          <w:rPr>
            <w:noProof/>
            <w:lang w:val="en-US"/>
            <w:rPrChange w:id="4019" w:author="mpountou" w:date="2021-02-14T19:25:00Z">
              <w:rPr>
                <w:rStyle w:val="-"/>
                <w:noProof/>
                <w:lang w:val="en-US"/>
              </w:rPr>
            </w:rPrChange>
          </w:rPr>
          <w:delText>recall</w:delText>
        </w:r>
        <w:r w:rsidRPr="000D2B64" w:rsidDel="000D2B64">
          <w:rPr>
            <w:noProof/>
            <w:rPrChange w:id="4020" w:author="mpountou" w:date="2021-02-14T19:25:00Z">
              <w:rPr>
                <w:rStyle w:val="-"/>
                <w:noProof/>
              </w:rPr>
            </w:rPrChange>
          </w:rPr>
          <w:delText xml:space="preserve">, </w:delText>
        </w:r>
        <w:r w:rsidRPr="000D2B64" w:rsidDel="000D2B64">
          <w:rPr>
            <w:noProof/>
            <w:lang w:val="en-US"/>
            <w:rPrChange w:id="4021" w:author="mpountou" w:date="2021-02-14T19:25:00Z">
              <w:rPr>
                <w:rStyle w:val="-"/>
                <w:noProof/>
                <w:lang w:val="en-US"/>
              </w:rPr>
            </w:rPrChange>
          </w:rPr>
          <w:delText>precision</w:delText>
        </w:r>
        <w:r w:rsidRPr="000D2B64" w:rsidDel="000D2B64">
          <w:rPr>
            <w:noProof/>
            <w:rPrChange w:id="4022" w:author="mpountou" w:date="2021-02-14T19:25:00Z">
              <w:rPr>
                <w:rStyle w:val="-"/>
                <w:noProof/>
              </w:rPr>
            </w:rPrChange>
          </w:rPr>
          <w:delText xml:space="preserve"> και </w:delText>
        </w:r>
        <w:r w:rsidRPr="000D2B64" w:rsidDel="000D2B64">
          <w:rPr>
            <w:noProof/>
            <w:lang w:val="en-US"/>
            <w:rPrChange w:id="4023" w:author="mpountou" w:date="2021-02-14T19:25:00Z">
              <w:rPr>
                <w:rStyle w:val="-"/>
                <w:noProof/>
                <w:lang w:val="en-US"/>
              </w:rPr>
            </w:rPrChange>
          </w:rPr>
          <w:delText>f</w:delText>
        </w:r>
        <w:r w:rsidRPr="000D2B64" w:rsidDel="000D2B64">
          <w:rPr>
            <w:noProof/>
            <w:rPrChange w:id="4024" w:author="mpountou" w:date="2021-02-14T19:25:00Z">
              <w:rPr>
                <w:rStyle w:val="-"/>
                <w:noProof/>
              </w:rPr>
            </w:rPrChange>
          </w:rPr>
          <w:delText>1_</w:delText>
        </w:r>
        <w:r w:rsidRPr="000D2B64" w:rsidDel="000D2B64">
          <w:rPr>
            <w:noProof/>
            <w:lang w:val="en-US"/>
            <w:rPrChange w:id="4025" w:author="mpountou" w:date="2021-02-14T19:25:00Z">
              <w:rPr>
                <w:rStyle w:val="-"/>
                <w:noProof/>
                <w:lang w:val="en-US"/>
              </w:rPr>
            </w:rPrChange>
          </w:rPr>
          <w:delText>score</w:delText>
        </w:r>
        <w:r w:rsidRPr="000D2B64" w:rsidDel="000D2B64">
          <w:rPr>
            <w:noProof/>
            <w:rPrChange w:id="4026" w:author="mpountou" w:date="2021-02-14T19:25:00Z">
              <w:rPr>
                <w:rStyle w:val="-"/>
                <w:noProof/>
              </w:rPr>
            </w:rPrChange>
          </w:rPr>
          <w:delText xml:space="preserve"> – </w:delText>
        </w:r>
        <w:r w:rsidRPr="000D2B64" w:rsidDel="000D2B64">
          <w:rPr>
            <w:noProof/>
            <w:lang w:val="en-US"/>
            <w:rPrChange w:id="4027" w:author="mpountou" w:date="2021-02-14T19:25:00Z">
              <w:rPr>
                <w:rStyle w:val="-"/>
                <w:noProof/>
                <w:lang w:val="en-US"/>
              </w:rPr>
            </w:rPrChange>
          </w:rPr>
          <w:delText>data</w:delText>
        </w:r>
        <w:r w:rsidRPr="000D2B64" w:rsidDel="000D2B64">
          <w:rPr>
            <w:noProof/>
            <w:rPrChange w:id="4028" w:author="mpountou" w:date="2021-02-14T19:25:00Z">
              <w:rPr>
                <w:rStyle w:val="-"/>
                <w:noProof/>
              </w:rPr>
            </w:rPrChange>
          </w:rPr>
          <w:delText>60</w:delText>
        </w:r>
        <w:r w:rsidDel="000D2B64">
          <w:rPr>
            <w:noProof/>
            <w:webHidden/>
          </w:rPr>
          <w:tab/>
          <w:delText>64</w:delText>
        </w:r>
      </w:del>
    </w:p>
    <w:p w14:paraId="057A327D" w14:textId="62653C5E" w:rsidR="00450D72" w:rsidDel="000D2B64" w:rsidRDefault="00450D72">
      <w:pPr>
        <w:pStyle w:val="ab"/>
        <w:tabs>
          <w:tab w:val="right" w:leader="dot" w:pos="8296"/>
        </w:tabs>
        <w:rPr>
          <w:del w:id="4029" w:author="mpountou" w:date="2021-02-14T19:25:00Z"/>
          <w:rFonts w:asciiTheme="minorHAnsi" w:eastAsiaTheme="minorEastAsia" w:hAnsiTheme="minorHAnsi" w:cstheme="minorBidi"/>
          <w:noProof/>
          <w:szCs w:val="22"/>
          <w:lang w:eastAsia="el-GR"/>
        </w:rPr>
      </w:pPr>
      <w:del w:id="4030" w:author="mpountou" w:date="2021-02-14T19:25:00Z">
        <w:r w:rsidRPr="000D2B64" w:rsidDel="000D2B64">
          <w:rPr>
            <w:b/>
            <w:noProof/>
            <w:rPrChange w:id="4031" w:author="mpountou" w:date="2021-02-14T19:25:00Z">
              <w:rPr>
                <w:rStyle w:val="-"/>
                <w:b/>
                <w:noProof/>
              </w:rPr>
            </w:rPrChange>
          </w:rPr>
          <w:delText>Εικόνα 68</w:delText>
        </w:r>
        <w:r w:rsidRPr="000D2B64" w:rsidDel="000D2B64">
          <w:rPr>
            <w:noProof/>
            <w:rPrChange w:id="4032" w:author="mpountou" w:date="2021-02-14T19:25:00Z">
              <w:rPr>
                <w:rStyle w:val="-"/>
                <w:noProof/>
              </w:rPr>
            </w:rPrChange>
          </w:rPr>
          <w:delText xml:space="preserve"> - Υλοποίηση Υβριδικού Συστήματος  - Διάγραμμα μετρικών </w:delText>
        </w:r>
        <w:r w:rsidRPr="000D2B64" w:rsidDel="000D2B64">
          <w:rPr>
            <w:noProof/>
            <w:lang w:val="en-US"/>
            <w:rPrChange w:id="4033" w:author="mpountou" w:date="2021-02-14T19:25:00Z">
              <w:rPr>
                <w:rStyle w:val="-"/>
                <w:noProof/>
                <w:lang w:val="en-US"/>
              </w:rPr>
            </w:rPrChange>
          </w:rPr>
          <w:delText>accuracy</w:delText>
        </w:r>
        <w:r w:rsidRPr="000D2B64" w:rsidDel="000D2B64">
          <w:rPr>
            <w:noProof/>
            <w:rPrChange w:id="4034" w:author="mpountou" w:date="2021-02-14T19:25:00Z">
              <w:rPr>
                <w:rStyle w:val="-"/>
                <w:noProof/>
              </w:rPr>
            </w:rPrChange>
          </w:rPr>
          <w:delText xml:space="preserve">, </w:delText>
        </w:r>
        <w:r w:rsidRPr="000D2B64" w:rsidDel="000D2B64">
          <w:rPr>
            <w:noProof/>
            <w:lang w:val="en-US"/>
            <w:rPrChange w:id="4035" w:author="mpountou" w:date="2021-02-14T19:25:00Z">
              <w:rPr>
                <w:rStyle w:val="-"/>
                <w:noProof/>
                <w:lang w:val="en-US"/>
              </w:rPr>
            </w:rPrChange>
          </w:rPr>
          <w:delText>recall</w:delText>
        </w:r>
        <w:r w:rsidRPr="000D2B64" w:rsidDel="000D2B64">
          <w:rPr>
            <w:noProof/>
            <w:rPrChange w:id="4036" w:author="mpountou" w:date="2021-02-14T19:25:00Z">
              <w:rPr>
                <w:rStyle w:val="-"/>
                <w:noProof/>
              </w:rPr>
            </w:rPrChange>
          </w:rPr>
          <w:delText xml:space="preserve">, </w:delText>
        </w:r>
        <w:r w:rsidRPr="000D2B64" w:rsidDel="000D2B64">
          <w:rPr>
            <w:noProof/>
            <w:lang w:val="en-US"/>
            <w:rPrChange w:id="4037" w:author="mpountou" w:date="2021-02-14T19:25:00Z">
              <w:rPr>
                <w:rStyle w:val="-"/>
                <w:noProof/>
                <w:lang w:val="en-US"/>
              </w:rPr>
            </w:rPrChange>
          </w:rPr>
          <w:delText>precision</w:delText>
        </w:r>
        <w:r w:rsidRPr="000D2B64" w:rsidDel="000D2B64">
          <w:rPr>
            <w:noProof/>
            <w:rPrChange w:id="4038" w:author="mpountou" w:date="2021-02-14T19:25:00Z">
              <w:rPr>
                <w:rStyle w:val="-"/>
                <w:noProof/>
              </w:rPr>
            </w:rPrChange>
          </w:rPr>
          <w:delText xml:space="preserve"> και </w:delText>
        </w:r>
        <w:r w:rsidRPr="000D2B64" w:rsidDel="000D2B64">
          <w:rPr>
            <w:noProof/>
            <w:lang w:val="en-US"/>
            <w:rPrChange w:id="4039" w:author="mpountou" w:date="2021-02-14T19:25:00Z">
              <w:rPr>
                <w:rStyle w:val="-"/>
                <w:noProof/>
                <w:lang w:val="en-US"/>
              </w:rPr>
            </w:rPrChange>
          </w:rPr>
          <w:delText>f</w:delText>
        </w:r>
        <w:r w:rsidRPr="000D2B64" w:rsidDel="000D2B64">
          <w:rPr>
            <w:noProof/>
            <w:rPrChange w:id="4040" w:author="mpountou" w:date="2021-02-14T19:25:00Z">
              <w:rPr>
                <w:rStyle w:val="-"/>
                <w:noProof/>
              </w:rPr>
            </w:rPrChange>
          </w:rPr>
          <w:delText>1_</w:delText>
        </w:r>
        <w:r w:rsidRPr="000D2B64" w:rsidDel="000D2B64">
          <w:rPr>
            <w:noProof/>
            <w:lang w:val="en-US"/>
            <w:rPrChange w:id="4041" w:author="mpountou" w:date="2021-02-14T19:25:00Z">
              <w:rPr>
                <w:rStyle w:val="-"/>
                <w:noProof/>
                <w:lang w:val="en-US"/>
              </w:rPr>
            </w:rPrChange>
          </w:rPr>
          <w:delText>score</w:delText>
        </w:r>
        <w:r w:rsidRPr="000D2B64" w:rsidDel="000D2B64">
          <w:rPr>
            <w:noProof/>
            <w:rPrChange w:id="4042" w:author="mpountou" w:date="2021-02-14T19:25:00Z">
              <w:rPr>
                <w:rStyle w:val="-"/>
                <w:noProof/>
              </w:rPr>
            </w:rPrChange>
          </w:rPr>
          <w:delText xml:space="preserve"> – </w:delText>
        </w:r>
        <w:r w:rsidRPr="000D2B64" w:rsidDel="000D2B64">
          <w:rPr>
            <w:noProof/>
            <w:lang w:val="en-US"/>
            <w:rPrChange w:id="4043" w:author="mpountou" w:date="2021-02-14T19:25:00Z">
              <w:rPr>
                <w:rStyle w:val="-"/>
                <w:noProof/>
                <w:lang w:val="en-US"/>
              </w:rPr>
            </w:rPrChange>
          </w:rPr>
          <w:delText>movielens</w:delText>
        </w:r>
        <w:r w:rsidRPr="000D2B64" w:rsidDel="000D2B64">
          <w:rPr>
            <w:noProof/>
            <w:rPrChange w:id="4044" w:author="mpountou" w:date="2021-02-14T19:25:00Z">
              <w:rPr>
                <w:rStyle w:val="-"/>
                <w:noProof/>
              </w:rPr>
            </w:rPrChange>
          </w:rPr>
          <w:delText xml:space="preserve"> 100</w:delText>
        </w:r>
        <w:r w:rsidRPr="000D2B64" w:rsidDel="000D2B64">
          <w:rPr>
            <w:noProof/>
            <w:lang w:val="en-US"/>
            <w:rPrChange w:id="4045" w:author="mpountou" w:date="2021-02-14T19:25:00Z">
              <w:rPr>
                <w:rStyle w:val="-"/>
                <w:noProof/>
                <w:lang w:val="en-US"/>
              </w:rPr>
            </w:rPrChange>
          </w:rPr>
          <w:delText>K</w:delText>
        </w:r>
        <w:r w:rsidDel="000D2B64">
          <w:rPr>
            <w:noProof/>
            <w:webHidden/>
          </w:rPr>
          <w:tab/>
          <w:delText>64</w:delText>
        </w:r>
      </w:del>
    </w:p>
    <w:p w14:paraId="3BEF948A" w14:textId="4715B21C" w:rsidR="00450D72" w:rsidDel="000D2B64" w:rsidRDefault="00450D72">
      <w:pPr>
        <w:pStyle w:val="ab"/>
        <w:tabs>
          <w:tab w:val="right" w:leader="dot" w:pos="8296"/>
        </w:tabs>
        <w:rPr>
          <w:del w:id="4046" w:author="mpountou" w:date="2021-02-14T19:25:00Z"/>
          <w:rFonts w:asciiTheme="minorHAnsi" w:eastAsiaTheme="minorEastAsia" w:hAnsiTheme="minorHAnsi" w:cstheme="minorBidi"/>
          <w:noProof/>
          <w:szCs w:val="22"/>
          <w:lang w:eastAsia="el-GR"/>
        </w:rPr>
      </w:pPr>
      <w:del w:id="4047" w:author="mpountou" w:date="2021-02-14T19:25:00Z">
        <w:r w:rsidRPr="000D2B64" w:rsidDel="000D2B64">
          <w:rPr>
            <w:b/>
            <w:noProof/>
            <w:rPrChange w:id="4048" w:author="mpountou" w:date="2021-02-14T19:25:00Z">
              <w:rPr>
                <w:rStyle w:val="-"/>
                <w:b/>
                <w:noProof/>
              </w:rPr>
            </w:rPrChange>
          </w:rPr>
          <w:delText>Εικόνα 69</w:delText>
        </w:r>
        <w:r w:rsidRPr="000D2B64" w:rsidDel="000D2B64">
          <w:rPr>
            <w:noProof/>
            <w:rPrChange w:id="4049" w:author="mpountou" w:date="2021-02-14T19:25:00Z">
              <w:rPr>
                <w:rStyle w:val="-"/>
                <w:noProof/>
              </w:rPr>
            </w:rPrChange>
          </w:rPr>
          <w:delText xml:space="preserve"> - Yλοποίηση Υβριδικού Συστήματος  - Διάγραμμα μετρικών rmse και mae – data30</w:delText>
        </w:r>
        <w:r w:rsidDel="000D2B64">
          <w:rPr>
            <w:noProof/>
            <w:webHidden/>
          </w:rPr>
          <w:tab/>
          <w:delText>65</w:delText>
        </w:r>
      </w:del>
    </w:p>
    <w:p w14:paraId="712255A3" w14:textId="77D59214" w:rsidR="00450D72" w:rsidDel="000D2B64" w:rsidRDefault="00450D72">
      <w:pPr>
        <w:pStyle w:val="ab"/>
        <w:tabs>
          <w:tab w:val="right" w:leader="dot" w:pos="8296"/>
        </w:tabs>
        <w:rPr>
          <w:del w:id="4050" w:author="mpountou" w:date="2021-02-14T19:25:00Z"/>
          <w:rFonts w:asciiTheme="minorHAnsi" w:eastAsiaTheme="minorEastAsia" w:hAnsiTheme="minorHAnsi" w:cstheme="minorBidi"/>
          <w:noProof/>
          <w:szCs w:val="22"/>
          <w:lang w:eastAsia="el-GR"/>
        </w:rPr>
      </w:pPr>
      <w:del w:id="4051" w:author="mpountou" w:date="2021-02-14T19:25:00Z">
        <w:r w:rsidRPr="000D2B64" w:rsidDel="000D2B64">
          <w:rPr>
            <w:b/>
            <w:noProof/>
            <w:rPrChange w:id="4052" w:author="mpountou" w:date="2021-02-14T19:25:00Z">
              <w:rPr>
                <w:rStyle w:val="-"/>
                <w:b/>
                <w:noProof/>
              </w:rPr>
            </w:rPrChange>
          </w:rPr>
          <w:delText>Εικόνα 70</w:delText>
        </w:r>
        <w:r w:rsidRPr="000D2B64" w:rsidDel="000D2B64">
          <w:rPr>
            <w:noProof/>
            <w:rPrChange w:id="4053" w:author="mpountou" w:date="2021-02-14T19:25:00Z">
              <w:rPr>
                <w:rStyle w:val="-"/>
                <w:noProof/>
              </w:rPr>
            </w:rPrChange>
          </w:rPr>
          <w:delText xml:space="preserve"> - </w:delText>
        </w:r>
        <w:r w:rsidRPr="000D2B64" w:rsidDel="000D2B64">
          <w:rPr>
            <w:noProof/>
            <w:lang w:val="en-US"/>
            <w:rPrChange w:id="4054" w:author="mpountou" w:date="2021-02-14T19:25:00Z">
              <w:rPr>
                <w:rStyle w:val="-"/>
                <w:noProof/>
                <w:lang w:val="en-US"/>
              </w:rPr>
            </w:rPrChange>
          </w:rPr>
          <w:delText>Y</w:delText>
        </w:r>
        <w:r w:rsidRPr="000D2B64" w:rsidDel="000D2B64">
          <w:rPr>
            <w:noProof/>
            <w:rPrChange w:id="4055" w:author="mpountou" w:date="2021-02-14T19:25:00Z">
              <w:rPr>
                <w:rStyle w:val="-"/>
                <w:noProof/>
              </w:rPr>
            </w:rPrChange>
          </w:rPr>
          <w:delText xml:space="preserve">λοποίηση Υβριδικού Συστήματος  - Διάγραμμα μετρικών </w:delText>
        </w:r>
        <w:r w:rsidRPr="000D2B64" w:rsidDel="000D2B64">
          <w:rPr>
            <w:noProof/>
            <w:lang w:val="en-US"/>
            <w:rPrChange w:id="4056" w:author="mpountou" w:date="2021-02-14T19:25:00Z">
              <w:rPr>
                <w:rStyle w:val="-"/>
                <w:noProof/>
                <w:lang w:val="en-US"/>
              </w:rPr>
            </w:rPrChange>
          </w:rPr>
          <w:delText>rmse</w:delText>
        </w:r>
        <w:r w:rsidRPr="000D2B64" w:rsidDel="000D2B64">
          <w:rPr>
            <w:noProof/>
            <w:rPrChange w:id="4057" w:author="mpountou" w:date="2021-02-14T19:25:00Z">
              <w:rPr>
                <w:rStyle w:val="-"/>
                <w:noProof/>
              </w:rPr>
            </w:rPrChange>
          </w:rPr>
          <w:delText xml:space="preserve"> και </w:delText>
        </w:r>
        <w:r w:rsidRPr="000D2B64" w:rsidDel="000D2B64">
          <w:rPr>
            <w:noProof/>
            <w:lang w:val="en-US"/>
            <w:rPrChange w:id="4058" w:author="mpountou" w:date="2021-02-14T19:25:00Z">
              <w:rPr>
                <w:rStyle w:val="-"/>
                <w:noProof/>
                <w:lang w:val="en-US"/>
              </w:rPr>
            </w:rPrChange>
          </w:rPr>
          <w:delText>mae</w:delText>
        </w:r>
        <w:r w:rsidRPr="000D2B64" w:rsidDel="000D2B64">
          <w:rPr>
            <w:noProof/>
            <w:rPrChange w:id="4059" w:author="mpountou" w:date="2021-02-14T19:25:00Z">
              <w:rPr>
                <w:rStyle w:val="-"/>
                <w:noProof/>
              </w:rPr>
            </w:rPrChange>
          </w:rPr>
          <w:delText xml:space="preserve"> – </w:delText>
        </w:r>
        <w:r w:rsidRPr="000D2B64" w:rsidDel="000D2B64">
          <w:rPr>
            <w:noProof/>
            <w:lang w:val="en-US"/>
            <w:rPrChange w:id="4060" w:author="mpountou" w:date="2021-02-14T19:25:00Z">
              <w:rPr>
                <w:rStyle w:val="-"/>
                <w:noProof/>
                <w:lang w:val="en-US"/>
              </w:rPr>
            </w:rPrChange>
          </w:rPr>
          <w:delText>data</w:delText>
        </w:r>
        <w:r w:rsidRPr="000D2B64" w:rsidDel="000D2B64">
          <w:rPr>
            <w:noProof/>
            <w:rPrChange w:id="4061" w:author="mpountou" w:date="2021-02-14T19:25:00Z">
              <w:rPr>
                <w:rStyle w:val="-"/>
                <w:noProof/>
              </w:rPr>
            </w:rPrChange>
          </w:rPr>
          <w:delText>30</w:delText>
        </w:r>
        <w:r w:rsidDel="000D2B64">
          <w:rPr>
            <w:noProof/>
            <w:webHidden/>
          </w:rPr>
          <w:tab/>
          <w:delText>65</w:delText>
        </w:r>
      </w:del>
    </w:p>
    <w:p w14:paraId="4D3C3072" w14:textId="54BC7D51" w:rsidR="00450D72" w:rsidDel="000D2B64" w:rsidRDefault="00450D72">
      <w:pPr>
        <w:pStyle w:val="ab"/>
        <w:tabs>
          <w:tab w:val="right" w:leader="dot" w:pos="8296"/>
        </w:tabs>
        <w:rPr>
          <w:del w:id="4062" w:author="mpountou" w:date="2021-02-14T19:25:00Z"/>
          <w:rFonts w:asciiTheme="minorHAnsi" w:eastAsiaTheme="minorEastAsia" w:hAnsiTheme="minorHAnsi" w:cstheme="minorBidi"/>
          <w:noProof/>
          <w:szCs w:val="22"/>
          <w:lang w:eastAsia="el-GR"/>
        </w:rPr>
      </w:pPr>
      <w:del w:id="4063" w:author="mpountou" w:date="2021-02-14T19:25:00Z">
        <w:r w:rsidRPr="000D2B64" w:rsidDel="000D2B64">
          <w:rPr>
            <w:b/>
            <w:noProof/>
            <w:rPrChange w:id="4064" w:author="mpountou" w:date="2021-02-14T19:25:00Z">
              <w:rPr>
                <w:rStyle w:val="-"/>
                <w:b/>
                <w:noProof/>
              </w:rPr>
            </w:rPrChange>
          </w:rPr>
          <w:delText>Εικόνα 71</w:delText>
        </w:r>
        <w:r w:rsidRPr="000D2B64" w:rsidDel="000D2B64">
          <w:rPr>
            <w:noProof/>
            <w:rPrChange w:id="4065" w:author="mpountou" w:date="2021-02-14T19:25:00Z">
              <w:rPr>
                <w:rStyle w:val="-"/>
                <w:noProof/>
              </w:rPr>
            </w:rPrChange>
          </w:rPr>
          <w:delText xml:space="preserve"> - </w:delText>
        </w:r>
        <w:r w:rsidRPr="000D2B64" w:rsidDel="000D2B64">
          <w:rPr>
            <w:noProof/>
            <w:lang w:val="en-US"/>
            <w:rPrChange w:id="4066" w:author="mpountou" w:date="2021-02-14T19:25:00Z">
              <w:rPr>
                <w:rStyle w:val="-"/>
                <w:noProof/>
                <w:lang w:val="en-US"/>
              </w:rPr>
            </w:rPrChange>
          </w:rPr>
          <w:delText>Y</w:delText>
        </w:r>
        <w:r w:rsidRPr="000D2B64" w:rsidDel="000D2B64">
          <w:rPr>
            <w:noProof/>
            <w:rPrChange w:id="4067" w:author="mpountou" w:date="2021-02-14T19:25:00Z">
              <w:rPr>
                <w:rStyle w:val="-"/>
                <w:noProof/>
              </w:rPr>
            </w:rPrChange>
          </w:rPr>
          <w:delText xml:space="preserve">λοποίηση Υβριδικού Συστήματος  - Διάγραμμα μετρικών </w:delText>
        </w:r>
        <w:r w:rsidRPr="000D2B64" w:rsidDel="000D2B64">
          <w:rPr>
            <w:noProof/>
            <w:lang w:val="en-US"/>
            <w:rPrChange w:id="4068" w:author="mpountou" w:date="2021-02-14T19:25:00Z">
              <w:rPr>
                <w:rStyle w:val="-"/>
                <w:noProof/>
                <w:lang w:val="en-US"/>
              </w:rPr>
            </w:rPrChange>
          </w:rPr>
          <w:delText>rmse</w:delText>
        </w:r>
        <w:r w:rsidRPr="000D2B64" w:rsidDel="000D2B64">
          <w:rPr>
            <w:noProof/>
            <w:rPrChange w:id="4069" w:author="mpountou" w:date="2021-02-14T19:25:00Z">
              <w:rPr>
                <w:rStyle w:val="-"/>
                <w:noProof/>
              </w:rPr>
            </w:rPrChange>
          </w:rPr>
          <w:delText xml:space="preserve"> και </w:delText>
        </w:r>
        <w:r w:rsidRPr="000D2B64" w:rsidDel="000D2B64">
          <w:rPr>
            <w:noProof/>
            <w:lang w:val="en-US"/>
            <w:rPrChange w:id="4070" w:author="mpountou" w:date="2021-02-14T19:25:00Z">
              <w:rPr>
                <w:rStyle w:val="-"/>
                <w:noProof/>
                <w:lang w:val="en-US"/>
              </w:rPr>
            </w:rPrChange>
          </w:rPr>
          <w:delText>mae</w:delText>
        </w:r>
        <w:r w:rsidRPr="000D2B64" w:rsidDel="000D2B64">
          <w:rPr>
            <w:noProof/>
            <w:rPrChange w:id="4071" w:author="mpountou" w:date="2021-02-14T19:25:00Z">
              <w:rPr>
                <w:rStyle w:val="-"/>
                <w:noProof/>
              </w:rPr>
            </w:rPrChange>
          </w:rPr>
          <w:delText xml:space="preserve"> – </w:delText>
        </w:r>
        <w:r w:rsidRPr="000D2B64" w:rsidDel="000D2B64">
          <w:rPr>
            <w:noProof/>
            <w:lang w:val="en-US"/>
            <w:rPrChange w:id="4072" w:author="mpountou" w:date="2021-02-14T19:25:00Z">
              <w:rPr>
                <w:rStyle w:val="-"/>
                <w:noProof/>
                <w:lang w:val="en-US"/>
              </w:rPr>
            </w:rPrChange>
          </w:rPr>
          <w:delText>movielens</w:delText>
        </w:r>
        <w:r w:rsidRPr="000D2B64" w:rsidDel="000D2B64">
          <w:rPr>
            <w:noProof/>
            <w:rPrChange w:id="4073" w:author="mpountou" w:date="2021-02-14T19:25:00Z">
              <w:rPr>
                <w:rStyle w:val="-"/>
                <w:noProof/>
              </w:rPr>
            </w:rPrChange>
          </w:rPr>
          <w:delText xml:space="preserve"> 100</w:delText>
        </w:r>
        <w:r w:rsidRPr="000D2B64" w:rsidDel="000D2B64">
          <w:rPr>
            <w:noProof/>
            <w:lang w:val="en-US"/>
            <w:rPrChange w:id="4074" w:author="mpountou" w:date="2021-02-14T19:25:00Z">
              <w:rPr>
                <w:rStyle w:val="-"/>
                <w:noProof/>
                <w:lang w:val="en-US"/>
              </w:rPr>
            </w:rPrChange>
          </w:rPr>
          <w:delText>K</w:delText>
        </w:r>
        <w:r w:rsidDel="000D2B64">
          <w:rPr>
            <w:noProof/>
            <w:webHidden/>
          </w:rPr>
          <w:tab/>
          <w:delText>65</w:delText>
        </w:r>
      </w:del>
    </w:p>
    <w:p w14:paraId="191B645A" w14:textId="59F26036" w:rsidR="00450D72" w:rsidDel="000D2B64" w:rsidRDefault="00450D72">
      <w:pPr>
        <w:pStyle w:val="ab"/>
        <w:tabs>
          <w:tab w:val="right" w:leader="dot" w:pos="8296"/>
        </w:tabs>
        <w:rPr>
          <w:del w:id="4075" w:author="mpountou" w:date="2021-02-14T19:25:00Z"/>
          <w:rFonts w:asciiTheme="minorHAnsi" w:eastAsiaTheme="minorEastAsia" w:hAnsiTheme="minorHAnsi" w:cstheme="minorBidi"/>
          <w:noProof/>
          <w:szCs w:val="22"/>
          <w:lang w:eastAsia="el-GR"/>
        </w:rPr>
      </w:pPr>
      <w:del w:id="4076" w:author="mpountou" w:date="2021-02-14T19:25:00Z">
        <w:r w:rsidRPr="000D2B64" w:rsidDel="000D2B64">
          <w:rPr>
            <w:b/>
            <w:noProof/>
            <w:rPrChange w:id="4077" w:author="mpountou" w:date="2021-02-14T19:25:00Z">
              <w:rPr>
                <w:rStyle w:val="-"/>
                <w:b/>
                <w:noProof/>
              </w:rPr>
            </w:rPrChange>
          </w:rPr>
          <w:delText>Εικόνα 72 -</w:delText>
        </w:r>
        <w:r w:rsidRPr="000D2B64" w:rsidDel="000D2B64">
          <w:rPr>
            <w:noProof/>
            <w:rPrChange w:id="4078" w:author="mpountou" w:date="2021-02-14T19:25:00Z">
              <w:rPr>
                <w:rStyle w:val="-"/>
                <w:noProof/>
              </w:rPr>
            </w:rPrChange>
          </w:rPr>
          <w:delText xml:space="preserve"> Παρουσίαση αποτελεσμάτων ρούχων. Αναζήτηση: Γυναικεία Μάλλινα Μπλουζάκια</w:delText>
        </w:r>
        <w:r w:rsidDel="000D2B64">
          <w:rPr>
            <w:noProof/>
            <w:webHidden/>
          </w:rPr>
          <w:tab/>
          <w:delText>66</w:delText>
        </w:r>
      </w:del>
    </w:p>
    <w:p w14:paraId="4AE5897E" w14:textId="413893D0" w:rsidR="00450D72" w:rsidDel="000D2B64" w:rsidRDefault="00450D72">
      <w:pPr>
        <w:pStyle w:val="ab"/>
        <w:tabs>
          <w:tab w:val="right" w:leader="dot" w:pos="8296"/>
        </w:tabs>
        <w:rPr>
          <w:del w:id="4079" w:author="mpountou" w:date="2021-02-14T19:25:00Z"/>
          <w:rFonts w:asciiTheme="minorHAnsi" w:eastAsiaTheme="minorEastAsia" w:hAnsiTheme="minorHAnsi" w:cstheme="minorBidi"/>
          <w:noProof/>
          <w:szCs w:val="22"/>
          <w:lang w:eastAsia="el-GR"/>
        </w:rPr>
      </w:pPr>
      <w:del w:id="4080" w:author="mpountou" w:date="2021-02-14T19:25:00Z">
        <w:r w:rsidRPr="000D2B64" w:rsidDel="000D2B64">
          <w:rPr>
            <w:b/>
            <w:noProof/>
            <w:rPrChange w:id="4081" w:author="mpountou" w:date="2021-02-14T19:25:00Z">
              <w:rPr>
                <w:rStyle w:val="-"/>
                <w:b/>
                <w:noProof/>
              </w:rPr>
            </w:rPrChange>
          </w:rPr>
          <w:delText>Εικόνα 73</w:delText>
        </w:r>
        <w:r w:rsidRPr="000D2B64" w:rsidDel="000D2B64">
          <w:rPr>
            <w:noProof/>
            <w:rPrChange w:id="4082" w:author="mpountou" w:date="2021-02-14T19:25:00Z">
              <w:rPr>
                <w:rStyle w:val="-"/>
                <w:noProof/>
              </w:rPr>
            </w:rPrChange>
          </w:rPr>
          <w:delText xml:space="preserve"> - Παρουσίαση αποτελεσμάτων ρούχων. Αναζήτηση: Γυναικεία Παλτό</w:delText>
        </w:r>
        <w:r w:rsidDel="000D2B64">
          <w:rPr>
            <w:noProof/>
            <w:webHidden/>
          </w:rPr>
          <w:tab/>
          <w:delText>67</w:delText>
        </w:r>
      </w:del>
    </w:p>
    <w:p w14:paraId="62D87479" w14:textId="5EE891CD" w:rsidR="00450D72" w:rsidDel="000D2B64" w:rsidRDefault="00450D72">
      <w:pPr>
        <w:pStyle w:val="ab"/>
        <w:tabs>
          <w:tab w:val="right" w:leader="dot" w:pos="8296"/>
        </w:tabs>
        <w:rPr>
          <w:del w:id="4083" w:author="mpountou" w:date="2021-02-14T19:25:00Z"/>
          <w:rFonts w:asciiTheme="minorHAnsi" w:eastAsiaTheme="minorEastAsia" w:hAnsiTheme="minorHAnsi" w:cstheme="minorBidi"/>
          <w:noProof/>
          <w:szCs w:val="22"/>
          <w:lang w:eastAsia="el-GR"/>
        </w:rPr>
      </w:pPr>
      <w:del w:id="4084" w:author="mpountou" w:date="2021-02-14T19:25:00Z">
        <w:r w:rsidRPr="000D2B64" w:rsidDel="000D2B64">
          <w:rPr>
            <w:b/>
            <w:noProof/>
            <w:rPrChange w:id="4085" w:author="mpountou" w:date="2021-02-14T19:25:00Z">
              <w:rPr>
                <w:rStyle w:val="-"/>
                <w:b/>
                <w:noProof/>
              </w:rPr>
            </w:rPrChange>
          </w:rPr>
          <w:delText>Εικόνα 74</w:delText>
        </w:r>
        <w:r w:rsidRPr="000D2B64" w:rsidDel="000D2B64">
          <w:rPr>
            <w:noProof/>
            <w:rPrChange w:id="4086" w:author="mpountou" w:date="2021-02-14T19:25:00Z">
              <w:rPr>
                <w:rStyle w:val="-"/>
                <w:noProof/>
              </w:rPr>
            </w:rPrChange>
          </w:rPr>
          <w:delText xml:space="preserve"> - Παρουσίαση αποτελεσμάτων ρούχων. Αναζήτηση: Γυναικεία Φορέματα</w:delText>
        </w:r>
        <w:r w:rsidDel="000D2B64">
          <w:rPr>
            <w:noProof/>
            <w:webHidden/>
          </w:rPr>
          <w:tab/>
          <w:delText>67</w:delText>
        </w:r>
      </w:del>
    </w:p>
    <w:p w14:paraId="24F92DA9" w14:textId="034A0DB4" w:rsidR="00450D72" w:rsidDel="000D2B64" w:rsidRDefault="00450D72">
      <w:pPr>
        <w:pStyle w:val="ab"/>
        <w:tabs>
          <w:tab w:val="right" w:leader="dot" w:pos="8296"/>
        </w:tabs>
        <w:rPr>
          <w:del w:id="4087" w:author="mpountou" w:date="2021-02-14T19:25:00Z"/>
          <w:rFonts w:asciiTheme="minorHAnsi" w:eastAsiaTheme="minorEastAsia" w:hAnsiTheme="minorHAnsi" w:cstheme="minorBidi"/>
          <w:noProof/>
          <w:szCs w:val="22"/>
          <w:lang w:eastAsia="el-GR"/>
        </w:rPr>
      </w:pPr>
      <w:del w:id="4088" w:author="mpountou" w:date="2021-02-14T19:25:00Z">
        <w:r w:rsidRPr="000D2B64" w:rsidDel="000D2B64">
          <w:rPr>
            <w:b/>
            <w:noProof/>
            <w:rPrChange w:id="4089" w:author="mpountou" w:date="2021-02-14T19:25:00Z">
              <w:rPr>
                <w:rStyle w:val="-"/>
                <w:b/>
                <w:noProof/>
              </w:rPr>
            </w:rPrChange>
          </w:rPr>
          <w:delText>Εικόνα 75</w:delText>
        </w:r>
        <w:r w:rsidRPr="000D2B64" w:rsidDel="000D2B64">
          <w:rPr>
            <w:noProof/>
            <w:rPrChange w:id="4090" w:author="mpountou" w:date="2021-02-14T19:25:00Z">
              <w:rPr>
                <w:rStyle w:val="-"/>
                <w:noProof/>
              </w:rPr>
            </w:rPrChange>
          </w:rPr>
          <w:delText xml:space="preserve"> - Παρουσίαση αποτελεσμάτων ρούχων. Αναζήτηση: Αντρικά Σορτσ</w:delText>
        </w:r>
        <w:r w:rsidDel="000D2B64">
          <w:rPr>
            <w:noProof/>
            <w:webHidden/>
          </w:rPr>
          <w:tab/>
          <w:delText>68</w:delText>
        </w:r>
      </w:del>
    </w:p>
    <w:p w14:paraId="06596EDC" w14:textId="2687C0C2" w:rsidR="00450D72" w:rsidDel="000D2B64" w:rsidRDefault="00450D72">
      <w:pPr>
        <w:pStyle w:val="ab"/>
        <w:tabs>
          <w:tab w:val="right" w:leader="dot" w:pos="8296"/>
        </w:tabs>
        <w:rPr>
          <w:del w:id="4091" w:author="mpountou" w:date="2021-02-14T19:25:00Z"/>
          <w:rFonts w:asciiTheme="minorHAnsi" w:eastAsiaTheme="minorEastAsia" w:hAnsiTheme="minorHAnsi" w:cstheme="minorBidi"/>
          <w:noProof/>
          <w:szCs w:val="22"/>
          <w:lang w:eastAsia="el-GR"/>
        </w:rPr>
      </w:pPr>
      <w:del w:id="4092" w:author="mpountou" w:date="2021-02-14T19:25:00Z">
        <w:r w:rsidRPr="000D2B64" w:rsidDel="000D2B64">
          <w:rPr>
            <w:b/>
            <w:noProof/>
            <w:rPrChange w:id="4093" w:author="mpountou" w:date="2021-02-14T19:25:00Z">
              <w:rPr>
                <w:rStyle w:val="-"/>
                <w:b/>
                <w:noProof/>
              </w:rPr>
            </w:rPrChange>
          </w:rPr>
          <w:delText>Εικόνα 76</w:delText>
        </w:r>
        <w:r w:rsidRPr="000D2B64" w:rsidDel="000D2B64">
          <w:rPr>
            <w:noProof/>
            <w:rPrChange w:id="4094" w:author="mpountou" w:date="2021-02-14T19:25:00Z">
              <w:rPr>
                <w:rStyle w:val="-"/>
                <w:noProof/>
              </w:rPr>
            </w:rPrChange>
          </w:rPr>
          <w:delText xml:space="preserve"> - Παρουσίαση αποτελεσμάτων ρούχων. Αναζήτηση: Γυναικεία Πουκάμισα</w:delText>
        </w:r>
        <w:r w:rsidDel="000D2B64">
          <w:rPr>
            <w:noProof/>
            <w:webHidden/>
          </w:rPr>
          <w:tab/>
          <w:delText>68</w:delText>
        </w:r>
      </w:del>
    </w:p>
    <w:p w14:paraId="2FFEA5D2" w14:textId="1921A475" w:rsidR="00450D72" w:rsidDel="000D2B64" w:rsidRDefault="00450D72">
      <w:pPr>
        <w:pStyle w:val="ab"/>
        <w:tabs>
          <w:tab w:val="right" w:leader="dot" w:pos="8296"/>
        </w:tabs>
        <w:rPr>
          <w:del w:id="4095" w:author="mpountou" w:date="2021-02-14T19:25:00Z"/>
          <w:rFonts w:asciiTheme="minorHAnsi" w:eastAsiaTheme="minorEastAsia" w:hAnsiTheme="minorHAnsi" w:cstheme="minorBidi"/>
          <w:noProof/>
          <w:szCs w:val="22"/>
          <w:lang w:eastAsia="el-GR"/>
        </w:rPr>
      </w:pPr>
      <w:del w:id="4096" w:author="mpountou" w:date="2021-02-14T19:25:00Z">
        <w:r w:rsidRPr="000D2B64" w:rsidDel="000D2B64">
          <w:rPr>
            <w:b/>
            <w:noProof/>
            <w:rPrChange w:id="4097" w:author="mpountou" w:date="2021-02-14T19:25:00Z">
              <w:rPr>
                <w:rStyle w:val="-"/>
                <w:b/>
                <w:noProof/>
              </w:rPr>
            </w:rPrChange>
          </w:rPr>
          <w:delText>Εικόνα 77</w:delText>
        </w:r>
        <w:r w:rsidRPr="000D2B64" w:rsidDel="000D2B64">
          <w:rPr>
            <w:noProof/>
            <w:rPrChange w:id="4098" w:author="mpountou" w:date="2021-02-14T19:25:00Z">
              <w:rPr>
                <w:rStyle w:val="-"/>
                <w:noProof/>
              </w:rPr>
            </w:rPrChange>
          </w:rPr>
          <w:delText xml:space="preserve"> - Παρουσίαση αποτελεσμάτων ρούχων. Αναζήτηση: Ανδρικά Πουκάμισα</w:delText>
        </w:r>
        <w:r w:rsidDel="000D2B64">
          <w:rPr>
            <w:noProof/>
            <w:webHidden/>
          </w:rPr>
          <w:tab/>
          <w:delText>69</w:delText>
        </w:r>
      </w:del>
    </w:p>
    <w:p w14:paraId="572C3018" w14:textId="3DD125B2" w:rsidR="00450D72" w:rsidDel="000D2B64" w:rsidRDefault="00450D72">
      <w:pPr>
        <w:pStyle w:val="ab"/>
        <w:tabs>
          <w:tab w:val="right" w:leader="dot" w:pos="8296"/>
        </w:tabs>
        <w:rPr>
          <w:del w:id="4099" w:author="mpountou" w:date="2021-02-14T19:25:00Z"/>
          <w:rFonts w:asciiTheme="minorHAnsi" w:eastAsiaTheme="minorEastAsia" w:hAnsiTheme="minorHAnsi" w:cstheme="minorBidi"/>
          <w:noProof/>
          <w:szCs w:val="22"/>
          <w:lang w:eastAsia="el-GR"/>
        </w:rPr>
      </w:pPr>
      <w:del w:id="4100" w:author="mpountou" w:date="2021-02-14T19:25:00Z">
        <w:r w:rsidRPr="000D2B64" w:rsidDel="000D2B64">
          <w:rPr>
            <w:b/>
            <w:noProof/>
            <w:rPrChange w:id="4101" w:author="mpountou" w:date="2021-02-14T19:25:00Z">
              <w:rPr>
                <w:rStyle w:val="-"/>
                <w:b/>
                <w:noProof/>
              </w:rPr>
            </w:rPrChange>
          </w:rPr>
          <w:delText>Εικόνα 78 -</w:delText>
        </w:r>
        <w:r w:rsidRPr="000D2B64" w:rsidDel="000D2B64">
          <w:rPr>
            <w:noProof/>
            <w:rPrChange w:id="4102" w:author="mpountou" w:date="2021-02-14T19:25:00Z">
              <w:rPr>
                <w:rStyle w:val="-"/>
                <w:noProof/>
              </w:rPr>
            </w:rPrChange>
          </w:rPr>
          <w:delText xml:space="preserve"> Παρουσίαση αποτελεσμάτων ρούχων. Αναζήτηση: Γυναικεία Μαγιό</w:delText>
        </w:r>
        <w:r w:rsidDel="000D2B64">
          <w:rPr>
            <w:noProof/>
            <w:webHidden/>
          </w:rPr>
          <w:tab/>
          <w:delText>69</w:delText>
        </w:r>
      </w:del>
    </w:p>
    <w:p w14:paraId="7DE94C76" w14:textId="77777777" w:rsidR="00450D72" w:rsidDel="00450D72" w:rsidRDefault="00450D72" w:rsidP="00184A98">
      <w:pPr>
        <w:rPr>
          <w:del w:id="4103" w:author="mpountou" w:date="2021-02-10T22:45:00Z"/>
          <w:noProof/>
        </w:rPr>
      </w:pPr>
    </w:p>
    <w:p w14:paraId="0440809A" w14:textId="0122401E" w:rsidR="00184A98" w:rsidRDefault="00450D72" w:rsidP="00184A98">
      <w:r>
        <w:fldChar w:fldCharType="end"/>
      </w:r>
    </w:p>
    <w:p w14:paraId="0BB9EE55" w14:textId="77777777" w:rsidR="000D2B64" w:rsidRDefault="000D2B64">
      <w:pPr>
        <w:pStyle w:val="1"/>
        <w:numPr>
          <w:ilvl w:val="0"/>
          <w:numId w:val="0"/>
        </w:numPr>
        <w:ind w:left="432" w:hanging="432"/>
        <w:rPr>
          <w:ins w:id="4104" w:author="mpountou" w:date="2021-02-14T19:25:00Z"/>
          <w:b/>
        </w:rPr>
        <w:pPrChange w:id="4105" w:author="mpountou" w:date="2021-02-10T21:44:00Z">
          <w:pPr>
            <w:pStyle w:val="1"/>
            <w:numPr>
              <w:numId w:val="0"/>
            </w:numPr>
            <w:ind w:left="0" w:firstLine="0"/>
          </w:pPr>
        </w:pPrChange>
      </w:pPr>
    </w:p>
    <w:p w14:paraId="12389081" w14:textId="77777777" w:rsidR="000D2B64" w:rsidRDefault="000D2B64">
      <w:pPr>
        <w:pStyle w:val="1"/>
        <w:numPr>
          <w:ilvl w:val="0"/>
          <w:numId w:val="0"/>
        </w:numPr>
        <w:ind w:left="432" w:hanging="432"/>
        <w:rPr>
          <w:ins w:id="4106" w:author="mpountou" w:date="2021-02-14T19:25:00Z"/>
          <w:b/>
        </w:rPr>
        <w:pPrChange w:id="4107" w:author="mpountou" w:date="2021-02-10T21:44:00Z">
          <w:pPr>
            <w:pStyle w:val="1"/>
            <w:numPr>
              <w:numId w:val="0"/>
            </w:numPr>
            <w:ind w:left="0" w:firstLine="0"/>
          </w:pPr>
        </w:pPrChange>
      </w:pPr>
    </w:p>
    <w:p w14:paraId="6F2154BB" w14:textId="77777777" w:rsidR="000D2B64" w:rsidRDefault="000D2B64">
      <w:pPr>
        <w:pStyle w:val="1"/>
        <w:numPr>
          <w:ilvl w:val="0"/>
          <w:numId w:val="0"/>
        </w:numPr>
        <w:ind w:left="432" w:hanging="432"/>
        <w:rPr>
          <w:ins w:id="4108" w:author="mpountou" w:date="2021-02-14T19:25:00Z"/>
          <w:b/>
        </w:rPr>
        <w:pPrChange w:id="4109" w:author="mpountou" w:date="2021-02-10T21:44:00Z">
          <w:pPr>
            <w:pStyle w:val="1"/>
            <w:numPr>
              <w:numId w:val="0"/>
            </w:numPr>
            <w:ind w:left="0" w:firstLine="0"/>
          </w:pPr>
        </w:pPrChange>
      </w:pPr>
    </w:p>
    <w:p w14:paraId="79B3E0C8" w14:textId="77777777" w:rsidR="000D2B64" w:rsidRDefault="000D2B64">
      <w:pPr>
        <w:pStyle w:val="1"/>
        <w:numPr>
          <w:ilvl w:val="0"/>
          <w:numId w:val="0"/>
        </w:numPr>
        <w:ind w:left="432" w:hanging="432"/>
        <w:rPr>
          <w:ins w:id="4110" w:author="mpountou" w:date="2021-02-14T19:25:00Z"/>
          <w:b/>
        </w:rPr>
        <w:pPrChange w:id="4111" w:author="mpountou" w:date="2021-02-10T21:44:00Z">
          <w:pPr>
            <w:pStyle w:val="1"/>
            <w:numPr>
              <w:numId w:val="0"/>
            </w:numPr>
            <w:ind w:left="0" w:firstLine="0"/>
          </w:pPr>
        </w:pPrChange>
      </w:pPr>
    </w:p>
    <w:p w14:paraId="7EFFCAED" w14:textId="7612EAED" w:rsidR="000D2B64" w:rsidRDefault="000D2B64" w:rsidP="00E92596">
      <w:pPr>
        <w:pStyle w:val="1"/>
        <w:numPr>
          <w:ilvl w:val="0"/>
          <w:numId w:val="0"/>
        </w:numPr>
        <w:rPr>
          <w:ins w:id="4112" w:author="mpountou" w:date="2021-02-14T19:29:00Z"/>
          <w:b/>
        </w:rPr>
        <w:pPrChange w:id="4113" w:author="mpountou" w:date="2021-02-14T19:29:00Z">
          <w:pPr>
            <w:pStyle w:val="1"/>
            <w:numPr>
              <w:numId w:val="0"/>
            </w:numPr>
            <w:ind w:left="0" w:firstLine="0"/>
          </w:pPr>
        </w:pPrChange>
      </w:pPr>
    </w:p>
    <w:p w14:paraId="4ECB8566" w14:textId="36F411EE" w:rsidR="00E92596" w:rsidRDefault="00E92596" w:rsidP="00E92596">
      <w:pPr>
        <w:rPr>
          <w:ins w:id="4114" w:author="mpountou" w:date="2021-02-14T19:29:00Z"/>
        </w:rPr>
        <w:pPrChange w:id="4115" w:author="mpountou" w:date="2021-02-14T19:29:00Z">
          <w:pPr>
            <w:pStyle w:val="1"/>
            <w:numPr>
              <w:numId w:val="0"/>
            </w:numPr>
            <w:ind w:left="0" w:firstLine="0"/>
          </w:pPr>
        </w:pPrChange>
      </w:pPr>
    </w:p>
    <w:p w14:paraId="4C60A383" w14:textId="3A45E2F8" w:rsidR="00E92596" w:rsidRDefault="00E92596" w:rsidP="00E92596">
      <w:pPr>
        <w:rPr>
          <w:ins w:id="4116" w:author="mpountou" w:date="2021-02-14T19:29:00Z"/>
        </w:rPr>
        <w:pPrChange w:id="4117" w:author="mpountou" w:date="2021-02-14T19:29:00Z">
          <w:pPr>
            <w:pStyle w:val="1"/>
            <w:numPr>
              <w:numId w:val="0"/>
            </w:numPr>
            <w:ind w:left="0" w:firstLine="0"/>
          </w:pPr>
        </w:pPrChange>
      </w:pPr>
    </w:p>
    <w:p w14:paraId="26211AF0" w14:textId="4F3CE75C" w:rsidR="00E92596" w:rsidRDefault="00E92596" w:rsidP="00E92596">
      <w:pPr>
        <w:rPr>
          <w:ins w:id="4118" w:author="mpountou" w:date="2021-02-14T19:29:00Z"/>
        </w:rPr>
        <w:pPrChange w:id="4119" w:author="mpountou" w:date="2021-02-14T19:29:00Z">
          <w:pPr>
            <w:pStyle w:val="1"/>
            <w:numPr>
              <w:numId w:val="0"/>
            </w:numPr>
            <w:ind w:left="0" w:firstLine="0"/>
          </w:pPr>
        </w:pPrChange>
      </w:pPr>
    </w:p>
    <w:p w14:paraId="6E84869E" w14:textId="0DAD8363" w:rsidR="00E92596" w:rsidRDefault="00E92596" w:rsidP="00E92596">
      <w:pPr>
        <w:rPr>
          <w:ins w:id="4120" w:author="mpountou" w:date="2021-02-14T19:29:00Z"/>
        </w:rPr>
        <w:pPrChange w:id="4121" w:author="mpountou" w:date="2021-02-14T19:29:00Z">
          <w:pPr>
            <w:pStyle w:val="1"/>
            <w:numPr>
              <w:numId w:val="0"/>
            </w:numPr>
            <w:ind w:left="0" w:firstLine="0"/>
          </w:pPr>
        </w:pPrChange>
      </w:pPr>
    </w:p>
    <w:p w14:paraId="54961473" w14:textId="17EA77CA" w:rsidR="00E92596" w:rsidRDefault="00E92596" w:rsidP="00E92596">
      <w:pPr>
        <w:rPr>
          <w:ins w:id="4122" w:author="mpountou" w:date="2021-02-14T19:29:00Z"/>
        </w:rPr>
        <w:pPrChange w:id="4123" w:author="mpountou" w:date="2021-02-14T19:29:00Z">
          <w:pPr>
            <w:pStyle w:val="1"/>
            <w:numPr>
              <w:numId w:val="0"/>
            </w:numPr>
            <w:ind w:left="0" w:firstLine="0"/>
          </w:pPr>
        </w:pPrChange>
      </w:pPr>
    </w:p>
    <w:p w14:paraId="19023B34" w14:textId="0D2C93FA" w:rsidR="00E92596" w:rsidRDefault="00E92596" w:rsidP="00E92596">
      <w:pPr>
        <w:rPr>
          <w:ins w:id="4124" w:author="mpountou" w:date="2021-02-14T19:29:00Z"/>
        </w:rPr>
        <w:pPrChange w:id="4125" w:author="mpountou" w:date="2021-02-14T19:29:00Z">
          <w:pPr>
            <w:pStyle w:val="1"/>
            <w:numPr>
              <w:numId w:val="0"/>
            </w:numPr>
            <w:ind w:left="0" w:firstLine="0"/>
          </w:pPr>
        </w:pPrChange>
      </w:pPr>
    </w:p>
    <w:p w14:paraId="02358670" w14:textId="7E330544" w:rsidR="00E92596" w:rsidRDefault="00E92596" w:rsidP="00E92596">
      <w:pPr>
        <w:rPr>
          <w:ins w:id="4126" w:author="mpountou" w:date="2021-02-14T19:29:00Z"/>
        </w:rPr>
        <w:pPrChange w:id="4127" w:author="mpountou" w:date="2021-02-14T19:29:00Z">
          <w:pPr>
            <w:pStyle w:val="1"/>
            <w:numPr>
              <w:numId w:val="0"/>
            </w:numPr>
            <w:ind w:left="0" w:firstLine="0"/>
          </w:pPr>
        </w:pPrChange>
      </w:pPr>
    </w:p>
    <w:p w14:paraId="065DFC84" w14:textId="3FDDC47C" w:rsidR="00E92596" w:rsidRDefault="00E92596" w:rsidP="00E92596">
      <w:pPr>
        <w:rPr>
          <w:ins w:id="4128" w:author="mpountou" w:date="2021-02-14T19:29:00Z"/>
        </w:rPr>
        <w:pPrChange w:id="4129" w:author="mpountou" w:date="2021-02-14T19:29:00Z">
          <w:pPr>
            <w:pStyle w:val="1"/>
            <w:numPr>
              <w:numId w:val="0"/>
            </w:numPr>
            <w:ind w:left="0" w:firstLine="0"/>
          </w:pPr>
        </w:pPrChange>
      </w:pPr>
    </w:p>
    <w:p w14:paraId="39C79DCB" w14:textId="25DB7CD6" w:rsidR="00E92596" w:rsidRDefault="00E92596" w:rsidP="00E92596">
      <w:pPr>
        <w:rPr>
          <w:ins w:id="4130" w:author="mpountou" w:date="2021-02-14T19:29:00Z"/>
        </w:rPr>
        <w:pPrChange w:id="4131" w:author="mpountou" w:date="2021-02-14T19:29:00Z">
          <w:pPr>
            <w:pStyle w:val="1"/>
            <w:numPr>
              <w:numId w:val="0"/>
            </w:numPr>
            <w:ind w:left="0" w:firstLine="0"/>
          </w:pPr>
        </w:pPrChange>
      </w:pPr>
    </w:p>
    <w:p w14:paraId="7050E8AB" w14:textId="1A830D8E" w:rsidR="00E92596" w:rsidRDefault="00E92596" w:rsidP="00E92596">
      <w:pPr>
        <w:rPr>
          <w:ins w:id="4132" w:author="mpountou" w:date="2021-02-14T19:29:00Z"/>
        </w:rPr>
        <w:pPrChange w:id="4133" w:author="mpountou" w:date="2021-02-14T19:29:00Z">
          <w:pPr>
            <w:pStyle w:val="1"/>
            <w:numPr>
              <w:numId w:val="0"/>
            </w:numPr>
            <w:ind w:left="0" w:firstLine="0"/>
          </w:pPr>
        </w:pPrChange>
      </w:pPr>
    </w:p>
    <w:p w14:paraId="30ABADD8" w14:textId="79D848CF" w:rsidR="00E92596" w:rsidRDefault="00E92596" w:rsidP="00E92596">
      <w:pPr>
        <w:rPr>
          <w:ins w:id="4134" w:author="mpountou" w:date="2021-02-14T19:29:00Z"/>
        </w:rPr>
        <w:pPrChange w:id="4135" w:author="mpountou" w:date="2021-02-14T19:29:00Z">
          <w:pPr>
            <w:pStyle w:val="1"/>
            <w:numPr>
              <w:numId w:val="0"/>
            </w:numPr>
            <w:ind w:left="0" w:firstLine="0"/>
          </w:pPr>
        </w:pPrChange>
      </w:pPr>
    </w:p>
    <w:p w14:paraId="796E1A4B" w14:textId="7FEF4B1C" w:rsidR="00E92596" w:rsidRDefault="00E92596" w:rsidP="00E92596">
      <w:pPr>
        <w:rPr>
          <w:ins w:id="4136" w:author="mpountou" w:date="2021-02-14T19:29:00Z"/>
        </w:rPr>
        <w:pPrChange w:id="4137" w:author="mpountou" w:date="2021-02-14T19:29:00Z">
          <w:pPr>
            <w:pStyle w:val="1"/>
            <w:numPr>
              <w:numId w:val="0"/>
            </w:numPr>
            <w:ind w:left="0" w:firstLine="0"/>
          </w:pPr>
        </w:pPrChange>
      </w:pPr>
    </w:p>
    <w:p w14:paraId="1A217293" w14:textId="68FD5DF4" w:rsidR="00E92596" w:rsidRDefault="00E92596" w:rsidP="00E92596">
      <w:pPr>
        <w:rPr>
          <w:ins w:id="4138" w:author="mpountou" w:date="2021-02-14T19:29:00Z"/>
        </w:rPr>
        <w:pPrChange w:id="4139" w:author="mpountou" w:date="2021-02-14T19:29:00Z">
          <w:pPr>
            <w:pStyle w:val="1"/>
            <w:numPr>
              <w:numId w:val="0"/>
            </w:numPr>
            <w:ind w:left="0" w:firstLine="0"/>
          </w:pPr>
        </w:pPrChange>
      </w:pPr>
    </w:p>
    <w:p w14:paraId="5B0A47DC" w14:textId="142C7797" w:rsidR="00E92596" w:rsidRDefault="00E92596" w:rsidP="00E92596">
      <w:pPr>
        <w:rPr>
          <w:ins w:id="4140" w:author="mpountou" w:date="2021-02-14T19:29:00Z"/>
        </w:rPr>
        <w:pPrChange w:id="4141" w:author="mpountou" w:date="2021-02-14T19:29:00Z">
          <w:pPr>
            <w:pStyle w:val="1"/>
            <w:numPr>
              <w:numId w:val="0"/>
            </w:numPr>
            <w:ind w:left="0" w:firstLine="0"/>
          </w:pPr>
        </w:pPrChange>
      </w:pPr>
    </w:p>
    <w:p w14:paraId="08F4A4B1" w14:textId="25D2CF0F" w:rsidR="00E92596" w:rsidRDefault="00E92596" w:rsidP="00E92596">
      <w:pPr>
        <w:rPr>
          <w:ins w:id="4142" w:author="mpountou" w:date="2021-02-14T19:29:00Z"/>
        </w:rPr>
        <w:pPrChange w:id="4143" w:author="mpountou" w:date="2021-02-14T19:29:00Z">
          <w:pPr>
            <w:pStyle w:val="1"/>
            <w:numPr>
              <w:numId w:val="0"/>
            </w:numPr>
            <w:ind w:left="0" w:firstLine="0"/>
          </w:pPr>
        </w:pPrChange>
      </w:pPr>
    </w:p>
    <w:p w14:paraId="235E4B64" w14:textId="7E50F229" w:rsidR="00E92596" w:rsidRDefault="00E92596" w:rsidP="00E92596">
      <w:pPr>
        <w:rPr>
          <w:ins w:id="4144" w:author="mpountou" w:date="2021-02-14T19:29:00Z"/>
        </w:rPr>
        <w:pPrChange w:id="4145" w:author="mpountou" w:date="2021-02-14T19:29:00Z">
          <w:pPr>
            <w:pStyle w:val="1"/>
            <w:numPr>
              <w:numId w:val="0"/>
            </w:numPr>
            <w:ind w:left="0" w:firstLine="0"/>
          </w:pPr>
        </w:pPrChange>
      </w:pPr>
    </w:p>
    <w:p w14:paraId="28E999D0" w14:textId="5A3196DE" w:rsidR="00E92596" w:rsidRPr="00E92596" w:rsidRDefault="00E92596" w:rsidP="00E92596">
      <w:pPr>
        <w:rPr>
          <w:ins w:id="4146" w:author="mpountou" w:date="2021-02-14T19:25:00Z"/>
          <w:rPrChange w:id="4147" w:author="mpountou" w:date="2021-02-14T19:29:00Z">
            <w:rPr>
              <w:ins w:id="4148" w:author="mpountou" w:date="2021-02-14T19:25:00Z"/>
              <w:b/>
            </w:rPr>
          </w:rPrChange>
        </w:rPr>
        <w:pPrChange w:id="4149" w:author="mpountou" w:date="2021-02-14T19:29:00Z">
          <w:pPr>
            <w:pStyle w:val="1"/>
            <w:numPr>
              <w:numId w:val="0"/>
            </w:numPr>
            <w:ind w:left="0" w:firstLine="0"/>
          </w:pPr>
        </w:pPrChange>
      </w:pPr>
    </w:p>
    <w:p w14:paraId="399252A9" w14:textId="12FC957E" w:rsidR="00184A98" w:rsidRPr="00FF21B3" w:rsidRDefault="00DB5CA1">
      <w:pPr>
        <w:pStyle w:val="1"/>
        <w:numPr>
          <w:ilvl w:val="0"/>
          <w:numId w:val="0"/>
        </w:numPr>
        <w:ind w:left="432" w:hanging="432"/>
        <w:rPr>
          <w:b/>
          <w:rPrChange w:id="4150" w:author="mpountou" w:date="2021-02-10T21:45:00Z">
            <w:rPr/>
          </w:rPrChange>
        </w:rPr>
        <w:pPrChange w:id="4151" w:author="mpountou" w:date="2021-02-10T21:44:00Z">
          <w:pPr>
            <w:pStyle w:val="1"/>
            <w:numPr>
              <w:numId w:val="0"/>
            </w:numPr>
            <w:ind w:left="0" w:firstLine="0"/>
          </w:pPr>
        </w:pPrChange>
      </w:pPr>
      <w:bookmarkStart w:id="4152" w:name="_Toc64223363"/>
      <w:commentRangeStart w:id="4153"/>
      <w:commentRangeStart w:id="4154"/>
      <w:r w:rsidRPr="00FF21B3">
        <w:rPr>
          <w:b/>
          <w:rPrChange w:id="4155" w:author="mpountou" w:date="2021-02-10T21:45:00Z">
            <w:rPr/>
          </w:rPrChange>
        </w:rPr>
        <w:lastRenderedPageBreak/>
        <w:t>Λίστα πινάκων</w:t>
      </w:r>
      <w:commentRangeEnd w:id="4153"/>
      <w:r w:rsidR="0017287F" w:rsidRPr="00FF21B3">
        <w:rPr>
          <w:rStyle w:val="ad"/>
          <w:rFonts w:eastAsiaTheme="minorHAnsi" w:cs="Segoe UI Light"/>
          <w:b/>
          <w:rPrChange w:id="4156" w:author="mpountou" w:date="2021-02-10T21:45:00Z">
            <w:rPr>
              <w:rStyle w:val="ad"/>
              <w:rFonts w:eastAsiaTheme="minorHAnsi" w:cs="Segoe UI Light"/>
            </w:rPr>
          </w:rPrChange>
        </w:rPr>
        <w:commentReference w:id="4153"/>
      </w:r>
      <w:bookmarkEnd w:id="4152"/>
      <w:commentRangeEnd w:id="4154"/>
      <w:r w:rsidR="00C95835">
        <w:rPr>
          <w:rStyle w:val="ad"/>
          <w:rFonts w:eastAsiaTheme="minorHAnsi" w:cs="Segoe UI Light"/>
        </w:rPr>
        <w:commentReference w:id="4154"/>
      </w:r>
    </w:p>
    <w:p w14:paraId="3D79F882" w14:textId="225B0670" w:rsidR="00DB5CA1" w:rsidDel="0013554F" w:rsidRDefault="00DB5CA1" w:rsidP="00184A98">
      <w:pPr>
        <w:rPr>
          <w:del w:id="4157" w:author="mpountou" w:date="2021-02-14T19:23:00Z"/>
        </w:rPr>
      </w:pPr>
    </w:p>
    <w:p w14:paraId="7CA8E004" w14:textId="77777777" w:rsidR="0013554F" w:rsidRDefault="0013554F" w:rsidP="00184A98">
      <w:pPr>
        <w:rPr>
          <w:ins w:id="4158" w:author="mpountou" w:date="2021-02-14T19:23:00Z"/>
        </w:rPr>
      </w:pPr>
    </w:p>
    <w:p w14:paraId="0A063FA1" w14:textId="38A029DA" w:rsidR="0013554F" w:rsidRDefault="0013554F">
      <w:pPr>
        <w:pStyle w:val="ab"/>
        <w:tabs>
          <w:tab w:val="right" w:leader="dot" w:pos="8296"/>
        </w:tabs>
        <w:rPr>
          <w:ins w:id="4159" w:author="mpountou" w:date="2021-02-14T19:24:00Z"/>
          <w:rFonts w:asciiTheme="minorHAnsi" w:eastAsiaTheme="minorEastAsia" w:hAnsiTheme="minorHAnsi" w:cstheme="minorBidi"/>
          <w:noProof/>
          <w:szCs w:val="22"/>
          <w:lang w:eastAsia="el-GR"/>
        </w:rPr>
      </w:pPr>
      <w:ins w:id="4160" w:author="mpountou" w:date="2021-02-14T19:23:00Z">
        <w:r>
          <w:fldChar w:fldCharType="begin"/>
        </w:r>
        <w:r>
          <w:instrText xml:space="preserve"> TOC \h \z \c "Πίνακας" </w:instrText>
        </w:r>
      </w:ins>
      <w:r>
        <w:fldChar w:fldCharType="separate"/>
      </w:r>
      <w:ins w:id="4161" w:author="mpountou" w:date="2021-02-14T19:24:00Z">
        <w:r w:rsidRPr="00880EBD">
          <w:rPr>
            <w:rStyle w:val="-"/>
            <w:noProof/>
          </w:rPr>
          <w:fldChar w:fldCharType="begin"/>
        </w:r>
        <w:r w:rsidRPr="00880EBD">
          <w:rPr>
            <w:rStyle w:val="-"/>
            <w:noProof/>
          </w:rPr>
          <w:instrText xml:space="preserve"> </w:instrText>
        </w:r>
        <w:r>
          <w:rPr>
            <w:noProof/>
          </w:rPr>
          <w:instrText>HYPERLINK \l "_Toc64223071"</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1</w:t>
        </w:r>
        <w:r w:rsidRPr="00880EBD">
          <w:rPr>
            <w:rStyle w:val="-"/>
            <w:noProof/>
          </w:rPr>
          <w:t xml:space="preserve"> - Αναπαράσταση δεδομένων και εύρεση ομοιότητας</w:t>
        </w:r>
        <w:r>
          <w:rPr>
            <w:noProof/>
            <w:webHidden/>
          </w:rPr>
          <w:tab/>
        </w:r>
        <w:r>
          <w:rPr>
            <w:noProof/>
            <w:webHidden/>
          </w:rPr>
          <w:fldChar w:fldCharType="begin"/>
        </w:r>
        <w:r>
          <w:rPr>
            <w:noProof/>
            <w:webHidden/>
          </w:rPr>
          <w:instrText xml:space="preserve"> PAGEREF _Toc64223071 \h </w:instrText>
        </w:r>
        <w:r>
          <w:rPr>
            <w:noProof/>
            <w:webHidden/>
          </w:rPr>
        </w:r>
      </w:ins>
      <w:r>
        <w:rPr>
          <w:noProof/>
          <w:webHidden/>
        </w:rPr>
        <w:fldChar w:fldCharType="separate"/>
      </w:r>
      <w:ins w:id="4162" w:author="mpountou" w:date="2021-02-14T19:24:00Z">
        <w:r>
          <w:rPr>
            <w:noProof/>
            <w:webHidden/>
          </w:rPr>
          <w:t>19</w:t>
        </w:r>
        <w:r>
          <w:rPr>
            <w:noProof/>
            <w:webHidden/>
          </w:rPr>
          <w:fldChar w:fldCharType="end"/>
        </w:r>
        <w:r w:rsidRPr="00880EBD">
          <w:rPr>
            <w:rStyle w:val="-"/>
            <w:noProof/>
          </w:rPr>
          <w:fldChar w:fldCharType="end"/>
        </w:r>
      </w:ins>
    </w:p>
    <w:p w14:paraId="2CC3A68E" w14:textId="01C5ECE2" w:rsidR="0013554F" w:rsidRDefault="0013554F">
      <w:pPr>
        <w:pStyle w:val="ab"/>
        <w:tabs>
          <w:tab w:val="right" w:leader="dot" w:pos="8296"/>
        </w:tabs>
        <w:rPr>
          <w:ins w:id="4163" w:author="mpountou" w:date="2021-02-14T19:24:00Z"/>
          <w:rFonts w:asciiTheme="minorHAnsi" w:eastAsiaTheme="minorEastAsia" w:hAnsiTheme="minorHAnsi" w:cstheme="minorBidi"/>
          <w:noProof/>
          <w:szCs w:val="22"/>
          <w:lang w:eastAsia="el-GR"/>
        </w:rPr>
      </w:pPr>
      <w:ins w:id="4164" w:author="mpountou" w:date="2021-02-14T19:24:00Z">
        <w:r w:rsidRPr="00880EBD">
          <w:rPr>
            <w:rStyle w:val="-"/>
            <w:noProof/>
          </w:rPr>
          <w:fldChar w:fldCharType="begin"/>
        </w:r>
        <w:r w:rsidRPr="00880EBD">
          <w:rPr>
            <w:rStyle w:val="-"/>
            <w:noProof/>
          </w:rPr>
          <w:instrText xml:space="preserve"> </w:instrText>
        </w:r>
        <w:r>
          <w:rPr>
            <w:noProof/>
          </w:rPr>
          <w:instrText>HYPERLINK \l "_Toc64223072"</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2</w:t>
        </w:r>
        <w:r w:rsidRPr="00880EBD">
          <w:rPr>
            <w:rStyle w:val="-"/>
            <w:noProof/>
          </w:rPr>
          <w:t xml:space="preserve"> – Αναπαράσταση διαφορετικών μεγεθών κάθε ρούχου</w:t>
        </w:r>
        <w:r>
          <w:rPr>
            <w:noProof/>
            <w:webHidden/>
          </w:rPr>
          <w:tab/>
        </w:r>
        <w:r>
          <w:rPr>
            <w:noProof/>
            <w:webHidden/>
          </w:rPr>
          <w:fldChar w:fldCharType="begin"/>
        </w:r>
        <w:r>
          <w:rPr>
            <w:noProof/>
            <w:webHidden/>
          </w:rPr>
          <w:instrText xml:space="preserve"> PAGEREF _Toc64223072 \h </w:instrText>
        </w:r>
        <w:r>
          <w:rPr>
            <w:noProof/>
            <w:webHidden/>
          </w:rPr>
        </w:r>
      </w:ins>
      <w:r>
        <w:rPr>
          <w:noProof/>
          <w:webHidden/>
        </w:rPr>
        <w:fldChar w:fldCharType="separate"/>
      </w:r>
      <w:ins w:id="4165" w:author="mpountou" w:date="2021-02-14T19:24:00Z">
        <w:r>
          <w:rPr>
            <w:noProof/>
            <w:webHidden/>
          </w:rPr>
          <w:t>25</w:t>
        </w:r>
        <w:r>
          <w:rPr>
            <w:noProof/>
            <w:webHidden/>
          </w:rPr>
          <w:fldChar w:fldCharType="end"/>
        </w:r>
        <w:r w:rsidRPr="00880EBD">
          <w:rPr>
            <w:rStyle w:val="-"/>
            <w:noProof/>
          </w:rPr>
          <w:fldChar w:fldCharType="end"/>
        </w:r>
      </w:ins>
    </w:p>
    <w:p w14:paraId="68D96FB9" w14:textId="03AA2D7D" w:rsidR="0013554F" w:rsidRDefault="0013554F">
      <w:pPr>
        <w:pStyle w:val="ab"/>
        <w:tabs>
          <w:tab w:val="right" w:leader="dot" w:pos="8296"/>
        </w:tabs>
        <w:rPr>
          <w:ins w:id="4166" w:author="mpountou" w:date="2021-02-14T19:24:00Z"/>
          <w:rFonts w:asciiTheme="minorHAnsi" w:eastAsiaTheme="minorEastAsia" w:hAnsiTheme="minorHAnsi" w:cstheme="minorBidi"/>
          <w:noProof/>
          <w:szCs w:val="22"/>
          <w:lang w:eastAsia="el-GR"/>
        </w:rPr>
      </w:pPr>
      <w:ins w:id="4167" w:author="mpountou" w:date="2021-02-14T19:24:00Z">
        <w:r w:rsidRPr="00880EBD">
          <w:rPr>
            <w:rStyle w:val="-"/>
            <w:noProof/>
          </w:rPr>
          <w:fldChar w:fldCharType="begin"/>
        </w:r>
        <w:r w:rsidRPr="00880EBD">
          <w:rPr>
            <w:rStyle w:val="-"/>
            <w:noProof/>
          </w:rPr>
          <w:instrText xml:space="preserve"> </w:instrText>
        </w:r>
        <w:r>
          <w:rPr>
            <w:noProof/>
          </w:rPr>
          <w:instrText>HYPERLINK \l "_Toc64223073"</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3</w:t>
        </w:r>
        <w:r w:rsidRPr="00880EBD">
          <w:rPr>
            <w:rStyle w:val="-"/>
            <w:noProof/>
          </w:rPr>
          <w:t xml:space="preserve"> – Αναπαράσταση διαφορετικής φόρμας κάθε ρούχου</w:t>
        </w:r>
        <w:r>
          <w:rPr>
            <w:noProof/>
            <w:webHidden/>
          </w:rPr>
          <w:tab/>
        </w:r>
        <w:r>
          <w:rPr>
            <w:noProof/>
            <w:webHidden/>
          </w:rPr>
          <w:fldChar w:fldCharType="begin"/>
        </w:r>
        <w:r>
          <w:rPr>
            <w:noProof/>
            <w:webHidden/>
          </w:rPr>
          <w:instrText xml:space="preserve"> PAGEREF _Toc64223073 \h </w:instrText>
        </w:r>
        <w:r>
          <w:rPr>
            <w:noProof/>
            <w:webHidden/>
          </w:rPr>
        </w:r>
      </w:ins>
      <w:r>
        <w:rPr>
          <w:noProof/>
          <w:webHidden/>
        </w:rPr>
        <w:fldChar w:fldCharType="separate"/>
      </w:r>
      <w:ins w:id="4168" w:author="mpountou" w:date="2021-02-14T19:24:00Z">
        <w:r>
          <w:rPr>
            <w:noProof/>
            <w:webHidden/>
          </w:rPr>
          <w:t>26</w:t>
        </w:r>
        <w:r>
          <w:rPr>
            <w:noProof/>
            <w:webHidden/>
          </w:rPr>
          <w:fldChar w:fldCharType="end"/>
        </w:r>
        <w:r w:rsidRPr="00880EBD">
          <w:rPr>
            <w:rStyle w:val="-"/>
            <w:noProof/>
          </w:rPr>
          <w:fldChar w:fldCharType="end"/>
        </w:r>
      </w:ins>
    </w:p>
    <w:p w14:paraId="789FF9C0" w14:textId="657EC314" w:rsidR="0013554F" w:rsidRDefault="0013554F">
      <w:pPr>
        <w:pStyle w:val="ab"/>
        <w:tabs>
          <w:tab w:val="right" w:leader="dot" w:pos="8296"/>
        </w:tabs>
        <w:rPr>
          <w:ins w:id="4169" w:author="mpountou" w:date="2021-02-14T19:24:00Z"/>
          <w:rFonts w:asciiTheme="minorHAnsi" w:eastAsiaTheme="minorEastAsia" w:hAnsiTheme="minorHAnsi" w:cstheme="minorBidi"/>
          <w:noProof/>
          <w:szCs w:val="22"/>
          <w:lang w:eastAsia="el-GR"/>
        </w:rPr>
      </w:pPr>
      <w:ins w:id="4170" w:author="mpountou" w:date="2021-02-14T19:24:00Z">
        <w:r w:rsidRPr="00880EBD">
          <w:rPr>
            <w:rStyle w:val="-"/>
            <w:noProof/>
          </w:rPr>
          <w:fldChar w:fldCharType="begin"/>
        </w:r>
        <w:r w:rsidRPr="00880EBD">
          <w:rPr>
            <w:rStyle w:val="-"/>
            <w:noProof/>
          </w:rPr>
          <w:instrText xml:space="preserve"> </w:instrText>
        </w:r>
        <w:r>
          <w:rPr>
            <w:noProof/>
          </w:rPr>
          <w:instrText>HYPERLINK \l "_Toc64223074"</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4</w:t>
        </w:r>
        <w:r w:rsidRPr="00880EBD">
          <w:rPr>
            <w:rStyle w:val="-"/>
            <w:noProof/>
          </w:rPr>
          <w:t xml:space="preserve"> – Αναπαράσταση σχεδιασμού γιακά κάθε ρούχου</w:t>
        </w:r>
        <w:r>
          <w:rPr>
            <w:noProof/>
            <w:webHidden/>
          </w:rPr>
          <w:tab/>
        </w:r>
        <w:r>
          <w:rPr>
            <w:noProof/>
            <w:webHidden/>
          </w:rPr>
          <w:fldChar w:fldCharType="begin"/>
        </w:r>
        <w:r>
          <w:rPr>
            <w:noProof/>
            <w:webHidden/>
          </w:rPr>
          <w:instrText xml:space="preserve"> PAGEREF _Toc64223074 \h </w:instrText>
        </w:r>
        <w:r>
          <w:rPr>
            <w:noProof/>
            <w:webHidden/>
          </w:rPr>
        </w:r>
      </w:ins>
      <w:r>
        <w:rPr>
          <w:noProof/>
          <w:webHidden/>
        </w:rPr>
        <w:fldChar w:fldCharType="separate"/>
      </w:r>
      <w:ins w:id="4171" w:author="mpountou" w:date="2021-02-14T19:24:00Z">
        <w:r>
          <w:rPr>
            <w:noProof/>
            <w:webHidden/>
          </w:rPr>
          <w:t>26</w:t>
        </w:r>
        <w:r>
          <w:rPr>
            <w:noProof/>
            <w:webHidden/>
          </w:rPr>
          <w:fldChar w:fldCharType="end"/>
        </w:r>
        <w:r w:rsidRPr="00880EBD">
          <w:rPr>
            <w:rStyle w:val="-"/>
            <w:noProof/>
          </w:rPr>
          <w:fldChar w:fldCharType="end"/>
        </w:r>
      </w:ins>
    </w:p>
    <w:p w14:paraId="2C3D2A05" w14:textId="29B622D9" w:rsidR="0013554F" w:rsidRDefault="0013554F">
      <w:pPr>
        <w:pStyle w:val="ab"/>
        <w:tabs>
          <w:tab w:val="right" w:leader="dot" w:pos="8296"/>
        </w:tabs>
        <w:rPr>
          <w:ins w:id="4172" w:author="mpountou" w:date="2021-02-14T19:24:00Z"/>
          <w:rFonts w:asciiTheme="minorHAnsi" w:eastAsiaTheme="minorEastAsia" w:hAnsiTheme="minorHAnsi" w:cstheme="minorBidi"/>
          <w:noProof/>
          <w:szCs w:val="22"/>
          <w:lang w:eastAsia="el-GR"/>
        </w:rPr>
      </w:pPr>
      <w:ins w:id="4173" w:author="mpountou" w:date="2021-02-14T19:24:00Z">
        <w:r w:rsidRPr="00880EBD">
          <w:rPr>
            <w:rStyle w:val="-"/>
            <w:noProof/>
          </w:rPr>
          <w:fldChar w:fldCharType="begin"/>
        </w:r>
        <w:r w:rsidRPr="00880EBD">
          <w:rPr>
            <w:rStyle w:val="-"/>
            <w:noProof/>
          </w:rPr>
          <w:instrText xml:space="preserve"> </w:instrText>
        </w:r>
        <w:r>
          <w:rPr>
            <w:noProof/>
          </w:rPr>
          <w:instrText>HYPERLINK \l "_Toc64223075"</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5</w:t>
        </w:r>
        <w:r w:rsidRPr="00880EBD">
          <w:rPr>
            <w:rStyle w:val="-"/>
            <w:noProof/>
          </w:rPr>
          <w:t xml:space="preserve"> – Αναπαράσταση διαφορετικής κατηγορίας  κάθε ρούχου</w:t>
        </w:r>
        <w:r>
          <w:rPr>
            <w:noProof/>
            <w:webHidden/>
          </w:rPr>
          <w:tab/>
        </w:r>
        <w:r>
          <w:rPr>
            <w:noProof/>
            <w:webHidden/>
          </w:rPr>
          <w:fldChar w:fldCharType="begin"/>
        </w:r>
        <w:r>
          <w:rPr>
            <w:noProof/>
            <w:webHidden/>
          </w:rPr>
          <w:instrText xml:space="preserve"> PAGEREF _Toc64223075 \h </w:instrText>
        </w:r>
        <w:r>
          <w:rPr>
            <w:noProof/>
            <w:webHidden/>
          </w:rPr>
        </w:r>
      </w:ins>
      <w:r>
        <w:rPr>
          <w:noProof/>
          <w:webHidden/>
        </w:rPr>
        <w:fldChar w:fldCharType="separate"/>
      </w:r>
      <w:ins w:id="4174" w:author="mpountou" w:date="2021-02-14T19:24:00Z">
        <w:r>
          <w:rPr>
            <w:noProof/>
            <w:webHidden/>
          </w:rPr>
          <w:t>26</w:t>
        </w:r>
        <w:r>
          <w:rPr>
            <w:noProof/>
            <w:webHidden/>
          </w:rPr>
          <w:fldChar w:fldCharType="end"/>
        </w:r>
        <w:r w:rsidRPr="00880EBD">
          <w:rPr>
            <w:rStyle w:val="-"/>
            <w:noProof/>
          </w:rPr>
          <w:fldChar w:fldCharType="end"/>
        </w:r>
      </w:ins>
    </w:p>
    <w:p w14:paraId="4181D19E" w14:textId="5B168EAD" w:rsidR="0013554F" w:rsidRDefault="0013554F">
      <w:pPr>
        <w:pStyle w:val="ab"/>
        <w:tabs>
          <w:tab w:val="right" w:leader="dot" w:pos="8296"/>
        </w:tabs>
        <w:rPr>
          <w:ins w:id="4175" w:author="mpountou" w:date="2021-02-14T19:24:00Z"/>
          <w:rFonts w:asciiTheme="minorHAnsi" w:eastAsiaTheme="minorEastAsia" w:hAnsiTheme="minorHAnsi" w:cstheme="minorBidi"/>
          <w:noProof/>
          <w:szCs w:val="22"/>
          <w:lang w:eastAsia="el-GR"/>
        </w:rPr>
      </w:pPr>
      <w:ins w:id="4176" w:author="mpountou" w:date="2021-02-14T19:24:00Z">
        <w:r w:rsidRPr="00880EBD">
          <w:rPr>
            <w:rStyle w:val="-"/>
            <w:noProof/>
          </w:rPr>
          <w:fldChar w:fldCharType="begin"/>
        </w:r>
        <w:r w:rsidRPr="00880EBD">
          <w:rPr>
            <w:rStyle w:val="-"/>
            <w:noProof/>
          </w:rPr>
          <w:instrText xml:space="preserve"> </w:instrText>
        </w:r>
        <w:r>
          <w:rPr>
            <w:noProof/>
          </w:rPr>
          <w:instrText>HYPERLINK \l "_Toc64223076"</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6</w:t>
        </w:r>
        <w:r w:rsidRPr="00880EBD">
          <w:rPr>
            <w:rStyle w:val="-"/>
            <w:noProof/>
          </w:rPr>
          <w:t xml:space="preserve"> – Αναπαράσταση λέξεις κλειδιών κάθε ρούχου</w:t>
        </w:r>
        <w:r>
          <w:rPr>
            <w:noProof/>
            <w:webHidden/>
          </w:rPr>
          <w:tab/>
        </w:r>
        <w:r>
          <w:rPr>
            <w:noProof/>
            <w:webHidden/>
          </w:rPr>
          <w:fldChar w:fldCharType="begin"/>
        </w:r>
        <w:r>
          <w:rPr>
            <w:noProof/>
            <w:webHidden/>
          </w:rPr>
          <w:instrText xml:space="preserve"> PAGEREF _Toc64223076 \h </w:instrText>
        </w:r>
        <w:r>
          <w:rPr>
            <w:noProof/>
            <w:webHidden/>
          </w:rPr>
        </w:r>
      </w:ins>
      <w:r>
        <w:rPr>
          <w:noProof/>
          <w:webHidden/>
        </w:rPr>
        <w:fldChar w:fldCharType="separate"/>
      </w:r>
      <w:ins w:id="4177" w:author="mpountou" w:date="2021-02-14T19:24:00Z">
        <w:r>
          <w:rPr>
            <w:noProof/>
            <w:webHidden/>
          </w:rPr>
          <w:t>26</w:t>
        </w:r>
        <w:r>
          <w:rPr>
            <w:noProof/>
            <w:webHidden/>
          </w:rPr>
          <w:fldChar w:fldCharType="end"/>
        </w:r>
        <w:r w:rsidRPr="00880EBD">
          <w:rPr>
            <w:rStyle w:val="-"/>
            <w:noProof/>
          </w:rPr>
          <w:fldChar w:fldCharType="end"/>
        </w:r>
      </w:ins>
    </w:p>
    <w:p w14:paraId="2C535F09" w14:textId="351F2445" w:rsidR="0013554F" w:rsidRDefault="0013554F">
      <w:pPr>
        <w:pStyle w:val="ab"/>
        <w:tabs>
          <w:tab w:val="right" w:leader="dot" w:pos="8296"/>
        </w:tabs>
        <w:rPr>
          <w:ins w:id="4178" w:author="mpountou" w:date="2021-02-14T19:24:00Z"/>
          <w:rFonts w:asciiTheme="minorHAnsi" w:eastAsiaTheme="minorEastAsia" w:hAnsiTheme="minorHAnsi" w:cstheme="minorBidi"/>
          <w:noProof/>
          <w:szCs w:val="22"/>
          <w:lang w:eastAsia="el-GR"/>
        </w:rPr>
      </w:pPr>
      <w:ins w:id="4179" w:author="mpountou" w:date="2021-02-14T19:24:00Z">
        <w:r w:rsidRPr="00880EBD">
          <w:rPr>
            <w:rStyle w:val="-"/>
            <w:noProof/>
          </w:rPr>
          <w:fldChar w:fldCharType="begin"/>
        </w:r>
        <w:r w:rsidRPr="00880EBD">
          <w:rPr>
            <w:rStyle w:val="-"/>
            <w:noProof/>
          </w:rPr>
          <w:instrText xml:space="preserve"> </w:instrText>
        </w:r>
        <w:r>
          <w:rPr>
            <w:noProof/>
          </w:rPr>
          <w:instrText>HYPERLINK \l "_Toc64223077"</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7</w:t>
        </w:r>
        <w:r w:rsidRPr="00880EBD">
          <w:rPr>
            <w:rStyle w:val="-"/>
            <w:noProof/>
          </w:rPr>
          <w:t xml:space="preserve"> -  Αναπαράσταση καθαρισμού περιττών καταχωρήσεων</w:t>
        </w:r>
        <w:r>
          <w:rPr>
            <w:noProof/>
            <w:webHidden/>
          </w:rPr>
          <w:tab/>
        </w:r>
        <w:r>
          <w:rPr>
            <w:noProof/>
            <w:webHidden/>
          </w:rPr>
          <w:fldChar w:fldCharType="begin"/>
        </w:r>
        <w:r>
          <w:rPr>
            <w:noProof/>
            <w:webHidden/>
          </w:rPr>
          <w:instrText xml:space="preserve"> PAGEREF _Toc64223077 \h </w:instrText>
        </w:r>
        <w:r>
          <w:rPr>
            <w:noProof/>
            <w:webHidden/>
          </w:rPr>
        </w:r>
      </w:ins>
      <w:r>
        <w:rPr>
          <w:noProof/>
          <w:webHidden/>
        </w:rPr>
        <w:fldChar w:fldCharType="separate"/>
      </w:r>
      <w:ins w:id="4180" w:author="mpountou" w:date="2021-02-14T19:24:00Z">
        <w:r>
          <w:rPr>
            <w:noProof/>
            <w:webHidden/>
          </w:rPr>
          <w:t>26</w:t>
        </w:r>
        <w:r>
          <w:rPr>
            <w:noProof/>
            <w:webHidden/>
          </w:rPr>
          <w:fldChar w:fldCharType="end"/>
        </w:r>
        <w:r w:rsidRPr="00880EBD">
          <w:rPr>
            <w:rStyle w:val="-"/>
            <w:noProof/>
          </w:rPr>
          <w:fldChar w:fldCharType="end"/>
        </w:r>
      </w:ins>
    </w:p>
    <w:p w14:paraId="15719E6F" w14:textId="6BE704A0" w:rsidR="0013554F" w:rsidRDefault="0013554F">
      <w:pPr>
        <w:pStyle w:val="ab"/>
        <w:tabs>
          <w:tab w:val="right" w:leader="dot" w:pos="8296"/>
        </w:tabs>
        <w:rPr>
          <w:ins w:id="4181" w:author="mpountou" w:date="2021-02-14T19:24:00Z"/>
          <w:rFonts w:asciiTheme="minorHAnsi" w:eastAsiaTheme="minorEastAsia" w:hAnsiTheme="minorHAnsi" w:cstheme="minorBidi"/>
          <w:noProof/>
          <w:szCs w:val="22"/>
          <w:lang w:eastAsia="el-GR"/>
        </w:rPr>
      </w:pPr>
      <w:ins w:id="4182" w:author="mpountou" w:date="2021-02-14T19:24:00Z">
        <w:r w:rsidRPr="00880EBD">
          <w:rPr>
            <w:rStyle w:val="-"/>
            <w:noProof/>
          </w:rPr>
          <w:fldChar w:fldCharType="begin"/>
        </w:r>
        <w:r w:rsidRPr="00880EBD">
          <w:rPr>
            <w:rStyle w:val="-"/>
            <w:noProof/>
          </w:rPr>
          <w:instrText xml:space="preserve"> </w:instrText>
        </w:r>
        <w:r>
          <w:rPr>
            <w:noProof/>
          </w:rPr>
          <w:instrText>HYPERLINK \l "_Toc64223078"</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8</w:t>
        </w:r>
        <w:r w:rsidRPr="00880EBD">
          <w:rPr>
            <w:rStyle w:val="-"/>
            <w:noProof/>
          </w:rPr>
          <w:t xml:space="preserve"> - Αναπαράσταση του πίνακα χρηστών-αξιολογήσεων</w:t>
        </w:r>
        <w:r>
          <w:rPr>
            <w:noProof/>
            <w:webHidden/>
          </w:rPr>
          <w:tab/>
        </w:r>
        <w:r>
          <w:rPr>
            <w:noProof/>
            <w:webHidden/>
          </w:rPr>
          <w:fldChar w:fldCharType="begin"/>
        </w:r>
        <w:r>
          <w:rPr>
            <w:noProof/>
            <w:webHidden/>
          </w:rPr>
          <w:instrText xml:space="preserve"> PAGEREF _Toc64223078 \h </w:instrText>
        </w:r>
        <w:r>
          <w:rPr>
            <w:noProof/>
            <w:webHidden/>
          </w:rPr>
        </w:r>
      </w:ins>
      <w:r>
        <w:rPr>
          <w:noProof/>
          <w:webHidden/>
        </w:rPr>
        <w:fldChar w:fldCharType="separate"/>
      </w:r>
      <w:ins w:id="4183" w:author="mpountou" w:date="2021-02-14T19:24:00Z">
        <w:r>
          <w:rPr>
            <w:noProof/>
            <w:webHidden/>
          </w:rPr>
          <w:t>28</w:t>
        </w:r>
        <w:r>
          <w:rPr>
            <w:noProof/>
            <w:webHidden/>
          </w:rPr>
          <w:fldChar w:fldCharType="end"/>
        </w:r>
        <w:r w:rsidRPr="00880EBD">
          <w:rPr>
            <w:rStyle w:val="-"/>
            <w:noProof/>
          </w:rPr>
          <w:fldChar w:fldCharType="end"/>
        </w:r>
      </w:ins>
    </w:p>
    <w:p w14:paraId="42D7CAB6" w14:textId="27730F75" w:rsidR="0013554F" w:rsidRDefault="0013554F">
      <w:pPr>
        <w:pStyle w:val="ab"/>
        <w:tabs>
          <w:tab w:val="right" w:leader="dot" w:pos="8296"/>
        </w:tabs>
        <w:rPr>
          <w:ins w:id="4184" w:author="mpountou" w:date="2021-02-14T19:24:00Z"/>
          <w:rFonts w:asciiTheme="minorHAnsi" w:eastAsiaTheme="minorEastAsia" w:hAnsiTheme="minorHAnsi" w:cstheme="minorBidi"/>
          <w:noProof/>
          <w:szCs w:val="22"/>
          <w:lang w:eastAsia="el-GR"/>
        </w:rPr>
      </w:pPr>
      <w:ins w:id="4185" w:author="mpountou" w:date="2021-02-14T19:24:00Z">
        <w:r w:rsidRPr="00880EBD">
          <w:rPr>
            <w:rStyle w:val="-"/>
            <w:noProof/>
          </w:rPr>
          <w:fldChar w:fldCharType="begin"/>
        </w:r>
        <w:r w:rsidRPr="00880EBD">
          <w:rPr>
            <w:rStyle w:val="-"/>
            <w:noProof/>
          </w:rPr>
          <w:instrText xml:space="preserve"> </w:instrText>
        </w:r>
        <w:r>
          <w:rPr>
            <w:noProof/>
          </w:rPr>
          <w:instrText>HYPERLINK \l "_Toc64223079"</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9</w:t>
        </w:r>
        <w:r w:rsidRPr="00880EBD">
          <w:rPr>
            <w:rStyle w:val="-"/>
            <w:noProof/>
          </w:rPr>
          <w:t xml:space="preserve"> - Αναπαράσταση του πίνακα χρηστών-αξιολογήσεων - Υπολογισμός ομοιότητας</w:t>
        </w:r>
        <w:r>
          <w:rPr>
            <w:noProof/>
            <w:webHidden/>
          </w:rPr>
          <w:tab/>
        </w:r>
        <w:r>
          <w:rPr>
            <w:noProof/>
            <w:webHidden/>
          </w:rPr>
          <w:fldChar w:fldCharType="begin"/>
        </w:r>
        <w:r>
          <w:rPr>
            <w:noProof/>
            <w:webHidden/>
          </w:rPr>
          <w:instrText xml:space="preserve"> PAGEREF _Toc64223079 \h </w:instrText>
        </w:r>
        <w:r>
          <w:rPr>
            <w:noProof/>
            <w:webHidden/>
          </w:rPr>
        </w:r>
      </w:ins>
      <w:r>
        <w:rPr>
          <w:noProof/>
          <w:webHidden/>
        </w:rPr>
        <w:fldChar w:fldCharType="separate"/>
      </w:r>
      <w:ins w:id="4186" w:author="mpountou" w:date="2021-02-14T19:24:00Z">
        <w:r>
          <w:rPr>
            <w:noProof/>
            <w:webHidden/>
          </w:rPr>
          <w:t>29</w:t>
        </w:r>
        <w:r>
          <w:rPr>
            <w:noProof/>
            <w:webHidden/>
          </w:rPr>
          <w:fldChar w:fldCharType="end"/>
        </w:r>
        <w:r w:rsidRPr="00880EBD">
          <w:rPr>
            <w:rStyle w:val="-"/>
            <w:noProof/>
          </w:rPr>
          <w:fldChar w:fldCharType="end"/>
        </w:r>
      </w:ins>
    </w:p>
    <w:p w14:paraId="6B887F68" w14:textId="53D40239" w:rsidR="0013554F" w:rsidRDefault="0013554F">
      <w:pPr>
        <w:pStyle w:val="ab"/>
        <w:tabs>
          <w:tab w:val="right" w:leader="dot" w:pos="8296"/>
        </w:tabs>
        <w:rPr>
          <w:ins w:id="4187" w:author="mpountou" w:date="2021-02-14T19:24:00Z"/>
          <w:rFonts w:asciiTheme="minorHAnsi" w:eastAsiaTheme="minorEastAsia" w:hAnsiTheme="minorHAnsi" w:cstheme="minorBidi"/>
          <w:noProof/>
          <w:szCs w:val="22"/>
          <w:lang w:eastAsia="el-GR"/>
        </w:rPr>
      </w:pPr>
      <w:ins w:id="4188" w:author="mpountou" w:date="2021-02-14T19:24:00Z">
        <w:r w:rsidRPr="00880EBD">
          <w:rPr>
            <w:rStyle w:val="-"/>
            <w:noProof/>
          </w:rPr>
          <w:fldChar w:fldCharType="begin"/>
        </w:r>
        <w:r w:rsidRPr="00880EBD">
          <w:rPr>
            <w:rStyle w:val="-"/>
            <w:noProof/>
          </w:rPr>
          <w:instrText xml:space="preserve"> </w:instrText>
        </w:r>
        <w:r>
          <w:rPr>
            <w:noProof/>
          </w:rPr>
          <w:instrText>HYPERLINK \l "_Toc64223080"</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10</w:t>
        </w:r>
        <w:r w:rsidRPr="00880EBD">
          <w:rPr>
            <w:rStyle w:val="-"/>
            <w:noProof/>
          </w:rPr>
          <w:t xml:space="preserve"> - Αναπαράσταση πίνακα με κεντραρισμένη μέση τιμή αξιολογήσεων</w:t>
        </w:r>
        <w:r>
          <w:rPr>
            <w:noProof/>
            <w:webHidden/>
          </w:rPr>
          <w:tab/>
        </w:r>
        <w:r>
          <w:rPr>
            <w:noProof/>
            <w:webHidden/>
          </w:rPr>
          <w:fldChar w:fldCharType="begin"/>
        </w:r>
        <w:r>
          <w:rPr>
            <w:noProof/>
            <w:webHidden/>
          </w:rPr>
          <w:instrText xml:space="preserve"> PAGEREF _Toc64223080 \h </w:instrText>
        </w:r>
        <w:r>
          <w:rPr>
            <w:noProof/>
            <w:webHidden/>
          </w:rPr>
        </w:r>
      </w:ins>
      <w:r>
        <w:rPr>
          <w:noProof/>
          <w:webHidden/>
        </w:rPr>
        <w:fldChar w:fldCharType="separate"/>
      </w:r>
      <w:ins w:id="4189" w:author="mpountou" w:date="2021-02-14T19:24:00Z">
        <w:r>
          <w:rPr>
            <w:noProof/>
            <w:webHidden/>
          </w:rPr>
          <w:t>30</w:t>
        </w:r>
        <w:r>
          <w:rPr>
            <w:noProof/>
            <w:webHidden/>
          </w:rPr>
          <w:fldChar w:fldCharType="end"/>
        </w:r>
        <w:r w:rsidRPr="00880EBD">
          <w:rPr>
            <w:rStyle w:val="-"/>
            <w:noProof/>
          </w:rPr>
          <w:fldChar w:fldCharType="end"/>
        </w:r>
      </w:ins>
    </w:p>
    <w:p w14:paraId="6E8CAA12" w14:textId="607B04E8" w:rsidR="0013554F" w:rsidRDefault="0013554F">
      <w:pPr>
        <w:pStyle w:val="ab"/>
        <w:tabs>
          <w:tab w:val="right" w:leader="dot" w:pos="8296"/>
        </w:tabs>
        <w:rPr>
          <w:ins w:id="4190" w:author="mpountou" w:date="2021-02-14T19:24:00Z"/>
          <w:rFonts w:asciiTheme="minorHAnsi" w:eastAsiaTheme="minorEastAsia" w:hAnsiTheme="minorHAnsi" w:cstheme="minorBidi"/>
          <w:noProof/>
          <w:szCs w:val="22"/>
          <w:lang w:eastAsia="el-GR"/>
        </w:rPr>
      </w:pPr>
      <w:ins w:id="4191" w:author="mpountou" w:date="2021-02-14T19:24:00Z">
        <w:r w:rsidRPr="00880EBD">
          <w:rPr>
            <w:rStyle w:val="-"/>
            <w:noProof/>
          </w:rPr>
          <w:fldChar w:fldCharType="begin"/>
        </w:r>
        <w:r w:rsidRPr="00880EBD">
          <w:rPr>
            <w:rStyle w:val="-"/>
            <w:noProof/>
          </w:rPr>
          <w:instrText xml:space="preserve"> </w:instrText>
        </w:r>
        <w:r>
          <w:rPr>
            <w:noProof/>
          </w:rPr>
          <w:instrText>HYPERLINK \l "_Toc64223081"</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11</w:t>
        </w:r>
        <w:r w:rsidRPr="00880EBD">
          <w:rPr>
            <w:rStyle w:val="-"/>
            <w:noProof/>
          </w:rPr>
          <w:t xml:space="preserve"> - Αναπαράσταση του πίνακα χρηστών-αξιολογήσεων</w:t>
        </w:r>
        <w:r>
          <w:rPr>
            <w:noProof/>
            <w:webHidden/>
          </w:rPr>
          <w:tab/>
        </w:r>
        <w:r>
          <w:rPr>
            <w:noProof/>
            <w:webHidden/>
          </w:rPr>
          <w:fldChar w:fldCharType="begin"/>
        </w:r>
        <w:r>
          <w:rPr>
            <w:noProof/>
            <w:webHidden/>
          </w:rPr>
          <w:instrText xml:space="preserve"> PAGEREF _Toc64223081 \h </w:instrText>
        </w:r>
        <w:r>
          <w:rPr>
            <w:noProof/>
            <w:webHidden/>
          </w:rPr>
        </w:r>
      </w:ins>
      <w:r>
        <w:rPr>
          <w:noProof/>
          <w:webHidden/>
        </w:rPr>
        <w:fldChar w:fldCharType="separate"/>
      </w:r>
      <w:ins w:id="4192" w:author="mpountou" w:date="2021-02-14T19:24:00Z">
        <w:r>
          <w:rPr>
            <w:noProof/>
            <w:webHidden/>
          </w:rPr>
          <w:t>31</w:t>
        </w:r>
        <w:r>
          <w:rPr>
            <w:noProof/>
            <w:webHidden/>
          </w:rPr>
          <w:fldChar w:fldCharType="end"/>
        </w:r>
        <w:r w:rsidRPr="00880EBD">
          <w:rPr>
            <w:rStyle w:val="-"/>
            <w:noProof/>
          </w:rPr>
          <w:fldChar w:fldCharType="end"/>
        </w:r>
      </w:ins>
    </w:p>
    <w:p w14:paraId="256566F5" w14:textId="4671026A" w:rsidR="0013554F" w:rsidRDefault="0013554F">
      <w:pPr>
        <w:pStyle w:val="ab"/>
        <w:tabs>
          <w:tab w:val="right" w:leader="dot" w:pos="8296"/>
        </w:tabs>
        <w:rPr>
          <w:ins w:id="4193" w:author="mpountou" w:date="2021-02-14T19:24:00Z"/>
          <w:rFonts w:asciiTheme="minorHAnsi" w:eastAsiaTheme="minorEastAsia" w:hAnsiTheme="minorHAnsi" w:cstheme="minorBidi"/>
          <w:noProof/>
          <w:szCs w:val="22"/>
          <w:lang w:eastAsia="el-GR"/>
        </w:rPr>
      </w:pPr>
      <w:ins w:id="4194" w:author="mpountou" w:date="2021-02-14T19:24:00Z">
        <w:r w:rsidRPr="00880EBD">
          <w:rPr>
            <w:rStyle w:val="-"/>
            <w:noProof/>
          </w:rPr>
          <w:fldChar w:fldCharType="begin"/>
        </w:r>
        <w:r w:rsidRPr="00880EBD">
          <w:rPr>
            <w:rStyle w:val="-"/>
            <w:noProof/>
          </w:rPr>
          <w:instrText xml:space="preserve"> </w:instrText>
        </w:r>
        <w:r>
          <w:rPr>
            <w:noProof/>
          </w:rPr>
          <w:instrText>HYPERLINK \l "_Toc64223082"</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12</w:t>
        </w:r>
        <w:r w:rsidRPr="00880EBD">
          <w:rPr>
            <w:rStyle w:val="-"/>
            <w:noProof/>
          </w:rPr>
          <w:t xml:space="preserve"> – Αναπαράσταση δομής πολύ-επίπεδου νευρωνικού</w:t>
        </w:r>
        <w:r>
          <w:rPr>
            <w:noProof/>
            <w:webHidden/>
          </w:rPr>
          <w:tab/>
        </w:r>
        <w:r>
          <w:rPr>
            <w:noProof/>
            <w:webHidden/>
          </w:rPr>
          <w:fldChar w:fldCharType="begin"/>
        </w:r>
        <w:r>
          <w:rPr>
            <w:noProof/>
            <w:webHidden/>
          </w:rPr>
          <w:instrText xml:space="preserve"> PAGEREF _Toc64223082 \h </w:instrText>
        </w:r>
        <w:r>
          <w:rPr>
            <w:noProof/>
            <w:webHidden/>
          </w:rPr>
        </w:r>
      </w:ins>
      <w:r>
        <w:rPr>
          <w:noProof/>
          <w:webHidden/>
        </w:rPr>
        <w:fldChar w:fldCharType="separate"/>
      </w:r>
      <w:ins w:id="4195" w:author="mpountou" w:date="2021-02-14T19:24:00Z">
        <w:r>
          <w:rPr>
            <w:noProof/>
            <w:webHidden/>
          </w:rPr>
          <w:t>34</w:t>
        </w:r>
        <w:r>
          <w:rPr>
            <w:noProof/>
            <w:webHidden/>
          </w:rPr>
          <w:fldChar w:fldCharType="end"/>
        </w:r>
        <w:r w:rsidRPr="00880EBD">
          <w:rPr>
            <w:rStyle w:val="-"/>
            <w:noProof/>
          </w:rPr>
          <w:fldChar w:fldCharType="end"/>
        </w:r>
      </w:ins>
    </w:p>
    <w:p w14:paraId="3E2B8691" w14:textId="2C48ECF4" w:rsidR="0013554F" w:rsidRDefault="0013554F">
      <w:pPr>
        <w:pStyle w:val="ab"/>
        <w:tabs>
          <w:tab w:val="right" w:leader="dot" w:pos="8296"/>
        </w:tabs>
        <w:rPr>
          <w:ins w:id="4196" w:author="mpountou" w:date="2021-02-14T19:24:00Z"/>
          <w:rFonts w:asciiTheme="minorHAnsi" w:eastAsiaTheme="minorEastAsia" w:hAnsiTheme="minorHAnsi" w:cstheme="minorBidi"/>
          <w:noProof/>
          <w:szCs w:val="22"/>
          <w:lang w:eastAsia="el-GR"/>
        </w:rPr>
      </w:pPr>
      <w:ins w:id="4197" w:author="mpountou" w:date="2021-02-14T19:24:00Z">
        <w:r w:rsidRPr="00880EBD">
          <w:rPr>
            <w:rStyle w:val="-"/>
            <w:noProof/>
          </w:rPr>
          <w:fldChar w:fldCharType="begin"/>
        </w:r>
        <w:r w:rsidRPr="00880EBD">
          <w:rPr>
            <w:rStyle w:val="-"/>
            <w:noProof/>
          </w:rPr>
          <w:instrText xml:space="preserve"> </w:instrText>
        </w:r>
        <w:r>
          <w:rPr>
            <w:noProof/>
          </w:rPr>
          <w:instrText>HYPERLINK \l "_Toc64223083"</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13</w:t>
        </w:r>
        <w:r w:rsidRPr="00880EBD">
          <w:rPr>
            <w:rStyle w:val="-"/>
            <w:noProof/>
          </w:rPr>
          <w:t xml:space="preserve"> – Αναπαράσταση Δομής πολύ-επίπεδου νευρωνικού περιεχομένου</w:t>
        </w:r>
        <w:r>
          <w:rPr>
            <w:noProof/>
            <w:webHidden/>
          </w:rPr>
          <w:tab/>
        </w:r>
        <w:r>
          <w:rPr>
            <w:noProof/>
            <w:webHidden/>
          </w:rPr>
          <w:fldChar w:fldCharType="begin"/>
        </w:r>
        <w:r>
          <w:rPr>
            <w:noProof/>
            <w:webHidden/>
          </w:rPr>
          <w:instrText xml:space="preserve"> PAGEREF _Toc64223083 \h </w:instrText>
        </w:r>
        <w:r>
          <w:rPr>
            <w:noProof/>
            <w:webHidden/>
          </w:rPr>
        </w:r>
      </w:ins>
      <w:r>
        <w:rPr>
          <w:noProof/>
          <w:webHidden/>
        </w:rPr>
        <w:fldChar w:fldCharType="separate"/>
      </w:r>
      <w:ins w:id="4198" w:author="mpountou" w:date="2021-02-14T19:24:00Z">
        <w:r>
          <w:rPr>
            <w:noProof/>
            <w:webHidden/>
          </w:rPr>
          <w:t>39</w:t>
        </w:r>
        <w:r>
          <w:rPr>
            <w:noProof/>
            <w:webHidden/>
          </w:rPr>
          <w:fldChar w:fldCharType="end"/>
        </w:r>
        <w:r w:rsidRPr="00880EBD">
          <w:rPr>
            <w:rStyle w:val="-"/>
            <w:noProof/>
          </w:rPr>
          <w:fldChar w:fldCharType="end"/>
        </w:r>
      </w:ins>
    </w:p>
    <w:p w14:paraId="26D6400B" w14:textId="1E61B787" w:rsidR="0013554F" w:rsidRDefault="0013554F">
      <w:pPr>
        <w:pStyle w:val="ab"/>
        <w:tabs>
          <w:tab w:val="right" w:leader="dot" w:pos="8296"/>
        </w:tabs>
        <w:rPr>
          <w:ins w:id="4199" w:author="mpountou" w:date="2021-02-14T19:24:00Z"/>
          <w:rFonts w:asciiTheme="minorHAnsi" w:eastAsiaTheme="minorEastAsia" w:hAnsiTheme="minorHAnsi" w:cstheme="minorBidi"/>
          <w:noProof/>
          <w:szCs w:val="22"/>
          <w:lang w:eastAsia="el-GR"/>
        </w:rPr>
      </w:pPr>
      <w:ins w:id="4200" w:author="mpountou" w:date="2021-02-14T19:24:00Z">
        <w:r w:rsidRPr="00880EBD">
          <w:rPr>
            <w:rStyle w:val="-"/>
            <w:noProof/>
          </w:rPr>
          <w:fldChar w:fldCharType="begin"/>
        </w:r>
        <w:r w:rsidRPr="00880EBD">
          <w:rPr>
            <w:rStyle w:val="-"/>
            <w:noProof/>
          </w:rPr>
          <w:instrText xml:space="preserve"> </w:instrText>
        </w:r>
        <w:r>
          <w:rPr>
            <w:noProof/>
          </w:rPr>
          <w:instrText>HYPERLINK \l "_Toc64223084"</w:instrText>
        </w:r>
        <w:r w:rsidRPr="00880EBD">
          <w:rPr>
            <w:rStyle w:val="-"/>
            <w:noProof/>
          </w:rPr>
          <w:instrText xml:space="preserve"> </w:instrText>
        </w:r>
        <w:r w:rsidRPr="00880EBD">
          <w:rPr>
            <w:rStyle w:val="-"/>
            <w:noProof/>
          </w:rPr>
        </w:r>
        <w:r w:rsidRPr="00880EBD">
          <w:rPr>
            <w:rStyle w:val="-"/>
            <w:noProof/>
          </w:rPr>
          <w:fldChar w:fldCharType="separate"/>
        </w:r>
        <w:r w:rsidRPr="00880EBD">
          <w:rPr>
            <w:rStyle w:val="-"/>
            <w:b/>
            <w:noProof/>
          </w:rPr>
          <w:t>Πίνακας 14</w:t>
        </w:r>
        <w:r w:rsidRPr="00880EBD">
          <w:rPr>
            <w:rStyle w:val="-"/>
            <w:noProof/>
          </w:rPr>
          <w:t xml:space="preserve"> - Συνοπτική αναπαράσταση για κάθε σύνολο δεδομένων</w:t>
        </w:r>
        <w:r>
          <w:rPr>
            <w:noProof/>
            <w:webHidden/>
          </w:rPr>
          <w:tab/>
        </w:r>
        <w:r>
          <w:rPr>
            <w:noProof/>
            <w:webHidden/>
          </w:rPr>
          <w:fldChar w:fldCharType="begin"/>
        </w:r>
        <w:r>
          <w:rPr>
            <w:noProof/>
            <w:webHidden/>
          </w:rPr>
          <w:instrText xml:space="preserve"> PAGEREF _Toc64223084 \h </w:instrText>
        </w:r>
        <w:r>
          <w:rPr>
            <w:noProof/>
            <w:webHidden/>
          </w:rPr>
        </w:r>
      </w:ins>
      <w:r>
        <w:rPr>
          <w:noProof/>
          <w:webHidden/>
        </w:rPr>
        <w:fldChar w:fldCharType="separate"/>
      </w:r>
      <w:ins w:id="4201" w:author="mpountou" w:date="2021-02-14T19:24:00Z">
        <w:r>
          <w:rPr>
            <w:noProof/>
            <w:webHidden/>
          </w:rPr>
          <w:t>43</w:t>
        </w:r>
        <w:r>
          <w:rPr>
            <w:noProof/>
            <w:webHidden/>
          </w:rPr>
          <w:fldChar w:fldCharType="end"/>
        </w:r>
        <w:r w:rsidRPr="00880EBD">
          <w:rPr>
            <w:rStyle w:val="-"/>
            <w:noProof/>
          </w:rPr>
          <w:fldChar w:fldCharType="end"/>
        </w:r>
      </w:ins>
    </w:p>
    <w:p w14:paraId="0B3F6846" w14:textId="26BBB472" w:rsidR="00DB5CA1" w:rsidDel="009D3366" w:rsidRDefault="0013554F">
      <w:pPr>
        <w:pStyle w:val="ab"/>
        <w:tabs>
          <w:tab w:val="right" w:leader="dot" w:pos="8296"/>
        </w:tabs>
        <w:rPr>
          <w:del w:id="4202" w:author="mpountou" w:date="2021-02-11T23:09:00Z"/>
          <w:rFonts w:asciiTheme="minorHAnsi" w:eastAsiaTheme="minorEastAsia" w:hAnsiTheme="minorHAnsi" w:cstheme="minorBidi"/>
          <w:noProof/>
          <w:szCs w:val="22"/>
          <w:lang w:eastAsia="el-GR"/>
        </w:rPr>
      </w:pPr>
      <w:ins w:id="4203" w:author="mpountou" w:date="2021-02-14T19:23:00Z">
        <w:r>
          <w:fldChar w:fldCharType="end"/>
        </w:r>
      </w:ins>
      <w:del w:id="4204" w:author="mpountou" w:date="2021-02-11T23:09:00Z">
        <w:r w:rsidR="00DB5CA1" w:rsidDel="009D3366">
          <w:fldChar w:fldCharType="begin"/>
        </w:r>
        <w:r w:rsidR="00DB5CA1" w:rsidDel="009D3366">
          <w:delInstrText xml:space="preserve"> TOC \h \z \c "Πίνακας" </w:delInstrText>
        </w:r>
        <w:r w:rsidR="00DB5CA1" w:rsidDel="009D3366">
          <w:fldChar w:fldCharType="separate"/>
        </w:r>
        <w:r w:rsidR="00745585" w:rsidDel="009D3366">
          <w:fldChar w:fldCharType="begin"/>
        </w:r>
        <w:r w:rsidR="00745585" w:rsidDel="009D3366">
          <w:delInstrText xml:space="preserve"> HYPERLINK \l "_Toc63090050" </w:delInstrText>
        </w:r>
        <w:r w:rsidR="00745585" w:rsidDel="009D3366">
          <w:fldChar w:fldCharType="separate"/>
        </w:r>
        <w:r w:rsidR="00DB5CA1" w:rsidRPr="00D85DE9" w:rsidDel="009D3366">
          <w:rPr>
            <w:rStyle w:val="-"/>
            <w:noProof/>
          </w:rPr>
          <w:delText>Πίνακας 1 - Αναπαράσταση δεδομένων και εύρεση ομοιότητας</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_Toc63090050 \h </w:delInstrText>
        </w:r>
        <w:r w:rsidR="00DB5CA1" w:rsidDel="009D3366">
          <w:rPr>
            <w:noProof/>
            <w:webHidden/>
          </w:rPr>
        </w:r>
        <w:r w:rsidR="00DB5CA1" w:rsidDel="009D3366">
          <w:rPr>
            <w:noProof/>
            <w:webHidden/>
          </w:rPr>
          <w:fldChar w:fldCharType="separate"/>
        </w:r>
        <w:r w:rsidR="00DB5CA1" w:rsidDel="009D3366">
          <w:rPr>
            <w:noProof/>
            <w:webHidden/>
          </w:rPr>
          <w:delText>29</w:delText>
        </w:r>
        <w:r w:rsidR="00DB5CA1" w:rsidDel="009D3366">
          <w:rPr>
            <w:noProof/>
            <w:webHidden/>
          </w:rPr>
          <w:fldChar w:fldCharType="end"/>
        </w:r>
        <w:r w:rsidR="00745585" w:rsidDel="009D3366">
          <w:rPr>
            <w:noProof/>
          </w:rPr>
          <w:fldChar w:fldCharType="end"/>
        </w:r>
      </w:del>
    </w:p>
    <w:p w14:paraId="1A8FFF21" w14:textId="062B7B06" w:rsidR="00DB5CA1" w:rsidDel="009D3366" w:rsidRDefault="00745585">
      <w:pPr>
        <w:pStyle w:val="ab"/>
        <w:tabs>
          <w:tab w:val="right" w:leader="dot" w:pos="8296"/>
        </w:tabs>
        <w:rPr>
          <w:del w:id="4205" w:author="mpountou" w:date="2021-02-11T23:09:00Z"/>
          <w:rFonts w:asciiTheme="minorHAnsi" w:eastAsiaTheme="minorEastAsia" w:hAnsiTheme="minorHAnsi" w:cstheme="minorBidi"/>
          <w:noProof/>
          <w:szCs w:val="22"/>
          <w:lang w:eastAsia="el-GR"/>
        </w:rPr>
      </w:pPr>
      <w:del w:id="4206" w:author="mpountou" w:date="2021-02-11T23:09:00Z">
        <w:r w:rsidDel="009D3366">
          <w:fldChar w:fldCharType="begin"/>
        </w:r>
        <w:r w:rsidDel="009D3366">
          <w:delInstrText xml:space="preserve"> HYPERLINK \l "_Toc63090051" </w:delInstrText>
        </w:r>
        <w:r w:rsidDel="009D3366">
          <w:fldChar w:fldCharType="separate"/>
        </w:r>
        <w:r w:rsidR="00DB5CA1" w:rsidRPr="00D85DE9" w:rsidDel="009D3366">
          <w:rPr>
            <w:rStyle w:val="-"/>
            <w:noProof/>
          </w:rPr>
          <w:delText>Πίνακας  2 - Αναπαράσταση του πίνακα χρηστών-αξιολογήσεων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_Toc63090051 \h </w:delInstrText>
        </w:r>
        <w:r w:rsidR="00DB5CA1" w:rsidDel="009D3366">
          <w:rPr>
            <w:noProof/>
            <w:webHidden/>
          </w:rPr>
        </w:r>
        <w:r w:rsidR="00DB5CA1" w:rsidDel="009D3366">
          <w:rPr>
            <w:noProof/>
            <w:webHidden/>
          </w:rPr>
          <w:fldChar w:fldCharType="separate"/>
        </w:r>
        <w:r w:rsidR="00DB5CA1" w:rsidDel="009D3366">
          <w:rPr>
            <w:noProof/>
            <w:webHidden/>
          </w:rPr>
          <w:delText>38</w:delText>
        </w:r>
        <w:r w:rsidR="00DB5CA1" w:rsidDel="009D3366">
          <w:rPr>
            <w:noProof/>
            <w:webHidden/>
          </w:rPr>
          <w:fldChar w:fldCharType="end"/>
        </w:r>
        <w:r w:rsidDel="009D3366">
          <w:rPr>
            <w:noProof/>
          </w:rPr>
          <w:fldChar w:fldCharType="end"/>
        </w:r>
      </w:del>
    </w:p>
    <w:p w14:paraId="213B4339" w14:textId="48FF7AFD" w:rsidR="00DB5CA1" w:rsidDel="009D3366" w:rsidRDefault="00745585">
      <w:pPr>
        <w:pStyle w:val="ab"/>
        <w:tabs>
          <w:tab w:val="right" w:leader="dot" w:pos="8296"/>
        </w:tabs>
        <w:rPr>
          <w:del w:id="4207" w:author="mpountou" w:date="2021-02-11T23:09:00Z"/>
          <w:rFonts w:asciiTheme="minorHAnsi" w:eastAsiaTheme="minorEastAsia" w:hAnsiTheme="minorHAnsi" w:cstheme="minorBidi"/>
          <w:noProof/>
          <w:szCs w:val="22"/>
          <w:lang w:eastAsia="el-GR"/>
        </w:rPr>
      </w:pPr>
      <w:del w:id="4208" w:author="mpountou" w:date="2021-02-11T23:09:00Z">
        <w:r w:rsidDel="009D3366">
          <w:fldChar w:fldCharType="begin"/>
        </w:r>
        <w:r w:rsidDel="009D3366">
          <w:delInstrText xml:space="preserve"> HYPERLINK \l "_Toc63090052" </w:delInstrText>
        </w:r>
        <w:r w:rsidDel="009D3366">
          <w:fldChar w:fldCharType="separate"/>
        </w:r>
        <w:r w:rsidR="00DB5CA1" w:rsidRPr="00D85DE9" w:rsidDel="009D3366">
          <w:rPr>
            <w:rStyle w:val="-"/>
            <w:noProof/>
          </w:rPr>
          <w:delText>Πίνακας 3 - Αναπαράσταση του πίνακα χρηστών-αξιολογήσεων - Υπολογισμός ομοιότητας</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_Toc63090052 \h </w:delInstrText>
        </w:r>
        <w:r w:rsidR="00DB5CA1" w:rsidDel="009D3366">
          <w:rPr>
            <w:noProof/>
            <w:webHidden/>
          </w:rPr>
        </w:r>
        <w:r w:rsidR="00DB5CA1" w:rsidDel="009D3366">
          <w:rPr>
            <w:noProof/>
            <w:webHidden/>
          </w:rPr>
          <w:fldChar w:fldCharType="separate"/>
        </w:r>
        <w:r w:rsidR="00DB5CA1" w:rsidDel="009D3366">
          <w:rPr>
            <w:noProof/>
            <w:webHidden/>
          </w:rPr>
          <w:delText>39</w:delText>
        </w:r>
        <w:r w:rsidR="00DB5CA1" w:rsidDel="009D3366">
          <w:rPr>
            <w:noProof/>
            <w:webHidden/>
          </w:rPr>
          <w:fldChar w:fldCharType="end"/>
        </w:r>
        <w:r w:rsidDel="009D3366">
          <w:rPr>
            <w:noProof/>
          </w:rPr>
          <w:fldChar w:fldCharType="end"/>
        </w:r>
      </w:del>
    </w:p>
    <w:p w14:paraId="798E97F4" w14:textId="2229412C" w:rsidR="00DB5CA1" w:rsidDel="009D3366" w:rsidRDefault="00745585">
      <w:pPr>
        <w:pStyle w:val="ab"/>
        <w:tabs>
          <w:tab w:val="right" w:leader="dot" w:pos="8296"/>
        </w:tabs>
        <w:rPr>
          <w:del w:id="4209" w:author="mpountou" w:date="2021-02-11T23:09:00Z"/>
          <w:rFonts w:asciiTheme="minorHAnsi" w:eastAsiaTheme="minorEastAsia" w:hAnsiTheme="minorHAnsi" w:cstheme="minorBidi"/>
          <w:noProof/>
          <w:szCs w:val="22"/>
          <w:lang w:eastAsia="el-GR"/>
        </w:rPr>
      </w:pPr>
      <w:del w:id="4210" w:author="mpountou" w:date="2021-02-11T23:09:00Z">
        <w:r w:rsidDel="009D3366">
          <w:fldChar w:fldCharType="begin"/>
        </w:r>
        <w:r w:rsidDel="009D3366">
          <w:delInstrText xml:space="preserve"> HYPERLINK \l "_Toc63090053" </w:delInstrText>
        </w:r>
        <w:r w:rsidDel="009D3366">
          <w:fldChar w:fldCharType="separate"/>
        </w:r>
        <w:r w:rsidR="00DB5CA1" w:rsidRPr="00D85DE9" w:rsidDel="009D3366">
          <w:rPr>
            <w:rStyle w:val="-"/>
            <w:noProof/>
          </w:rPr>
          <w:delText>Πίνακας  4 - Αναπαράσταση πίνακα με κεντραρισμένη μέση τιμή αξιολογήσεων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_Toc63090053 \h </w:delInstrText>
        </w:r>
        <w:r w:rsidR="00DB5CA1" w:rsidDel="009D3366">
          <w:rPr>
            <w:noProof/>
            <w:webHidden/>
          </w:rPr>
        </w:r>
        <w:r w:rsidR="00DB5CA1" w:rsidDel="009D3366">
          <w:rPr>
            <w:noProof/>
            <w:webHidden/>
          </w:rPr>
          <w:fldChar w:fldCharType="separate"/>
        </w:r>
        <w:r w:rsidR="00DB5CA1" w:rsidDel="009D3366">
          <w:rPr>
            <w:noProof/>
            <w:webHidden/>
          </w:rPr>
          <w:delText>40</w:delText>
        </w:r>
        <w:r w:rsidR="00DB5CA1" w:rsidDel="009D3366">
          <w:rPr>
            <w:noProof/>
            <w:webHidden/>
          </w:rPr>
          <w:fldChar w:fldCharType="end"/>
        </w:r>
        <w:r w:rsidDel="009D3366">
          <w:rPr>
            <w:noProof/>
          </w:rPr>
          <w:fldChar w:fldCharType="end"/>
        </w:r>
      </w:del>
    </w:p>
    <w:p w14:paraId="6E6858F5" w14:textId="67169DFF" w:rsidR="00DB5CA1" w:rsidDel="009D3366" w:rsidRDefault="00745585">
      <w:pPr>
        <w:pStyle w:val="ab"/>
        <w:tabs>
          <w:tab w:val="right" w:leader="dot" w:pos="8296"/>
        </w:tabs>
        <w:rPr>
          <w:del w:id="4211" w:author="mpountou" w:date="2021-02-11T23:09:00Z"/>
          <w:rFonts w:asciiTheme="minorHAnsi" w:eastAsiaTheme="minorEastAsia" w:hAnsiTheme="minorHAnsi" w:cstheme="minorBidi"/>
          <w:noProof/>
          <w:szCs w:val="22"/>
          <w:lang w:eastAsia="el-GR"/>
        </w:rPr>
      </w:pPr>
      <w:del w:id="4212" w:author="mpountou" w:date="2021-02-11T23:09:00Z">
        <w:r w:rsidDel="009D3366">
          <w:fldChar w:fldCharType="begin"/>
        </w:r>
        <w:r w:rsidDel="009D3366">
          <w:delInstrText xml:space="preserve"> HYPERLINK \l "_Toc63090054" </w:delInstrText>
        </w:r>
        <w:r w:rsidDel="009D3366">
          <w:fldChar w:fldCharType="separate"/>
        </w:r>
        <w:r w:rsidR="00DB5CA1" w:rsidRPr="00D85DE9" w:rsidDel="009D3366">
          <w:rPr>
            <w:rStyle w:val="-"/>
            <w:noProof/>
          </w:rPr>
          <w:delText>Πίνακας 5   Αναπαράσταση του πίνακα χρηστών-αξιολογήσεων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_Toc63090054 \h </w:delInstrText>
        </w:r>
        <w:r w:rsidR="00DB5CA1" w:rsidDel="009D3366">
          <w:rPr>
            <w:noProof/>
            <w:webHidden/>
          </w:rPr>
        </w:r>
        <w:r w:rsidR="00DB5CA1" w:rsidDel="009D3366">
          <w:rPr>
            <w:noProof/>
            <w:webHidden/>
          </w:rPr>
          <w:fldChar w:fldCharType="separate"/>
        </w:r>
        <w:r w:rsidR="00DB5CA1" w:rsidDel="009D3366">
          <w:rPr>
            <w:noProof/>
            <w:webHidden/>
          </w:rPr>
          <w:delText>42</w:delText>
        </w:r>
        <w:r w:rsidR="00DB5CA1" w:rsidDel="009D3366">
          <w:rPr>
            <w:noProof/>
            <w:webHidden/>
          </w:rPr>
          <w:fldChar w:fldCharType="end"/>
        </w:r>
        <w:r w:rsidDel="009D3366">
          <w:rPr>
            <w:noProof/>
          </w:rPr>
          <w:fldChar w:fldCharType="end"/>
        </w:r>
      </w:del>
    </w:p>
    <w:p w14:paraId="3429AFCF" w14:textId="70001984" w:rsidR="00DB5CA1" w:rsidDel="009D3366" w:rsidRDefault="00745585">
      <w:pPr>
        <w:pStyle w:val="ab"/>
        <w:tabs>
          <w:tab w:val="right" w:leader="dot" w:pos="8296"/>
        </w:tabs>
        <w:rPr>
          <w:del w:id="4213" w:author="mpountou" w:date="2021-02-11T23:09:00Z"/>
          <w:rFonts w:asciiTheme="minorHAnsi" w:eastAsiaTheme="minorEastAsia" w:hAnsiTheme="minorHAnsi" w:cstheme="minorBidi"/>
          <w:noProof/>
          <w:szCs w:val="22"/>
          <w:lang w:eastAsia="el-GR"/>
        </w:rPr>
      </w:pPr>
      <w:del w:id="4214" w:author="mpountou" w:date="2021-02-11T23:09:00Z">
        <w:r w:rsidDel="009D3366">
          <w:fldChar w:fldCharType="begin"/>
        </w:r>
        <w:r w:rsidDel="009D3366">
          <w:delInstrText xml:space="preserve"> HYPERLINK \l "_Toc63090055" </w:delInstrText>
        </w:r>
        <w:r w:rsidDel="009D3366">
          <w:fldChar w:fldCharType="separate"/>
        </w:r>
        <w:r w:rsidR="00DB5CA1" w:rsidRPr="00D85DE9" w:rsidDel="009D3366">
          <w:rPr>
            <w:rStyle w:val="-"/>
            <w:noProof/>
          </w:rPr>
          <w:delText>Πίνακας 6  Συνοπτική αναπαράσταση για κάθε σύνολο δεδομένων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_Toc63090055 \h </w:delInstrText>
        </w:r>
        <w:r w:rsidR="00DB5CA1" w:rsidDel="009D3366">
          <w:rPr>
            <w:noProof/>
            <w:webHidden/>
          </w:rPr>
        </w:r>
        <w:r w:rsidR="00DB5CA1" w:rsidDel="009D3366">
          <w:rPr>
            <w:noProof/>
            <w:webHidden/>
          </w:rPr>
          <w:fldChar w:fldCharType="separate"/>
        </w:r>
        <w:r w:rsidR="00DB5CA1" w:rsidDel="009D3366">
          <w:rPr>
            <w:noProof/>
            <w:webHidden/>
          </w:rPr>
          <w:delText>49</w:delText>
        </w:r>
        <w:r w:rsidR="00DB5CA1" w:rsidDel="009D3366">
          <w:rPr>
            <w:noProof/>
            <w:webHidden/>
          </w:rPr>
          <w:fldChar w:fldCharType="end"/>
        </w:r>
        <w:r w:rsidDel="009D3366">
          <w:rPr>
            <w:noProof/>
          </w:rPr>
          <w:fldChar w:fldCharType="end"/>
        </w:r>
      </w:del>
    </w:p>
    <w:p w14:paraId="3E4A54F7" w14:textId="1B4224B9" w:rsidR="00DB5CA1" w:rsidRPr="00DB5CA1" w:rsidDel="0013554F" w:rsidRDefault="00DB5CA1" w:rsidP="00DB5CA1">
      <w:pPr>
        <w:rPr>
          <w:del w:id="4215" w:author="mpountou" w:date="2021-02-14T19:23:00Z"/>
        </w:rPr>
      </w:pPr>
      <w:del w:id="4216" w:author="mpountou" w:date="2021-02-11T23:09:00Z">
        <w:r w:rsidDel="009D3366">
          <w:fldChar w:fldCharType="end"/>
        </w:r>
      </w:del>
    </w:p>
    <w:p w14:paraId="44AA6D7C" w14:textId="5C594CDF" w:rsidR="00184A98" w:rsidDel="0013554F" w:rsidRDefault="00184A98" w:rsidP="00184A98">
      <w:pPr>
        <w:rPr>
          <w:del w:id="4217" w:author="mpountou" w:date="2021-02-14T19:23:00Z"/>
        </w:rPr>
      </w:pPr>
    </w:p>
    <w:p w14:paraId="5936FB26" w14:textId="05766A6C" w:rsidR="00184A98" w:rsidDel="0013554F" w:rsidRDefault="00184A98" w:rsidP="00184A98">
      <w:pPr>
        <w:rPr>
          <w:del w:id="4218" w:author="mpountou" w:date="2021-02-14T19:23:00Z"/>
        </w:rPr>
      </w:pPr>
    </w:p>
    <w:p w14:paraId="2D4DB720" w14:textId="2ADD6636" w:rsidR="00184A98" w:rsidDel="0013554F" w:rsidRDefault="00184A98" w:rsidP="00184A98">
      <w:pPr>
        <w:rPr>
          <w:del w:id="4219" w:author="mpountou" w:date="2021-02-14T19:23:00Z"/>
        </w:rPr>
      </w:pPr>
    </w:p>
    <w:p w14:paraId="197703B2" w14:textId="77777777" w:rsidR="00184A98" w:rsidRDefault="00184A98" w:rsidP="00184A98"/>
    <w:p w14:paraId="05D57891" w14:textId="77777777" w:rsidR="00184A98" w:rsidRDefault="00184A98" w:rsidP="00184A98"/>
    <w:p w14:paraId="697F0F4A" w14:textId="77777777" w:rsidR="00184A98" w:rsidRDefault="00184A98" w:rsidP="00184A98"/>
    <w:p w14:paraId="4A7A8810" w14:textId="77777777" w:rsidR="00184A98" w:rsidRPr="00184A98" w:rsidRDefault="00184A98" w:rsidP="00184A98"/>
    <w:p w14:paraId="59C2A328" w14:textId="77777777" w:rsidR="00184A98" w:rsidRDefault="00184A98" w:rsidP="00E32383"/>
    <w:p w14:paraId="1AFA0B1A" w14:textId="77777777" w:rsidR="00AE4126" w:rsidRDefault="00AE4126" w:rsidP="00E32383"/>
    <w:p w14:paraId="0588A88F" w14:textId="77777777" w:rsidR="00AE4126" w:rsidRDefault="00AE4126" w:rsidP="00E32383"/>
    <w:p w14:paraId="66B72DB2" w14:textId="77777777" w:rsidR="001146AD" w:rsidRDefault="001146AD" w:rsidP="00E32383"/>
    <w:p w14:paraId="1C60E4E7" w14:textId="77777777" w:rsidR="00AE4126" w:rsidRDefault="00AE4126" w:rsidP="00E32383"/>
    <w:p w14:paraId="4C3A2039" w14:textId="77777777" w:rsidR="00AE4126" w:rsidRDefault="00AE4126" w:rsidP="00E32383"/>
    <w:p w14:paraId="6CF30E49" w14:textId="77777777" w:rsidR="00950128" w:rsidRDefault="00950128" w:rsidP="00E32383"/>
    <w:p w14:paraId="4377EFB8" w14:textId="77777777" w:rsidR="00950128" w:rsidRDefault="00950128" w:rsidP="00E32383"/>
    <w:p w14:paraId="6B344094" w14:textId="77777777" w:rsidR="00DB5CA1" w:rsidRDefault="00DB5CA1" w:rsidP="00E32383"/>
    <w:p w14:paraId="4E9E6CB2" w14:textId="77777777" w:rsidR="00DB5CA1" w:rsidRDefault="00DB5CA1" w:rsidP="00E32383"/>
    <w:p w14:paraId="2EBCB71E" w14:textId="77777777" w:rsidR="00DB5CA1" w:rsidRDefault="00DB5CA1" w:rsidP="00E32383"/>
    <w:p w14:paraId="6F922EF0" w14:textId="77777777" w:rsidR="006C419F" w:rsidRDefault="006C419F" w:rsidP="00E32383">
      <w:pPr>
        <w:rPr>
          <w:ins w:id="4220" w:author="mpountou" w:date="2021-02-10T17:50:00Z"/>
        </w:rPr>
        <w:sectPr w:rsidR="006C419F" w:rsidSect="000144CC">
          <w:headerReference w:type="first" r:id="rId14"/>
          <w:pgSz w:w="11906" w:h="16838"/>
          <w:pgMar w:top="1440" w:right="1800" w:bottom="1440" w:left="1800" w:header="708" w:footer="708" w:gutter="0"/>
          <w:pgNumType w:fmt="lowerRoman" w:start="1"/>
          <w:cols w:space="708"/>
          <w:titlePg/>
          <w:docGrid w:linePitch="360"/>
        </w:sectPr>
      </w:pPr>
    </w:p>
    <w:p w14:paraId="18C9B432" w14:textId="547D8CDF" w:rsidR="00DB5CA1" w:rsidRDefault="00DB5CA1" w:rsidP="00E32383"/>
    <w:p w14:paraId="0D12A1C8" w14:textId="77777777" w:rsidR="005B0CE6" w:rsidRDefault="005B0CE6" w:rsidP="00E32383"/>
    <w:p w14:paraId="1ED5314D" w14:textId="77777777" w:rsidR="005B0CE6" w:rsidRDefault="005B0CE6" w:rsidP="00E32383"/>
    <w:p w14:paraId="73D120ED" w14:textId="77777777" w:rsidR="005B0CE6" w:rsidRDefault="005B0CE6" w:rsidP="00E32383"/>
    <w:p w14:paraId="38E908A7" w14:textId="77777777" w:rsidR="005B0CE6" w:rsidRDefault="005B0CE6" w:rsidP="00E32383"/>
    <w:p w14:paraId="5EFDBF84" w14:textId="77777777" w:rsidR="005B0CE6" w:rsidRDefault="005B0CE6" w:rsidP="00E32383"/>
    <w:p w14:paraId="47A9046B" w14:textId="77777777" w:rsidR="005B0CE6" w:rsidRDefault="005B0CE6" w:rsidP="00E32383"/>
    <w:p w14:paraId="3A1B5211" w14:textId="77777777" w:rsidR="005B0CE6" w:rsidRDefault="005B0CE6" w:rsidP="00E32383"/>
    <w:p w14:paraId="45281DCF" w14:textId="77777777" w:rsidR="005B0CE6" w:rsidRDefault="005B0CE6" w:rsidP="00E32383"/>
    <w:p w14:paraId="2F0C5A8D" w14:textId="77777777" w:rsidR="00250066" w:rsidRDefault="00250066" w:rsidP="00E32383"/>
    <w:p w14:paraId="07FAB096" w14:textId="77777777" w:rsidR="001F0944" w:rsidRPr="00F31D84" w:rsidRDefault="001F0944" w:rsidP="00E32383">
      <w:pPr>
        <w:rPr>
          <w:b/>
          <w:bCs/>
          <w:sz w:val="40"/>
          <w:szCs w:val="40"/>
        </w:rPr>
      </w:pPr>
      <w:r w:rsidRPr="00F31D84">
        <w:rPr>
          <w:b/>
          <w:bCs/>
          <w:sz w:val="40"/>
          <w:szCs w:val="40"/>
        </w:rPr>
        <w:t>Κεφάλαιο</w:t>
      </w:r>
    </w:p>
    <w:p w14:paraId="37552A68" w14:textId="77777777" w:rsidR="001F0944" w:rsidRPr="00F31D84" w:rsidRDefault="001F0944" w:rsidP="00692899">
      <w:pPr>
        <w:pStyle w:val="1"/>
        <w:pBdr>
          <w:bottom w:val="single" w:sz="4" w:space="1" w:color="auto"/>
        </w:pBdr>
        <w:rPr>
          <w:b/>
          <w:bCs/>
        </w:rPr>
      </w:pPr>
      <w:bookmarkStart w:id="4221" w:name="_Toc54106815"/>
      <w:bookmarkStart w:id="4222" w:name="_Toc64223364"/>
      <w:r w:rsidRPr="00F31D84">
        <w:rPr>
          <w:b/>
          <w:bCs/>
        </w:rPr>
        <w:t>Εισαγωγή</w:t>
      </w:r>
      <w:bookmarkEnd w:id="4221"/>
      <w:bookmarkEnd w:id="4222"/>
    </w:p>
    <w:p w14:paraId="5948AF4C" w14:textId="77777777" w:rsidR="00DD0531" w:rsidRDefault="00DD0531" w:rsidP="00DD0531"/>
    <w:p w14:paraId="5479D671" w14:textId="77777777" w:rsidR="00DD0531" w:rsidRPr="00F31D84" w:rsidRDefault="00FE7D97" w:rsidP="00DD0531">
      <w:pPr>
        <w:pStyle w:val="2"/>
        <w:rPr>
          <w:b/>
          <w:bCs/>
        </w:rPr>
      </w:pPr>
      <w:bookmarkStart w:id="4223" w:name="_Toc54106816"/>
      <w:bookmarkStart w:id="4224" w:name="_Toc64223365"/>
      <w:r w:rsidRPr="00F31D84">
        <w:rPr>
          <w:b/>
          <w:bCs/>
        </w:rPr>
        <w:t>Γενικά</w:t>
      </w:r>
      <w:bookmarkEnd w:id="4223"/>
      <w:bookmarkEnd w:id="4224"/>
    </w:p>
    <w:p w14:paraId="6124931A" w14:textId="77777777" w:rsidR="00FE7D97" w:rsidRDefault="00FE7D97" w:rsidP="00FE7D97"/>
    <w:p w14:paraId="532C356B" w14:textId="77777777"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14:paraId="620A3611" w14:textId="5FBFA286"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w:t>
      </w:r>
      <w:r w:rsidR="003612AB">
        <w:t>και</w:t>
      </w:r>
      <w:r>
        <w:t xml:space="preserve"> θα κάνουν τους καταναλωτές να ενδώσουν. </w:t>
      </w:r>
      <w:r w:rsidR="009908A0">
        <w:t>Η</w:t>
      </w:r>
      <w:r w:rsidRPr="002D1811">
        <w:t xml:space="preserve"> έλλειψη πωλήσεων </w:t>
      </w:r>
      <w:r>
        <w:t xml:space="preserve">και η δημιουργία </w:t>
      </w:r>
      <w:r w:rsidR="0017287F">
        <w:t xml:space="preserve">παρωχημένων ρούχων σε </w:t>
      </w:r>
      <w:r w:rsidR="00F31D84">
        <w:t>υψηλά</w:t>
      </w:r>
      <w:r>
        <w:t xml:space="preserve"> αποθ</w:t>
      </w:r>
      <w:r w:rsidR="0017287F">
        <w:t xml:space="preserve">έματα,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14:paraId="3CC90F1B" w14:textId="61F9FAEF" w:rsidR="002D1811" w:rsidRDefault="00B75669" w:rsidP="002D1811">
      <w:r>
        <w:t>Είναι σημαντικό, μ</w:t>
      </w:r>
      <w:r w:rsidR="00F12E02" w:rsidRPr="00F12E02">
        <w:t>εγάλοι οίκοι μόδας σε συνεργασία με άλλες εταιρίες προϊόντων παρ</w:t>
      </w:r>
      <w:r w:rsidR="00F12E02">
        <w:t xml:space="preserve">αγωγής ένδυσης να δημιουργούν </w:t>
      </w:r>
      <w:r w:rsidR="00580C9F">
        <w:t>σε κάθε</w:t>
      </w:r>
      <w:r w:rsidR="00580C9F" w:rsidRPr="00F12E02">
        <w:t xml:space="preserve"> καμπάνια</w:t>
      </w:r>
      <w:r w:rsidR="00580C9F">
        <w:t xml:space="preserve"> τους  </w:t>
      </w:r>
      <w:r w:rsidR="00F12E02">
        <w:t>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 xml:space="preserve">ώστε </w:t>
      </w:r>
      <w:r w:rsidR="00580C9F">
        <w:t xml:space="preserve">να </w:t>
      </w:r>
      <w:r w:rsidR="00F12E02">
        <w:t>οδηγηθού</w:t>
      </w:r>
      <w:r w:rsidR="00F12E02" w:rsidRPr="00F12E02">
        <w:t>ν</w:t>
      </w:r>
      <w:r w:rsidR="00580C9F">
        <w:t xml:space="preserve"> τελικά</w:t>
      </w:r>
      <w:r w:rsidR="00F12E02" w:rsidRPr="00F12E02">
        <w:t xml:space="preserve"> στην παραπάνω επίτευξη του στόχου </w:t>
      </w:r>
      <w:r w:rsidR="00F12E02">
        <w:t>τους.</w:t>
      </w:r>
    </w:p>
    <w:p w14:paraId="08554BFD" w14:textId="02013946" w:rsidR="00B75669" w:rsidRDefault="00B75669" w:rsidP="002D1811">
      <w:r>
        <w:lastRenderedPageBreak/>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στους χρήστες τους χιλιάδες ταινίες </w:t>
      </w:r>
      <w:r w:rsidR="00580C9F">
        <w:t xml:space="preserve">τις οποίες μπορούν </w:t>
      </w:r>
      <w:r>
        <w:t xml:space="preserve">να δουν και </w:t>
      </w:r>
      <w:r w:rsidR="00580C9F">
        <w:t xml:space="preserve">τους βοηθούν </w:t>
      </w:r>
      <w:r>
        <w:t>να περάσουν ευχάριστα τον χρόνο τους. Καθώς όμως τα χρόνια περνούν όλο και περισσότερες ταινίες προστίθενται στην ίδια τεράστια λίστα</w:t>
      </w:r>
      <w:r w:rsidR="003612AB">
        <w:t xml:space="preserve"> των υπάρχοντών ταινιών</w:t>
      </w:r>
      <w:r>
        <w:t xml:space="preserve"> με αποτέλεσμα η αναζήτηση μιας ταινίας κοντά στις προτιμήσεις του χρήστη να γίνεται διαδικασία δύσκολη και χρονοβόρα</w:t>
      </w:r>
      <w:r w:rsidR="00580C9F">
        <w:t>. Αυτό είναι ένα</w:t>
      </w:r>
      <w:r>
        <w:t xml:space="preserve"> γεγονός που εύλογα προβληματίζει τις εταιρίες και δημιουργεί ένα κλίμα αβεβαιότητας που χρειάζεται να ξεπεραστεί.</w:t>
      </w:r>
    </w:p>
    <w:p w14:paraId="4B50DFD5" w14:textId="52F6D8EC" w:rsidR="00DA7C5A" w:rsidRDefault="00DA7C5A" w:rsidP="002D1811">
      <w:pPr>
        <w:rPr>
          <w:ins w:id="4225" w:author="mpountou" w:date="2021-02-11T15:52:00Z"/>
        </w:rPr>
      </w:pPr>
    </w:p>
    <w:p w14:paraId="62ECC620" w14:textId="77777777" w:rsidR="00602C5F" w:rsidRDefault="00602C5F" w:rsidP="002D1811"/>
    <w:p w14:paraId="78A7CDAF" w14:textId="77777777" w:rsidR="00DA7C5A" w:rsidRPr="0031057F" w:rsidRDefault="00DA7C5A" w:rsidP="00DA7C5A">
      <w:pPr>
        <w:pStyle w:val="2"/>
        <w:rPr>
          <w:b/>
          <w:bCs/>
        </w:rPr>
      </w:pPr>
      <w:bookmarkStart w:id="4226" w:name="_Toc54106817"/>
      <w:bookmarkStart w:id="4227" w:name="_Toc64223366"/>
      <w:commentRangeStart w:id="4228"/>
      <w:commentRangeStart w:id="4229"/>
      <w:r w:rsidRPr="0031057F">
        <w:rPr>
          <w:b/>
          <w:bCs/>
        </w:rPr>
        <w:t>Ορισμός προβλήματος</w:t>
      </w:r>
      <w:bookmarkEnd w:id="4226"/>
      <w:commentRangeEnd w:id="4228"/>
      <w:r w:rsidR="00580C9F" w:rsidRPr="0031057F">
        <w:rPr>
          <w:rStyle w:val="ad"/>
          <w:rFonts w:eastAsiaTheme="minorHAnsi" w:cs="Segoe UI Light"/>
          <w:b/>
          <w:bCs/>
        </w:rPr>
        <w:commentReference w:id="4228"/>
      </w:r>
      <w:commentRangeEnd w:id="4229"/>
      <w:r w:rsidR="00217CA7">
        <w:rPr>
          <w:rStyle w:val="ad"/>
          <w:rFonts w:eastAsiaTheme="minorHAnsi" w:cs="Segoe UI Light"/>
        </w:rPr>
        <w:commentReference w:id="4229"/>
      </w:r>
      <w:bookmarkEnd w:id="4227"/>
    </w:p>
    <w:p w14:paraId="253C12C2" w14:textId="7DF3BC37" w:rsidR="00602C5F" w:rsidRDefault="00602C5F" w:rsidP="006D6292"/>
    <w:p w14:paraId="35A67F8C" w14:textId="77777777" w:rsidR="00B552A7" w:rsidRPr="00B552A7" w:rsidRDefault="00B552A7" w:rsidP="00B552A7">
      <w:pPr>
        <w:rPr>
          <w:ins w:id="4230" w:author="mpountou" w:date="2021-02-11T15:52:00Z"/>
        </w:rPr>
      </w:pPr>
      <w:ins w:id="4231" w:author="mpountou" w:date="2021-02-11T15:52:00Z">
        <w:r w:rsidRPr="00B552A7">
          <w:t>Όπως αναφέρθηκε, η βιομηχανία της ένδυσης και η βιομηχανία του συνδρομητικού κινηματογράφου αποτελούν ευρέως αναπτυσσόμενους κλάδους. Μία εταιρεία μόδας για να κατανοήσει τις ανάγκες των πελατών της και να δημιουργήσει νέες τάσεις χρειάζεται να προσανατολισθεί σε νέα τεχνολογικά εργαλεία.  Το ίδιο ισχύει και για τις εταιρείες συνδρομητικού κινηματογράφου οι οποίες είναι απαραίτητο να συμβουλεύουν τους χρήστες, ταινίες της προτίμησης τους ώστε να κρατούν ενεργό το ενδιαφέρον τους  και να τους απαλλάσσουν από τον κόπο αναζήτησης σε μία τεράστια βάση δεδομένων.</w:t>
        </w:r>
      </w:ins>
    </w:p>
    <w:p w14:paraId="4F77EE8E" w14:textId="77777777" w:rsidR="00B552A7" w:rsidRPr="00B552A7" w:rsidRDefault="00B552A7" w:rsidP="00B552A7">
      <w:pPr>
        <w:rPr>
          <w:ins w:id="4232" w:author="mpountou" w:date="2021-02-11T15:52:00Z"/>
        </w:rPr>
      </w:pPr>
      <w:ins w:id="4233" w:author="mpountou" w:date="2021-02-11T15:52:00Z">
        <w:r w:rsidRPr="00B552A7">
          <w:t xml:space="preserve">Συνεπώς, δεδομένα χιλιάδων ρούχων που χρειάζεται να διαχειριστεί μια εταιρία ένδυσης η οποία εργάζεται δεκάδες χρόνια στο χώρο ή δεδομένα χιλιάδων ταινιών μιας εταιρίας συνδρομητικού κινηματογράφου η οποία δεν έπαψε ποτέ να προσθέτει νέες ταινίες και σειρές στην ήδη τεράστια βάση φέρνουν την ανάγκη ύπαρξης ενός σύγχρονου συστήματος προτάσεων. Στόχος είναι η διαχείριση αυτού του τεράστιου όγκου που μεγάλες εταιρίες καλούνται να επεξεργαστούν με σκοπό να βρουν προϊόντα ή υπηρεσίες κοντά στις προτιμήσεις τους, για τις ίδιες ή τους χρήστες τους. </w:t>
        </w:r>
      </w:ins>
    </w:p>
    <w:p w14:paraId="4707AF7A" w14:textId="77777777" w:rsidR="00B552A7" w:rsidRPr="00B552A7" w:rsidRDefault="00B552A7" w:rsidP="00B552A7">
      <w:pPr>
        <w:rPr>
          <w:ins w:id="4234" w:author="mpountou" w:date="2021-02-11T15:52:00Z"/>
        </w:rPr>
      </w:pPr>
      <w:ins w:id="4235" w:author="mpountou" w:date="2021-02-11T15:52:00Z">
        <w:r w:rsidRPr="00B552A7">
          <w:t>Μ’ αυτά τα συστήματα, οι οίκοι ένδυσης θα μπορούν να αναπροσαρμόζονται συνεχώς στις μεταβλητές τάσεις της μόδας. Αντίστοιχα, οι εταιρείες συνδρομητικού κινηματογράφου θα μπορούν να προσαρμόζουν τις προτάσεις τους σε επίκαιρες σειρές και ταινίες, κοντά στις προτιμήσεις των χρηστών. Η αξιολόγηση κάθε πρότασης πριν την προβολή της είναι εξαιρετικής σημασίας καθώς αποτελεί ένα μονοπάτι καθοδήγησης με κατεύθυνση την επιτυχία. Για αυτό το λόγο λαμβάνονται υπόψη  πολλές προτιμήσεις χρηστών και για τις δύο περιπτώσεις, ώστε να υπάρχει ένα γενικό κλίμα διαισθητικότητας που εκφράζει χρονικά εκείνη την στιγμή την αγορά.</w:t>
        </w:r>
      </w:ins>
    </w:p>
    <w:p w14:paraId="5801203E" w14:textId="6AC737E5" w:rsidR="00DA7C5A" w:rsidRDefault="00DA7C5A" w:rsidP="00DA7C5A">
      <w:pPr>
        <w:rPr>
          <w:ins w:id="4236" w:author="mpountou" w:date="2021-02-11T15:52:00Z"/>
        </w:rPr>
      </w:pPr>
    </w:p>
    <w:p w14:paraId="77B84C17" w14:textId="3C7368BB" w:rsidR="00602C5F" w:rsidRDefault="00602C5F" w:rsidP="00DA7C5A">
      <w:pPr>
        <w:rPr>
          <w:ins w:id="4237" w:author="mpountou" w:date="2021-02-11T15:52:00Z"/>
        </w:rPr>
      </w:pPr>
    </w:p>
    <w:p w14:paraId="3285AEBE" w14:textId="77777777" w:rsidR="00602C5F" w:rsidRDefault="00602C5F" w:rsidP="00DA7C5A"/>
    <w:p w14:paraId="3E3ED539" w14:textId="77777777" w:rsidR="00926D3E" w:rsidRPr="00F03A27" w:rsidRDefault="00926D3E" w:rsidP="00926D3E">
      <w:pPr>
        <w:pStyle w:val="2"/>
        <w:rPr>
          <w:b/>
          <w:bCs/>
        </w:rPr>
      </w:pPr>
      <w:bookmarkStart w:id="4238" w:name="_Toc54106818"/>
      <w:bookmarkStart w:id="4239" w:name="_Toc64223367"/>
      <w:commentRangeStart w:id="4240"/>
      <w:commentRangeStart w:id="4241"/>
      <w:r w:rsidRPr="00F03A27">
        <w:rPr>
          <w:b/>
          <w:bCs/>
        </w:rPr>
        <w:lastRenderedPageBreak/>
        <w:t>Στόχοι διπλωματικής</w:t>
      </w:r>
      <w:bookmarkEnd w:id="4238"/>
      <w:commentRangeEnd w:id="4240"/>
      <w:r w:rsidR="00AB6EF6" w:rsidRPr="00F03A27">
        <w:rPr>
          <w:rStyle w:val="ad"/>
          <w:rFonts w:eastAsiaTheme="minorHAnsi" w:cs="Segoe UI Light"/>
          <w:b/>
          <w:bCs/>
        </w:rPr>
        <w:commentReference w:id="4240"/>
      </w:r>
      <w:commentRangeEnd w:id="4241"/>
      <w:r w:rsidR="00217CA7">
        <w:rPr>
          <w:rStyle w:val="ad"/>
          <w:rFonts w:eastAsiaTheme="minorHAnsi" w:cs="Segoe UI Light"/>
        </w:rPr>
        <w:commentReference w:id="4241"/>
      </w:r>
      <w:bookmarkEnd w:id="4239"/>
    </w:p>
    <w:p w14:paraId="0B86B85D" w14:textId="77777777" w:rsidR="00926D3E" w:rsidRDefault="00926D3E" w:rsidP="00926D3E"/>
    <w:p w14:paraId="6541D6FD" w14:textId="77777777" w:rsidR="001C2995" w:rsidRDefault="001C2995" w:rsidP="001C2995">
      <w:pPr>
        <w:rPr>
          <w:ins w:id="4242" w:author="mpountou" w:date="2021-02-11T16:13:00Z"/>
        </w:rPr>
      </w:pPr>
      <w:ins w:id="4243" w:author="mpountou" w:date="2021-02-11T16:13:00Z">
        <w:r>
          <w:t xml:space="preserve">Στόχος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συνδρομητικού κινηματογράφου. </w:t>
        </w:r>
      </w:ins>
    </w:p>
    <w:p w14:paraId="29E19588" w14:textId="77777777" w:rsidR="001C2995" w:rsidRDefault="001C2995" w:rsidP="001C2995">
      <w:pPr>
        <w:rPr>
          <w:ins w:id="4244" w:author="mpountou" w:date="2021-02-11T16:13:00Z"/>
        </w:rPr>
      </w:pPr>
      <w:ins w:id="4245" w:author="mpountou" w:date="2021-02-11T16:13:00Z">
        <w:r>
          <w:t>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Πιο συγκεκριμένα οι σχεδιαστές θα έχουν στην βάση δεδομένων τους κάποια ρούχα από τα οποία ένα μικρό ποσοστό θα έχουν αξιολογήσει. Αντίστοιχα θα υπάρχουν αξιολογήσεις εθελοντών ή πελατών που θα έχουν εκφράσει την αρέσκεια ή την δυσαρέσκειά τους για κάποια ρούχα από την ίδια βάση δεδομένων που έχει και ο σχεδιαστής. Αυτά τα δεδομένα θα αξιοποιούνται ώστε η καθοδήγηση που θα προβάλλεται στο σχεδιαστή να είναι προσαρμοσμένη στην δική του άποψη αλλά και στην άποψη των υπολοίπων πελατών-εθελοντών.</w:t>
        </w:r>
      </w:ins>
    </w:p>
    <w:p w14:paraId="3189370A" w14:textId="5772B156" w:rsidR="00926D3E" w:rsidRDefault="001C2995" w:rsidP="001C2995">
      <w:pPr>
        <w:rPr>
          <w:ins w:id="4246" w:author="mpountou" w:date="2021-02-11T16:14:00Z"/>
        </w:rPr>
      </w:pPr>
      <w:ins w:id="4247" w:author="mpountou" w:date="2021-02-11T16:13:00Z">
        <w:r>
          <w:t xml:space="preserve">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 Πιο συγκεκριμένα το σύστημα θα προσπαθήσει να χαρτογραφήσει τις προτιμήσεις κάθε χρήστη και στη συνέχεια θα αναζητήσει μέσα σε μία τεράστια βάση δεδομένων από ταινίες και σειρές Σύμφωνα με τις χαρτογραφημ</w:t>
        </w:r>
      </w:ins>
      <w:ins w:id="4248" w:author="mpountou" w:date="2021-02-11T16:14:00Z">
        <w:r>
          <w:t>έ</w:t>
        </w:r>
      </w:ins>
      <w:ins w:id="4249" w:author="mpountou" w:date="2021-02-11T16:13:00Z">
        <w:r>
          <w:t>νες προτιμήσεις ταινίες της αρεσκείας. Με αυτό τον τρόπο μία συνδρομητική εταιρία κινηματογράφου θα μπορέσει να αναθερμάνει το ενδιαφέρον των συνδρομητών της και να ελαχιστοποιήσει τις απώλειες απογραφών από το σύστημα της.</w:t>
        </w:r>
      </w:ins>
    </w:p>
    <w:p w14:paraId="660A0A14" w14:textId="77777777" w:rsidR="001C2995" w:rsidRPr="00926D3E" w:rsidRDefault="001C2995" w:rsidP="001C2995"/>
    <w:p w14:paraId="781153A5" w14:textId="77777777" w:rsidR="00DA7C5A" w:rsidRPr="00F03A27" w:rsidRDefault="00926D3E" w:rsidP="00926D3E">
      <w:pPr>
        <w:pStyle w:val="2"/>
        <w:rPr>
          <w:b/>
          <w:bCs/>
        </w:rPr>
      </w:pPr>
      <w:bookmarkStart w:id="4250" w:name="_Toc54106819"/>
      <w:bookmarkStart w:id="4251" w:name="_Toc64223368"/>
      <w:r w:rsidRPr="00F03A27">
        <w:rPr>
          <w:b/>
          <w:bCs/>
        </w:rPr>
        <w:t xml:space="preserve">Μεθοδολογία </w:t>
      </w:r>
      <w:commentRangeStart w:id="4252"/>
      <w:r w:rsidRPr="00F03A27">
        <w:rPr>
          <w:b/>
          <w:bCs/>
        </w:rPr>
        <w:t>διπλωματικής</w:t>
      </w:r>
      <w:bookmarkEnd w:id="4250"/>
      <w:commentRangeEnd w:id="4252"/>
      <w:r w:rsidR="00217CA7">
        <w:rPr>
          <w:rStyle w:val="ad"/>
          <w:rFonts w:eastAsiaTheme="minorHAnsi" w:cs="Segoe UI Light"/>
        </w:rPr>
        <w:commentReference w:id="4252"/>
      </w:r>
      <w:bookmarkEnd w:id="4251"/>
    </w:p>
    <w:p w14:paraId="4BC2D90D" w14:textId="77777777" w:rsidR="00926D3E" w:rsidRDefault="00926D3E" w:rsidP="00926D3E"/>
    <w:p w14:paraId="0D0DA829" w14:textId="77777777"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14:paraId="5FF8D79A" w14:textId="77777777" w:rsidR="008E64ED" w:rsidRPr="008E64ED" w:rsidRDefault="008E64ED" w:rsidP="008E64ED">
      <w:pPr>
        <w:pStyle w:val="a6"/>
        <w:numPr>
          <w:ilvl w:val="0"/>
          <w:numId w:val="16"/>
        </w:numPr>
      </w:pPr>
      <w:r w:rsidRPr="008E64ED">
        <w:rPr>
          <w:lang w:val="en-US"/>
        </w:rPr>
        <w:t>asos30</w:t>
      </w:r>
      <w:r>
        <w:t xml:space="preserve"> </w:t>
      </w:r>
      <w:r>
        <w:rPr>
          <w:lang w:val="en-US"/>
        </w:rPr>
        <w:t>dataset</w:t>
      </w:r>
    </w:p>
    <w:p w14:paraId="68741D50" w14:textId="77777777" w:rsidR="008E64ED" w:rsidRPr="008E64ED" w:rsidRDefault="008E64ED" w:rsidP="008E64ED">
      <w:pPr>
        <w:pStyle w:val="a6"/>
        <w:numPr>
          <w:ilvl w:val="0"/>
          <w:numId w:val="16"/>
        </w:numPr>
      </w:pPr>
      <w:r w:rsidRPr="008E64ED">
        <w:rPr>
          <w:lang w:val="en-US"/>
        </w:rPr>
        <w:t>asos60</w:t>
      </w:r>
      <w:r>
        <w:rPr>
          <w:lang w:val="en-US"/>
        </w:rPr>
        <w:t xml:space="preserve"> dataset</w:t>
      </w:r>
    </w:p>
    <w:p w14:paraId="49957541" w14:textId="77777777" w:rsidR="008E64ED" w:rsidRDefault="008E64ED" w:rsidP="008E64ED">
      <w:pPr>
        <w:pStyle w:val="a6"/>
        <w:numPr>
          <w:ilvl w:val="0"/>
          <w:numId w:val="16"/>
        </w:numPr>
        <w:rPr>
          <w:lang w:val="en-US"/>
        </w:rPr>
      </w:pPr>
      <w:r w:rsidRPr="008E64ED">
        <w:rPr>
          <w:lang w:val="en-US"/>
        </w:rPr>
        <w:t>movielens-100k</w:t>
      </w:r>
      <w:r>
        <w:rPr>
          <w:lang w:val="en-US"/>
        </w:rPr>
        <w:t xml:space="preserve"> dataset</w:t>
      </w:r>
    </w:p>
    <w:p w14:paraId="7B301930" w14:textId="77777777" w:rsidR="002D412B" w:rsidRPr="00416BC2" w:rsidRDefault="002D412B" w:rsidP="002D412B">
      <w:pPr>
        <w:pStyle w:val="aa"/>
        <w:jc w:val="center"/>
        <w:rPr>
          <w:sz w:val="2"/>
          <w:szCs w:val="2"/>
        </w:rPr>
      </w:pPr>
    </w:p>
    <w:p w14:paraId="4FACB959" w14:textId="77777777"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10 </w:t>
      </w:r>
      <w:r w:rsidR="008E64ED">
        <w:lastRenderedPageBreak/>
        <w:t xml:space="preserve">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14:paraId="304F5BBB" w14:textId="77777777" w:rsidR="00926D3E" w:rsidRDefault="00FC0324" w:rsidP="00926D3E">
      <w:r>
        <w:t xml:space="preserve">Τα στάδια για την δημιουργία του τελικού συστήματος </w:t>
      </w:r>
      <w:r w:rsidR="008E43EB">
        <w:t>προτάσεων ένδυσης ήταν</w:t>
      </w:r>
      <w:r>
        <w:t>:</w:t>
      </w:r>
    </w:p>
    <w:p w14:paraId="6F7EEAF3" w14:textId="4631D9AA" w:rsidR="008E43EB" w:rsidRDefault="008E43EB" w:rsidP="008E43EB">
      <w:pPr>
        <w:pStyle w:val="a6"/>
        <w:numPr>
          <w:ilvl w:val="0"/>
          <w:numId w:val="5"/>
        </w:numPr>
      </w:pPr>
      <w:r>
        <w:t>Η συγκέντρωση δεδομένων</w:t>
      </w:r>
      <w:r w:rsidR="00570401">
        <w:rPr>
          <w:lang w:val="en-US"/>
        </w:rPr>
        <w:t>.</w:t>
      </w:r>
    </w:p>
    <w:p w14:paraId="73085A32" w14:textId="10E630FA" w:rsidR="00485667" w:rsidRDefault="00485667" w:rsidP="008E43EB">
      <w:pPr>
        <w:pStyle w:val="a6"/>
        <w:numPr>
          <w:ilvl w:val="0"/>
          <w:numId w:val="5"/>
        </w:numPr>
      </w:pPr>
      <w:r>
        <w:t>Η προεπεξεργασία δεδομένων των ρούχων</w:t>
      </w:r>
      <w:r w:rsidR="00570401">
        <w:t>.</w:t>
      </w:r>
    </w:p>
    <w:p w14:paraId="22791BFD" w14:textId="69F1B408" w:rsidR="008E43EB" w:rsidRDefault="008E43EB" w:rsidP="008E43EB">
      <w:pPr>
        <w:pStyle w:val="a6"/>
        <w:numPr>
          <w:ilvl w:val="0"/>
          <w:numId w:val="5"/>
        </w:numPr>
      </w:pPr>
      <w:r>
        <w:t>Ο καθορισμός των κατηγοριών κάθε ρούχου</w:t>
      </w:r>
      <w:r w:rsidR="00570401">
        <w:t>.</w:t>
      </w:r>
    </w:p>
    <w:p w14:paraId="1B337B13" w14:textId="78948ADB" w:rsidR="008E43EB" w:rsidRDefault="008E43EB" w:rsidP="008E43EB">
      <w:pPr>
        <w:pStyle w:val="a6"/>
        <w:numPr>
          <w:ilvl w:val="0"/>
          <w:numId w:val="5"/>
        </w:numPr>
      </w:pPr>
      <w:r>
        <w:t>Ο διαχωρισμός των δεδομένων σε δεδομένα εκπαίδευσης και ελέγχου</w:t>
      </w:r>
      <w:r w:rsidR="00570401">
        <w:t>.</w:t>
      </w:r>
    </w:p>
    <w:p w14:paraId="21054A4B" w14:textId="24399B12" w:rsidR="008E43EB" w:rsidRDefault="008E43EB" w:rsidP="008E43EB">
      <w:pPr>
        <w:pStyle w:val="a6"/>
        <w:numPr>
          <w:ilvl w:val="0"/>
          <w:numId w:val="5"/>
        </w:numPr>
      </w:pPr>
      <w:r>
        <w:t>Η δημιουργία συστημάτων προτάσεων</w:t>
      </w:r>
      <w:r w:rsidR="00570401">
        <w:t>.</w:t>
      </w:r>
    </w:p>
    <w:p w14:paraId="62FFD02C" w14:textId="2000357E"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r w:rsidR="00570401">
        <w:t>.</w:t>
      </w:r>
    </w:p>
    <w:p w14:paraId="0AE21948" w14:textId="4310F2DF"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r w:rsidR="00570401">
        <w:t>.</w:t>
      </w:r>
    </w:p>
    <w:p w14:paraId="1EF084D9" w14:textId="77777777" w:rsidR="00E75087" w:rsidRDefault="00E75087" w:rsidP="00E75087">
      <w:pPr>
        <w:ind w:left="360"/>
      </w:pPr>
    </w:p>
    <w:p w14:paraId="0C253A53" w14:textId="77777777" w:rsidR="008E43EB" w:rsidRDefault="008E43EB" w:rsidP="008E43EB">
      <w:r>
        <w:t>Τα στάδια για την δημιουργία του τελικού συστήματος προτάσεων συνδρομητικού κινηματογράφου ήταν:</w:t>
      </w:r>
    </w:p>
    <w:p w14:paraId="0B3B2C31" w14:textId="7C423584" w:rsidR="008E43EB" w:rsidRDefault="008E43EB" w:rsidP="008E43EB">
      <w:pPr>
        <w:pStyle w:val="a6"/>
        <w:numPr>
          <w:ilvl w:val="0"/>
          <w:numId w:val="17"/>
        </w:numPr>
      </w:pPr>
      <w:r>
        <w:t>Η συγκέντρωση δεδομένων</w:t>
      </w:r>
      <w:r w:rsidR="00570401">
        <w:t>.</w:t>
      </w:r>
    </w:p>
    <w:p w14:paraId="781B0374" w14:textId="130C075C" w:rsidR="008E43EB" w:rsidRDefault="008E43EB" w:rsidP="008E43EB">
      <w:pPr>
        <w:pStyle w:val="a6"/>
        <w:numPr>
          <w:ilvl w:val="0"/>
          <w:numId w:val="17"/>
        </w:numPr>
      </w:pPr>
      <w:r>
        <w:t>Η προεπεξεργασία δεδομένων των ταινιών</w:t>
      </w:r>
      <w:r w:rsidR="00570401">
        <w:t>.</w:t>
      </w:r>
    </w:p>
    <w:p w14:paraId="3F606710" w14:textId="4F831862" w:rsidR="008E43EB" w:rsidRDefault="008E43EB" w:rsidP="008E43EB">
      <w:pPr>
        <w:pStyle w:val="a6"/>
        <w:numPr>
          <w:ilvl w:val="0"/>
          <w:numId w:val="17"/>
        </w:numPr>
      </w:pPr>
      <w:r>
        <w:t>Ο καθορισμός των κατηγοριών κάθε ταινίας</w:t>
      </w:r>
      <w:r w:rsidR="00570401">
        <w:t>.</w:t>
      </w:r>
    </w:p>
    <w:p w14:paraId="705E9645" w14:textId="74774085" w:rsidR="008E43EB" w:rsidRDefault="008E43EB" w:rsidP="008E43EB">
      <w:pPr>
        <w:pStyle w:val="a6"/>
        <w:numPr>
          <w:ilvl w:val="0"/>
          <w:numId w:val="17"/>
        </w:numPr>
      </w:pPr>
      <w:r>
        <w:t>Ο διαχωρισμός των δεδομένων σε δεδομένα εκπαίδευσης και ελέγχου</w:t>
      </w:r>
      <w:r w:rsidR="00570401">
        <w:t>.</w:t>
      </w:r>
    </w:p>
    <w:p w14:paraId="77B7BD83" w14:textId="50B7D8C4" w:rsidR="008E43EB" w:rsidRDefault="008E43EB" w:rsidP="008E43EB">
      <w:pPr>
        <w:pStyle w:val="a6"/>
        <w:numPr>
          <w:ilvl w:val="0"/>
          <w:numId w:val="17"/>
        </w:numPr>
      </w:pPr>
      <w:r>
        <w:t>Η δημιουργία συστημάτων προτάσεων</w:t>
      </w:r>
      <w:r w:rsidR="00570401">
        <w:t>.</w:t>
      </w:r>
    </w:p>
    <w:p w14:paraId="5EEE52E2" w14:textId="1DF3163F"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r w:rsidR="00570401">
        <w:t>.</w:t>
      </w:r>
    </w:p>
    <w:p w14:paraId="77EE9186" w14:textId="11A91FF8"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r w:rsidR="00570401">
        <w:t>.</w:t>
      </w:r>
    </w:p>
    <w:p w14:paraId="1651B153" w14:textId="77777777" w:rsidR="008E43EB" w:rsidRDefault="008E43EB" w:rsidP="008E43EB"/>
    <w:p w14:paraId="570C8981" w14:textId="77777777" w:rsidR="00FC0324" w:rsidRPr="00F03A27" w:rsidRDefault="00FC0324" w:rsidP="00FC0324">
      <w:pPr>
        <w:pStyle w:val="2"/>
        <w:rPr>
          <w:b/>
          <w:bCs/>
        </w:rPr>
      </w:pPr>
      <w:bookmarkStart w:id="4253" w:name="_Toc54106820"/>
      <w:bookmarkStart w:id="4254" w:name="_Toc64223369"/>
      <w:r w:rsidRPr="00F03A27">
        <w:rPr>
          <w:b/>
          <w:bCs/>
        </w:rPr>
        <w:t>Οργάνωση Κεφαλαίων</w:t>
      </w:r>
      <w:bookmarkEnd w:id="4253"/>
      <w:bookmarkEnd w:id="4254"/>
    </w:p>
    <w:p w14:paraId="1703F73A" w14:textId="77777777" w:rsidR="00FC0324" w:rsidRDefault="00FC0324" w:rsidP="002D1811"/>
    <w:p w14:paraId="0E302BFD" w14:textId="77777777"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14:paraId="69143A10" w14:textId="77777777" w:rsidR="008E43EB" w:rsidRDefault="008E43EB" w:rsidP="002D1811"/>
    <w:p w14:paraId="43D44A9C" w14:textId="77777777" w:rsidR="0047260A" w:rsidRPr="0047260A" w:rsidRDefault="0047260A" w:rsidP="0047260A">
      <w:pPr>
        <w:numPr>
          <w:ilvl w:val="0"/>
          <w:numId w:val="18"/>
        </w:numPr>
        <w:rPr>
          <w:b/>
          <w:bCs/>
          <w:u w:val="single"/>
        </w:rPr>
      </w:pPr>
      <w:r w:rsidRPr="0047260A">
        <w:rPr>
          <w:b/>
          <w:bCs/>
          <w:u w:val="single"/>
        </w:rPr>
        <w:t xml:space="preserve">Κεφάλαιο 2: </w:t>
      </w:r>
      <w:r w:rsidRPr="0047260A">
        <w:rPr>
          <w:bCs/>
        </w:rPr>
        <w:t>Περιγράφεται το βασικό θεωρητικό υπόβαθρο στο οποίο στηρίχθηκε η διπλωματική και η αρχιτεκτονική των εργαλείων που χρησιμοποιήθηκαν στην υλοποίηση.</w:t>
      </w:r>
      <w:r w:rsidRPr="0047260A">
        <w:rPr>
          <w:b/>
          <w:bCs/>
          <w:u w:val="single"/>
        </w:rPr>
        <w:t xml:space="preserve"> </w:t>
      </w:r>
    </w:p>
    <w:p w14:paraId="423F1B89" w14:textId="77777777" w:rsidR="0047260A" w:rsidRPr="0047260A" w:rsidRDefault="0047260A" w:rsidP="0047260A">
      <w:pPr>
        <w:rPr>
          <w:b/>
          <w:bCs/>
          <w:u w:val="single"/>
        </w:rPr>
      </w:pPr>
    </w:p>
    <w:p w14:paraId="0A1040F2" w14:textId="77777777" w:rsidR="0047260A" w:rsidRPr="0047260A" w:rsidRDefault="0047260A" w:rsidP="0047260A">
      <w:pPr>
        <w:numPr>
          <w:ilvl w:val="0"/>
          <w:numId w:val="18"/>
        </w:numPr>
        <w:rPr>
          <w:bCs/>
        </w:rPr>
      </w:pPr>
      <w:r w:rsidRPr="0047260A">
        <w:rPr>
          <w:b/>
          <w:bCs/>
          <w:u w:val="single"/>
        </w:rPr>
        <w:t xml:space="preserve">Κεφάλαιο 3: </w:t>
      </w:r>
      <w:r w:rsidRPr="0047260A">
        <w:rPr>
          <w:bCs/>
        </w:rPr>
        <w:t>Γίνεται διεξοδική ανάλυση των βημάτων κάθε υλοποίησης καθώς και η αναφορά των εργαλείων που χρησιμοποιήθηκαν</w:t>
      </w:r>
    </w:p>
    <w:p w14:paraId="381AD376" w14:textId="78CBFFF1" w:rsidR="00F03A27" w:rsidRDefault="00F03A27" w:rsidP="0047260A">
      <w:pPr>
        <w:pStyle w:val="a6"/>
      </w:pPr>
    </w:p>
    <w:p w14:paraId="6C3826B5" w14:textId="3101A7F5" w:rsidR="00F03A27" w:rsidRDefault="00F03A27" w:rsidP="008E43EB">
      <w:pPr>
        <w:pStyle w:val="a6"/>
        <w:numPr>
          <w:ilvl w:val="0"/>
          <w:numId w:val="18"/>
        </w:numPr>
      </w:pPr>
      <w:r w:rsidRPr="00F03A27">
        <w:rPr>
          <w:b/>
          <w:bCs/>
          <w:u w:val="single"/>
        </w:rPr>
        <w:lastRenderedPageBreak/>
        <w:t>Κεφάλαιο 4</w:t>
      </w:r>
      <w:r w:rsidRPr="00F03A27">
        <w:t>: Γίνεται η παρουσίαση της , η αξιολόγηση του πόσο καλά επιτυγχάνει τελικά το σύστημα να εξάγει προτάσεις και η οπτική αναπαράσταση τους.</w:t>
      </w:r>
    </w:p>
    <w:p w14:paraId="2CD5BE10" w14:textId="77777777" w:rsidR="008E43EB" w:rsidRDefault="008E43EB" w:rsidP="0047260A"/>
    <w:p w14:paraId="1EE932B2" w14:textId="77777777" w:rsidR="008E43EB" w:rsidRDefault="008E43EB" w:rsidP="008E43EB">
      <w:pPr>
        <w:pStyle w:val="a6"/>
        <w:numPr>
          <w:ilvl w:val="0"/>
          <w:numId w:val="18"/>
        </w:numPr>
      </w:pPr>
      <w:r w:rsidRPr="0047260A">
        <w:rPr>
          <w:b/>
          <w:bCs/>
          <w:u w:val="single"/>
        </w:rPr>
        <w:t>Κεφάλαιο 5</w:t>
      </w:r>
      <w:r>
        <w:t xml:space="preserve">: </w:t>
      </w:r>
      <w:r w:rsidR="006B704E">
        <w:t>Παρουσιάζονται τα τελικά συμπεράσματα και οι πιθανές μελλοντικές επεκτάσεις</w:t>
      </w:r>
    </w:p>
    <w:p w14:paraId="734AAA0E" w14:textId="77777777" w:rsidR="00FC0324" w:rsidRDefault="00FC0324" w:rsidP="002D1811"/>
    <w:p w14:paraId="5B3784AE" w14:textId="77777777" w:rsidR="00FC0324" w:rsidRDefault="00FC0324" w:rsidP="002D1811"/>
    <w:p w14:paraId="7BE9F547" w14:textId="77777777" w:rsidR="00FC0324" w:rsidRDefault="00FC0324" w:rsidP="002D1811"/>
    <w:p w14:paraId="59739E7A" w14:textId="77777777" w:rsidR="00FC0324" w:rsidRDefault="00FC0324" w:rsidP="002D1811"/>
    <w:p w14:paraId="4393878F" w14:textId="77777777" w:rsidR="00FC0324" w:rsidRDefault="00FC0324" w:rsidP="002D1811"/>
    <w:p w14:paraId="0DC45F9B" w14:textId="77777777" w:rsidR="00FC0324" w:rsidRDefault="00FC0324" w:rsidP="002D1811"/>
    <w:p w14:paraId="41946AF1" w14:textId="77777777" w:rsidR="00FC0324" w:rsidRDefault="00FC0324" w:rsidP="002D1811"/>
    <w:p w14:paraId="75D76AC7" w14:textId="77777777" w:rsidR="00086125" w:rsidRDefault="00086125" w:rsidP="00FC0324"/>
    <w:p w14:paraId="64283C37" w14:textId="77777777" w:rsidR="00086125" w:rsidRDefault="00086125" w:rsidP="00FC0324"/>
    <w:p w14:paraId="769B07C8" w14:textId="77777777" w:rsidR="00086125" w:rsidRDefault="00086125" w:rsidP="00FC0324"/>
    <w:p w14:paraId="348682E3" w14:textId="77777777" w:rsidR="00086125" w:rsidRDefault="00086125" w:rsidP="00FC0324"/>
    <w:p w14:paraId="2758026D" w14:textId="77777777" w:rsidR="00086125" w:rsidRDefault="00086125" w:rsidP="00FC0324"/>
    <w:p w14:paraId="7661DFC5" w14:textId="77777777" w:rsidR="00E6310C" w:rsidRDefault="00E6310C" w:rsidP="00FC0324"/>
    <w:p w14:paraId="23D2700B" w14:textId="77777777" w:rsidR="00E6310C" w:rsidRDefault="00E6310C" w:rsidP="00FC0324"/>
    <w:p w14:paraId="5B2129FD" w14:textId="77777777" w:rsidR="00086125" w:rsidRDefault="00086125" w:rsidP="00FC0324"/>
    <w:p w14:paraId="2254C081" w14:textId="77777777" w:rsidR="00086125" w:rsidRDefault="00086125" w:rsidP="00FC0324"/>
    <w:p w14:paraId="2869D66D" w14:textId="77777777" w:rsidR="00086125" w:rsidRDefault="00086125" w:rsidP="00FC0324"/>
    <w:p w14:paraId="7F53EAF6" w14:textId="77777777" w:rsidR="00CA0719" w:rsidRDefault="00CA0719" w:rsidP="00FC0324"/>
    <w:p w14:paraId="5169D7A0" w14:textId="5C9E38F7" w:rsidR="00CA0719" w:rsidRDefault="00CA0719" w:rsidP="00FC0324"/>
    <w:p w14:paraId="3CFC35F2" w14:textId="7134B0BD" w:rsidR="00322AD8" w:rsidRDefault="00322AD8" w:rsidP="00FC0324"/>
    <w:p w14:paraId="0D6D48A3" w14:textId="7F86C56B" w:rsidR="00322AD8" w:rsidRDefault="00322AD8" w:rsidP="00FC0324"/>
    <w:p w14:paraId="7050914E" w14:textId="658D0925" w:rsidR="00322AD8" w:rsidRDefault="00322AD8" w:rsidP="00FC0324"/>
    <w:p w14:paraId="6EA4BE0F" w14:textId="5363B354" w:rsidR="00322AD8" w:rsidRDefault="00322AD8" w:rsidP="00FC0324"/>
    <w:p w14:paraId="32E381B3" w14:textId="1D3DA514" w:rsidR="00322AD8" w:rsidRDefault="00322AD8" w:rsidP="00FC0324"/>
    <w:p w14:paraId="60F2AD8E" w14:textId="7FFF404D" w:rsidR="00322AD8" w:rsidRDefault="00322AD8" w:rsidP="00FC0324"/>
    <w:p w14:paraId="7E52B3B1" w14:textId="391DB8BF" w:rsidR="00322AD8" w:rsidRDefault="00322AD8" w:rsidP="00FC0324"/>
    <w:p w14:paraId="444552B9" w14:textId="26B40A51" w:rsidR="00322AD8" w:rsidRDefault="00322AD8" w:rsidP="00FC0324"/>
    <w:p w14:paraId="63FC86B0" w14:textId="2FF5140F" w:rsidR="00322AD8" w:rsidRDefault="00322AD8" w:rsidP="00FC0324"/>
    <w:p w14:paraId="680F629B" w14:textId="45D853A3" w:rsidR="00322AD8" w:rsidRDefault="00322AD8" w:rsidP="00FC0324"/>
    <w:p w14:paraId="170D722E" w14:textId="77777777" w:rsidR="00322AD8" w:rsidRDefault="00322AD8" w:rsidP="00FC0324"/>
    <w:p w14:paraId="6482037E" w14:textId="77777777" w:rsidR="00BF5B80" w:rsidRDefault="00BF5B80" w:rsidP="00FC0324"/>
    <w:p w14:paraId="6ACCE7F7" w14:textId="77777777" w:rsidR="00CA0719" w:rsidRDefault="00CA0719" w:rsidP="00FC0324"/>
    <w:p w14:paraId="51EBDDD9" w14:textId="77777777" w:rsidR="00FC0324" w:rsidRPr="00217CA7" w:rsidRDefault="00FC0324" w:rsidP="00FC0324">
      <w:pPr>
        <w:rPr>
          <w:b/>
          <w:bCs/>
          <w:sz w:val="44"/>
          <w:szCs w:val="44"/>
        </w:rPr>
      </w:pPr>
      <w:r w:rsidRPr="00217CA7">
        <w:rPr>
          <w:b/>
          <w:bCs/>
          <w:sz w:val="44"/>
          <w:szCs w:val="44"/>
        </w:rPr>
        <w:t>Κεφάλαιο</w:t>
      </w:r>
    </w:p>
    <w:p w14:paraId="60AAB60E" w14:textId="77777777" w:rsidR="00FC0324" w:rsidRPr="00217CA7" w:rsidRDefault="003B616B" w:rsidP="00692899">
      <w:pPr>
        <w:pStyle w:val="1"/>
        <w:pBdr>
          <w:bottom w:val="single" w:sz="4" w:space="1" w:color="auto"/>
        </w:pBdr>
        <w:rPr>
          <w:b/>
          <w:bCs/>
          <w:szCs w:val="40"/>
        </w:rPr>
      </w:pPr>
      <w:bookmarkStart w:id="4255" w:name="_Toc54106821"/>
      <w:bookmarkStart w:id="4256" w:name="_Toc64223370"/>
      <w:r w:rsidRPr="00217CA7">
        <w:rPr>
          <w:b/>
          <w:bCs/>
          <w:szCs w:val="40"/>
        </w:rPr>
        <w:t>Θεωρητικό Υπόβαθρο</w:t>
      </w:r>
      <w:bookmarkEnd w:id="4255"/>
      <w:bookmarkEnd w:id="4256"/>
    </w:p>
    <w:p w14:paraId="10172A54" w14:textId="77777777" w:rsidR="003B616B" w:rsidRDefault="003B616B" w:rsidP="003B616B"/>
    <w:p w14:paraId="63BF99ED" w14:textId="77777777" w:rsidR="0075420B" w:rsidRPr="00217CA7" w:rsidRDefault="000D1E82" w:rsidP="00D04788">
      <w:pPr>
        <w:pStyle w:val="2"/>
        <w:rPr>
          <w:b/>
          <w:bCs/>
          <w:sz w:val="30"/>
          <w:szCs w:val="30"/>
        </w:rPr>
      </w:pPr>
      <w:bookmarkStart w:id="4257" w:name="_Toc64223371"/>
      <w:r w:rsidRPr="00217CA7">
        <w:rPr>
          <w:b/>
          <w:bCs/>
          <w:sz w:val="30"/>
          <w:szCs w:val="30"/>
        </w:rPr>
        <w:t>Κατηγορίες συστημάτων προτάσεων</w:t>
      </w:r>
      <w:bookmarkEnd w:id="4257"/>
    </w:p>
    <w:p w14:paraId="488108E4" w14:textId="77777777" w:rsidR="0075420B" w:rsidRPr="0075420B" w:rsidRDefault="0075420B" w:rsidP="0075420B"/>
    <w:p w14:paraId="193EECF8" w14:textId="77777777"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14:paraId="1E15AD47" w14:textId="77777777" w:rsidR="0075420B" w:rsidRPr="005A79F9" w:rsidRDefault="0075420B" w:rsidP="004873EC"/>
    <w:p w14:paraId="40A545B3" w14:textId="77777777" w:rsidR="00086CA2" w:rsidRPr="00217CA7" w:rsidRDefault="0092421F" w:rsidP="000D1E82">
      <w:pPr>
        <w:pStyle w:val="3"/>
        <w:rPr>
          <w:b/>
          <w:bCs/>
          <w:szCs w:val="28"/>
        </w:rPr>
      </w:pPr>
      <w:bookmarkStart w:id="4258" w:name="_Toc54106823"/>
      <w:bookmarkStart w:id="4259" w:name="_Toc64223372"/>
      <w:r w:rsidRPr="00217CA7">
        <w:rPr>
          <w:b/>
          <w:bCs/>
          <w:szCs w:val="28"/>
        </w:rPr>
        <w:t>Συστήματα Προτάσεων Συνεργατικού Φ</w:t>
      </w:r>
      <w:r w:rsidR="000D1E82" w:rsidRPr="00217CA7">
        <w:rPr>
          <w:b/>
          <w:bCs/>
          <w:szCs w:val="28"/>
        </w:rPr>
        <w:t>ιλτραρί</w:t>
      </w:r>
      <w:r w:rsidR="00086CA2" w:rsidRPr="00217CA7">
        <w:rPr>
          <w:b/>
          <w:bCs/>
          <w:szCs w:val="28"/>
        </w:rPr>
        <w:t>σμα</w:t>
      </w:r>
      <w:r w:rsidR="000D1E82" w:rsidRPr="00217CA7">
        <w:rPr>
          <w:b/>
          <w:bCs/>
          <w:szCs w:val="28"/>
        </w:rPr>
        <w:t>τος</w:t>
      </w:r>
      <w:r w:rsidR="00086CA2" w:rsidRPr="00217CA7">
        <w:rPr>
          <w:b/>
          <w:bCs/>
          <w:szCs w:val="28"/>
        </w:rPr>
        <w:t xml:space="preserve"> (Collaborative filtering)</w:t>
      </w:r>
      <w:bookmarkEnd w:id="4258"/>
      <w:bookmarkEnd w:id="4259"/>
    </w:p>
    <w:p w14:paraId="1F6FB3C1" w14:textId="77777777" w:rsidR="0075420B" w:rsidRPr="0075420B" w:rsidRDefault="0075420B" w:rsidP="0075420B"/>
    <w:p w14:paraId="1B4FB0C8" w14:textId="77777777" w:rsidR="005A79F9"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217CA7">
        <w:rPr>
          <w:i/>
          <w:rPrChange w:id="4260" w:author="mpountou" w:date="2021-02-11T21:29:00Z">
            <w:rPr/>
          </w:rPrChange>
        </w:rPr>
        <w:t>collaborative filtering</w:t>
      </w:r>
      <w:r w:rsidR="005A79F9" w:rsidRPr="005A79F9">
        <w:t xml:space="preserve">) </w:t>
      </w:r>
      <w:r w:rsidR="005A79F9">
        <w:t>χρησιμοποιούν μόνο</w:t>
      </w:r>
      <w:r w:rsidRPr="008E290A">
        <w:t xml:space="preserve"> τις βαθμολογίες </w:t>
      </w:r>
      <w:r w:rsidR="00EB0182">
        <w:t>χρηστών δηλαδή τον πίνακα</w:t>
      </w:r>
      <w:r>
        <w:t xml:space="preserve"> </w:t>
      </w:r>
      <w:r w:rsidR="00585AE5" w:rsidRPr="00217CA7">
        <w:rPr>
          <w:i/>
          <w:rPrChange w:id="4261" w:author="mpountou" w:date="2021-02-11T21:30:00Z">
            <w:rPr/>
          </w:rPrChange>
        </w:rPr>
        <w:t>χρήστη-αντικειμένου</w:t>
      </w:r>
      <w:r w:rsidR="00585AE5">
        <w:t xml:space="preserve"> βαθμολογιών </w:t>
      </w:r>
      <w:r>
        <w:t>(</w:t>
      </w:r>
      <w:r w:rsidRPr="00217CA7">
        <w:rPr>
          <w:i/>
          <w:lang w:val="en-US"/>
          <w:rPrChange w:id="4262" w:author="mpountou" w:date="2021-02-11T21:30:00Z">
            <w:rPr>
              <w:lang w:val="en-US"/>
            </w:rPr>
          </w:rPrChange>
        </w:rPr>
        <w:t>user</w:t>
      </w:r>
      <w:r w:rsidRPr="00217CA7">
        <w:rPr>
          <w:i/>
          <w:rPrChange w:id="4263" w:author="mpountou" w:date="2021-02-11T21:30:00Z">
            <w:rPr/>
          </w:rPrChange>
        </w:rPr>
        <w:t>-</w:t>
      </w:r>
      <w:r w:rsidRPr="00217CA7">
        <w:rPr>
          <w:i/>
          <w:lang w:val="en-US"/>
          <w:rPrChange w:id="4264" w:author="mpountou" w:date="2021-02-11T21:30:00Z">
            <w:rPr>
              <w:lang w:val="en-US"/>
            </w:rPr>
          </w:rPrChange>
        </w:rPr>
        <w:t>item</w:t>
      </w:r>
      <w:r w:rsidRPr="00217CA7">
        <w:rPr>
          <w:i/>
          <w:rPrChange w:id="4265" w:author="mpountou" w:date="2021-02-11T21:30:00Z">
            <w:rPr/>
          </w:rPrChange>
        </w:rPr>
        <w:t xml:space="preserve">, </w:t>
      </w:r>
      <w:r w:rsidRPr="00217CA7">
        <w:rPr>
          <w:i/>
          <w:lang w:val="en-US"/>
          <w:rPrChange w:id="4266" w:author="mpountou" w:date="2021-02-11T21:30:00Z">
            <w:rPr>
              <w:lang w:val="en-US"/>
            </w:rPr>
          </w:rPrChange>
        </w:rPr>
        <w:t>rating</w:t>
      </w:r>
      <w:r w:rsidRPr="00217CA7">
        <w:rPr>
          <w:i/>
          <w:rPrChange w:id="4267" w:author="mpountou" w:date="2021-02-11T21:30:00Z">
            <w:rPr/>
          </w:rPrChange>
        </w:rPr>
        <w:t xml:space="preserve"> </w:t>
      </w:r>
      <w:r w:rsidRPr="00217CA7">
        <w:rPr>
          <w:i/>
          <w:lang w:val="en-US"/>
          <w:rPrChange w:id="4268" w:author="mpountou" w:date="2021-02-11T21:30:00Z">
            <w:rPr>
              <w:lang w:val="en-US"/>
            </w:rPr>
          </w:rPrChange>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w:t>
      </w:r>
    </w:p>
    <w:p w14:paraId="5B3DAEF0" w14:textId="77777777" w:rsidR="00BF5B80" w:rsidRDefault="00086CA2" w:rsidP="00A47C34">
      <w:r w:rsidRPr="00086CA2">
        <w:t xml:space="preserve">Η </w:t>
      </w:r>
      <w:r>
        <w:t>αποτελεσματικότητα</w:t>
      </w:r>
      <w:r w:rsidRPr="00086CA2">
        <w:t xml:space="preserve"> των αλγορίθμων στηρίζεται </w:t>
      </w:r>
      <w:r>
        <w:t>στην παρατήρηση</w:t>
      </w:r>
      <w:r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3945B2">
        <w:t xml:space="preserve">. </w:t>
      </w:r>
    </w:p>
    <w:p w14:paraId="686D158F" w14:textId="77777777" w:rsidR="00EE46EE" w:rsidRDefault="003945B2" w:rsidP="00A47C34">
      <w:r>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635128">
        <w:rPr>
          <w:i/>
          <w:iCs/>
          <w:rPrChange w:id="4269" w:author="Sotirios Filippos Tsarouchis" w:date="2021-02-09T12:55:00Z">
            <w:rPr/>
          </w:rPrChange>
        </w:rPr>
        <w:t>πινάκων αξιολογήσεων</w:t>
      </w:r>
      <w:r w:rsidR="008E290A">
        <w:t xml:space="preserve"> (</w:t>
      </w:r>
      <w:r w:rsidR="008E290A" w:rsidRPr="00217CA7">
        <w:rPr>
          <w:i/>
          <w:lang w:val="en-US"/>
          <w:rPrChange w:id="4270" w:author="mpountou" w:date="2021-02-11T21:30:00Z">
            <w:rPr>
              <w:lang w:val="en-US"/>
            </w:rPr>
          </w:rPrChange>
        </w:rPr>
        <w:t>user</w:t>
      </w:r>
      <w:r w:rsidR="008E290A" w:rsidRPr="00217CA7">
        <w:rPr>
          <w:i/>
          <w:rPrChange w:id="4271" w:author="mpountou" w:date="2021-02-11T21:30:00Z">
            <w:rPr/>
          </w:rPrChange>
        </w:rPr>
        <w:t>-</w:t>
      </w:r>
      <w:r w:rsidR="008E290A" w:rsidRPr="00217CA7">
        <w:rPr>
          <w:i/>
          <w:lang w:val="en-US"/>
          <w:rPrChange w:id="4272" w:author="mpountou" w:date="2021-02-11T21:30:00Z">
            <w:rPr>
              <w:lang w:val="en-US"/>
            </w:rPr>
          </w:rPrChange>
        </w:rPr>
        <w:t>item</w:t>
      </w:r>
      <w:r w:rsidR="008E290A" w:rsidRPr="00217CA7">
        <w:rPr>
          <w:i/>
          <w:rPrChange w:id="4273" w:author="mpountou" w:date="2021-02-11T21:30:00Z">
            <w:rPr/>
          </w:rPrChange>
        </w:rPr>
        <w:t xml:space="preserve"> </w:t>
      </w:r>
      <w:r w:rsidR="008E290A" w:rsidRPr="00217CA7">
        <w:rPr>
          <w:i/>
          <w:lang w:val="en-US"/>
          <w:rPrChange w:id="4274" w:author="mpountou" w:date="2021-02-11T21:30:00Z">
            <w:rPr>
              <w:lang w:val="en-US"/>
            </w:rPr>
          </w:rPrChange>
        </w:rPr>
        <w:t>rating</w:t>
      </w:r>
      <w:r w:rsidR="008E290A" w:rsidRPr="00217CA7">
        <w:rPr>
          <w:i/>
          <w:rPrChange w:id="4275" w:author="mpountou" w:date="2021-02-11T21:30:00Z">
            <w:rPr/>
          </w:rPrChange>
        </w:rPr>
        <w:t xml:space="preserve"> </w:t>
      </w:r>
      <w:r w:rsidR="008E290A" w:rsidRPr="00217CA7">
        <w:rPr>
          <w:i/>
          <w:lang w:val="en-US"/>
          <w:rPrChange w:id="4276" w:author="mpountou" w:date="2021-02-11T21:30:00Z">
            <w:rPr>
              <w:lang w:val="en-US"/>
            </w:rPr>
          </w:rPrChange>
        </w:rPr>
        <w:t>matrix</w:t>
      </w:r>
      <w:r w:rsidR="008E290A" w:rsidRPr="008E290A">
        <w:t>)</w:t>
      </w:r>
      <w:r w:rsidR="008D4353">
        <w:t xml:space="preserve">. Οι πίνακες </w:t>
      </w:r>
      <w:r w:rsidR="008D4353">
        <w:lastRenderedPageBreak/>
        <w:t>αυτοί,</w:t>
      </w:r>
      <w:r w:rsidRPr="003945B2">
        <w:t xml:space="preserve"> </w:t>
      </w:r>
      <w:r>
        <w:t>καθώς</w:t>
      </w:r>
      <w:r w:rsidRPr="003945B2">
        <w:t xml:space="preserve"> </w:t>
      </w:r>
      <w:r>
        <w:t xml:space="preserve">πολλές θέσεις αξιολογήσεων παραμένουν κενές </w:t>
      </w:r>
      <w:r w:rsidR="00F363D4">
        <w:t>έχουν πυκνότητα π</w:t>
      </w:r>
      <w:r>
        <w:t xml:space="preserve">ου είναι αρκετά </w:t>
      </w:r>
      <w:r w:rsidRPr="00635128">
        <w:rPr>
          <w:i/>
          <w:iCs/>
          <w:rPrChange w:id="4277" w:author="Sotirios Filippos Tsarouchis" w:date="2021-02-09T12:55:00Z">
            <w:rPr/>
          </w:rPrChange>
        </w:rPr>
        <w:t>αραιή</w:t>
      </w:r>
      <w:r>
        <w:t xml:space="preserve"> (</w:t>
      </w:r>
      <w:r w:rsidRPr="00635128">
        <w:rPr>
          <w:i/>
          <w:iCs/>
          <w:rPrChange w:id="4278" w:author="Sotirios Filippos Tsarouchis" w:date="2021-02-09T12:55:00Z">
            <w:rPr/>
          </w:rPrChange>
        </w:rPr>
        <w:t>sparse</w:t>
      </w:r>
      <w:r>
        <w:t xml:space="preserve">). </w:t>
      </w:r>
      <w:r w:rsidR="003208C8">
        <w:t>Πιο συγκεκριμένα σε</w:t>
      </w:r>
      <w:r w:rsidRPr="003945B2">
        <w:t xml:space="preserve"> μία βάση δεδομέ</w:t>
      </w:r>
      <w:r>
        <w:t xml:space="preserve">νων με χιλιάδες </w:t>
      </w:r>
      <w:r w:rsidR="002D3277">
        <w:t>προϊόντα</w:t>
      </w:r>
      <w:r>
        <w:t xml:space="preserve"> οι περισσότεροι χρήστες</w:t>
      </w:r>
      <w:r w:rsidRPr="003945B2">
        <w:t xml:space="preserve"> αξιολογούν ένα μικρό κομμάτι </w:t>
      </w:r>
      <w:r w:rsidR="001A29BC">
        <w:t xml:space="preserve">του συνόλου όλων των </w:t>
      </w:r>
      <w:r w:rsidR="002D3277">
        <w:t>προϊόντων</w:t>
      </w:r>
      <w:r w:rsidRPr="003945B2">
        <w:t xml:space="preserve"> ως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14:paraId="3BE11020" w14:textId="77777777"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 όψη</w:t>
      </w:r>
      <w:r w:rsidR="003945B2" w:rsidRPr="003945B2">
        <w:t xml:space="preserve"> </w:t>
      </w:r>
      <w:r>
        <w:t>τους υψηλά συσχετιζόμενους</w:t>
      </w:r>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14:paraId="44347B29" w14:textId="77777777" w:rsidR="002B3EF6" w:rsidRDefault="001A29BC" w:rsidP="00A47C34">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 </w:t>
      </w:r>
      <w:r>
        <w:t xml:space="preserve">γνωστοί και ως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 xml:space="preserve"> και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w:t>
      </w:r>
    </w:p>
    <w:p w14:paraId="2C659E13" w14:textId="30D0F759" w:rsidR="00AC3C4F" w:rsidRPr="002F436C" w:rsidRDefault="002D3277" w:rsidP="0058029C">
      <w:pPr>
        <w:pStyle w:val="a6"/>
        <w:numPr>
          <w:ilvl w:val="0"/>
          <w:numId w:val="9"/>
        </w:numPr>
        <w:rPr>
          <w:i/>
          <w:u w:val="single"/>
        </w:rPr>
      </w:pPr>
      <w:bookmarkStart w:id="4279"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4279"/>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w:t>
      </w:r>
      <w:r w:rsidR="00635128">
        <w:t xml:space="preserve">α) </w:t>
      </w:r>
      <w:r w:rsidR="00D6500D" w:rsidRPr="00653D03">
        <w:rPr>
          <w:i/>
          <w:rPrChange w:id="4280" w:author="mpountou" w:date="2021-02-11T22:10:00Z">
            <w:rPr/>
          </w:rPrChange>
        </w:rPr>
        <w:t xml:space="preserve">η μια </w:t>
      </w:r>
      <w:r w:rsidR="00AC3C4F" w:rsidRPr="00653D03">
        <w:rPr>
          <w:i/>
          <w:rPrChange w:id="4281" w:author="mpountou" w:date="2021-02-11T22:10:00Z">
            <w:rPr/>
          </w:rPrChange>
        </w:rPr>
        <w:t>τεχνική έχει επίκεντρο</w:t>
      </w:r>
      <w:r w:rsidR="00D6500D" w:rsidRPr="00653D03">
        <w:rPr>
          <w:i/>
          <w:rPrChange w:id="4282" w:author="mpountou" w:date="2021-02-11T22:10:00Z">
            <w:rPr/>
          </w:rPrChange>
        </w:rPr>
        <w:t xml:space="preserve"> τις βαθμολογίες του χρήστη</w:t>
      </w:r>
      <w:ins w:id="4283" w:author="mpountou" w:date="2021-02-11T22:10:00Z">
        <w:r w:rsidR="00653D03" w:rsidRPr="00653D03">
          <w:rPr>
            <w:i/>
            <w:rPrChange w:id="4284" w:author="mpountou" w:date="2021-02-11T22:11:00Z">
              <w:rPr>
                <w:i/>
                <w:lang w:val="en-US"/>
              </w:rPr>
            </w:rPrChange>
          </w:rPr>
          <w:t xml:space="preserve"> </w:t>
        </w:r>
      </w:ins>
      <w:r w:rsidR="00D6500D">
        <w:t xml:space="preserve"> </w:t>
      </w:r>
      <w:ins w:id="4285" w:author="mpountou" w:date="2021-02-11T22:11:00Z">
        <w:r w:rsidR="00653D03" w:rsidRPr="00653D03">
          <w:rPr>
            <w:i/>
            <w:u w:val="single"/>
          </w:rPr>
          <w:t>(</w:t>
        </w:r>
        <w:r w:rsidR="00653D03" w:rsidRPr="00653D03">
          <w:rPr>
            <w:i/>
            <w:u w:val="single"/>
            <w:lang w:val="en-US"/>
          </w:rPr>
          <w:t>user</w:t>
        </w:r>
        <w:r w:rsidR="00653D03" w:rsidRPr="00653D03">
          <w:rPr>
            <w:i/>
            <w:u w:val="single"/>
          </w:rPr>
          <w:t>-</w:t>
        </w:r>
        <w:r w:rsidR="00653D03" w:rsidRPr="00653D03">
          <w:rPr>
            <w:i/>
            <w:u w:val="single"/>
            <w:lang w:val="en-US"/>
          </w:rPr>
          <w:t>based</w:t>
        </w:r>
        <w:r w:rsidR="00653D03" w:rsidRPr="00653D03">
          <w:rPr>
            <w:i/>
            <w:u w:val="single"/>
          </w:rPr>
          <w:t>)</w:t>
        </w:r>
        <w:r w:rsidR="00653D03">
          <w:rPr>
            <w:i/>
            <w:u w:val="single"/>
          </w:rPr>
          <w:t xml:space="preserve"> </w:t>
        </w:r>
      </w:ins>
      <w:r w:rsidR="00D6500D">
        <w:t xml:space="preserve">ενώ η </w:t>
      </w:r>
      <w:r w:rsidR="00C30EC4">
        <w:t xml:space="preserve">β) </w:t>
      </w:r>
      <w:r w:rsidR="00D6500D">
        <w:t xml:space="preserve">άλλη </w:t>
      </w:r>
      <w:r w:rsidR="00AC3C4F" w:rsidRPr="00653D03">
        <w:rPr>
          <w:i/>
          <w:rPrChange w:id="4286" w:author="mpountou" w:date="2021-02-11T22:10:00Z">
            <w:rPr/>
          </w:rPrChange>
        </w:rPr>
        <w:t>τεχνική έχει επίκεντρο</w:t>
      </w:r>
      <w:r w:rsidR="00D6500D" w:rsidRPr="00653D03">
        <w:rPr>
          <w:i/>
          <w:rPrChange w:id="4287" w:author="mpountou" w:date="2021-02-11T22:10:00Z">
            <w:rPr/>
          </w:rPrChange>
        </w:rPr>
        <w:t xml:space="preserve"> τις βαθμολογίες</w:t>
      </w:r>
      <w:r w:rsidR="00AC3C4F" w:rsidRPr="00653D03">
        <w:rPr>
          <w:i/>
          <w:rPrChange w:id="4288" w:author="mpountou" w:date="2021-02-11T22:10:00Z">
            <w:rPr/>
          </w:rPrChange>
        </w:rPr>
        <w:t xml:space="preserve"> των προϊόντων</w:t>
      </w:r>
      <w:ins w:id="4289" w:author="mpountou" w:date="2021-02-11T22:11:00Z">
        <w:r w:rsidR="00653D03" w:rsidRPr="00D348FD">
          <w:rPr>
            <w:i/>
            <w:rPrChange w:id="4290" w:author="mpountou" w:date="2021-02-11T22:11:00Z">
              <w:rPr>
                <w:i/>
                <w:lang w:val="en-US"/>
              </w:rPr>
            </w:rPrChange>
          </w:rPr>
          <w:t xml:space="preserve"> </w:t>
        </w:r>
        <w:r w:rsidR="00653D03" w:rsidRPr="00653D03">
          <w:rPr>
            <w:i/>
            <w:u w:val="single"/>
          </w:rPr>
          <w:t>(</w:t>
        </w:r>
        <w:r w:rsidR="00653D03" w:rsidRPr="00653D03">
          <w:rPr>
            <w:i/>
            <w:u w:val="single"/>
            <w:lang w:val="en-US"/>
          </w:rPr>
          <w:t>item</w:t>
        </w:r>
        <w:r w:rsidR="00653D03" w:rsidRPr="00653D03">
          <w:rPr>
            <w:i/>
            <w:u w:val="single"/>
          </w:rPr>
          <w:t>-</w:t>
        </w:r>
        <w:r w:rsidR="00653D03" w:rsidRPr="00653D03">
          <w:rPr>
            <w:i/>
            <w:u w:val="single"/>
            <w:lang w:val="en-US"/>
          </w:rPr>
          <w:t>based</w:t>
        </w:r>
        <w:r w:rsidR="00653D03" w:rsidRPr="00653D03">
          <w:rPr>
            <w:i/>
            <w:u w:val="single"/>
          </w:rPr>
          <w:t>)</w:t>
        </w:r>
      </w:ins>
      <w:r w:rsidR="00AC3C4F">
        <w:t>.</w:t>
      </w:r>
      <w:r w:rsidR="00AE4126" w:rsidRPr="00AE4126">
        <w:t xml:space="preserve"> </w:t>
      </w:r>
    </w:p>
    <w:p w14:paraId="516E11FF" w14:textId="77777777" w:rsidR="002F436C" w:rsidRPr="002F436C" w:rsidRDefault="002F436C" w:rsidP="002F436C">
      <w:pPr>
        <w:pStyle w:val="a6"/>
        <w:rPr>
          <w:i/>
          <w:u w:val="single"/>
        </w:rPr>
      </w:pPr>
    </w:p>
    <w:p w14:paraId="06B54E57" w14:textId="58B6F6B2" w:rsidR="00AE4126" w:rsidRPr="002F436C" w:rsidRDefault="002F2E35" w:rsidP="00AE4126">
      <w:pPr>
        <w:pStyle w:val="a6"/>
        <w:numPr>
          <w:ilvl w:val="0"/>
          <w:numId w:val="10"/>
        </w:numPr>
        <w:rPr>
          <w:i/>
          <w:u w:val="single"/>
        </w:rPr>
      </w:pPr>
      <w:bookmarkStart w:id="4291"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4291"/>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C30EC4">
        <w:t>,</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w:t>
      </w:r>
      <w:r w:rsidR="00217CA7">
        <w:t>κυμαίνεται</w:t>
      </w:r>
      <w:r w:rsidR="00424151">
        <w:t xml:space="preserve">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14:paraId="748B05E4" w14:textId="77777777" w:rsidR="00AE4126" w:rsidRPr="002F436C" w:rsidRDefault="002F2E35" w:rsidP="00AE4126">
      <w:pPr>
        <w:pStyle w:val="a6"/>
        <w:numPr>
          <w:ilvl w:val="0"/>
          <w:numId w:val="10"/>
        </w:numPr>
        <w:rPr>
          <w:i/>
          <w:u w:val="single"/>
        </w:rPr>
      </w:pPr>
      <w:bookmarkStart w:id="4292"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4292"/>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w:t>
      </w:r>
      <w:r w:rsidR="001154A2">
        <w:lastRenderedPageBreak/>
        <w:t xml:space="preserve">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14:paraId="146DF511" w14:textId="77777777" w:rsidR="002F436C" w:rsidRPr="002F436C" w:rsidRDefault="002F436C" w:rsidP="002F436C">
      <w:pPr>
        <w:pStyle w:val="a6"/>
        <w:rPr>
          <w:i/>
          <w:u w:val="single"/>
        </w:rPr>
      </w:pPr>
    </w:p>
    <w:p w14:paraId="256C99A2" w14:textId="77777777" w:rsidR="002C2AAA" w:rsidRPr="002C2AAA" w:rsidRDefault="00083A5F" w:rsidP="005D63B5">
      <w:pPr>
        <w:pStyle w:val="a6"/>
        <w:numPr>
          <w:ilvl w:val="0"/>
          <w:numId w:val="9"/>
        </w:numPr>
        <w:rPr>
          <w:ins w:id="4293" w:author="Sotirios Filippos Tsarouchis" w:date="2021-02-09T15:11:00Z"/>
          <w:i/>
          <w:u w:val="single"/>
          <w:rPrChange w:id="4294" w:author="Sotirios Filippos Tsarouchis" w:date="2021-02-09T15:11:00Z">
            <w:rPr>
              <w:ins w:id="4295" w:author="Sotirios Filippos Tsarouchis" w:date="2021-02-09T15:11:00Z"/>
            </w:rPr>
          </w:rPrChange>
        </w:rPr>
      </w:pPr>
      <w:bookmarkStart w:id="4296"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4296"/>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w:t>
      </w:r>
    </w:p>
    <w:p w14:paraId="0BF78AF3" w14:textId="1BA648BA" w:rsidR="002C2AAA" w:rsidRPr="00217CA7" w:rsidRDefault="00B040E6" w:rsidP="002C2AAA">
      <w:pPr>
        <w:pStyle w:val="a6"/>
        <w:numPr>
          <w:ilvl w:val="1"/>
          <w:numId w:val="9"/>
        </w:numPr>
        <w:rPr>
          <w:ins w:id="4297" w:author="Sotirios Filippos Tsarouchis" w:date="2021-02-09T15:11:00Z"/>
          <w:i/>
          <w:u w:val="single"/>
          <w:rPrChange w:id="4298" w:author="mpountou" w:date="2021-02-11T21:32:00Z">
            <w:rPr>
              <w:ins w:id="4299" w:author="Sotirios Filippos Tsarouchis" w:date="2021-02-09T15:11:00Z"/>
            </w:rPr>
          </w:rPrChange>
        </w:rPr>
      </w:pPr>
      <w:r>
        <w:t xml:space="preserve">οι </w:t>
      </w:r>
      <w:r w:rsidRPr="00217CA7">
        <w:rPr>
          <w:i/>
          <w:rPrChange w:id="4300" w:author="mpountou" w:date="2021-02-11T21:32:00Z">
            <w:rPr/>
          </w:rPrChange>
        </w:rPr>
        <w:t>ταξινομητές κοντινότερου γείτονα (</w:t>
      </w:r>
      <w:r w:rsidRPr="00217CA7">
        <w:rPr>
          <w:i/>
          <w:lang w:val="en-US"/>
          <w:rPrChange w:id="4301" w:author="mpountou" w:date="2021-02-11T21:32:00Z">
            <w:rPr>
              <w:lang w:val="en-US"/>
            </w:rPr>
          </w:rPrChange>
        </w:rPr>
        <w:t>knn</w:t>
      </w:r>
      <w:r w:rsidRPr="00217CA7">
        <w:rPr>
          <w:i/>
          <w:rPrChange w:id="4302" w:author="mpountou" w:date="2021-02-11T21:32:00Z">
            <w:rPr/>
          </w:rPrChange>
        </w:rPr>
        <w:t xml:space="preserve"> </w:t>
      </w:r>
      <w:r w:rsidRPr="00217CA7">
        <w:rPr>
          <w:i/>
          <w:lang w:val="en-US"/>
          <w:rPrChange w:id="4303" w:author="mpountou" w:date="2021-02-11T21:32:00Z">
            <w:rPr>
              <w:lang w:val="en-US"/>
            </w:rPr>
          </w:rPrChange>
        </w:rPr>
        <w:t>classifiers</w:t>
      </w:r>
      <w:r w:rsidRPr="00217CA7">
        <w:rPr>
          <w:i/>
          <w:rPrChange w:id="4304" w:author="mpountou" w:date="2021-02-11T21:32:00Z">
            <w:rPr/>
          </w:rPrChange>
        </w:rPr>
        <w:t>)</w:t>
      </w:r>
      <w:ins w:id="4305" w:author="mpountou" w:date="2021-02-11T21:32:00Z">
        <w:r w:rsidR="00217CA7">
          <w:rPr>
            <w:i/>
          </w:rPr>
          <w:t>.</w:t>
        </w:r>
      </w:ins>
    </w:p>
    <w:p w14:paraId="5C6978B1" w14:textId="0B3F9171" w:rsidR="002C2AAA" w:rsidRPr="004C1AC0" w:rsidRDefault="003208C8" w:rsidP="002C2AAA">
      <w:pPr>
        <w:pStyle w:val="a6"/>
        <w:numPr>
          <w:ilvl w:val="1"/>
          <w:numId w:val="9"/>
        </w:numPr>
        <w:rPr>
          <w:ins w:id="4306" w:author="Sotirios Filippos Tsarouchis" w:date="2021-02-09T15:11:00Z"/>
          <w:i/>
          <w:u w:val="single"/>
          <w:lang w:val="en-US"/>
          <w:rPrChange w:id="4307" w:author="mpountou" w:date="2021-02-10T16:40:00Z">
            <w:rPr>
              <w:ins w:id="4308" w:author="Sotirios Filippos Tsarouchis" w:date="2021-02-09T15:11:00Z"/>
            </w:rPr>
          </w:rPrChange>
        </w:rPr>
      </w:pPr>
      <w:r w:rsidRPr="003208C8">
        <w:t>οι</w:t>
      </w:r>
      <w:r w:rsidRPr="004C1AC0">
        <w:rPr>
          <w:lang w:val="en-US"/>
          <w:rPrChange w:id="4309" w:author="mpountou" w:date="2021-02-10T16:40:00Z">
            <w:rPr/>
          </w:rPrChange>
        </w:rPr>
        <w:t xml:space="preserve"> </w:t>
      </w:r>
      <w:r w:rsidRPr="00217CA7">
        <w:rPr>
          <w:i/>
          <w:lang w:val="en-US"/>
          <w:rPrChange w:id="4310" w:author="mpountou" w:date="2021-02-11T21:32:00Z">
            <w:rPr/>
          </w:rPrChange>
        </w:rPr>
        <w:t>Bayesian</w:t>
      </w:r>
      <w:r w:rsidR="00542B0C" w:rsidRPr="00217CA7">
        <w:rPr>
          <w:i/>
          <w:lang w:val="en-US"/>
          <w:rPrChange w:id="4311" w:author="mpountou" w:date="2021-02-11T21:32:00Z">
            <w:rPr/>
          </w:rPrChange>
        </w:rPr>
        <w:t xml:space="preserve"> </w:t>
      </w:r>
      <w:r w:rsidRPr="00217CA7">
        <w:rPr>
          <w:i/>
          <w:rPrChange w:id="4312" w:author="mpountou" w:date="2021-02-11T21:32:00Z">
            <w:rPr/>
          </w:rPrChange>
        </w:rPr>
        <w:t>ταξινομητές</w:t>
      </w:r>
      <w:r w:rsidRPr="00217CA7">
        <w:rPr>
          <w:i/>
          <w:lang w:val="en-US"/>
          <w:rPrChange w:id="4313" w:author="mpountou" w:date="2021-02-11T21:32:00Z">
            <w:rPr/>
          </w:rPrChange>
        </w:rPr>
        <w:t xml:space="preserve"> (Bayesian</w:t>
      </w:r>
      <w:r w:rsidR="00542B0C" w:rsidRPr="00217CA7">
        <w:rPr>
          <w:i/>
          <w:lang w:val="en-US"/>
          <w:rPrChange w:id="4314" w:author="mpountou" w:date="2021-02-11T21:32:00Z">
            <w:rPr/>
          </w:rPrChange>
        </w:rPr>
        <w:t xml:space="preserve"> </w:t>
      </w:r>
      <w:r w:rsidRPr="00217CA7">
        <w:rPr>
          <w:i/>
          <w:lang w:val="en-US"/>
          <w:rPrChange w:id="4315" w:author="mpountou" w:date="2021-02-11T21:32:00Z">
            <w:rPr/>
          </w:rPrChange>
        </w:rPr>
        <w:t>classifiers)</w:t>
      </w:r>
      <w:ins w:id="4316" w:author="mpountou" w:date="2021-02-11T21:32:00Z">
        <w:r w:rsidR="00217CA7" w:rsidRPr="00217CA7">
          <w:rPr>
            <w:i/>
            <w:lang w:val="en-US"/>
            <w:rPrChange w:id="4317" w:author="mpountou" w:date="2021-02-11T21:32:00Z">
              <w:rPr>
                <w:i/>
              </w:rPr>
            </w:rPrChange>
          </w:rPr>
          <w:t>.</w:t>
        </w:r>
      </w:ins>
    </w:p>
    <w:p w14:paraId="47704CC7" w14:textId="5D1F29D0" w:rsidR="002C2AAA" w:rsidRPr="002C2AAA" w:rsidRDefault="003208C8" w:rsidP="002C2AAA">
      <w:pPr>
        <w:pStyle w:val="a6"/>
        <w:numPr>
          <w:ilvl w:val="1"/>
          <w:numId w:val="9"/>
        </w:numPr>
        <w:rPr>
          <w:ins w:id="4318" w:author="Sotirios Filippos Tsarouchis" w:date="2021-02-09T15:12:00Z"/>
          <w:i/>
          <w:u w:val="single"/>
          <w:rPrChange w:id="4319" w:author="Sotirios Filippos Tsarouchis" w:date="2021-02-09T15:12:00Z">
            <w:rPr>
              <w:ins w:id="4320" w:author="Sotirios Filippos Tsarouchis" w:date="2021-02-09T15:12:00Z"/>
            </w:rPr>
          </w:rPrChange>
        </w:rPr>
      </w:pPr>
      <w:r w:rsidRPr="003208C8">
        <w:t xml:space="preserve">οι </w:t>
      </w:r>
      <w:r w:rsidR="00542B0C" w:rsidRPr="00217CA7">
        <w:rPr>
          <w:i/>
          <w:rPrChange w:id="4321" w:author="mpountou" w:date="2021-02-11T21:32:00Z">
            <w:rPr/>
          </w:rPrChange>
        </w:rPr>
        <w:t>μέθοδοι βασιζόμενοι</w:t>
      </w:r>
      <w:r w:rsidRPr="00217CA7">
        <w:rPr>
          <w:i/>
          <w:rPrChange w:id="4322" w:author="mpountou" w:date="2021-02-11T21:32:00Z">
            <w:rPr/>
          </w:rPrChange>
        </w:rPr>
        <w:t xml:space="preserve"> σε παλινδρόμηση (regression</w:t>
      </w:r>
      <w:r w:rsidR="00542B0C" w:rsidRPr="00217CA7">
        <w:rPr>
          <w:i/>
          <w:rPrChange w:id="4323" w:author="mpountou" w:date="2021-02-11T21:32:00Z">
            <w:rPr/>
          </w:rPrChange>
        </w:rPr>
        <w:t>-</w:t>
      </w:r>
      <w:r w:rsidRPr="00217CA7">
        <w:rPr>
          <w:i/>
          <w:rPrChange w:id="4324" w:author="mpountou" w:date="2021-02-11T21:32:00Z">
            <w:rPr/>
          </w:rPrChange>
        </w:rPr>
        <w:t>based</w:t>
      </w:r>
      <w:r w:rsidR="00542B0C" w:rsidRPr="00217CA7">
        <w:rPr>
          <w:i/>
          <w:rPrChange w:id="4325" w:author="mpountou" w:date="2021-02-11T21:32:00Z">
            <w:rPr/>
          </w:rPrChange>
        </w:rPr>
        <w:t xml:space="preserve"> </w:t>
      </w:r>
      <w:r w:rsidRPr="00217CA7">
        <w:rPr>
          <w:i/>
          <w:rPrChange w:id="4326" w:author="mpountou" w:date="2021-02-11T21:32:00Z">
            <w:rPr/>
          </w:rPrChange>
        </w:rPr>
        <w:t>methods</w:t>
      </w:r>
      <w:r w:rsidR="00217CA7" w:rsidRPr="00217CA7">
        <w:rPr>
          <w:i/>
        </w:rPr>
        <w:t>)</w:t>
      </w:r>
      <w:r w:rsidR="00217CA7">
        <w:rPr>
          <w:i/>
        </w:rPr>
        <w:t>.</w:t>
      </w:r>
    </w:p>
    <w:p w14:paraId="595F3CC1" w14:textId="6FC7D16C" w:rsidR="00DE2FD5" w:rsidRPr="002C2AAA" w:rsidRDefault="00542B0C">
      <w:pPr>
        <w:ind w:left="1080"/>
        <w:rPr>
          <w:i/>
          <w:u w:val="single"/>
        </w:rPr>
        <w:pPrChange w:id="4327" w:author="Sotirios Filippos Tsarouchis" w:date="2021-02-09T15:12:00Z">
          <w:pPr>
            <w:pStyle w:val="a6"/>
            <w:numPr>
              <w:numId w:val="9"/>
            </w:numPr>
            <w:ind w:hanging="360"/>
          </w:pPr>
        </w:pPrChange>
      </w:pPr>
      <w:r>
        <w:t>Το ευρύτερο φάσμα αυτών των τεχνικών είναι</w:t>
      </w:r>
      <w:r w:rsidR="005D63B5">
        <w:t>: η</w:t>
      </w:r>
      <w:r w:rsidR="005D63B5" w:rsidRPr="005D63B5">
        <w:t xml:space="preserve"> </w:t>
      </w:r>
      <w:r w:rsidR="005D63B5" w:rsidRPr="002C2AAA">
        <w:rPr>
          <w:i/>
          <w:iCs/>
          <w:rPrChange w:id="4328" w:author="Sotirios Filippos Tsarouchis" w:date="2021-02-09T15:15:00Z">
            <w:rPr/>
          </w:rPrChange>
        </w:rPr>
        <w:t>μηχανική μάθηση</w:t>
      </w:r>
      <w:r w:rsidR="005D63B5" w:rsidRPr="005D63B5">
        <w:t xml:space="preserve"> </w:t>
      </w:r>
      <w:r w:rsidR="005D63B5">
        <w:t>(</w:t>
      </w:r>
      <w:r w:rsidR="005D63B5" w:rsidRPr="00217CA7">
        <w:rPr>
          <w:i/>
          <w:rPrChange w:id="4329" w:author="mpountou" w:date="2021-02-11T21:33:00Z">
            <w:rPr/>
          </w:rPrChange>
        </w:rPr>
        <w:t>machine learning</w:t>
      </w:r>
      <w:r w:rsidR="005D63B5">
        <w:t xml:space="preserve">) </w:t>
      </w:r>
      <w:r>
        <w:t xml:space="preserve">και </w:t>
      </w:r>
      <w:r w:rsidR="005D63B5">
        <w:t>η</w:t>
      </w:r>
      <w:r w:rsidR="005D63B5" w:rsidRPr="005D63B5">
        <w:t xml:space="preserve"> </w:t>
      </w:r>
      <w:r w:rsidR="005D63B5" w:rsidRPr="00217CA7">
        <w:rPr>
          <w:i/>
          <w:rPrChange w:id="4330" w:author="mpountou" w:date="2021-02-11T21:33:00Z">
            <w:rPr/>
          </w:rPrChange>
        </w:rPr>
        <w:t>εξόρυξη δεδομένων (data mining)</w:t>
      </w:r>
      <w:r w:rsidRPr="00217CA7">
        <w:rPr>
          <w:i/>
          <w:rPrChange w:id="4331" w:author="mpountou" w:date="2021-02-11T21:33:00Z">
            <w:rPr/>
          </w:rPrChange>
        </w:rPr>
        <w:t>.</w:t>
      </w:r>
      <w:r>
        <w:t xml:space="preserve"> </w:t>
      </w:r>
      <w:r w:rsidRPr="00542B0C">
        <w:t xml:space="preserve">Μία </w:t>
      </w:r>
      <w:r w:rsidR="00B040E6">
        <w:t xml:space="preserve">αποτελεσματική </w:t>
      </w:r>
      <w:r w:rsidRPr="00542B0C">
        <w:t xml:space="preserve">κατηγορία μοντέλων </w:t>
      </w:r>
      <w:r w:rsidR="00B040E6">
        <w:t>που βασίζεται</w:t>
      </w:r>
      <w:r w:rsidRPr="00542B0C">
        <w:t xml:space="preserve"> στην </w:t>
      </w:r>
      <w:r w:rsidRPr="00217CA7">
        <w:rPr>
          <w:i/>
          <w:rPrChange w:id="4332" w:author="mpountou" w:date="2021-02-11T21:34:00Z">
            <w:rPr/>
          </w:rPrChange>
        </w:rPr>
        <w:t>χαμηλού βαθμού παραγοντοποίηση μήτρας (low-rank</w:t>
      </w:r>
      <w:r w:rsidR="00B040E6" w:rsidRPr="00217CA7">
        <w:rPr>
          <w:i/>
          <w:rPrChange w:id="4333" w:author="mpountou" w:date="2021-02-11T21:34:00Z">
            <w:rPr/>
          </w:rPrChange>
        </w:rPr>
        <w:t xml:space="preserve"> </w:t>
      </w:r>
      <w:r w:rsidRPr="00217CA7">
        <w:rPr>
          <w:i/>
          <w:rPrChange w:id="4334" w:author="mpountou" w:date="2021-02-11T21:34:00Z">
            <w:rPr/>
          </w:rPrChange>
        </w:rPr>
        <w:t>matrix</w:t>
      </w:r>
      <w:r w:rsidR="00B040E6" w:rsidRPr="00217CA7">
        <w:rPr>
          <w:i/>
          <w:rPrChange w:id="4335" w:author="mpountou" w:date="2021-02-11T21:34:00Z">
            <w:rPr/>
          </w:rPrChange>
        </w:rPr>
        <w:t xml:space="preserve"> </w:t>
      </w:r>
      <w:r w:rsidRPr="00217CA7">
        <w:rPr>
          <w:i/>
          <w:rPrChange w:id="4336" w:author="mpountou" w:date="2021-02-11T21:34:00Z">
            <w:rPr/>
          </w:rPrChange>
        </w:rPr>
        <w:t>factorization)</w:t>
      </w:r>
      <w:r w:rsidR="00B040E6">
        <w:t xml:space="preserve"> με τεχνικές</w:t>
      </w:r>
      <w:r w:rsidRPr="00542B0C">
        <w:t xml:space="preserve"> </w:t>
      </w:r>
      <w:r w:rsidR="002C2AAA">
        <w:t>όπως:</w:t>
      </w:r>
      <w:del w:id="4337" w:author="Sotirios Filippos Tsarouchis" w:date="2021-02-09T15:15:00Z">
        <w:r w:rsidRPr="00542B0C" w:rsidDel="002C2AAA">
          <w:delText xml:space="preserve"> </w:delText>
        </w:r>
      </w:del>
      <w:r w:rsidR="002C2AAA">
        <w:t xml:space="preserve">1) </w:t>
      </w:r>
      <w:r w:rsidRPr="00542B0C">
        <w:t>το</w:t>
      </w:r>
      <w:r w:rsidRPr="002C2AAA">
        <w:t xml:space="preserve"> </w:t>
      </w:r>
      <w:r w:rsidRPr="00217CA7">
        <w:rPr>
          <w:i/>
          <w:lang w:val="en-US"/>
          <w:rPrChange w:id="4338" w:author="mpountou" w:date="2021-02-11T21:34:00Z">
            <w:rPr/>
          </w:rPrChange>
        </w:rPr>
        <w:t>Singular</w:t>
      </w:r>
      <w:r w:rsidR="00B040E6" w:rsidRPr="00217CA7">
        <w:rPr>
          <w:i/>
          <w:rPrChange w:id="4339" w:author="mpountou" w:date="2021-02-11T21:34:00Z">
            <w:rPr/>
          </w:rPrChange>
        </w:rPr>
        <w:t xml:space="preserve"> </w:t>
      </w:r>
      <w:r w:rsidRPr="00217CA7">
        <w:rPr>
          <w:i/>
          <w:lang w:val="en-US"/>
          <w:rPrChange w:id="4340" w:author="mpountou" w:date="2021-02-11T21:34:00Z">
            <w:rPr/>
          </w:rPrChange>
        </w:rPr>
        <w:t>Value</w:t>
      </w:r>
      <w:r w:rsidR="00B040E6" w:rsidRPr="00217CA7">
        <w:rPr>
          <w:i/>
          <w:rPrChange w:id="4341" w:author="mpountou" w:date="2021-02-11T21:34:00Z">
            <w:rPr/>
          </w:rPrChange>
        </w:rPr>
        <w:t xml:space="preserve"> </w:t>
      </w:r>
      <w:r w:rsidRPr="00217CA7">
        <w:rPr>
          <w:i/>
          <w:lang w:val="en-US"/>
          <w:rPrChange w:id="4342" w:author="mpountou" w:date="2021-02-11T21:34:00Z">
            <w:rPr/>
          </w:rPrChange>
        </w:rPr>
        <w:t>Decomposition</w:t>
      </w:r>
      <w:r w:rsidR="00B040E6" w:rsidRPr="00217CA7">
        <w:rPr>
          <w:i/>
          <w:rPrChange w:id="4343" w:author="mpountou" w:date="2021-02-11T21:34:00Z">
            <w:rPr/>
          </w:rPrChange>
        </w:rPr>
        <w:t xml:space="preserve"> </w:t>
      </w:r>
      <w:r w:rsidRPr="00217CA7">
        <w:rPr>
          <w:i/>
          <w:rPrChange w:id="4344" w:author="mpountou" w:date="2021-02-11T21:34:00Z">
            <w:rPr/>
          </w:rPrChange>
        </w:rPr>
        <w:t>(</w:t>
      </w:r>
      <w:r w:rsidRPr="00217CA7">
        <w:rPr>
          <w:i/>
          <w:lang w:val="en-US"/>
          <w:rPrChange w:id="4345" w:author="mpountou" w:date="2021-02-11T21:34:00Z">
            <w:rPr/>
          </w:rPrChange>
        </w:rPr>
        <w:t>SVD</w:t>
      </w:r>
      <w:r w:rsidRPr="00217CA7">
        <w:rPr>
          <w:i/>
          <w:rPrChange w:id="4346" w:author="mpountou" w:date="2021-02-11T21:34:00Z">
            <w:rPr/>
          </w:rPrChange>
        </w:rPr>
        <w:t>),</w:t>
      </w:r>
      <w:r w:rsidRPr="002C2AAA">
        <w:t xml:space="preserve"> </w:t>
      </w:r>
      <w:r w:rsidR="002C2AAA">
        <w:t xml:space="preserve">2) </w:t>
      </w:r>
      <w:r w:rsidRPr="00217CA7">
        <w:rPr>
          <w:i/>
          <w:rPrChange w:id="4347" w:author="mpountou" w:date="2021-02-11T21:34:00Z">
            <w:rPr/>
          </w:rPrChange>
        </w:rPr>
        <w:t xml:space="preserve">το </w:t>
      </w:r>
      <w:r w:rsidRPr="00217CA7">
        <w:rPr>
          <w:i/>
          <w:lang w:val="en-US"/>
          <w:rPrChange w:id="4348" w:author="mpountou" w:date="2021-02-11T21:34:00Z">
            <w:rPr/>
          </w:rPrChange>
        </w:rPr>
        <w:t>regularized</w:t>
      </w:r>
      <w:r w:rsidR="00B040E6" w:rsidRPr="00217CA7">
        <w:rPr>
          <w:i/>
          <w:rPrChange w:id="4349" w:author="mpountou" w:date="2021-02-11T21:34:00Z">
            <w:rPr/>
          </w:rPrChange>
        </w:rPr>
        <w:t xml:space="preserve"> </w:t>
      </w:r>
      <w:r w:rsidRPr="00217CA7">
        <w:rPr>
          <w:i/>
          <w:lang w:val="en-US"/>
          <w:rPrChange w:id="4350" w:author="mpountou" w:date="2021-02-11T21:34:00Z">
            <w:rPr/>
          </w:rPrChange>
        </w:rPr>
        <w:t>SVD</w:t>
      </w:r>
      <w:r w:rsidRPr="00217CA7">
        <w:rPr>
          <w:i/>
          <w:rPrChange w:id="4351" w:author="mpountou" w:date="2021-02-11T21:34:00Z">
            <w:rPr/>
          </w:rPrChange>
        </w:rPr>
        <w:t>,</w:t>
      </w:r>
      <w:r w:rsidRPr="002C2AAA">
        <w:t xml:space="preserve"> </w:t>
      </w:r>
      <w:r w:rsidR="002C2AAA">
        <w:t xml:space="preserve">3) </w:t>
      </w:r>
      <w:r w:rsidRPr="00217CA7">
        <w:rPr>
          <w:i/>
          <w:rPrChange w:id="4352" w:author="mpountou" w:date="2021-02-11T21:34:00Z">
            <w:rPr/>
          </w:rPrChange>
        </w:rPr>
        <w:t xml:space="preserve">το </w:t>
      </w:r>
      <w:r w:rsidRPr="00217CA7">
        <w:rPr>
          <w:i/>
          <w:lang w:val="en-US"/>
          <w:rPrChange w:id="4353" w:author="mpountou" w:date="2021-02-11T21:34:00Z">
            <w:rPr/>
          </w:rPrChange>
        </w:rPr>
        <w:t>Non</w:t>
      </w:r>
      <w:r w:rsidRPr="00217CA7">
        <w:rPr>
          <w:i/>
          <w:rPrChange w:id="4354" w:author="mpountou" w:date="2021-02-11T21:34:00Z">
            <w:rPr/>
          </w:rPrChange>
        </w:rPr>
        <w:t>-</w:t>
      </w:r>
      <w:r w:rsidRPr="00217CA7">
        <w:rPr>
          <w:i/>
          <w:lang w:val="en-US"/>
          <w:rPrChange w:id="4355" w:author="mpountou" w:date="2021-02-11T21:34:00Z">
            <w:rPr/>
          </w:rPrChange>
        </w:rPr>
        <w:t>negative</w:t>
      </w:r>
      <w:r w:rsidR="00B040E6" w:rsidRPr="00217CA7">
        <w:rPr>
          <w:i/>
          <w:rPrChange w:id="4356" w:author="mpountou" w:date="2021-02-11T21:34:00Z">
            <w:rPr/>
          </w:rPrChange>
        </w:rPr>
        <w:t xml:space="preserve"> </w:t>
      </w:r>
      <w:r w:rsidRPr="00217CA7">
        <w:rPr>
          <w:i/>
          <w:lang w:val="en-US"/>
          <w:rPrChange w:id="4357" w:author="mpountou" w:date="2021-02-11T21:34:00Z">
            <w:rPr/>
          </w:rPrChange>
        </w:rPr>
        <w:t>Matrix</w:t>
      </w:r>
      <w:r w:rsidR="00B040E6" w:rsidRPr="00217CA7">
        <w:rPr>
          <w:i/>
          <w:rPrChange w:id="4358" w:author="mpountou" w:date="2021-02-11T21:34:00Z">
            <w:rPr/>
          </w:rPrChange>
        </w:rPr>
        <w:t xml:space="preserve"> </w:t>
      </w:r>
      <w:r w:rsidRPr="00217CA7">
        <w:rPr>
          <w:i/>
          <w:lang w:val="en-US"/>
          <w:rPrChange w:id="4359" w:author="mpountou" w:date="2021-02-11T21:34:00Z">
            <w:rPr/>
          </w:rPrChange>
        </w:rPr>
        <w:t>Factorization</w:t>
      </w:r>
      <w:r w:rsidR="00B040E6" w:rsidRPr="00217CA7">
        <w:rPr>
          <w:i/>
          <w:rPrChange w:id="4360" w:author="mpountou" w:date="2021-02-11T21:34:00Z">
            <w:rPr/>
          </w:rPrChange>
        </w:rPr>
        <w:t xml:space="preserve"> </w:t>
      </w:r>
      <w:r w:rsidRPr="00217CA7">
        <w:rPr>
          <w:i/>
          <w:rPrChange w:id="4361" w:author="mpountou" w:date="2021-02-11T21:34:00Z">
            <w:rPr/>
          </w:rPrChange>
        </w:rPr>
        <w:t>(</w:t>
      </w:r>
      <w:r w:rsidRPr="00217CA7">
        <w:rPr>
          <w:i/>
          <w:lang w:val="en-US"/>
          <w:rPrChange w:id="4362" w:author="mpountou" w:date="2021-02-11T21:34:00Z">
            <w:rPr/>
          </w:rPrChange>
        </w:rPr>
        <w:t>NMF</w:t>
      </w:r>
      <w:r w:rsidRPr="00217CA7">
        <w:rPr>
          <w:i/>
          <w:rPrChange w:id="4363" w:author="mpountou" w:date="2021-02-11T21:34:00Z">
            <w:rPr/>
          </w:rPrChange>
        </w:rPr>
        <w:t>),</w:t>
      </w:r>
      <w:r w:rsidRPr="002C2AAA">
        <w:t xml:space="preserve"> </w:t>
      </w:r>
      <w:r w:rsidR="002C2AAA">
        <w:t xml:space="preserve">4) </w:t>
      </w:r>
      <w:r w:rsidRPr="00217CA7">
        <w:rPr>
          <w:i/>
          <w:rPrChange w:id="4364" w:author="mpountou" w:date="2021-02-11T21:34:00Z">
            <w:rPr/>
          </w:rPrChange>
        </w:rPr>
        <w:t xml:space="preserve">το </w:t>
      </w:r>
      <w:r w:rsidRPr="00217CA7">
        <w:rPr>
          <w:i/>
          <w:lang w:val="en-US"/>
          <w:rPrChange w:id="4365" w:author="mpountou" w:date="2021-02-11T21:34:00Z">
            <w:rPr/>
          </w:rPrChange>
        </w:rPr>
        <w:t>Probabilistic</w:t>
      </w:r>
      <w:r w:rsidR="00B040E6" w:rsidRPr="00217CA7">
        <w:rPr>
          <w:i/>
          <w:rPrChange w:id="4366" w:author="mpountou" w:date="2021-02-11T21:34:00Z">
            <w:rPr/>
          </w:rPrChange>
        </w:rPr>
        <w:t xml:space="preserve"> </w:t>
      </w:r>
      <w:r w:rsidRPr="00217CA7">
        <w:rPr>
          <w:i/>
          <w:lang w:val="en-US"/>
          <w:rPrChange w:id="4367" w:author="mpountou" w:date="2021-02-11T21:34:00Z">
            <w:rPr/>
          </w:rPrChange>
        </w:rPr>
        <w:t>Matrix</w:t>
      </w:r>
      <w:r w:rsidR="00B040E6" w:rsidRPr="00217CA7">
        <w:rPr>
          <w:i/>
          <w:rPrChange w:id="4368" w:author="mpountou" w:date="2021-02-11T21:34:00Z">
            <w:rPr/>
          </w:rPrChange>
        </w:rPr>
        <w:t xml:space="preserve"> </w:t>
      </w:r>
      <w:r w:rsidRPr="00217CA7">
        <w:rPr>
          <w:i/>
          <w:lang w:val="en-US"/>
          <w:rPrChange w:id="4369" w:author="mpountou" w:date="2021-02-11T21:34:00Z">
            <w:rPr/>
          </w:rPrChange>
        </w:rPr>
        <w:t>Factorization</w:t>
      </w:r>
      <w:r w:rsidR="00B040E6" w:rsidRPr="00217CA7">
        <w:rPr>
          <w:i/>
          <w:rPrChange w:id="4370" w:author="mpountou" w:date="2021-02-11T21:34:00Z">
            <w:rPr/>
          </w:rPrChange>
        </w:rPr>
        <w:t xml:space="preserve"> </w:t>
      </w:r>
      <w:r w:rsidRPr="00217CA7">
        <w:rPr>
          <w:i/>
          <w:rPrChange w:id="4371" w:author="mpountou" w:date="2021-02-11T21:34:00Z">
            <w:rPr/>
          </w:rPrChange>
        </w:rPr>
        <w:t>(</w:t>
      </w:r>
      <w:r w:rsidRPr="00217CA7">
        <w:rPr>
          <w:i/>
          <w:lang w:val="en-US"/>
          <w:rPrChange w:id="4372" w:author="mpountou" w:date="2021-02-11T21:34:00Z">
            <w:rPr/>
          </w:rPrChange>
        </w:rPr>
        <w:t>PMF</w:t>
      </w:r>
      <w:r w:rsidRPr="00217CA7">
        <w:rPr>
          <w:i/>
          <w:rPrChange w:id="4373" w:author="mpountou" w:date="2021-02-11T21:34:00Z">
            <w:rPr/>
          </w:rPrChange>
        </w:rPr>
        <w:t>),</w:t>
      </w:r>
      <w:r w:rsidRPr="002C2AAA">
        <w:t xml:space="preserve"> </w:t>
      </w:r>
      <w:r w:rsidR="002C2AAA">
        <w:t xml:space="preserve">5) </w:t>
      </w:r>
      <w:r w:rsidRPr="00217CA7">
        <w:rPr>
          <w:i/>
          <w:rPrChange w:id="4374" w:author="mpountou" w:date="2021-02-11T21:34:00Z">
            <w:rPr/>
          </w:rPrChange>
        </w:rPr>
        <w:t xml:space="preserve">το </w:t>
      </w:r>
      <w:r w:rsidRPr="00217CA7">
        <w:rPr>
          <w:i/>
          <w:lang w:val="en-US"/>
          <w:rPrChange w:id="4375" w:author="mpountou" w:date="2021-02-11T21:34:00Z">
            <w:rPr/>
          </w:rPrChange>
        </w:rPr>
        <w:t>Bayesian</w:t>
      </w:r>
      <w:r w:rsidR="00B040E6" w:rsidRPr="00217CA7">
        <w:rPr>
          <w:i/>
          <w:rPrChange w:id="4376" w:author="mpountou" w:date="2021-02-11T21:34:00Z">
            <w:rPr/>
          </w:rPrChange>
        </w:rPr>
        <w:t xml:space="preserve"> </w:t>
      </w:r>
      <w:r w:rsidRPr="00217CA7">
        <w:rPr>
          <w:i/>
          <w:lang w:val="en-US"/>
          <w:rPrChange w:id="4377" w:author="mpountou" w:date="2021-02-11T21:34:00Z">
            <w:rPr/>
          </w:rPrChange>
        </w:rPr>
        <w:t>PMF</w:t>
      </w:r>
      <w:r w:rsidRPr="00217CA7">
        <w:rPr>
          <w:i/>
          <w:rPrChange w:id="4378" w:author="mpountou" w:date="2021-02-11T21:34:00Z">
            <w:rPr/>
          </w:rPrChange>
        </w:rPr>
        <w:t>,</w:t>
      </w:r>
      <w:r w:rsidRPr="002C2AAA">
        <w:t xml:space="preserve"> </w:t>
      </w:r>
      <w:r w:rsidR="002C2AAA">
        <w:t xml:space="preserve">6) </w:t>
      </w:r>
      <w:r w:rsidRPr="00217CA7">
        <w:rPr>
          <w:i/>
          <w:rPrChange w:id="4379" w:author="mpountou" w:date="2021-02-11T21:34:00Z">
            <w:rPr/>
          </w:rPrChange>
        </w:rPr>
        <w:t xml:space="preserve">το </w:t>
      </w:r>
      <w:r w:rsidRPr="00217CA7">
        <w:rPr>
          <w:i/>
          <w:lang w:val="en-US"/>
          <w:rPrChange w:id="4380" w:author="mpountou" w:date="2021-02-11T21:34:00Z">
            <w:rPr/>
          </w:rPrChange>
        </w:rPr>
        <w:t>Non</w:t>
      </w:r>
      <w:r w:rsidRPr="00217CA7">
        <w:rPr>
          <w:i/>
          <w:rPrChange w:id="4381" w:author="mpountou" w:date="2021-02-11T21:34:00Z">
            <w:rPr/>
          </w:rPrChange>
        </w:rPr>
        <w:t>-</w:t>
      </w:r>
      <w:r w:rsidRPr="00217CA7">
        <w:rPr>
          <w:i/>
          <w:lang w:val="en-US"/>
          <w:rPrChange w:id="4382" w:author="mpountou" w:date="2021-02-11T21:34:00Z">
            <w:rPr/>
          </w:rPrChange>
        </w:rPr>
        <w:t>linear</w:t>
      </w:r>
      <w:r w:rsidR="00B040E6" w:rsidRPr="00217CA7">
        <w:rPr>
          <w:i/>
          <w:rPrChange w:id="4383" w:author="mpountou" w:date="2021-02-11T21:34:00Z">
            <w:rPr/>
          </w:rPrChange>
        </w:rPr>
        <w:t xml:space="preserve"> </w:t>
      </w:r>
      <w:r w:rsidRPr="00217CA7">
        <w:rPr>
          <w:i/>
          <w:lang w:val="en-US"/>
          <w:rPrChange w:id="4384" w:author="mpountou" w:date="2021-02-11T21:34:00Z">
            <w:rPr/>
          </w:rPrChange>
        </w:rPr>
        <w:t>PMF</w:t>
      </w:r>
      <w:r w:rsidRPr="00217CA7">
        <w:rPr>
          <w:i/>
          <w:rPrChange w:id="4385" w:author="mpountou" w:date="2021-02-11T21:34:00Z">
            <w:rPr/>
          </w:rPrChange>
        </w:rPr>
        <w:t>,</w:t>
      </w:r>
      <w:r w:rsidRPr="002C2AAA">
        <w:t xml:space="preserve"> </w:t>
      </w:r>
      <w:r w:rsidR="002C2AAA">
        <w:t xml:space="preserve">7) </w:t>
      </w:r>
      <w:r w:rsidRPr="00217CA7">
        <w:rPr>
          <w:i/>
          <w:rPrChange w:id="4386" w:author="mpountou" w:date="2021-02-11T21:35:00Z">
            <w:rPr/>
          </w:rPrChange>
        </w:rPr>
        <w:t xml:space="preserve">το </w:t>
      </w:r>
      <w:r w:rsidRPr="00217CA7">
        <w:rPr>
          <w:i/>
          <w:lang w:val="en-US"/>
          <w:rPrChange w:id="4387" w:author="mpountou" w:date="2021-02-11T21:35:00Z">
            <w:rPr/>
          </w:rPrChange>
        </w:rPr>
        <w:t>Maximum</w:t>
      </w:r>
      <w:r w:rsidR="00B040E6" w:rsidRPr="00217CA7">
        <w:rPr>
          <w:i/>
          <w:rPrChange w:id="4388" w:author="mpountou" w:date="2021-02-11T21:35:00Z">
            <w:rPr/>
          </w:rPrChange>
        </w:rPr>
        <w:t xml:space="preserve"> </w:t>
      </w:r>
      <w:r w:rsidRPr="00217CA7">
        <w:rPr>
          <w:i/>
          <w:lang w:val="en-US"/>
          <w:rPrChange w:id="4389" w:author="mpountou" w:date="2021-02-11T21:35:00Z">
            <w:rPr/>
          </w:rPrChange>
        </w:rPr>
        <w:t>Margin</w:t>
      </w:r>
      <w:r w:rsidR="00B040E6" w:rsidRPr="00217CA7">
        <w:rPr>
          <w:i/>
          <w:rPrChange w:id="4390" w:author="mpountou" w:date="2021-02-11T21:35:00Z">
            <w:rPr/>
          </w:rPrChange>
        </w:rPr>
        <w:t xml:space="preserve"> </w:t>
      </w:r>
      <w:r w:rsidRPr="00217CA7">
        <w:rPr>
          <w:i/>
          <w:lang w:val="en-US"/>
          <w:rPrChange w:id="4391" w:author="mpountou" w:date="2021-02-11T21:35:00Z">
            <w:rPr/>
          </w:rPrChange>
        </w:rPr>
        <w:t>Matrix</w:t>
      </w:r>
      <w:r w:rsidR="00B040E6" w:rsidRPr="00217CA7">
        <w:rPr>
          <w:i/>
          <w:rPrChange w:id="4392" w:author="mpountou" w:date="2021-02-11T21:35:00Z">
            <w:rPr/>
          </w:rPrChange>
        </w:rPr>
        <w:t xml:space="preserve"> </w:t>
      </w:r>
      <w:r w:rsidRPr="00217CA7">
        <w:rPr>
          <w:i/>
          <w:lang w:val="en-US"/>
          <w:rPrChange w:id="4393" w:author="mpountou" w:date="2021-02-11T21:35:00Z">
            <w:rPr/>
          </w:rPrChange>
        </w:rPr>
        <w:t>Factorization</w:t>
      </w:r>
      <w:r w:rsidR="00B040E6" w:rsidRPr="00217CA7">
        <w:rPr>
          <w:i/>
          <w:rPrChange w:id="4394" w:author="mpountou" w:date="2021-02-11T21:35:00Z">
            <w:rPr/>
          </w:rPrChange>
        </w:rPr>
        <w:t xml:space="preserve"> </w:t>
      </w:r>
      <w:r w:rsidRPr="00217CA7">
        <w:rPr>
          <w:i/>
          <w:rPrChange w:id="4395" w:author="mpountou" w:date="2021-02-11T21:35:00Z">
            <w:rPr/>
          </w:rPrChange>
        </w:rPr>
        <w:t>(</w:t>
      </w:r>
      <w:r w:rsidRPr="00217CA7">
        <w:rPr>
          <w:i/>
          <w:lang w:val="en-US"/>
          <w:rPrChange w:id="4396" w:author="mpountou" w:date="2021-02-11T21:35:00Z">
            <w:rPr/>
          </w:rPrChange>
        </w:rPr>
        <w:t>MMMF</w:t>
      </w:r>
      <w:r w:rsidRPr="00217CA7">
        <w:rPr>
          <w:i/>
          <w:rPrChange w:id="4397" w:author="mpountou" w:date="2021-02-11T21:35:00Z">
            <w:rPr/>
          </w:rPrChange>
        </w:rPr>
        <w:t>)</w:t>
      </w:r>
      <w:r w:rsidRPr="002C2AAA">
        <w:t xml:space="preserve"> </w:t>
      </w:r>
      <w:r w:rsidRPr="00542B0C">
        <w:t>και</w:t>
      </w:r>
      <w:r w:rsidRPr="002C2AAA">
        <w:t xml:space="preserve"> </w:t>
      </w:r>
      <w:r w:rsidR="002C2AAA">
        <w:t xml:space="preserve">8) </w:t>
      </w:r>
      <w:r w:rsidRPr="00217CA7">
        <w:rPr>
          <w:i/>
          <w:lang w:val="en-US"/>
          <w:rPrChange w:id="4398" w:author="mpountou" w:date="2021-02-11T21:35:00Z">
            <w:rPr/>
          </w:rPrChange>
        </w:rPr>
        <w:t>Nonlinear</w:t>
      </w:r>
      <w:r w:rsidR="00B040E6" w:rsidRPr="00217CA7">
        <w:rPr>
          <w:i/>
          <w:rPrChange w:id="4399" w:author="mpountou" w:date="2021-02-11T21:35:00Z">
            <w:rPr/>
          </w:rPrChange>
        </w:rPr>
        <w:t xml:space="preserve"> </w:t>
      </w:r>
      <w:r w:rsidRPr="00217CA7">
        <w:rPr>
          <w:i/>
          <w:lang w:val="en-US"/>
          <w:rPrChange w:id="4400" w:author="mpountou" w:date="2021-02-11T21:35:00Z">
            <w:rPr/>
          </w:rPrChange>
        </w:rPr>
        <w:t>Principal</w:t>
      </w:r>
      <w:r w:rsidR="00B040E6" w:rsidRPr="00217CA7">
        <w:rPr>
          <w:i/>
          <w:rPrChange w:id="4401" w:author="mpountou" w:date="2021-02-11T21:35:00Z">
            <w:rPr/>
          </w:rPrChange>
        </w:rPr>
        <w:t xml:space="preserve"> </w:t>
      </w:r>
      <w:r w:rsidRPr="00217CA7">
        <w:rPr>
          <w:i/>
          <w:lang w:val="en-US"/>
          <w:rPrChange w:id="4402" w:author="mpountou" w:date="2021-02-11T21:35:00Z">
            <w:rPr/>
          </w:rPrChange>
        </w:rPr>
        <w:t>Component</w:t>
      </w:r>
      <w:r w:rsidR="00B040E6" w:rsidRPr="00217CA7">
        <w:rPr>
          <w:i/>
          <w:rPrChange w:id="4403" w:author="mpountou" w:date="2021-02-11T21:35:00Z">
            <w:rPr/>
          </w:rPrChange>
        </w:rPr>
        <w:t xml:space="preserve"> </w:t>
      </w:r>
      <w:r w:rsidRPr="00217CA7">
        <w:rPr>
          <w:i/>
          <w:lang w:val="en-US"/>
          <w:rPrChange w:id="4404" w:author="mpountou" w:date="2021-02-11T21:35:00Z">
            <w:rPr/>
          </w:rPrChange>
        </w:rPr>
        <w:t>Analysis</w:t>
      </w:r>
      <w:r w:rsidR="00B040E6" w:rsidRPr="00217CA7">
        <w:rPr>
          <w:i/>
          <w:rPrChange w:id="4405" w:author="mpountou" w:date="2021-02-11T21:35:00Z">
            <w:rPr/>
          </w:rPrChange>
        </w:rPr>
        <w:t xml:space="preserve"> </w:t>
      </w:r>
      <w:r w:rsidRPr="00217CA7">
        <w:rPr>
          <w:i/>
          <w:rPrChange w:id="4406" w:author="mpountou" w:date="2021-02-11T21:35:00Z">
            <w:rPr/>
          </w:rPrChange>
        </w:rPr>
        <w:t>(</w:t>
      </w:r>
      <w:r w:rsidRPr="00217CA7">
        <w:rPr>
          <w:i/>
          <w:lang w:val="en-US"/>
          <w:rPrChange w:id="4407" w:author="mpountou" w:date="2021-02-11T21:35:00Z">
            <w:rPr/>
          </w:rPrChange>
        </w:rPr>
        <w:t>NPCA</w:t>
      </w:r>
      <w:r w:rsidRPr="00217CA7">
        <w:rPr>
          <w:i/>
          <w:rPrChange w:id="4408" w:author="mpountou" w:date="2021-02-11T21:35:00Z">
            <w:rPr/>
          </w:rPrChange>
        </w:rPr>
        <w:t>)</w:t>
      </w:r>
      <w:r w:rsidRPr="002C2AAA">
        <w:t xml:space="preserve"> </w:t>
      </w:r>
      <w:r w:rsidR="00B040E6" w:rsidRPr="002C2AAA">
        <w:t xml:space="preserve"> </w:t>
      </w:r>
      <w:r w:rsidRPr="002C2AAA">
        <w:t xml:space="preserve">. </w:t>
      </w:r>
      <w:r w:rsidRPr="00542B0C">
        <w:t xml:space="preserve">Τα μοντέλα που αναφέρθηκαν τελευταία αποκαλούνται </w:t>
      </w:r>
      <w:r w:rsidRPr="00B800A5">
        <w:rPr>
          <w:i/>
          <w:rPrChange w:id="4409" w:author="mpountou" w:date="2021-02-11T21:35:00Z">
            <w:rPr/>
          </w:rPrChange>
        </w:rPr>
        <w:t>λανθάνοντα παράγοντα (Latent</w:t>
      </w:r>
      <w:r w:rsidR="00F40C26" w:rsidRPr="00B800A5">
        <w:rPr>
          <w:i/>
          <w:rPrChange w:id="4410" w:author="mpountou" w:date="2021-02-11T21:35:00Z">
            <w:rPr/>
          </w:rPrChange>
        </w:rPr>
        <w:t xml:space="preserve"> </w:t>
      </w:r>
      <w:r w:rsidRPr="00B800A5">
        <w:rPr>
          <w:i/>
          <w:rPrChange w:id="4411" w:author="mpountou" w:date="2021-02-11T21:35:00Z">
            <w:rPr/>
          </w:rPrChange>
        </w:rPr>
        <w:t>factor</w:t>
      </w:r>
      <w:r w:rsidR="00F40C26" w:rsidRPr="00B800A5">
        <w:rPr>
          <w:i/>
          <w:rPrChange w:id="4412" w:author="mpountou" w:date="2021-02-11T21:35:00Z">
            <w:rPr/>
          </w:rPrChange>
        </w:rPr>
        <w:t xml:space="preserve"> models)</w:t>
      </w:r>
      <w:r w:rsidR="00B30386" w:rsidRPr="00B30386">
        <w:t xml:space="preserve"> </w:t>
      </w:r>
      <w:sdt>
        <w:sdtPr>
          <w:id w:val="-231074429"/>
          <w:citation/>
        </w:sdtPr>
        <w:sdtEndPr/>
        <w:sdtContent>
          <w:r w:rsidR="00B30386">
            <w:fldChar w:fldCharType="begin"/>
          </w:r>
          <w:r w:rsidR="00B30386" w:rsidRPr="00B30386">
            <w:instrText xml:space="preserve"> </w:instrText>
          </w:r>
          <w:r w:rsidR="00B30386" w:rsidRPr="002C2AAA">
            <w:rPr>
              <w:lang w:val="en-US"/>
            </w:rPr>
            <w:instrText>CITATION</w:instrText>
          </w:r>
          <w:r w:rsidR="00B30386" w:rsidRPr="00B30386">
            <w:instrText xml:space="preserve"> </w:instrText>
          </w:r>
          <w:r w:rsidR="00B30386" w:rsidRPr="002C2AAA">
            <w:rPr>
              <w:lang w:val="en-US"/>
            </w:rPr>
            <w:instrText>Kor</w:instrText>
          </w:r>
          <w:r w:rsidR="00B30386" w:rsidRPr="00B30386">
            <w:instrText>08 \</w:instrText>
          </w:r>
          <w:r w:rsidR="00B30386" w:rsidRPr="002C2AAA">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Pr="00542B0C">
        <w:t xml:space="preserve">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w:t>
      </w:r>
      <w:r w:rsidRPr="00B800A5">
        <w:rPr>
          <w:i/>
          <w:rPrChange w:id="4413" w:author="mpountou" w:date="2021-02-11T21:36:00Z">
            <w:rPr/>
          </w:rPrChange>
        </w:rPr>
        <w:t>model-based</w:t>
      </w:r>
      <w:r w:rsidR="00DE2FD5" w:rsidRPr="00B800A5">
        <w:rPr>
          <w:i/>
          <w:rPrChange w:id="4414" w:author="mpountou" w:date="2021-02-11T21:36:00Z">
            <w:rPr/>
          </w:rPrChange>
        </w:rPr>
        <w:t xml:space="preserve"> </w:t>
      </w:r>
      <w:r w:rsidRPr="00542B0C">
        <w:t xml:space="preserve">προσεγγίσεις είναι συχνά χρονοβόρες στην υλοποίηση και την ενημέρωσή </w:t>
      </w:r>
      <w:r w:rsidR="00064BE1">
        <w:t xml:space="preserve">τους. </w:t>
      </w:r>
      <w:sdt>
        <w:sdtPr>
          <w:id w:val="1725646348"/>
          <w:citation/>
        </w:sdtPr>
        <w:sdtEndPr/>
        <w:sdtContent>
          <w:r w:rsidR="00064BE1">
            <w:fldChar w:fldCharType="begin"/>
          </w:r>
          <w:r w:rsidR="00064BE1" w:rsidRPr="009840AB">
            <w:instrText xml:space="preserve"> </w:instrText>
          </w:r>
          <w:r w:rsidR="00064BE1" w:rsidRPr="002C2AAA">
            <w:rPr>
              <w:lang w:val="en-US"/>
            </w:rPr>
            <w:instrText>CITATION</w:instrText>
          </w:r>
          <w:r w:rsidR="00064BE1" w:rsidRPr="009840AB">
            <w:instrText xml:space="preserve"> </w:instrText>
          </w:r>
          <w:r w:rsidR="00064BE1" w:rsidRPr="002C2AAA">
            <w:rPr>
              <w:lang w:val="en-US"/>
            </w:rPr>
            <w:instrText>Kor</w:instrText>
          </w:r>
          <w:r w:rsidR="00064BE1" w:rsidRPr="009840AB">
            <w:instrText xml:space="preserve"> \</w:instrText>
          </w:r>
          <w:r w:rsidR="00064BE1" w:rsidRPr="002C2AAA">
            <w:rPr>
              <w:lang w:val="en-US"/>
            </w:rPr>
            <w:instrText>l</w:instrText>
          </w:r>
          <w:r w:rsidR="00064BE1" w:rsidRPr="009840AB">
            <w:instrText xml:space="preserve"> 1033 </w:instrText>
          </w:r>
          <w:r w:rsidR="00064BE1">
            <w:fldChar w:fldCharType="separate"/>
          </w:r>
          <w:r w:rsidR="001103F1" w:rsidRPr="002C2AAA">
            <w:rPr>
              <w:noProof/>
              <w:lang w:val="en-US"/>
            </w:rPr>
            <w:t>[2]</w:t>
          </w:r>
          <w:r w:rsidR="00064BE1">
            <w:fldChar w:fldCharType="end"/>
          </w:r>
        </w:sdtContent>
      </w:sdt>
    </w:p>
    <w:p w14:paraId="35AA9F11" w14:textId="77777777" w:rsidR="00B17F81" w:rsidRDefault="00B17F81" w:rsidP="005D63B5"/>
    <w:p w14:paraId="6DA518AE" w14:textId="77777777" w:rsidR="00E44840" w:rsidRPr="002D4D2C" w:rsidRDefault="00E44840" w:rsidP="005D63B5"/>
    <w:p w14:paraId="71B0AC51" w14:textId="77777777" w:rsidR="001154A2" w:rsidRPr="00B800A5" w:rsidRDefault="0092421F" w:rsidP="003D4F33">
      <w:pPr>
        <w:pStyle w:val="4"/>
        <w:rPr>
          <w:b/>
          <w:bCs/>
        </w:rPr>
      </w:pPr>
      <w:bookmarkStart w:id="4415" w:name="_Toc64223373"/>
      <w:r w:rsidRPr="00B800A5">
        <w:rPr>
          <w:b/>
          <w:bCs/>
        </w:rPr>
        <w:t>Συστήματα</w:t>
      </w:r>
      <w:r w:rsidR="009840AB" w:rsidRPr="00B800A5">
        <w:rPr>
          <w:b/>
          <w:bCs/>
        </w:rPr>
        <w:t xml:space="preserve"> ανάλυσης πίνακα σε ιδιάζουσες τιμές (</w:t>
      </w:r>
      <w:r w:rsidR="009840AB" w:rsidRPr="00B800A5">
        <w:rPr>
          <w:b/>
          <w:bCs/>
          <w:lang w:val="en-US"/>
        </w:rPr>
        <w:t>SVD</w:t>
      </w:r>
      <w:r w:rsidR="009840AB" w:rsidRPr="00B800A5">
        <w:rPr>
          <w:b/>
          <w:bCs/>
        </w:rPr>
        <w:t>)</w:t>
      </w:r>
      <w:bookmarkEnd w:id="4415"/>
    </w:p>
    <w:p w14:paraId="21CF88DA" w14:textId="77777777" w:rsidR="00B17F81" w:rsidRDefault="00B17F81" w:rsidP="00B17F81"/>
    <w:p w14:paraId="31C1DC8D" w14:textId="09C3B2CE" w:rsidR="00B17F81" w:rsidRDefault="007A49AF" w:rsidP="00B17F81">
      <w:pPr>
        <w:rPr>
          <w:ins w:id="4416" w:author="mpountou" w:date="2021-02-11T21:49:00Z"/>
          <w:rFonts w:eastAsiaTheme="minorEastAsia"/>
        </w:rPr>
      </w:pPr>
      <w:r>
        <w:t>Τα συστήματα</w:t>
      </w:r>
      <w:r w:rsidR="00B17F81">
        <w:t xml:space="preserve"> </w:t>
      </w:r>
      <w:r w:rsidR="00B17F81" w:rsidRPr="00B800A5">
        <w:rPr>
          <w:i/>
          <w:rPrChange w:id="4417" w:author="mpountou" w:date="2021-02-11T21:40:00Z">
            <w:rPr/>
          </w:rPrChange>
        </w:rPr>
        <w:t>ανάλυσης πίνακα σε ιδιάζουσες τιμές (</w:t>
      </w:r>
      <w:r w:rsidR="00B17F81" w:rsidRPr="00B800A5">
        <w:rPr>
          <w:i/>
          <w:lang w:val="en-US"/>
          <w:rPrChange w:id="4418" w:author="mpountou" w:date="2021-02-11T21:40:00Z">
            <w:rPr>
              <w:lang w:val="en-US"/>
            </w:rPr>
          </w:rPrChange>
        </w:rPr>
        <w:t>Singular</w:t>
      </w:r>
      <w:r w:rsidR="00B17F81" w:rsidRPr="00B800A5">
        <w:rPr>
          <w:i/>
          <w:rPrChange w:id="4419" w:author="mpountou" w:date="2021-02-11T21:40:00Z">
            <w:rPr/>
          </w:rPrChange>
        </w:rPr>
        <w:t xml:space="preserve"> </w:t>
      </w:r>
      <w:r w:rsidR="00B17F81" w:rsidRPr="00B800A5">
        <w:rPr>
          <w:i/>
          <w:lang w:val="en-US"/>
          <w:rPrChange w:id="4420" w:author="mpountou" w:date="2021-02-11T21:40:00Z">
            <w:rPr>
              <w:lang w:val="en-US"/>
            </w:rPr>
          </w:rPrChange>
        </w:rPr>
        <w:t>Value</w:t>
      </w:r>
      <w:r w:rsidR="00B17F81" w:rsidRPr="00B800A5">
        <w:rPr>
          <w:i/>
          <w:rPrChange w:id="4421" w:author="mpountou" w:date="2021-02-11T21:40:00Z">
            <w:rPr/>
          </w:rPrChange>
        </w:rPr>
        <w:t xml:space="preserve"> </w:t>
      </w:r>
      <w:r w:rsidR="00B17F81" w:rsidRPr="00B800A5">
        <w:rPr>
          <w:i/>
          <w:lang w:val="en-US"/>
          <w:rPrChange w:id="4422" w:author="mpountou" w:date="2021-02-11T21:40:00Z">
            <w:rPr>
              <w:lang w:val="en-US"/>
            </w:rPr>
          </w:rPrChange>
        </w:rPr>
        <w:t>Decomposition</w:t>
      </w:r>
      <w:r w:rsidR="00B17F81" w:rsidRPr="00B800A5">
        <w:rPr>
          <w:i/>
          <w:rPrChange w:id="4423" w:author="mpountou" w:date="2021-02-11T21:40:00Z">
            <w:rPr/>
          </w:rPrChange>
        </w:rPr>
        <w:t>)</w:t>
      </w:r>
      <w:r w:rsidR="00B17F81" w:rsidRPr="00B17F81">
        <w:t xml:space="preserve"> </w:t>
      </w:r>
      <w:r>
        <w:t>συνιστούν</w:t>
      </w:r>
      <w:r w:rsidR="00B17F81">
        <w:t xml:space="preserve"> μια τεχνική παραγοντοποίησης πινάκων με βάση την οποία ένας </w:t>
      </w:r>
      <w:r w:rsidR="00B17F81" w:rsidRPr="00B800A5">
        <w:rPr>
          <w:i/>
          <w:rPrChange w:id="4424" w:author="mpountou" w:date="2021-02-11T21:36:00Z">
            <w:rPr>
              <w:b/>
            </w:rPr>
          </w:rPrChange>
        </w:rPr>
        <w:t xml:space="preserve">πίνακας </w:t>
      </w:r>
      <w:r w:rsidR="00FB3152" w:rsidRPr="00B800A5">
        <w:rPr>
          <w:i/>
          <w:rPrChange w:id="4425" w:author="mpountou" w:date="2021-02-11T21:36:00Z">
            <w:rPr>
              <w:b/>
            </w:rPr>
          </w:rPrChange>
        </w:rPr>
        <w:lastRenderedPageBreak/>
        <w:t>Α</w:t>
      </w:r>
      <w:r w:rsidR="00B17F81" w:rsidRPr="00B800A5">
        <w:rPr>
          <w:i/>
          <w:rPrChange w:id="4426" w:author="mpountou" w:date="2021-02-11T21:36:00Z">
            <w:rPr/>
          </w:rPrChange>
        </w:rPr>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27" w:author="mpountou" w:date="2021-02-11T21:53:00Z">
          <w:tblPr>
            <w:tblStyle w:val="a9"/>
            <w:tblW w:w="0" w:type="auto"/>
            <w:tblLook w:val="04A0" w:firstRow="1" w:lastRow="0" w:firstColumn="1" w:lastColumn="0" w:noHBand="0" w:noVBand="1"/>
          </w:tblPr>
        </w:tblPrChange>
      </w:tblPr>
      <w:tblGrid>
        <w:gridCol w:w="704"/>
        <w:gridCol w:w="6804"/>
        <w:gridCol w:w="788"/>
        <w:tblGridChange w:id="4428">
          <w:tblGrid>
            <w:gridCol w:w="2765"/>
            <w:gridCol w:w="2765"/>
            <w:gridCol w:w="2766"/>
          </w:tblGrid>
        </w:tblGridChange>
      </w:tblGrid>
      <w:tr w:rsidR="00F75D6D" w14:paraId="47DD7B80" w14:textId="77777777" w:rsidTr="00F75D6D">
        <w:trPr>
          <w:ins w:id="4429" w:author="mpountou" w:date="2021-02-11T21:49:00Z"/>
        </w:trPr>
        <w:tc>
          <w:tcPr>
            <w:tcW w:w="704" w:type="dxa"/>
            <w:tcPrChange w:id="4430" w:author="mpountou" w:date="2021-02-11T21:53:00Z">
              <w:tcPr>
                <w:tcW w:w="2765" w:type="dxa"/>
              </w:tcPr>
            </w:tcPrChange>
          </w:tcPr>
          <w:p w14:paraId="57FD7BC7" w14:textId="77777777" w:rsidR="00F75D6D" w:rsidRDefault="00F75D6D">
            <w:pPr>
              <w:jc w:val="center"/>
              <w:rPr>
                <w:ins w:id="4431" w:author="mpountou" w:date="2021-02-11T21:49:00Z"/>
                <w:rFonts w:eastAsiaTheme="minorEastAsia"/>
              </w:rPr>
              <w:pPrChange w:id="4432" w:author="mpountou" w:date="2021-02-11T21:49:00Z">
                <w:pPr/>
              </w:pPrChange>
            </w:pPr>
          </w:p>
        </w:tc>
        <w:tc>
          <w:tcPr>
            <w:tcW w:w="6804" w:type="dxa"/>
            <w:tcPrChange w:id="4433" w:author="mpountou" w:date="2021-02-11T21:53:00Z">
              <w:tcPr>
                <w:tcW w:w="2765" w:type="dxa"/>
              </w:tcPr>
            </w:tcPrChange>
          </w:tcPr>
          <w:p w14:paraId="32826AF1" w14:textId="0622D4F4" w:rsidR="00F75D6D" w:rsidRPr="00F75D6D" w:rsidRDefault="00F75D6D">
            <w:pPr>
              <w:jc w:val="center"/>
              <w:rPr>
                <w:ins w:id="4434" w:author="mpountou" w:date="2021-02-11T21:49:00Z"/>
                <w:rFonts w:ascii="Cambria Math" w:eastAsiaTheme="minorEastAsia" w:hAnsi="Cambria Math"/>
                <w:i/>
                <w:rPrChange w:id="4435" w:author="mpountou" w:date="2021-02-11T21:54:00Z">
                  <w:rPr>
                    <w:ins w:id="4436" w:author="mpountou" w:date="2021-02-11T21:49:00Z"/>
                    <w:rFonts w:eastAsiaTheme="minorEastAsia"/>
                  </w:rPr>
                </w:rPrChange>
              </w:rPr>
              <w:pPrChange w:id="4437" w:author="mpountou" w:date="2021-02-11T21:54:00Z">
                <w:pPr/>
              </w:pPrChange>
            </w:pPr>
            <m:oMathPara>
              <m:oMath>
                <m:r>
                  <w:ins w:id="4438" w:author="mpountou" w:date="2021-02-11T21:54:00Z">
                    <w:rPr>
                      <w:rFonts w:ascii="Cambria Math" w:eastAsiaTheme="minorEastAsia" w:hAnsi="Cambria Math"/>
                    </w:rPr>
                    <m:t xml:space="preserve">A=U x Σ </m:t>
                  </w:ins>
                </m:r>
                <m:r>
                  <w:ins w:id="4439" w:author="mpountou" w:date="2021-02-11T21:54:00Z">
                    <w:rPr>
                      <w:rFonts w:ascii="Cambria Math" w:eastAsiaTheme="minorEastAsia" w:hAnsi="Cambria Math"/>
                      <w:lang w:val="en-US"/>
                    </w:rPr>
                    <m:t>x</m:t>
                  </w:ins>
                </m:r>
                <m:r>
                  <w:ins w:id="4440" w:author="mpountou" w:date="2021-02-11T21:54:00Z">
                    <w:rPr>
                      <w:rFonts w:ascii="Cambria Math" w:eastAsiaTheme="minorEastAsia" w:hAnsi="Cambria Math"/>
                    </w:rPr>
                    <m:t xml:space="preserve"> </m:t>
                  </w:ins>
                </m:r>
                <w:commentRangeStart w:id="4441"/>
                <w:commentRangeStart w:id="4442"/>
                <m:sSup>
                  <m:sSupPr>
                    <m:ctrlPr>
                      <w:ins w:id="4443" w:author="mpountou" w:date="2021-02-11T21:54:00Z">
                        <w:rPr>
                          <w:rFonts w:ascii="Cambria Math" w:eastAsiaTheme="minorEastAsia" w:hAnsi="Cambria Math"/>
                          <w:i/>
                          <w:lang w:val="en-US"/>
                        </w:rPr>
                      </w:ins>
                    </m:ctrlPr>
                  </m:sSupPr>
                  <m:e>
                    <m:r>
                      <w:ins w:id="4444" w:author="mpountou" w:date="2021-02-11T21:54:00Z">
                        <w:rPr>
                          <w:rFonts w:ascii="Cambria Math" w:eastAsiaTheme="minorEastAsia" w:hAnsi="Cambria Math"/>
                          <w:lang w:val="en-US"/>
                        </w:rPr>
                        <m:t>V</m:t>
                      </w:ins>
                    </m:r>
                  </m:e>
                  <m:sup>
                    <m:r>
                      <w:ins w:id="4445" w:author="mpountou" w:date="2021-02-11T21:54:00Z">
                        <w:rPr>
                          <w:rFonts w:ascii="Cambria Math" w:eastAsiaTheme="minorEastAsia" w:hAnsi="Cambria Math"/>
                          <w:lang w:val="en-US"/>
                        </w:rPr>
                        <m:t>T</m:t>
                      </w:ins>
                    </m:r>
                  </m:sup>
                </m:sSup>
                <w:commentRangeEnd w:id="4441"/>
                <m:r>
                  <w:ins w:id="4446" w:author="mpountou" w:date="2021-02-11T21:54:00Z">
                    <w:rPr>
                      <w:rFonts w:ascii="Cambria Math" w:eastAsiaTheme="minorEastAsia" w:hAnsi="Cambria Math"/>
                      <w:i/>
                    </w:rPr>
                    <w:commentReference w:id="4441"/>
                  </w:ins>
                </m:r>
                <w:commentRangeEnd w:id="4442"/>
                <m:r>
                  <w:ins w:id="4447" w:author="mpountou" w:date="2021-02-11T22:17:00Z">
                    <m:rPr>
                      <m:sty m:val="p"/>
                    </m:rPr>
                    <w:rPr>
                      <w:rStyle w:val="ad"/>
                    </w:rPr>
                    <w:commentReference w:id="4442"/>
                  </w:ins>
                </m:r>
              </m:oMath>
            </m:oMathPara>
          </w:p>
        </w:tc>
        <w:tc>
          <w:tcPr>
            <w:tcW w:w="788" w:type="dxa"/>
            <w:tcPrChange w:id="4448" w:author="mpountou" w:date="2021-02-11T21:53:00Z">
              <w:tcPr>
                <w:tcW w:w="2766" w:type="dxa"/>
              </w:tcPr>
            </w:tcPrChange>
          </w:tcPr>
          <w:p w14:paraId="504D7DBC" w14:textId="2FE97AE1" w:rsidR="00F75D6D" w:rsidRPr="00F75D6D" w:rsidRDefault="00F75D6D">
            <w:pPr>
              <w:jc w:val="center"/>
              <w:rPr>
                <w:ins w:id="4449" w:author="mpountou" w:date="2021-02-11T21:49:00Z"/>
                <w:rFonts w:eastAsiaTheme="minorEastAsia"/>
                <w:lang w:val="en-US"/>
                <w:rPrChange w:id="4450" w:author="mpountou" w:date="2021-02-11T21:52:00Z">
                  <w:rPr>
                    <w:ins w:id="4451" w:author="mpountou" w:date="2021-02-11T21:49:00Z"/>
                    <w:rFonts w:eastAsiaTheme="minorEastAsia"/>
                  </w:rPr>
                </w:rPrChange>
              </w:rPr>
              <w:pPrChange w:id="4452" w:author="mpountou" w:date="2021-02-11T21:49:00Z">
                <w:pPr/>
              </w:pPrChange>
            </w:pPr>
            <w:ins w:id="4453" w:author="mpountou" w:date="2021-02-11T21:52:00Z">
              <w:r>
                <w:rPr>
                  <w:rFonts w:eastAsiaTheme="minorEastAsia"/>
                  <w:lang w:val="en-US"/>
                </w:rPr>
                <w:t>(</w:t>
              </w:r>
              <w:r>
                <w:rPr>
                  <w:rFonts w:eastAsiaTheme="minorEastAsia"/>
                </w:rPr>
                <w:fldChar w:fldCharType="begin"/>
              </w:r>
              <w:r>
                <w:rPr>
                  <w:rFonts w:eastAsiaTheme="minorEastAsia"/>
                </w:rPr>
                <w:instrText xml:space="preserve"> SEQ Eq \* MERGEFORMAT </w:instrText>
              </w:r>
            </w:ins>
            <w:r>
              <w:rPr>
                <w:rFonts w:eastAsiaTheme="minorEastAsia"/>
              </w:rPr>
              <w:fldChar w:fldCharType="separate"/>
            </w:r>
            <w:ins w:id="4454" w:author="mpountou" w:date="2021-02-14T02:13:00Z">
              <w:r w:rsidR="004344EE">
                <w:rPr>
                  <w:rFonts w:eastAsiaTheme="minorEastAsia"/>
                  <w:noProof/>
                </w:rPr>
                <w:t>1</w:t>
              </w:r>
            </w:ins>
            <w:ins w:id="4455" w:author="mpountou" w:date="2021-02-11T21:52:00Z">
              <w:r>
                <w:rPr>
                  <w:rFonts w:eastAsiaTheme="minorEastAsia"/>
                </w:rPr>
                <w:fldChar w:fldCharType="end"/>
              </w:r>
              <w:r>
                <w:rPr>
                  <w:rFonts w:eastAsiaTheme="minorEastAsia"/>
                  <w:lang w:val="en-US"/>
                </w:rPr>
                <w:t>)</w:t>
              </w:r>
            </w:ins>
          </w:p>
        </w:tc>
      </w:tr>
    </w:tbl>
    <w:p w14:paraId="554B4DFE" w14:textId="42095EB4" w:rsidR="003E05E7" w:rsidRDefault="003E05E7" w:rsidP="002B3EF6">
      <w:r>
        <w:t>όπου:</w:t>
      </w:r>
    </w:p>
    <w:p w14:paraId="44FBF83E" w14:textId="77777777" w:rsidR="002B3EF6" w:rsidRDefault="003E05E7" w:rsidP="003E05E7">
      <w:pPr>
        <w:pStyle w:val="a6"/>
        <w:numPr>
          <w:ilvl w:val="0"/>
          <w:numId w:val="6"/>
        </w:numPr>
        <w:rPr>
          <w:rFonts w:eastAsiaTheme="minorEastAsia"/>
        </w:rPr>
      </w:pPr>
      <m:oMath>
        <m:r>
          <w:rPr>
            <w:rFonts w:ascii="Cambria Math" w:hAnsi="Cambria Math"/>
          </w:rPr>
          <m:t>U</m:t>
        </m:r>
      </m:oMath>
      <w:r>
        <w:t xml:space="preserve"> </w:t>
      </w:r>
      <w:r w:rsidRPr="00B800A5">
        <w:t>ένας ορθογώνιος πίνακας διαστάσεων</w:t>
      </w:r>
      <w:r>
        <w:t xml:space="preserve"> </w:t>
      </w:r>
      <m:oMath>
        <m:r>
          <w:rPr>
            <w:rFonts w:ascii="Cambria Math" w:hAnsi="Cambria Math"/>
          </w:rPr>
          <m:t>m x r</m:t>
        </m:r>
      </m:oMath>
      <w:r w:rsidRPr="003E05E7">
        <w:rPr>
          <w:rFonts w:eastAsiaTheme="minorEastAsia"/>
        </w:rPr>
        <w:t xml:space="preserve"> </w:t>
      </w:r>
    </w:p>
    <w:p w14:paraId="116F3CBE" w14:textId="58F4CCB4" w:rsidR="003E05E7" w:rsidRDefault="00851A19"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sidRPr="00B800A5">
        <w:rPr>
          <w:rFonts w:eastAsiaTheme="minorEastAsia"/>
        </w:rPr>
        <w:t xml:space="preserve">ο ανάστροφος πίνακας </w:t>
      </w:r>
      <m:oMath>
        <m:r>
          <m:rPr>
            <m:sty m:val="p"/>
          </m:rPr>
          <w:rPr>
            <w:rFonts w:ascii="Cambria Math" w:eastAsiaTheme="minorEastAsia" w:hAnsi="Cambria Math"/>
          </w:rPr>
          <m:t>V</m:t>
        </m:r>
      </m:oMath>
      <w:r w:rsidR="003E05E7" w:rsidRPr="00B800A5">
        <w:rPr>
          <w:rFonts w:eastAsiaTheme="minorEastAsia"/>
        </w:rPr>
        <w:t xml:space="preserve">  διαστάσεων</w:t>
      </w:r>
      <w:r w:rsidR="003E05E7" w:rsidRPr="003E05E7">
        <w:rPr>
          <w:rFonts w:eastAsiaTheme="minorEastAsia"/>
        </w:rPr>
        <w:t xml:space="preserve"> </w:t>
      </w:r>
      <m:oMath>
        <m:r>
          <w:rPr>
            <w:rFonts w:ascii="Cambria Math" w:eastAsiaTheme="minorEastAsia" w:hAnsi="Cambria Math"/>
          </w:rPr>
          <m:t>n x r</m:t>
        </m:r>
      </m:oMath>
    </w:p>
    <w:p w14:paraId="7379ECCF" w14:textId="77777777"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w:t>
      </w:r>
      <w:r w:rsidRPr="00B800A5">
        <w:rPr>
          <w:rFonts w:eastAsiaTheme="minorEastAsia"/>
        </w:rPr>
        <w:t>ένας διαγώνιος πίνακας διαστάσεων</w:t>
      </w:r>
      <w:r w:rsidRPr="003E05E7">
        <w:rPr>
          <w:rFonts w:eastAsiaTheme="minorEastAsia"/>
        </w:rPr>
        <w:t xml:space="preserve"> </w:t>
      </w:r>
      <m:oMath>
        <m:r>
          <w:rPr>
            <w:rFonts w:ascii="Cambria Math" w:eastAsiaTheme="minorEastAsia" w:hAnsi="Cambria Math"/>
          </w:rPr>
          <m:t>r x r</m:t>
        </m:r>
      </m:oMath>
    </w:p>
    <w:p w14:paraId="277EAC59" w14:textId="77777777"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διαστάσεων.</w:t>
      </w:r>
    </w:p>
    <w:p w14:paraId="41A6A295" w14:textId="3F006574" w:rsidR="003E05E7" w:rsidRPr="003E05E7" w:rsidRDefault="008B26FA" w:rsidP="002B3EF6">
      <w:pPr>
        <w:rPr>
          <w:rFonts w:eastAsiaTheme="minorEastAsia"/>
        </w:rPr>
      </w:pPr>
      <w:r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Pr="008B26FA">
        <w:rPr>
          <w:rFonts w:eastAsiaTheme="minorEastAsia"/>
        </w:rPr>
        <w:t xml:space="preserve"> και η αποβολή των υπόλοιπων </w:t>
      </w:r>
      <m:oMath>
        <m:r>
          <w:rPr>
            <w:rFonts w:ascii="Cambria Math" w:eastAsiaTheme="minorEastAsia" w:hAnsi="Cambria Math"/>
          </w:rPr>
          <m:t>r-k</m:t>
        </m:r>
      </m:oMath>
      <w:r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Pr="008B26FA">
        <w:rPr>
          <w:rFonts w:eastAsiaTheme="minorEastAsia"/>
        </w:rPr>
        <w:t xml:space="preserve">πρώτων στηλών των πινάκων </w:t>
      </w:r>
      <m:oMath>
        <m:r>
          <w:rPr>
            <w:rFonts w:ascii="Cambria Math" w:eastAsiaTheme="minorEastAsia" w:hAnsi="Cambria Math"/>
          </w:rPr>
          <m:t>U</m:t>
        </m:r>
      </m:oMath>
      <w:r w:rsidRPr="008B26FA">
        <w:rPr>
          <w:rFonts w:eastAsiaTheme="minorEastAsia"/>
        </w:rPr>
        <w:t xml:space="preserve"> και </w:t>
      </w:r>
      <m:oMath>
        <m:r>
          <w:rPr>
            <w:rFonts w:ascii="Cambria Math" w:eastAsiaTheme="minorEastAsia" w:hAnsi="Cambria Math"/>
          </w:rPr>
          <m:t>V</m:t>
        </m:r>
      </m:oMath>
      <w:r w:rsidRPr="008B26FA">
        <w:rPr>
          <w:rFonts w:eastAsiaTheme="minorEastAsia"/>
        </w:rPr>
        <w:t xml:space="preserve"> και η αποβολή των υπόλοιπων </w:t>
      </w:r>
      <m:oMath>
        <m:r>
          <w:rPr>
            <w:rFonts w:ascii="Cambria Math" w:eastAsiaTheme="minorEastAsia" w:hAnsi="Cambria Math"/>
          </w:rPr>
          <m:t>r-k</m:t>
        </m:r>
      </m:oMath>
      <w:r w:rsidRPr="008B26FA">
        <w:rPr>
          <w:rFonts w:eastAsiaTheme="minorEastAsia"/>
        </w:rPr>
        <w:t xml:space="preserve"> στηλών</w:t>
      </w:r>
      <w:ins w:id="4456" w:author="mpountou" w:date="2021-02-11T22:26:00Z">
        <w:r w:rsidR="00286775" w:rsidRPr="00286775">
          <w:rPr>
            <w:rFonts w:eastAsiaTheme="minorEastAsia"/>
            <w:rPrChange w:id="4457" w:author="mpountou" w:date="2021-02-11T22:27:00Z">
              <w:rPr>
                <w:rFonts w:eastAsiaTheme="minorEastAsia"/>
                <w:lang w:val="en-US"/>
              </w:rPr>
            </w:rPrChange>
          </w:rPr>
          <w:t xml:space="preserve"> </w:t>
        </w:r>
      </w:ins>
      <w:ins w:id="4458" w:author="mpountou" w:date="2021-02-11T22:28:00Z">
        <w:r w:rsidR="00286775" w:rsidRPr="007F0022">
          <w:rPr>
            <w:rFonts w:eastAsiaTheme="minorEastAsia"/>
            <w:i/>
            <w:rPrChange w:id="4459" w:author="mpountou" w:date="2021-02-13T18:56:00Z">
              <w:rPr>
                <w:rFonts w:eastAsiaTheme="minorEastAsia"/>
              </w:rPr>
            </w:rPrChange>
          </w:rPr>
          <w:t>(</w:t>
        </w:r>
        <w:r w:rsidR="00286775" w:rsidRPr="007F0022">
          <w:rPr>
            <w:rFonts w:eastAsiaTheme="minorEastAsia"/>
            <w:i/>
            <w:rPrChange w:id="4460" w:author="mpountou" w:date="2021-02-13T18:56:00Z">
              <w:rPr>
                <w:rFonts w:eastAsiaTheme="minorEastAsia"/>
              </w:rPr>
            </w:rPrChange>
          </w:rPr>
          <w:fldChar w:fldCharType="begin"/>
        </w:r>
        <w:r w:rsidR="00286775" w:rsidRPr="007F0022">
          <w:rPr>
            <w:rFonts w:eastAsiaTheme="minorEastAsia"/>
            <w:i/>
            <w:rPrChange w:id="4461" w:author="mpountou" w:date="2021-02-13T18:56:00Z">
              <w:rPr>
                <w:rFonts w:eastAsiaTheme="minorEastAsia"/>
              </w:rPr>
            </w:rPrChange>
          </w:rPr>
          <w:instrText xml:space="preserve"> REF _Ref63974932 \h </w:instrText>
        </w:r>
      </w:ins>
      <w:r w:rsidR="00286775" w:rsidRPr="007F0022">
        <w:rPr>
          <w:rFonts w:eastAsiaTheme="minorEastAsia"/>
          <w:i/>
        </w:rPr>
        <w:instrText xml:space="preserve"> \* MERGEFORMAT </w:instrText>
      </w:r>
      <w:r w:rsidR="00286775" w:rsidRPr="007F0022">
        <w:rPr>
          <w:rFonts w:eastAsiaTheme="minorEastAsia"/>
          <w:i/>
          <w:rPrChange w:id="4462" w:author="mpountou" w:date="2021-02-13T18:56:00Z">
            <w:rPr>
              <w:rFonts w:eastAsiaTheme="minorEastAsia"/>
              <w:i/>
            </w:rPr>
          </w:rPrChange>
        </w:rPr>
      </w:r>
      <w:r w:rsidR="00286775" w:rsidRPr="007F0022">
        <w:rPr>
          <w:rFonts w:eastAsiaTheme="minorEastAsia"/>
          <w:i/>
          <w:rPrChange w:id="4463" w:author="mpountou" w:date="2021-02-13T18:56:00Z">
            <w:rPr>
              <w:rFonts w:eastAsiaTheme="minorEastAsia"/>
            </w:rPr>
          </w:rPrChange>
        </w:rPr>
        <w:fldChar w:fldCharType="separate"/>
      </w:r>
      <w:ins w:id="4464" w:author="mpountou" w:date="2021-02-14T02:13:00Z">
        <w:r w:rsidR="004344EE" w:rsidRPr="004344EE">
          <w:rPr>
            <w:i/>
            <w:rPrChange w:id="4465" w:author="mpountou" w:date="2021-02-14T02:13:00Z">
              <w:rPr/>
            </w:rPrChange>
          </w:rPr>
          <w:t xml:space="preserve">Εικόνα </w:t>
        </w:r>
        <w:r w:rsidR="004344EE" w:rsidRPr="004344EE">
          <w:rPr>
            <w:i/>
            <w:noProof/>
            <w:rPrChange w:id="4466" w:author="mpountou" w:date="2021-02-14T02:13:00Z">
              <w:rPr>
                <w:b/>
                <w:noProof/>
              </w:rPr>
            </w:rPrChange>
          </w:rPr>
          <w:t>1</w:t>
        </w:r>
      </w:ins>
      <w:ins w:id="4467" w:author="mpountou" w:date="2021-02-11T22:28:00Z">
        <w:r w:rsidR="00286775" w:rsidRPr="007F0022">
          <w:rPr>
            <w:rFonts w:eastAsiaTheme="minorEastAsia"/>
            <w:i/>
            <w:rPrChange w:id="4468" w:author="mpountou" w:date="2021-02-13T18:56:00Z">
              <w:rPr>
                <w:rFonts w:eastAsiaTheme="minorEastAsia"/>
              </w:rPr>
            </w:rPrChange>
          </w:rPr>
          <w:fldChar w:fldCharType="end"/>
        </w:r>
        <w:r w:rsidR="00286775" w:rsidRPr="007F0022">
          <w:rPr>
            <w:rFonts w:eastAsiaTheme="minorEastAsia"/>
            <w:i/>
            <w:rPrChange w:id="4469" w:author="mpountou" w:date="2021-02-13T18:56:00Z">
              <w:rPr>
                <w:rFonts w:eastAsiaTheme="minorEastAsia"/>
              </w:rPr>
            </w:rPrChange>
          </w:rPr>
          <w:t>)</w:t>
        </w:r>
      </w:ins>
      <w:r w:rsidRPr="007F0022">
        <w:rPr>
          <w:rFonts w:eastAsiaTheme="minorEastAsia"/>
          <w:i/>
          <w:rPrChange w:id="4470" w:author="mpountou" w:date="2021-02-13T18:56:00Z">
            <w:rPr>
              <w:rFonts w:eastAsiaTheme="minorEastAsia"/>
            </w:rPr>
          </w:rPrChange>
        </w:rPr>
        <w:t>.</w:t>
      </w:r>
      <w:r w:rsidRPr="008B26FA">
        <w:t xml:space="preserve"> </w:t>
      </w:r>
      <w:r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ins w:id="4471" w:author="mpountou" w:date="2021-02-14T19:34:00Z">
        <w:r w:rsidR="008861B2">
          <w:rPr>
            <w:rFonts w:eastAsiaTheme="minorEastAsia"/>
            <w:lang w:val="en-US"/>
          </w:rPr>
          <w:t xml:space="preserve"> </w:t>
        </w:r>
        <w:bookmarkStart w:id="4472" w:name="_GoBack"/>
        <w:bookmarkEnd w:id="4472"/>
        <w:r w:rsidR="008861B2" w:rsidRPr="008861B2">
          <w:rPr>
            <w:rFonts w:eastAsiaTheme="minorEastAsia"/>
            <w:i/>
            <w:rPrChange w:id="4473" w:author="mpountou" w:date="2021-02-14T19:34:00Z">
              <w:rPr>
                <w:rFonts w:eastAsiaTheme="minorEastAsia"/>
                <w:lang w:val="en-US"/>
              </w:rPr>
            </w:rPrChange>
          </w:rPr>
          <w:t>(</w:t>
        </w:r>
        <w:r w:rsidR="008861B2" w:rsidRPr="008861B2">
          <w:rPr>
            <w:rFonts w:eastAsiaTheme="minorEastAsia"/>
            <w:i/>
            <w:rPrChange w:id="4474" w:author="mpountou" w:date="2021-02-14T19:34:00Z">
              <w:rPr>
                <w:rFonts w:eastAsiaTheme="minorEastAsia"/>
              </w:rPr>
            </w:rPrChange>
          </w:rPr>
          <w:fldChar w:fldCharType="begin"/>
        </w:r>
        <w:r w:rsidR="008861B2" w:rsidRPr="008861B2">
          <w:rPr>
            <w:rFonts w:eastAsiaTheme="minorEastAsia"/>
            <w:i/>
            <w:rPrChange w:id="4475" w:author="mpountou" w:date="2021-02-14T19:34:00Z">
              <w:rPr>
                <w:rFonts w:eastAsiaTheme="minorEastAsia"/>
              </w:rPr>
            </w:rPrChange>
          </w:rPr>
          <w:instrText xml:space="preserve"> REF _Ref63974932 \h </w:instrText>
        </w:r>
        <w:r w:rsidR="008861B2" w:rsidRPr="008861B2">
          <w:rPr>
            <w:rFonts w:eastAsiaTheme="minorEastAsia"/>
            <w:i/>
            <w:rPrChange w:id="4476" w:author="mpountou" w:date="2021-02-14T19:34:00Z">
              <w:rPr>
                <w:rFonts w:eastAsiaTheme="minorEastAsia"/>
              </w:rPr>
            </w:rPrChange>
          </w:rPr>
        </w:r>
      </w:ins>
      <w:r w:rsidR="008861B2" w:rsidRPr="008861B2">
        <w:rPr>
          <w:rFonts w:eastAsiaTheme="minorEastAsia"/>
          <w:i/>
          <w:rPrChange w:id="4477" w:author="mpountou" w:date="2021-02-14T19:34:00Z">
            <w:rPr>
              <w:rFonts w:eastAsiaTheme="minorEastAsia"/>
              <w:b/>
            </w:rPr>
          </w:rPrChange>
        </w:rPr>
        <w:instrText xml:space="preserve"> \* MERGEFORMAT </w:instrText>
      </w:r>
      <w:r w:rsidR="008861B2" w:rsidRPr="008861B2">
        <w:rPr>
          <w:rFonts w:eastAsiaTheme="minorEastAsia"/>
          <w:i/>
          <w:rPrChange w:id="4478" w:author="mpountou" w:date="2021-02-14T19:34:00Z">
            <w:rPr>
              <w:rFonts w:eastAsiaTheme="minorEastAsia"/>
            </w:rPr>
          </w:rPrChange>
        </w:rPr>
        <w:fldChar w:fldCharType="separate"/>
      </w:r>
      <w:ins w:id="4479" w:author="mpountou" w:date="2021-02-14T19:34:00Z">
        <w:r w:rsidR="008861B2" w:rsidRPr="008861B2">
          <w:rPr>
            <w:i/>
            <w:rPrChange w:id="4480" w:author="mpountou" w:date="2021-02-14T19:34:00Z">
              <w:rPr/>
            </w:rPrChange>
          </w:rPr>
          <w:t xml:space="preserve">Εικόνα </w:t>
        </w:r>
        <w:r w:rsidR="008861B2" w:rsidRPr="008861B2">
          <w:rPr>
            <w:i/>
            <w:noProof/>
            <w:rPrChange w:id="4481" w:author="mpountou" w:date="2021-02-14T19:34:00Z">
              <w:rPr>
                <w:b/>
                <w:noProof/>
              </w:rPr>
            </w:rPrChange>
          </w:rPr>
          <w:t>1</w:t>
        </w:r>
        <w:r w:rsidR="008861B2" w:rsidRPr="008861B2">
          <w:rPr>
            <w:rFonts w:eastAsiaTheme="minorEastAsia"/>
            <w:i/>
            <w:rPrChange w:id="4482" w:author="mpountou" w:date="2021-02-14T19:34:00Z">
              <w:rPr>
                <w:rFonts w:eastAsiaTheme="minorEastAsia"/>
              </w:rPr>
            </w:rPrChange>
          </w:rPr>
          <w:fldChar w:fldCharType="end"/>
        </w:r>
        <w:r w:rsidR="008861B2" w:rsidRPr="008861B2">
          <w:rPr>
            <w:rFonts w:eastAsiaTheme="minorEastAsia"/>
            <w:i/>
            <w:rPrChange w:id="4483" w:author="mpountou" w:date="2021-02-14T19:34:00Z">
              <w:rPr>
                <w:rFonts w:eastAsiaTheme="minorEastAsia"/>
                <w:lang w:val="en-US"/>
              </w:rPr>
            </w:rPrChange>
          </w:rPr>
          <w:t>)</w:t>
        </w:r>
      </w:ins>
      <w:r w:rsidRPr="008861B2">
        <w:rPr>
          <w:rFonts w:eastAsiaTheme="minorEastAsia"/>
          <w:i/>
          <w:rPrChange w:id="4484" w:author="mpountou" w:date="2021-02-14T19:34:00Z">
            <w:rPr>
              <w:rFonts w:eastAsiaTheme="minorEastAsia"/>
            </w:rPr>
          </w:rPrChange>
        </w:rPr>
        <w:t>.</w:t>
      </w:r>
    </w:p>
    <w:p w14:paraId="30B7F636" w14:textId="77777777" w:rsidR="002B3EF6" w:rsidRDefault="003E05E7">
      <w:pPr>
        <w:jc w:val="center"/>
        <w:pPrChange w:id="4485" w:author="mpountou" w:date="2021-02-11T22:27:00Z">
          <w:pPr/>
        </w:pPrChange>
      </w:pPr>
      <w:r>
        <w:rPr>
          <w:noProof/>
          <w:lang w:eastAsia="el-GR"/>
        </w:rPr>
        <w:drawing>
          <wp:inline distT="0" distB="0" distL="0" distR="0" wp14:anchorId="51E7D6B7" wp14:editId="52027D24">
            <wp:extent cx="4364966" cy="3824731"/>
            <wp:effectExtent l="0" t="0" r="0" b="444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5">
                      <a:extLst>
                        <a:ext uri="{28A0092B-C50C-407E-A947-70E740481C1C}">
                          <a14:useLocalDpi xmlns:a14="http://schemas.microsoft.com/office/drawing/2010/main" val="0"/>
                        </a:ext>
                      </a:extLst>
                    </a:blip>
                    <a:stretch>
                      <a:fillRect/>
                    </a:stretch>
                  </pic:blipFill>
                  <pic:spPr>
                    <a:xfrm>
                      <a:off x="0" y="0"/>
                      <a:ext cx="4379364" cy="3837347"/>
                    </a:xfrm>
                    <a:prstGeom prst="rect">
                      <a:avLst/>
                    </a:prstGeom>
                  </pic:spPr>
                </pic:pic>
              </a:graphicData>
            </a:graphic>
          </wp:inline>
        </w:drawing>
      </w:r>
    </w:p>
    <w:p w14:paraId="1C6D456B" w14:textId="1C7218C1" w:rsidR="00347707" w:rsidRPr="00B244BC" w:rsidRDefault="00460FDB" w:rsidP="00460FDB">
      <w:pPr>
        <w:pStyle w:val="aa"/>
        <w:jc w:val="center"/>
      </w:pPr>
      <w:bookmarkStart w:id="4486" w:name="_Ref63974932"/>
      <w:bookmarkStart w:id="4487" w:name="_Toc61618619"/>
      <w:bookmarkStart w:id="4488" w:name="_Toc62231431"/>
      <w:bookmarkStart w:id="4489" w:name="_Toc63089732"/>
      <w:bookmarkStart w:id="4490" w:name="_Toc63089808"/>
      <w:bookmarkStart w:id="4491" w:name="_Toc63885416"/>
      <w:bookmarkStart w:id="4492" w:name="_Toc64223166"/>
      <w:r w:rsidRPr="00581B58">
        <w:rPr>
          <w:b/>
          <w:rPrChange w:id="4493" w:author="mpountou" w:date="2021-02-10T21:37:00Z">
            <w:rPr/>
          </w:rPrChange>
        </w:rPr>
        <w:t xml:space="preserve">Εικόνα </w:t>
      </w:r>
      <w:r w:rsidR="00FF21B3" w:rsidRPr="00581B58">
        <w:rPr>
          <w:b/>
          <w:rPrChange w:id="4494" w:author="mpountou" w:date="2021-02-10T21:37:00Z">
            <w:rPr/>
          </w:rPrChange>
        </w:rPr>
        <w:fldChar w:fldCharType="begin"/>
      </w:r>
      <w:r w:rsidR="00FF21B3" w:rsidRPr="00581B58">
        <w:rPr>
          <w:b/>
          <w:rPrChange w:id="4495" w:author="mpountou" w:date="2021-02-10T21:37:00Z">
            <w:rPr/>
          </w:rPrChange>
        </w:rPr>
        <w:instrText xml:space="preserve"> SEQ Εικόνα \* ARABIC </w:instrText>
      </w:r>
      <w:r w:rsidR="00FF21B3" w:rsidRPr="00581B58">
        <w:rPr>
          <w:b/>
          <w:rPrChange w:id="4496" w:author="mpountou" w:date="2021-02-10T21:37:00Z">
            <w:rPr>
              <w:noProof/>
            </w:rPr>
          </w:rPrChange>
        </w:rPr>
        <w:fldChar w:fldCharType="separate"/>
      </w:r>
      <w:ins w:id="4497" w:author="mpountou" w:date="2021-02-14T02:13:00Z">
        <w:r w:rsidR="004344EE">
          <w:rPr>
            <w:b/>
            <w:noProof/>
          </w:rPr>
          <w:t>1</w:t>
        </w:r>
      </w:ins>
      <w:del w:id="4498" w:author="mpountou" w:date="2021-02-12T21:41:00Z">
        <w:r w:rsidR="005F634F" w:rsidRPr="00581B58" w:rsidDel="00E6746E">
          <w:rPr>
            <w:b/>
            <w:noProof/>
            <w:rPrChange w:id="4499" w:author="mpountou" w:date="2021-02-10T21:37:00Z">
              <w:rPr>
                <w:noProof/>
              </w:rPr>
            </w:rPrChange>
          </w:rPr>
          <w:delText>1</w:delText>
        </w:r>
      </w:del>
      <w:r w:rsidR="00FF21B3" w:rsidRPr="00581B58">
        <w:rPr>
          <w:b/>
          <w:noProof/>
          <w:rPrChange w:id="4500" w:author="mpountou" w:date="2021-02-10T21:37:00Z">
            <w:rPr>
              <w:noProof/>
            </w:rPr>
          </w:rPrChange>
        </w:rPr>
        <w:fldChar w:fldCharType="end"/>
      </w:r>
      <w:bookmarkEnd w:id="4486"/>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End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4487"/>
      <w:bookmarkEnd w:id="4488"/>
      <w:bookmarkEnd w:id="4489"/>
      <w:bookmarkEnd w:id="4490"/>
      <w:bookmarkEnd w:id="4491"/>
      <w:bookmarkEnd w:id="4492"/>
    </w:p>
    <w:p w14:paraId="270CDE82" w14:textId="77777777" w:rsidR="000B70A7" w:rsidRDefault="006A78C2" w:rsidP="002B3EF6">
      <w:r w:rsidRPr="006A78C2">
        <w:lastRenderedPageBreak/>
        <w:t>Πρώτον, σημαντική είναι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τιμές, εξασφαλίζεται η διατήρηση των πιο σημαντικών παραγόντων, άσχετα εάν η ερμηνεία τους είναι κατά πάσα πιθανότητα αδύνατη. </w:t>
      </w:r>
    </w:p>
    <w:p w14:paraId="33C0E364" w14:textId="77777777" w:rsidR="00D51D41" w:rsidRDefault="006A78C2" w:rsidP="002B3EF6">
      <w:r w:rsidRPr="006A78C2">
        <w:t xml:space="preserve">Επιπλέον, η τεχνική αυτή εξασφαλίζει </w:t>
      </w:r>
      <w:r w:rsidRPr="00286775">
        <w:rPr>
          <w:i/>
          <w:rPrChange w:id="4501" w:author="mpountou" w:date="2021-02-11T22:29:00Z">
            <w:rPr/>
          </w:rPrChange>
        </w:rPr>
        <w:t>μείωση διαστάσεων (dimensionality</w:t>
      </w:r>
      <w:r w:rsidR="005C19B4" w:rsidRPr="00286775">
        <w:rPr>
          <w:i/>
          <w:rPrChange w:id="4502" w:author="mpountou" w:date="2021-02-11T22:29:00Z">
            <w:rPr/>
          </w:rPrChange>
        </w:rPr>
        <w:t xml:space="preserve"> </w:t>
      </w:r>
      <w:r w:rsidRPr="00286775">
        <w:rPr>
          <w:i/>
          <w:rPrChange w:id="4503" w:author="mpountou" w:date="2021-02-11T22:29:00Z">
            <w:rPr/>
          </w:rPrChange>
        </w:rPr>
        <w:t>reduction)</w:t>
      </w:r>
      <w:r w:rsidRPr="006A78C2">
        <w:t xml:space="preserve">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p>
    <w:p w14:paraId="09E035B8" w14:textId="77777777"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14:paraId="797984C5" w14:textId="77777777" w:rsidR="004C5A88" w:rsidRDefault="00DC5DDA" w:rsidP="002B3EF6">
      <w:r>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t xml:space="preserve"> </w:t>
      </w:r>
      <w:r w:rsidR="00235078" w:rsidRPr="00235078">
        <w:t>βιβλιογραφία όμως παρατηρούνται προσπάθειες για τη</w:t>
      </w:r>
      <w:r>
        <w:t xml:space="preserve"> </w:t>
      </w:r>
      <w:r w:rsidR="00235078" w:rsidRPr="00235078">
        <w:t xml:space="preserve">δημιουργία τεχνικών </w:t>
      </w:r>
      <w:r w:rsidR="00235078" w:rsidRPr="00C51B2D">
        <w:rPr>
          <w:i/>
          <w:rPrChange w:id="4504" w:author="mpountou" w:date="2021-02-11T22:33:00Z">
            <w:rPr/>
          </w:rPrChange>
        </w:rPr>
        <w:t>ανανέωσης και επέκτασης των τριών παραγόμενων πινάκων (SVD</w:t>
      </w:r>
      <w:r w:rsidRPr="00C51B2D">
        <w:rPr>
          <w:i/>
          <w:rPrChange w:id="4505" w:author="mpountou" w:date="2021-02-11T22:33:00Z">
            <w:rPr/>
          </w:rPrChange>
        </w:rPr>
        <w:t xml:space="preserve"> </w:t>
      </w:r>
      <w:r w:rsidR="00235078" w:rsidRPr="00C51B2D">
        <w:rPr>
          <w:i/>
          <w:rPrChange w:id="4506" w:author="mpountou" w:date="2021-02-11T22:33:00Z">
            <w:rPr/>
          </w:rPrChange>
        </w:rPr>
        <w:t>updating</w:t>
      </w:r>
      <w:r w:rsidRPr="00C51B2D">
        <w:rPr>
          <w:i/>
          <w:rPrChange w:id="4507" w:author="mpountou" w:date="2021-02-11T22:33:00Z">
            <w:rPr/>
          </w:rPrChange>
        </w:rPr>
        <w:t xml:space="preserve"> </w:t>
      </w:r>
      <w:r w:rsidR="00235078" w:rsidRPr="00C51B2D">
        <w:rPr>
          <w:i/>
          <w:rPrChange w:id="4508" w:author="mpountou" w:date="2021-02-11T22:33:00Z">
            <w:rPr/>
          </w:rPrChange>
        </w:rPr>
        <w:t>&amp; folding</w:t>
      </w:r>
      <w:r w:rsidRPr="00C51B2D">
        <w:rPr>
          <w:i/>
          <w:rPrChange w:id="4509" w:author="mpountou" w:date="2021-02-11T22:33:00Z">
            <w:rPr/>
          </w:rPrChange>
        </w:rPr>
        <w:t xml:space="preserve"> </w:t>
      </w:r>
      <w:r w:rsidRPr="00C51B2D">
        <w:rPr>
          <w:i/>
          <w:lang w:val="en-US"/>
          <w:rPrChange w:id="4510" w:author="mpountou" w:date="2021-02-11T22:33:00Z">
            <w:rPr>
              <w:lang w:val="en-US"/>
            </w:rPr>
          </w:rPrChange>
        </w:rPr>
        <w:t>up</w:t>
      </w:r>
      <w:r w:rsidR="00235078" w:rsidRPr="00C51B2D">
        <w:rPr>
          <w:i/>
          <w:rPrChange w:id="4511" w:author="mpountou" w:date="2021-02-11T22:33:00Z">
            <w:rPr/>
          </w:rPrChange>
        </w:rPr>
        <w:t>)</w:t>
      </w:r>
      <w:r w:rsidR="00D51D41">
        <w:t xml:space="preserve"> ώστε να άρουν αυτό τον περιορισμό</w:t>
      </w:r>
      <w:r w:rsidR="00235078" w:rsidRPr="00235078">
        <w:t xml:space="preserve">. </w:t>
      </w:r>
    </w:p>
    <w:p w14:paraId="45E76ADC" w14:textId="77777777" w:rsidR="00347707" w:rsidRDefault="00235078" w:rsidP="002B3EF6">
      <w:r w:rsidRPr="00235078">
        <w:t>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End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4C5A88">
            <w:rPr>
              <w:noProof/>
            </w:rPr>
            <w:t>[4]</w:t>
          </w:r>
          <w:r w:rsidR="00DC5DDA">
            <w:fldChar w:fldCharType="end"/>
          </w:r>
        </w:sdtContent>
      </w:sdt>
    </w:p>
    <w:p w14:paraId="59FB45F9" w14:textId="77777777" w:rsidR="00347707" w:rsidRDefault="00347707" w:rsidP="002B3EF6"/>
    <w:p w14:paraId="17B8494F" w14:textId="77777777" w:rsidR="00602AFC" w:rsidRPr="00C51B2D" w:rsidRDefault="00602AFC" w:rsidP="00602AFC">
      <w:pPr>
        <w:pStyle w:val="4"/>
        <w:rPr>
          <w:b/>
          <w:rPrChange w:id="4512" w:author="mpountou" w:date="2021-02-11T22:33:00Z">
            <w:rPr/>
          </w:rPrChange>
        </w:rPr>
      </w:pPr>
      <w:bookmarkStart w:id="4513" w:name="_Toc64223374"/>
      <w:r w:rsidRPr="00C51B2D">
        <w:rPr>
          <w:b/>
          <w:rPrChange w:id="4514" w:author="mpountou" w:date="2021-02-11T22:33:00Z">
            <w:rPr/>
          </w:rPrChange>
        </w:rPr>
        <w:t>Νευρωνικά Συνεργατικά Συστήματα</w:t>
      </w:r>
      <w:r w:rsidR="003D4F33" w:rsidRPr="00C51B2D">
        <w:rPr>
          <w:b/>
          <w:rPrChange w:id="4515" w:author="mpountou" w:date="2021-02-11T22:33:00Z">
            <w:rPr/>
          </w:rPrChange>
        </w:rPr>
        <w:t xml:space="preserve"> (</w:t>
      </w:r>
      <w:r w:rsidR="003D4F33" w:rsidRPr="00C51B2D">
        <w:rPr>
          <w:b/>
          <w:lang w:val="en-US"/>
          <w:rPrChange w:id="4516" w:author="mpountou" w:date="2021-02-11T22:33:00Z">
            <w:rPr>
              <w:lang w:val="en-US"/>
            </w:rPr>
          </w:rPrChange>
        </w:rPr>
        <w:t>NCF</w:t>
      </w:r>
      <w:r w:rsidR="003D4F33" w:rsidRPr="00C51B2D">
        <w:rPr>
          <w:b/>
          <w:rPrChange w:id="4517" w:author="mpountou" w:date="2021-02-11T22:33:00Z">
            <w:rPr/>
          </w:rPrChange>
        </w:rPr>
        <w:t>)</w:t>
      </w:r>
      <w:bookmarkEnd w:id="4513"/>
    </w:p>
    <w:p w14:paraId="13E12C1A" w14:textId="77777777" w:rsidR="00004668" w:rsidRDefault="00004668" w:rsidP="00004668"/>
    <w:p w14:paraId="4065911A" w14:textId="77777777" w:rsidR="00004668" w:rsidRDefault="00004668" w:rsidP="00C55330">
      <w:r w:rsidRPr="00004668">
        <w:t>Όπως αναφέρθηκε ήδη στα συστήματα προτάσεων</w:t>
      </w:r>
      <w:r w:rsidRPr="00C51B2D">
        <w:rPr>
          <w:i/>
          <w:rPrChange w:id="4518" w:author="mpountou" w:date="2021-02-11T22:34:00Z">
            <w:rPr/>
          </w:rPrChange>
        </w:rPr>
        <w:t xml:space="preserve"> ανάλυσης πίνακα σε ιδιάζουσες τιμές (</w:t>
      </w:r>
      <w:r w:rsidRPr="00C51B2D">
        <w:rPr>
          <w:i/>
          <w:lang w:val="en-US"/>
          <w:rPrChange w:id="4519" w:author="mpountou" w:date="2021-02-11T22:34:00Z">
            <w:rPr>
              <w:lang w:val="en-US"/>
            </w:rPr>
          </w:rPrChange>
        </w:rPr>
        <w:t>SVD</w:t>
      </w:r>
      <w:r w:rsidRPr="00C51B2D">
        <w:rPr>
          <w:i/>
          <w:rPrChange w:id="4520" w:author="mpountou" w:date="2021-02-11T22:34:00Z">
            <w:rPr/>
          </w:rPrChange>
        </w:rPr>
        <w:t>)</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14:paraId="137C5A01" w14:textId="77777777" w:rsidR="00450E34" w:rsidRDefault="00004668" w:rsidP="00C55330">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διανυσμάτων αφού γίνεται ο εντοπισμός μόνο των γραμμικών και όχι των μη γραμμικών σχέσεων. </w:t>
      </w:r>
    </w:p>
    <w:p w14:paraId="24959DC0" w14:textId="77777777" w:rsidR="00F6505D" w:rsidRPr="00105B39" w:rsidRDefault="00004668" w:rsidP="00C55330">
      <w:r w:rsidRPr="00004668">
        <w:t>Το συνεργατικό φιλτράρισμα μέσω νευρωνικών δικτύων άρει αυτό τον περιορισμό.</w:t>
      </w:r>
    </w:p>
    <w:p w14:paraId="1AD189DF" w14:textId="77777777" w:rsidR="00CA0719" w:rsidRDefault="00004668" w:rsidP="00004668">
      <w:pPr>
        <w:jc w:val="center"/>
      </w:pPr>
      <w:r>
        <w:rPr>
          <w:noProof/>
          <w:lang w:eastAsia="el-GR"/>
        </w:rPr>
        <w:lastRenderedPageBreak/>
        <w:drawing>
          <wp:inline distT="0" distB="0" distL="0" distR="0" wp14:anchorId="16FDDA20" wp14:editId="23A5BB38">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4521" w:name="_Toc61618620"/>
      <w:bookmarkStart w:id="4522" w:name="_Toc62231432"/>
      <w:bookmarkStart w:id="4523" w:name="_Toc63089733"/>
      <w:bookmarkStart w:id="4524" w:name="_Toc63089809"/>
    </w:p>
    <w:p w14:paraId="73A2EF8C" w14:textId="16E0E14F" w:rsidR="00C55330" w:rsidRDefault="00C55330" w:rsidP="00C55330">
      <w:pPr>
        <w:pStyle w:val="aa"/>
        <w:jc w:val="center"/>
      </w:pPr>
      <w:bookmarkStart w:id="4525" w:name="_Ref63975314"/>
      <w:bookmarkStart w:id="4526" w:name="_Toc63885417"/>
      <w:bookmarkStart w:id="4527" w:name="_Toc64223167"/>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2</w:t>
      </w:r>
      <w:r w:rsidR="00FF21B3" w:rsidRPr="00581B58">
        <w:rPr>
          <w:b/>
          <w:noProof/>
        </w:rPr>
        <w:fldChar w:fldCharType="end"/>
      </w:r>
      <w:bookmarkEnd w:id="4525"/>
      <w:r w:rsidR="00581B58" w:rsidRPr="00581B58">
        <w:t xml:space="preserve"> -</w:t>
      </w:r>
      <w:r w:rsidRPr="00A93504">
        <w:t xml:space="preserve"> </w:t>
      </w:r>
      <w:r>
        <w:t xml:space="preserve">Αρχιτεκτονική Νευρωνικών Συνεργατικών Συστημάτων </w:t>
      </w:r>
      <w:sdt>
        <w:sdtPr>
          <w:id w:val="19601014"/>
          <w:citation/>
        </w:sdtPr>
        <w:sdtEndPr/>
        <w:sdtContent>
          <w:r>
            <w:fldChar w:fldCharType="begin"/>
          </w:r>
          <w:r>
            <w:instrText xml:space="preserve"> CITATION htt \l 1032 </w:instrText>
          </w:r>
          <w:r>
            <w:fldChar w:fldCharType="separate"/>
          </w:r>
          <w:r w:rsidR="001103F1" w:rsidRPr="001103F1">
            <w:rPr>
              <w:noProof/>
            </w:rPr>
            <w:t>[5]</w:t>
          </w:r>
          <w:r>
            <w:fldChar w:fldCharType="end"/>
          </w:r>
        </w:sdtContent>
      </w:sdt>
      <w:bookmarkEnd w:id="4521"/>
      <w:bookmarkEnd w:id="4522"/>
      <w:bookmarkEnd w:id="4523"/>
      <w:bookmarkEnd w:id="4524"/>
      <w:bookmarkEnd w:id="4526"/>
      <w:bookmarkEnd w:id="4527"/>
    </w:p>
    <w:p w14:paraId="4CCCCF43" w14:textId="324B3C84" w:rsidR="00E4792A" w:rsidRDefault="00C55330" w:rsidP="00C55330">
      <w:r>
        <w:t xml:space="preserve"> </w:t>
      </w:r>
      <w:r w:rsidR="00E4792A">
        <w:t xml:space="preserve">Η αρχιτεκτονική των Νευρωνικών Συνεργατικών Συστημάτων </w:t>
      </w:r>
      <w:ins w:id="4528" w:author="mpountou" w:date="2021-02-11T22:34:00Z">
        <w:r w:rsidR="00C51B2D">
          <w:t xml:space="preserve">όπως φαίνεται στην </w:t>
        </w:r>
      </w:ins>
      <w:ins w:id="4529" w:author="mpountou" w:date="2021-02-11T22:35:00Z">
        <w:r w:rsidR="00C51B2D" w:rsidRPr="008B7D08">
          <w:rPr>
            <w:i/>
            <w:rPrChange w:id="4530" w:author="mpountou" w:date="2021-02-13T18:56:00Z">
              <w:rPr/>
            </w:rPrChange>
          </w:rPr>
          <w:t>(</w:t>
        </w:r>
      </w:ins>
      <w:ins w:id="4531" w:author="mpountou" w:date="2021-02-11T22:34:00Z">
        <w:r w:rsidR="00C51B2D" w:rsidRPr="008B7D08">
          <w:rPr>
            <w:i/>
            <w:rPrChange w:id="4532" w:author="mpountou" w:date="2021-02-13T18:56:00Z">
              <w:rPr/>
            </w:rPrChange>
          </w:rPr>
          <w:fldChar w:fldCharType="begin"/>
        </w:r>
        <w:r w:rsidR="00C51B2D" w:rsidRPr="008B7D08">
          <w:rPr>
            <w:i/>
            <w:rPrChange w:id="4533" w:author="mpountou" w:date="2021-02-13T18:56:00Z">
              <w:rPr/>
            </w:rPrChange>
          </w:rPr>
          <w:instrText xml:space="preserve"> REF _Ref63975314 \h </w:instrText>
        </w:r>
      </w:ins>
      <w:r w:rsidR="00C51B2D" w:rsidRPr="008B7D08">
        <w:rPr>
          <w:i/>
        </w:rPr>
        <w:instrText xml:space="preserve"> \* MERGEFORMAT </w:instrText>
      </w:r>
      <w:r w:rsidR="00C51B2D" w:rsidRPr="008B7D08">
        <w:rPr>
          <w:i/>
          <w:rPrChange w:id="4534" w:author="mpountou" w:date="2021-02-13T18:56:00Z">
            <w:rPr>
              <w:i/>
            </w:rPr>
          </w:rPrChange>
        </w:rPr>
      </w:r>
      <w:r w:rsidR="00C51B2D" w:rsidRPr="008B7D08">
        <w:rPr>
          <w:i/>
          <w:rPrChange w:id="4535" w:author="mpountou" w:date="2021-02-13T18:56:00Z">
            <w:rPr/>
          </w:rPrChange>
        </w:rPr>
        <w:fldChar w:fldCharType="separate"/>
      </w:r>
      <w:ins w:id="4536" w:author="mpountou" w:date="2021-02-14T02:13:00Z">
        <w:r w:rsidR="004344EE" w:rsidRPr="004344EE">
          <w:rPr>
            <w:i/>
            <w:rPrChange w:id="4537" w:author="mpountou" w:date="2021-02-14T02:13:00Z">
              <w:rPr>
                <w:b/>
              </w:rPr>
            </w:rPrChange>
          </w:rPr>
          <w:t xml:space="preserve">Εικόνα </w:t>
        </w:r>
        <w:r w:rsidR="004344EE" w:rsidRPr="004344EE">
          <w:rPr>
            <w:i/>
            <w:noProof/>
            <w:rPrChange w:id="4538" w:author="mpountou" w:date="2021-02-14T02:13:00Z">
              <w:rPr>
                <w:b/>
                <w:noProof/>
              </w:rPr>
            </w:rPrChange>
          </w:rPr>
          <w:t>2</w:t>
        </w:r>
      </w:ins>
      <w:ins w:id="4539" w:author="mpountou" w:date="2021-02-11T22:34:00Z">
        <w:r w:rsidR="00C51B2D" w:rsidRPr="008B7D08">
          <w:rPr>
            <w:i/>
            <w:rPrChange w:id="4540" w:author="mpountou" w:date="2021-02-13T18:56:00Z">
              <w:rPr/>
            </w:rPrChange>
          </w:rPr>
          <w:fldChar w:fldCharType="end"/>
        </w:r>
      </w:ins>
      <w:ins w:id="4541" w:author="mpountou" w:date="2021-02-11T22:35:00Z">
        <w:r w:rsidR="00C51B2D" w:rsidRPr="008B7D08">
          <w:rPr>
            <w:i/>
            <w:rPrChange w:id="4542" w:author="mpountou" w:date="2021-02-13T18:56:00Z">
              <w:rPr/>
            </w:rPrChange>
          </w:rPr>
          <w:t>)</w:t>
        </w:r>
        <w:r w:rsidR="00C51B2D">
          <w:t xml:space="preserve"> </w:t>
        </w:r>
      </w:ins>
      <w:commentRangeStart w:id="4543"/>
      <w:commentRangeStart w:id="4544"/>
      <w:r w:rsidR="00E4792A">
        <w:t>περιλαμβάνει</w:t>
      </w:r>
      <w:commentRangeEnd w:id="4543"/>
      <w:r w:rsidR="00CD31B0">
        <w:rPr>
          <w:rStyle w:val="ad"/>
        </w:rPr>
        <w:commentReference w:id="4543"/>
      </w:r>
      <w:commentRangeEnd w:id="4544"/>
      <w:r w:rsidR="008B7D08">
        <w:rPr>
          <w:rStyle w:val="ad"/>
        </w:rPr>
        <w:commentReference w:id="4544"/>
      </w:r>
      <w:r w:rsidR="00E4792A">
        <w:t>:</w:t>
      </w:r>
    </w:p>
    <w:p w14:paraId="68380B7D" w14:textId="77777777" w:rsidR="0070529A" w:rsidRPr="0070529A" w:rsidRDefault="0027532C" w:rsidP="00A86CFA">
      <w:pPr>
        <w:pStyle w:val="a6"/>
        <w:numPr>
          <w:ilvl w:val="0"/>
          <w:numId w:val="9"/>
        </w:numPr>
      </w:pPr>
      <w:r w:rsidRPr="0070529A">
        <w:t xml:space="preserve">Το </w:t>
      </w:r>
      <w:r w:rsidR="0070529A" w:rsidRPr="00C51B2D">
        <w:rPr>
          <w:i/>
          <w:rPrChange w:id="4545" w:author="mpountou" w:date="2021-02-11T22:35:00Z">
            <w:rPr/>
          </w:rPrChange>
        </w:rPr>
        <w:t>επίπεδο</w:t>
      </w:r>
      <w:r w:rsidRPr="00C51B2D">
        <w:rPr>
          <w:i/>
          <w:rPrChange w:id="4546" w:author="mpountou" w:date="2021-02-11T22:35:00Z">
            <w:rPr/>
          </w:rPrChange>
        </w:rPr>
        <w:t xml:space="preserve"> </w:t>
      </w:r>
      <w:r w:rsidR="005B2367" w:rsidRPr="00C51B2D">
        <w:rPr>
          <w:i/>
          <w:rPrChange w:id="4547" w:author="mpountou" w:date="2021-02-11T22:35:00Z">
            <w:rPr/>
          </w:rPrChange>
        </w:rPr>
        <w:t>εισόδου</w:t>
      </w:r>
      <w:r w:rsidRPr="0070529A">
        <w:t xml:space="preserve"> (</w:t>
      </w:r>
      <w:r w:rsidRPr="00CD31B0">
        <w:rPr>
          <w:i/>
          <w:iCs/>
          <w:lang w:val="en-US"/>
          <w:rPrChange w:id="4548" w:author="Sotirios Filippos Tsarouchis" w:date="2021-02-09T15:21:00Z">
            <w:rPr>
              <w:lang w:val="en-US"/>
            </w:rPr>
          </w:rPrChange>
        </w:rPr>
        <w:t>input</w:t>
      </w:r>
      <w:r w:rsidRPr="00CD31B0">
        <w:rPr>
          <w:i/>
          <w:iCs/>
          <w:rPrChange w:id="4549" w:author="Sotirios Filippos Tsarouchis" w:date="2021-02-09T15:21:00Z">
            <w:rPr/>
          </w:rPrChange>
        </w:rPr>
        <w:t xml:space="preserve"> </w:t>
      </w:r>
      <w:r w:rsidRPr="00CD31B0">
        <w:rPr>
          <w:i/>
          <w:iCs/>
          <w:lang w:val="en-US"/>
          <w:rPrChange w:id="4550" w:author="Sotirios Filippos Tsarouchis" w:date="2021-02-09T15:21:00Z">
            <w:rPr>
              <w:lang w:val="en-US"/>
            </w:rPr>
          </w:rPrChange>
        </w:rPr>
        <w:t>layer</w:t>
      </w:r>
      <w:r w:rsidRPr="0070529A">
        <w:t>)</w:t>
      </w:r>
      <w:r w:rsidR="00E4792A" w:rsidRPr="0070529A">
        <w:t xml:space="preserve"> </w:t>
      </w:r>
    </w:p>
    <w:p w14:paraId="491DA58F" w14:textId="77777777" w:rsidR="0070529A" w:rsidRPr="0070529A" w:rsidRDefault="0070529A" w:rsidP="00A86CFA">
      <w:pPr>
        <w:pStyle w:val="a6"/>
        <w:numPr>
          <w:ilvl w:val="0"/>
          <w:numId w:val="9"/>
        </w:numPr>
      </w:pPr>
      <w:r>
        <w:t xml:space="preserve">Το </w:t>
      </w:r>
      <w:r w:rsidRPr="00C51B2D">
        <w:rPr>
          <w:i/>
          <w:rPrChange w:id="4551" w:author="mpountou" w:date="2021-02-11T22:35:00Z">
            <w:rPr/>
          </w:rPrChange>
        </w:rPr>
        <w:t>ενσωματωμένο επίπεδο</w:t>
      </w:r>
      <w:r>
        <w:t xml:space="preserve"> (</w:t>
      </w:r>
      <w:r w:rsidRPr="00CD31B0">
        <w:rPr>
          <w:i/>
          <w:iCs/>
          <w:lang w:val="en-US"/>
          <w:rPrChange w:id="4552" w:author="Sotirios Filippos Tsarouchis" w:date="2021-02-09T15:21:00Z">
            <w:rPr>
              <w:lang w:val="en-US"/>
            </w:rPr>
          </w:rPrChange>
        </w:rPr>
        <w:t>embedding</w:t>
      </w:r>
      <w:r w:rsidRPr="00CD31B0">
        <w:rPr>
          <w:i/>
          <w:iCs/>
          <w:rPrChange w:id="4553" w:author="Sotirios Filippos Tsarouchis" w:date="2021-02-09T15:21:00Z">
            <w:rPr/>
          </w:rPrChange>
        </w:rPr>
        <w:t xml:space="preserve"> </w:t>
      </w:r>
      <w:r w:rsidRPr="00CD31B0">
        <w:rPr>
          <w:i/>
          <w:iCs/>
          <w:lang w:val="en-US"/>
          <w:rPrChange w:id="4554" w:author="Sotirios Filippos Tsarouchis" w:date="2021-02-09T15:21:00Z">
            <w:rPr>
              <w:lang w:val="en-US"/>
            </w:rPr>
          </w:rPrChange>
        </w:rPr>
        <w:t>layer</w:t>
      </w:r>
      <w:r w:rsidRPr="0070529A">
        <w:t>)</w:t>
      </w:r>
    </w:p>
    <w:p w14:paraId="11652F0D" w14:textId="77777777" w:rsidR="0070529A" w:rsidRDefault="0070529A" w:rsidP="00A86CFA">
      <w:pPr>
        <w:pStyle w:val="a6"/>
        <w:numPr>
          <w:ilvl w:val="0"/>
          <w:numId w:val="9"/>
        </w:numPr>
      </w:pPr>
      <w:r>
        <w:t xml:space="preserve">Τα </w:t>
      </w:r>
      <w:r w:rsidRPr="00C51B2D">
        <w:rPr>
          <w:i/>
          <w:rPrChange w:id="4555" w:author="mpountou" w:date="2021-02-11T22:35:00Z">
            <w:rPr/>
          </w:rPrChange>
        </w:rPr>
        <w:t>επίπεδα του νευρωνικού συνεργατικού φιλτραρίσματος</w:t>
      </w:r>
      <w:r>
        <w:t xml:space="preserve"> (</w:t>
      </w:r>
      <w:r w:rsidRPr="000E5D49">
        <w:rPr>
          <w:i/>
          <w:iCs/>
          <w:lang w:val="en-US"/>
          <w:rPrChange w:id="4556" w:author="Sotirios Filippos Tsarouchis" w:date="2021-02-09T15:21:00Z">
            <w:rPr>
              <w:lang w:val="en-US"/>
            </w:rPr>
          </w:rPrChange>
        </w:rPr>
        <w:t>Neural</w:t>
      </w:r>
      <w:r w:rsidRPr="000E5D49">
        <w:rPr>
          <w:i/>
          <w:iCs/>
          <w:rPrChange w:id="4557" w:author="Sotirios Filippos Tsarouchis" w:date="2021-02-09T15:21:00Z">
            <w:rPr/>
          </w:rPrChange>
        </w:rPr>
        <w:t xml:space="preserve"> </w:t>
      </w:r>
      <w:r w:rsidRPr="000E5D49">
        <w:rPr>
          <w:i/>
          <w:iCs/>
          <w:lang w:val="en-US"/>
          <w:rPrChange w:id="4558" w:author="Sotirios Filippos Tsarouchis" w:date="2021-02-09T15:21:00Z">
            <w:rPr>
              <w:lang w:val="en-US"/>
            </w:rPr>
          </w:rPrChange>
        </w:rPr>
        <w:t>Collaborative</w:t>
      </w:r>
      <w:r w:rsidRPr="000E5D49">
        <w:rPr>
          <w:i/>
          <w:iCs/>
          <w:rPrChange w:id="4559" w:author="Sotirios Filippos Tsarouchis" w:date="2021-02-09T15:21:00Z">
            <w:rPr/>
          </w:rPrChange>
        </w:rPr>
        <w:t xml:space="preserve"> </w:t>
      </w:r>
      <w:r w:rsidRPr="000E5D49">
        <w:rPr>
          <w:i/>
          <w:iCs/>
          <w:lang w:val="en-US"/>
          <w:rPrChange w:id="4560" w:author="Sotirios Filippos Tsarouchis" w:date="2021-02-09T15:21:00Z">
            <w:rPr>
              <w:lang w:val="en-US"/>
            </w:rPr>
          </w:rPrChange>
        </w:rPr>
        <w:t>layers</w:t>
      </w:r>
      <w:r w:rsidRPr="0070529A">
        <w:t>)</w:t>
      </w:r>
    </w:p>
    <w:p w14:paraId="71CABFDD" w14:textId="77777777" w:rsidR="0070529A" w:rsidRDefault="0070529A" w:rsidP="00A86CFA">
      <w:pPr>
        <w:pStyle w:val="a6"/>
        <w:numPr>
          <w:ilvl w:val="0"/>
          <w:numId w:val="9"/>
        </w:numPr>
      </w:pPr>
      <w:r>
        <w:rPr>
          <w:lang w:val="en-US"/>
        </w:rPr>
        <w:t>To</w:t>
      </w:r>
      <w:r w:rsidRPr="0070529A">
        <w:t xml:space="preserve"> τελικ</w:t>
      </w:r>
      <w:r>
        <w:t xml:space="preserve">ό </w:t>
      </w:r>
      <w:r w:rsidRPr="00C51B2D">
        <w:rPr>
          <w:i/>
          <w:rPrChange w:id="4561" w:author="mpountou" w:date="2021-02-11T22:35:00Z">
            <w:rPr/>
          </w:rPrChange>
        </w:rPr>
        <w:t>επίπεδο εξόδου</w:t>
      </w:r>
      <w:r>
        <w:t xml:space="preserve"> (</w:t>
      </w:r>
      <w:r w:rsidRPr="000E5D49">
        <w:rPr>
          <w:i/>
          <w:iCs/>
          <w:lang w:val="en-US"/>
          <w:rPrChange w:id="4562" w:author="Sotirios Filippos Tsarouchis" w:date="2021-02-09T15:22:00Z">
            <w:rPr>
              <w:lang w:val="en-US"/>
            </w:rPr>
          </w:rPrChange>
        </w:rPr>
        <w:t>output</w:t>
      </w:r>
      <w:r w:rsidRPr="000E5D49">
        <w:rPr>
          <w:i/>
          <w:iCs/>
          <w:rPrChange w:id="4563" w:author="Sotirios Filippos Tsarouchis" w:date="2021-02-09T15:22:00Z">
            <w:rPr/>
          </w:rPrChange>
        </w:rPr>
        <w:t xml:space="preserve"> </w:t>
      </w:r>
      <w:r w:rsidRPr="000E5D49">
        <w:rPr>
          <w:i/>
          <w:iCs/>
          <w:lang w:val="en-US"/>
          <w:rPrChange w:id="4564" w:author="Sotirios Filippos Tsarouchis" w:date="2021-02-09T15:22:00Z">
            <w:rPr>
              <w:lang w:val="en-US"/>
            </w:rPr>
          </w:rPrChange>
        </w:rPr>
        <w:t>layer</w:t>
      </w:r>
      <w:r w:rsidRPr="0070529A">
        <w:t>)</w:t>
      </w:r>
      <w:r>
        <w:t xml:space="preserve"> που επιστρέφει την εκτίμηση των αξιολογήσεων ελαχιστοποιώντας το σφάλμα πρόβλεψης</w:t>
      </w:r>
    </w:p>
    <w:p w14:paraId="0A2F7FB1" w14:textId="28B8532F" w:rsidR="007D746B" w:rsidRDefault="0070529A" w:rsidP="0070529A">
      <w:pPr>
        <w:ind w:left="360"/>
      </w:pPr>
      <w:r>
        <w:t>Το επίπεδο εισόδου α</w:t>
      </w:r>
      <w:r w:rsidR="0027532C">
        <w:t xml:space="preserve">ποτελείται από δύο </w:t>
      </w:r>
      <w:r w:rsidR="0027532C" w:rsidRPr="00C51B2D">
        <w:rPr>
          <w:i/>
          <w:rPrChange w:id="4565" w:author="mpountou" w:date="2021-02-11T22:36:00Z">
            <w:rPr/>
          </w:rPrChange>
        </w:rPr>
        <w:t>αραιά διανύσματα χαρακτηριστικών (</w:t>
      </w:r>
      <w:r w:rsidR="0027532C" w:rsidRPr="00C51B2D">
        <w:rPr>
          <w:i/>
          <w:lang w:val="en-US"/>
          <w:rPrChange w:id="4566" w:author="mpountou" w:date="2021-02-11T22:36:00Z">
            <w:rPr>
              <w:lang w:val="en-US"/>
            </w:rPr>
          </w:rPrChange>
        </w:rPr>
        <w:t>sparse</w:t>
      </w:r>
      <w:r w:rsidR="0027532C" w:rsidRPr="00C51B2D">
        <w:rPr>
          <w:i/>
          <w:rPrChange w:id="4567" w:author="mpountou" w:date="2021-02-11T22:36:00Z">
            <w:rPr/>
          </w:rPrChange>
        </w:rPr>
        <w:t xml:space="preserve"> </w:t>
      </w:r>
      <w:r w:rsidR="0027532C" w:rsidRPr="00C51B2D">
        <w:rPr>
          <w:i/>
          <w:lang w:val="en-US"/>
          <w:rPrChange w:id="4568" w:author="mpountou" w:date="2021-02-11T22:36:00Z">
            <w:rPr>
              <w:lang w:val="en-US"/>
            </w:rPr>
          </w:rPrChange>
        </w:rPr>
        <w:t>feature</w:t>
      </w:r>
      <w:r w:rsidR="0027532C" w:rsidRPr="00C51B2D">
        <w:rPr>
          <w:i/>
          <w:rPrChange w:id="4569" w:author="mpountou" w:date="2021-02-11T22:36:00Z">
            <w:rPr/>
          </w:rPrChange>
        </w:rPr>
        <w:t xml:space="preserve"> </w:t>
      </w:r>
      <w:r w:rsidR="0027532C" w:rsidRPr="00C51B2D">
        <w:rPr>
          <w:i/>
          <w:lang w:val="en-US"/>
          <w:rPrChange w:id="4570" w:author="mpountou" w:date="2021-02-11T22:36:00Z">
            <w:rPr>
              <w:lang w:val="en-US"/>
            </w:rPr>
          </w:rPrChange>
        </w:rPr>
        <w:t>vectors</w:t>
      </w:r>
      <w:r w:rsidR="0027532C" w:rsidRPr="00C51B2D">
        <w:rPr>
          <w:i/>
          <w:rPrChange w:id="4571" w:author="mpountou" w:date="2021-02-11T22:36:00Z">
            <w:rPr/>
          </w:rPrChange>
        </w:rPr>
        <w:t>)</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Δεδομένου ότι το σύστημα επικεντρώνεται στην δημιουργία μιας πρότασης καθαρά εξαρτώμενης του συνεργατικού φιλτραρίσματος</w:t>
      </w:r>
      <w:r w:rsidR="000E5D49" w:rsidRPr="000E5D49">
        <w:rPr>
          <w:rPrChange w:id="4572" w:author="Sotirios Filippos Tsarouchis" w:date="2021-02-09T15:22:00Z">
            <w:rPr>
              <w:lang w:val="en-US"/>
            </w:rPr>
          </w:rPrChange>
        </w:rPr>
        <w:t>,</w:t>
      </w:r>
      <w:r w:rsidR="00011240">
        <w:t xml:space="preserve">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w:t>
      </w:r>
      <w:r w:rsidR="000E5D49">
        <w:t xml:space="preserve">και το βοηθά να </w:t>
      </w:r>
      <w:del w:id="4573" w:author="Sotirios Filippos Tsarouchis" w:date="2021-02-09T15:22:00Z">
        <w:r w:rsidR="00011240" w:rsidDel="000E5D49">
          <w:delText xml:space="preserve"> </w:delText>
        </w:r>
      </w:del>
      <w:ins w:id="4574" w:author="Sotirios Filippos Tsarouchis" w:date="2021-02-09T15:22:00Z">
        <w:r w:rsidR="000E5D49">
          <w:t xml:space="preserve"> </w:t>
        </w:r>
      </w:ins>
      <w:r w:rsidR="00011240">
        <w:t xml:space="preserve">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w:t>
      </w:r>
    </w:p>
    <w:p w14:paraId="5B426D42" w14:textId="7D54D8C5" w:rsidR="007D746B" w:rsidRDefault="00011240" w:rsidP="0070529A">
      <w:pPr>
        <w:ind w:left="360"/>
      </w:pPr>
      <w:r>
        <w:t>Πάνω από το επίπεδο εισόδου β</w:t>
      </w:r>
      <w:r w:rsidR="00EF773B">
        <w:t xml:space="preserve">ρίσκεται το επίπεδο ενσωμάτωσης, </w:t>
      </w:r>
      <w:r>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w:t>
      </w:r>
      <w:commentRangeStart w:id="4575"/>
      <w:commentRangeStart w:id="4576"/>
      <w:ins w:id="4577" w:author="mpountou" w:date="2021-02-11T22:37:00Z">
        <w:r w:rsidR="00076081">
          <w:t xml:space="preserve"> </w:t>
        </w:r>
      </w:ins>
      <w:ins w:id="4578" w:author="mpountou" w:date="2021-02-11T22:40:00Z">
        <w:r w:rsidR="00076081">
          <w:t xml:space="preserve">περιλαμβάνει τα </w:t>
        </w:r>
      </w:ins>
      <w:ins w:id="4579" w:author="mpountou" w:date="2021-02-11T22:41:00Z">
        <w:r w:rsidR="0065129A" w:rsidRPr="0065129A">
          <w:t xml:space="preserve">ίδια </w:t>
        </w:r>
      </w:ins>
      <w:ins w:id="4580" w:author="mpountou" w:date="2021-02-11T22:40:00Z">
        <w:r w:rsidR="00076081">
          <w:t xml:space="preserve">λανθάνοντα διανύσματα </w:t>
        </w:r>
      </w:ins>
      <w:ins w:id="4581" w:author="mpountou" w:date="2021-02-11T22:41:00Z">
        <w:r w:rsidR="00076081">
          <w:t>με αυτά των</w:t>
        </w:r>
      </w:ins>
      <w:r w:rsidR="001D757C">
        <w:t xml:space="preserve"> </w:t>
      </w:r>
      <w:r w:rsidR="001D757C" w:rsidRPr="0065129A">
        <w:rPr>
          <w:i/>
          <w:rPrChange w:id="4582" w:author="mpountou" w:date="2021-02-11T22:43:00Z">
            <w:rPr/>
          </w:rPrChange>
        </w:rPr>
        <w:t>συστημάτων ανάλυσης ιδιάζουσας τιμής (</w:t>
      </w:r>
      <w:r w:rsidR="001D757C" w:rsidRPr="0065129A">
        <w:rPr>
          <w:i/>
          <w:lang w:val="en-US"/>
          <w:rPrChange w:id="4583" w:author="mpountou" w:date="2021-02-11T22:43:00Z">
            <w:rPr>
              <w:lang w:val="en-US"/>
            </w:rPr>
          </w:rPrChange>
        </w:rPr>
        <w:t>SVD</w:t>
      </w:r>
      <w:r w:rsidR="001D757C" w:rsidRPr="0065129A">
        <w:rPr>
          <w:i/>
          <w:rPrChange w:id="4584" w:author="mpountou" w:date="2021-02-11T22:43:00Z">
            <w:rPr/>
          </w:rPrChange>
        </w:rPr>
        <w:t>).</w:t>
      </w:r>
      <w:r w:rsidR="001D757C">
        <w:t xml:space="preserve"> </w:t>
      </w:r>
      <w:commentRangeEnd w:id="4575"/>
      <w:r w:rsidR="000E5D49">
        <w:rPr>
          <w:rStyle w:val="ad"/>
        </w:rPr>
        <w:commentReference w:id="4575"/>
      </w:r>
      <w:commentRangeEnd w:id="4576"/>
      <w:r w:rsidR="00076081">
        <w:rPr>
          <w:rStyle w:val="ad"/>
        </w:rPr>
        <w:commentReference w:id="4576"/>
      </w:r>
    </w:p>
    <w:p w14:paraId="1E667384" w14:textId="77777777" w:rsidR="00424CB5" w:rsidRDefault="001D757C" w:rsidP="0070529A">
      <w:pPr>
        <w:ind w:left="360"/>
        <w:rPr>
          <w:rFonts w:eastAsiaTheme="minorEastAsia"/>
        </w:rPr>
      </w:pPr>
      <w:r>
        <w:t xml:space="preserve">Τα ενσωματωμένα επίπεδα συνενώνονται και τροφοδοτούν ένα </w:t>
      </w:r>
      <w:r w:rsidR="00A75C16">
        <w:t>πολύ-</w:t>
      </w:r>
      <w:r>
        <w:t>επίπεδο νευρωνικό δίκτυο τα οποία χαρακτηρίζονται και επίπ</w:t>
      </w:r>
      <w:r w:rsidR="004C3DAC">
        <w:t xml:space="preserve">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w:t>
      </w:r>
      <w:r w:rsidR="004C3DAC">
        <w:lastRenderedPageBreak/>
        <w:t>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w:t>
      </w:r>
    </w:p>
    <w:p w14:paraId="5B6A5011" w14:textId="77777777"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65129A">
        <w:rPr>
          <w:rFonts w:eastAsiaTheme="minorEastAsia"/>
          <w:i/>
          <w:lang w:val="en-US"/>
          <w:rPrChange w:id="4585" w:author="mpountou" w:date="2021-02-11T22:43:00Z">
            <w:rPr>
              <w:rFonts w:eastAsiaTheme="minorEastAsia"/>
              <w:lang w:val="en-US"/>
            </w:rPr>
          </w:rPrChange>
        </w:rPr>
        <w:t>Bayesian</w:t>
      </w:r>
      <w:r w:rsidRPr="0065129A">
        <w:rPr>
          <w:rFonts w:eastAsiaTheme="minorEastAsia"/>
          <w:i/>
          <w:rPrChange w:id="4586" w:author="mpountou" w:date="2021-02-11T22:43:00Z">
            <w:rPr>
              <w:rFonts w:eastAsiaTheme="minorEastAsia"/>
            </w:rPr>
          </w:rPrChange>
        </w:rPr>
        <w:t xml:space="preserve"> εξατομικευμένης κατάταξης (</w:t>
      </w:r>
      <w:r w:rsidRPr="0065129A">
        <w:rPr>
          <w:i/>
          <w:rPrChange w:id="4587" w:author="mpountou" w:date="2021-02-11T22:43:00Z">
            <w:rPr/>
          </w:rPrChange>
        </w:rPr>
        <w:t>Bayesian Personalized Ranking)</w:t>
      </w:r>
      <w:r w:rsidRPr="0070529A">
        <w:rPr>
          <w:rFonts w:eastAsiaTheme="minorEastAsia"/>
        </w:rPr>
        <w:t xml:space="preserve"> </w:t>
      </w:r>
      <w:sdt>
        <w:sdtPr>
          <w:rPr>
            <w:rFonts w:eastAsiaTheme="minorEastAsia"/>
          </w:rPr>
          <w:id w:val="217019118"/>
          <w:citation/>
        </w:sdtPr>
        <w:sdtEnd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1103F1" w:rsidRPr="001103F1">
            <w:rPr>
              <w:rFonts w:eastAsiaTheme="minorEastAsia"/>
              <w:noProof/>
            </w:rPr>
            <w:t>[6]</w:t>
          </w:r>
          <w:r w:rsidRPr="0070529A">
            <w:rPr>
              <w:rFonts w:eastAsiaTheme="minorEastAsia"/>
            </w:rPr>
            <w:fldChar w:fldCharType="end"/>
          </w:r>
        </w:sdtContent>
      </w:sdt>
      <w:r w:rsidRPr="0070529A">
        <w:rPr>
          <w:rFonts w:eastAsiaTheme="minorEastAsia"/>
        </w:rPr>
        <w:t xml:space="preserve"> ή </w:t>
      </w:r>
      <w:r w:rsidRPr="0065129A">
        <w:rPr>
          <w:rFonts w:eastAsiaTheme="minorEastAsia"/>
          <w:i/>
          <w:rPrChange w:id="4588" w:author="mpountou" w:date="2021-02-11T22:44:00Z">
            <w:rPr>
              <w:rFonts w:eastAsiaTheme="minorEastAsia"/>
            </w:rPr>
          </w:rPrChange>
        </w:rPr>
        <w:t xml:space="preserve">βάση περιθωρίου απώλειας (margin-based </w:t>
      </w:r>
      <w:r w:rsidRPr="0065129A">
        <w:rPr>
          <w:rFonts w:eastAsiaTheme="minorEastAsia"/>
          <w:i/>
          <w:lang w:val="en-US"/>
          <w:rPrChange w:id="4589" w:author="mpountou" w:date="2021-02-11T22:44:00Z">
            <w:rPr>
              <w:rFonts w:eastAsiaTheme="minorEastAsia"/>
              <w:lang w:val="en-US"/>
            </w:rPr>
          </w:rPrChange>
        </w:rPr>
        <w:t>l</w:t>
      </w:r>
      <w:r w:rsidRPr="0065129A">
        <w:rPr>
          <w:rFonts w:eastAsiaTheme="minorEastAsia"/>
          <w:i/>
          <w:rPrChange w:id="4590" w:author="mpountou" w:date="2021-02-11T22:44:00Z">
            <w:rPr>
              <w:rFonts w:eastAsiaTheme="minorEastAsia"/>
            </w:rPr>
          </w:rPrChange>
        </w:rPr>
        <w:t>oss)</w:t>
      </w:r>
      <w:r w:rsidRPr="0070529A">
        <w:rPr>
          <w:rFonts w:eastAsiaTheme="minorEastAsia"/>
        </w:rPr>
        <w:t xml:space="preserve"> </w:t>
      </w:r>
      <w:sdt>
        <w:sdtPr>
          <w:rPr>
            <w:rFonts w:eastAsiaTheme="minorEastAsia"/>
          </w:rPr>
          <w:id w:val="1095056543"/>
          <w:citation/>
        </w:sdtPr>
        <w:sdtEnd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w:t>
      </w:r>
      <w:r w:rsidR="00C85449" w:rsidRPr="0065129A">
        <w:rPr>
          <w:rFonts w:eastAsiaTheme="minorEastAsia"/>
          <w:i/>
          <w:rPrChange w:id="4591" w:author="mpountou" w:date="2021-02-11T22:44:00Z">
            <w:rPr>
              <w:rFonts w:eastAsiaTheme="minorEastAsia"/>
            </w:rPr>
          </w:rPrChange>
        </w:rPr>
        <w:t>βαθιάς μηχανικής μάθησης (multimodal deep learning work)</w:t>
      </w:r>
      <w:r w:rsidR="00C85449" w:rsidRPr="0070529A">
        <w:rPr>
          <w:rFonts w:eastAsiaTheme="minorEastAsia"/>
        </w:rPr>
        <w:t xml:space="preserve"> </w:t>
      </w:r>
      <w:sdt>
        <w:sdtPr>
          <w:rPr>
            <w:rFonts w:eastAsiaTheme="minorEastAsia"/>
          </w:rPr>
          <w:id w:val="108941795"/>
          <w:citation/>
        </w:sdtPr>
        <w:sdtEnd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p>
    <w:p w14:paraId="188E7019" w14:textId="77777777"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w:t>
      </w:r>
    </w:p>
    <w:p w14:paraId="2B6F3358" w14:textId="11E9E28C" w:rsidR="00B911E2" w:rsidRDefault="00B911E2" w:rsidP="0070529A">
      <w:pPr>
        <w:ind w:left="360"/>
        <w:rPr>
          <w:ins w:id="4592" w:author="mpountou" w:date="2021-02-14T19:30:00Z"/>
          <w:rFonts w:eastAsiaTheme="minorEastAsia"/>
        </w:rPr>
      </w:pPr>
      <w:r>
        <w:rPr>
          <w:rFonts w:eastAsiaTheme="minorEastAsia"/>
        </w:rPr>
        <w:t xml:space="preserve">Πιο συγκεκριμένα ορίζεται το σύστημα: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93" w:author="mpountou" w:date="2021-02-14T19:32:00Z">
          <w:tblPr>
            <w:tblStyle w:val="a9"/>
            <w:tblW w:w="0" w:type="auto"/>
            <w:tblLook w:val="04A0" w:firstRow="1" w:lastRow="0" w:firstColumn="1" w:lastColumn="0" w:noHBand="0" w:noVBand="1"/>
          </w:tblPr>
        </w:tblPrChange>
      </w:tblPr>
      <w:tblGrid>
        <w:gridCol w:w="704"/>
        <w:gridCol w:w="6804"/>
        <w:gridCol w:w="788"/>
        <w:tblGridChange w:id="4594">
          <w:tblGrid>
            <w:gridCol w:w="2765"/>
            <w:gridCol w:w="2765"/>
            <w:gridCol w:w="2766"/>
          </w:tblGrid>
        </w:tblGridChange>
      </w:tblGrid>
      <w:tr w:rsidR="001336FC" w14:paraId="3BC07CE5" w14:textId="77777777" w:rsidTr="001336FC">
        <w:trPr>
          <w:ins w:id="4595" w:author="mpountou" w:date="2021-02-14T19:31:00Z"/>
        </w:trPr>
        <w:tc>
          <w:tcPr>
            <w:tcW w:w="704" w:type="dxa"/>
            <w:tcPrChange w:id="4596" w:author="mpountou" w:date="2021-02-14T19:32:00Z">
              <w:tcPr>
                <w:tcW w:w="2765" w:type="dxa"/>
              </w:tcPr>
            </w:tcPrChange>
          </w:tcPr>
          <w:p w14:paraId="2A20AA32" w14:textId="77777777" w:rsidR="001336FC" w:rsidRDefault="001336FC">
            <w:pPr>
              <w:jc w:val="center"/>
              <w:rPr>
                <w:ins w:id="4597" w:author="mpountou" w:date="2021-02-14T19:31:00Z"/>
                <w:rFonts w:eastAsiaTheme="minorEastAsia"/>
              </w:rPr>
              <w:pPrChange w:id="4598" w:author="mpountou" w:date="2021-02-11T21:49:00Z">
                <w:pPr/>
              </w:pPrChange>
            </w:pPr>
          </w:p>
        </w:tc>
        <w:tc>
          <w:tcPr>
            <w:tcW w:w="6804" w:type="dxa"/>
            <w:tcPrChange w:id="4599" w:author="mpountou" w:date="2021-02-14T19:32:00Z">
              <w:tcPr>
                <w:tcW w:w="2765" w:type="dxa"/>
              </w:tcPr>
            </w:tcPrChange>
          </w:tcPr>
          <w:p w14:paraId="422DFE6E" w14:textId="58486121" w:rsidR="001336FC" w:rsidRPr="00F75D6D" w:rsidRDefault="001336FC">
            <w:pPr>
              <w:jc w:val="center"/>
              <w:rPr>
                <w:ins w:id="4600" w:author="mpountou" w:date="2021-02-14T19:31:00Z"/>
                <w:rFonts w:eastAsiaTheme="minorEastAsia"/>
                <w:i/>
                <w:rPrChange w:id="4601" w:author="mpountou" w:date="2021-02-11T21:53:00Z">
                  <w:rPr>
                    <w:ins w:id="4602" w:author="mpountou" w:date="2021-02-14T19:31:00Z"/>
                    <w:rFonts w:eastAsiaTheme="minorEastAsia"/>
                  </w:rPr>
                </w:rPrChange>
              </w:rPr>
              <w:pPrChange w:id="4603" w:author="mpountou" w:date="2021-02-11T21:53:00Z">
                <w:pPr/>
              </w:pPrChange>
            </w:pPr>
            <m:oMathPara>
              <m:oMath>
                <m:sSub>
                  <m:sSubPr>
                    <m:ctrlPr>
                      <w:ins w:id="4604" w:author="mpountou" w:date="2021-02-14T19:31:00Z">
                        <w:rPr>
                          <w:rFonts w:ascii="Cambria Math" w:hAnsi="Cambria Math"/>
                          <w:i/>
                        </w:rPr>
                      </w:ins>
                    </m:ctrlPr>
                  </m:sSubPr>
                  <m:e>
                    <m:r>
                      <w:ins w:id="4605" w:author="mpountou" w:date="2021-02-14T19:31:00Z">
                        <w:rPr>
                          <w:rFonts w:ascii="Cambria Math" w:hAnsi="Cambria Math"/>
                        </w:rPr>
                        <m:t>z</m:t>
                      </w:ins>
                    </m:r>
                  </m:e>
                  <m:sub>
                    <m:r>
                      <w:ins w:id="4606" w:author="mpountou" w:date="2021-02-14T19:31:00Z">
                        <w:rPr>
                          <w:rFonts w:ascii="Cambria Math" w:hAnsi="Cambria Math"/>
                        </w:rPr>
                        <m:t>1</m:t>
                      </w:ins>
                    </m:r>
                  </m:sub>
                </m:sSub>
                <m:r>
                  <w:ins w:id="4607" w:author="mpountou" w:date="2021-02-14T19:31:00Z">
                    <w:rPr>
                      <w:rFonts w:ascii="Cambria Math" w:hAnsi="Cambria Math"/>
                    </w:rPr>
                    <m:t>=</m:t>
                  </w:ins>
                </m:r>
                <m:sSub>
                  <m:sSubPr>
                    <m:ctrlPr>
                      <w:ins w:id="4608" w:author="mpountou" w:date="2021-02-14T19:31:00Z">
                        <w:rPr>
                          <w:rFonts w:ascii="Cambria Math" w:hAnsi="Cambria Math"/>
                          <w:i/>
                        </w:rPr>
                      </w:ins>
                    </m:ctrlPr>
                  </m:sSubPr>
                  <m:e>
                    <m:r>
                      <w:ins w:id="4609" w:author="mpountou" w:date="2021-02-14T19:31:00Z">
                        <w:rPr>
                          <w:rFonts w:ascii="Cambria Math" w:hAnsi="Cambria Math"/>
                        </w:rPr>
                        <m:t>φ</m:t>
                      </w:ins>
                    </m:r>
                  </m:e>
                  <m:sub>
                    <m:r>
                      <w:ins w:id="4610" w:author="mpountou" w:date="2021-02-14T19:31:00Z">
                        <w:rPr>
                          <w:rFonts w:ascii="Cambria Math" w:hAnsi="Cambria Math"/>
                        </w:rPr>
                        <m:t>1</m:t>
                      </w:ins>
                    </m:r>
                  </m:sub>
                </m:sSub>
                <m:d>
                  <m:dPr>
                    <m:ctrlPr>
                      <w:ins w:id="4611" w:author="mpountou" w:date="2021-02-14T19:31:00Z">
                        <w:rPr>
                          <w:rFonts w:ascii="Cambria Math" w:hAnsi="Cambria Math"/>
                          <w:i/>
                        </w:rPr>
                      </w:ins>
                    </m:ctrlPr>
                  </m:dPr>
                  <m:e>
                    <m:sSub>
                      <m:sSubPr>
                        <m:ctrlPr>
                          <w:ins w:id="4612" w:author="mpountou" w:date="2021-02-14T19:31:00Z">
                            <w:rPr>
                              <w:rFonts w:ascii="Cambria Math" w:hAnsi="Cambria Math"/>
                              <w:i/>
                              <w:lang w:val="en-US"/>
                            </w:rPr>
                          </w:ins>
                        </m:ctrlPr>
                      </m:sSubPr>
                      <m:e>
                        <m:r>
                          <w:ins w:id="4613" w:author="mpountou" w:date="2021-02-14T19:31:00Z">
                            <w:rPr>
                              <w:rFonts w:ascii="Cambria Math" w:hAnsi="Cambria Math"/>
                              <w:lang w:val="en-US"/>
                            </w:rPr>
                            <m:t>p</m:t>
                          </w:ins>
                        </m:r>
                        <m:ctrlPr>
                          <w:ins w:id="4614" w:author="mpountou" w:date="2021-02-14T19:31:00Z">
                            <w:rPr>
                              <w:rFonts w:ascii="Cambria Math" w:hAnsi="Cambria Math"/>
                              <w:i/>
                            </w:rPr>
                          </w:ins>
                        </m:ctrlPr>
                      </m:e>
                      <m:sub>
                        <m:r>
                          <w:ins w:id="4615" w:author="mpountou" w:date="2021-02-14T19:31:00Z">
                            <w:rPr>
                              <w:rFonts w:ascii="Cambria Math" w:hAnsi="Cambria Math"/>
                              <w:lang w:val="en-US"/>
                            </w:rPr>
                            <m:t>u</m:t>
                          </w:ins>
                        </m:r>
                      </m:sub>
                    </m:sSub>
                    <m:r>
                      <w:ins w:id="4616" w:author="mpountou" w:date="2021-02-14T19:31:00Z">
                        <w:rPr>
                          <w:rFonts w:ascii="Cambria Math" w:hAnsi="Cambria Math"/>
                        </w:rPr>
                        <m:t>,</m:t>
                      </w:ins>
                    </m:r>
                    <m:sSub>
                      <m:sSubPr>
                        <m:ctrlPr>
                          <w:ins w:id="4617" w:author="mpountou" w:date="2021-02-14T19:31:00Z">
                            <w:rPr>
                              <w:rFonts w:ascii="Cambria Math" w:hAnsi="Cambria Math"/>
                              <w:i/>
                              <w:lang w:val="en-US"/>
                            </w:rPr>
                          </w:ins>
                        </m:ctrlPr>
                      </m:sSubPr>
                      <m:e>
                        <m:r>
                          <w:ins w:id="4618" w:author="mpountou" w:date="2021-02-14T19:31:00Z">
                            <w:rPr>
                              <w:rFonts w:ascii="Cambria Math" w:hAnsi="Cambria Math"/>
                              <w:lang w:val="en-US"/>
                            </w:rPr>
                            <m:t>q</m:t>
                          </w:ins>
                        </m:r>
                      </m:e>
                      <m:sub>
                        <m:r>
                          <w:ins w:id="4619" w:author="mpountou" w:date="2021-02-14T19:31:00Z">
                            <w:rPr>
                              <w:rFonts w:ascii="Cambria Math" w:hAnsi="Cambria Math"/>
                              <w:lang w:val="en-US"/>
                            </w:rPr>
                            <m:t>i</m:t>
                          </w:ins>
                        </m:r>
                      </m:sub>
                    </m:sSub>
                  </m:e>
                </m:d>
                <m:r>
                  <w:ins w:id="4620" w:author="mpountou" w:date="2021-02-14T19:31:00Z">
                    <w:rPr>
                      <w:rFonts w:ascii="Cambria Math" w:hAnsi="Cambria Math"/>
                    </w:rPr>
                    <m:t xml:space="preserve">= </m:t>
                  </w:ins>
                </m:r>
                <m:d>
                  <m:dPr>
                    <m:begChr m:val="["/>
                    <m:endChr m:val="]"/>
                    <m:ctrlPr>
                      <w:ins w:id="4621" w:author="mpountou" w:date="2021-02-14T19:31:00Z">
                        <w:rPr>
                          <w:rFonts w:ascii="Cambria Math" w:hAnsi="Cambria Math"/>
                          <w:i/>
                        </w:rPr>
                      </w:ins>
                    </m:ctrlPr>
                  </m:dPr>
                  <m:e>
                    <m:m>
                      <m:mPr>
                        <m:mcs>
                          <m:mc>
                            <m:mcPr>
                              <m:count m:val="1"/>
                              <m:mcJc m:val="center"/>
                            </m:mcPr>
                          </m:mc>
                        </m:mcs>
                        <m:ctrlPr>
                          <w:ins w:id="4622" w:author="mpountou" w:date="2021-02-14T19:31:00Z">
                            <w:rPr>
                              <w:rFonts w:ascii="Cambria Math" w:hAnsi="Cambria Math"/>
                              <w:i/>
                            </w:rPr>
                          </w:ins>
                        </m:ctrlPr>
                      </m:mPr>
                      <m:mr>
                        <m:e>
                          <m:sSub>
                            <m:sSubPr>
                              <m:ctrlPr>
                                <w:ins w:id="4623" w:author="mpountou" w:date="2021-02-14T19:31:00Z">
                                  <w:rPr>
                                    <w:rFonts w:ascii="Cambria Math" w:hAnsi="Cambria Math"/>
                                    <w:i/>
                                  </w:rPr>
                                </w:ins>
                              </m:ctrlPr>
                            </m:sSubPr>
                            <m:e>
                              <m:r>
                                <w:ins w:id="4624" w:author="mpountou" w:date="2021-02-14T19:31:00Z">
                                  <w:rPr>
                                    <w:rFonts w:ascii="Cambria Math" w:hAnsi="Cambria Math"/>
                                  </w:rPr>
                                  <m:t>p</m:t>
                                </w:ins>
                              </m:r>
                            </m:e>
                            <m:sub>
                              <m:r>
                                <w:ins w:id="4625" w:author="mpountou" w:date="2021-02-14T19:31:00Z">
                                  <w:rPr>
                                    <w:rFonts w:ascii="Cambria Math" w:hAnsi="Cambria Math"/>
                                  </w:rPr>
                                  <m:t>u</m:t>
                                </w:ins>
                              </m:r>
                            </m:sub>
                          </m:sSub>
                        </m:e>
                      </m:mr>
                      <m:mr>
                        <m:e>
                          <m:sSub>
                            <m:sSubPr>
                              <m:ctrlPr>
                                <w:ins w:id="4626" w:author="mpountou" w:date="2021-02-14T19:31:00Z">
                                  <w:rPr>
                                    <w:rFonts w:ascii="Cambria Math" w:hAnsi="Cambria Math"/>
                                    <w:i/>
                                  </w:rPr>
                                </w:ins>
                              </m:ctrlPr>
                            </m:sSubPr>
                            <m:e>
                              <m:r>
                                <w:ins w:id="4627" w:author="mpountou" w:date="2021-02-14T19:31:00Z">
                                  <w:rPr>
                                    <w:rFonts w:ascii="Cambria Math" w:hAnsi="Cambria Math"/>
                                  </w:rPr>
                                  <m:t>q</m:t>
                                </w:ins>
                              </m:r>
                            </m:e>
                            <m:sub>
                              <m:r>
                                <w:ins w:id="4628" w:author="mpountou" w:date="2021-02-14T19:31:00Z">
                                  <w:rPr>
                                    <w:rFonts w:ascii="Cambria Math" w:hAnsi="Cambria Math"/>
                                  </w:rPr>
                                  <m:t>i</m:t>
                                </w:ins>
                              </m:r>
                            </m:sub>
                          </m:sSub>
                        </m:e>
                      </m:mr>
                    </m:m>
                  </m:e>
                </m:d>
              </m:oMath>
            </m:oMathPara>
          </w:p>
        </w:tc>
        <w:tc>
          <w:tcPr>
            <w:tcW w:w="788" w:type="dxa"/>
            <w:tcPrChange w:id="4629" w:author="mpountou" w:date="2021-02-14T19:32:00Z">
              <w:tcPr>
                <w:tcW w:w="2766" w:type="dxa"/>
              </w:tcPr>
            </w:tcPrChange>
          </w:tcPr>
          <w:p w14:paraId="798699A0" w14:textId="324CE9BE" w:rsidR="001336FC" w:rsidRPr="00F75D6D" w:rsidRDefault="001336FC">
            <w:pPr>
              <w:jc w:val="center"/>
              <w:rPr>
                <w:ins w:id="4630" w:author="mpountou" w:date="2021-02-14T19:31:00Z"/>
                <w:rFonts w:eastAsiaTheme="minorEastAsia"/>
                <w:lang w:val="en-US"/>
                <w:rPrChange w:id="4631" w:author="mpountou" w:date="2021-02-11T21:52:00Z">
                  <w:rPr>
                    <w:ins w:id="4632" w:author="mpountou" w:date="2021-02-14T19:31:00Z"/>
                    <w:rFonts w:eastAsiaTheme="minorEastAsia"/>
                  </w:rPr>
                </w:rPrChange>
              </w:rPr>
              <w:pPrChange w:id="4633" w:author="mpountou" w:date="2021-02-11T21:49:00Z">
                <w:pPr/>
              </w:pPrChange>
            </w:pPr>
            <w:ins w:id="4634" w:author="mpountou" w:date="2021-02-14T19:31: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2</w:t>
            </w:r>
            <w:ins w:id="4635" w:author="mpountou" w:date="2021-02-14T19:31:00Z">
              <w:r>
                <w:fldChar w:fldCharType="end"/>
              </w:r>
              <w:r>
                <w:rPr>
                  <w:rFonts w:eastAsiaTheme="minorEastAsia"/>
                  <w:lang w:val="en-US"/>
                </w:rPr>
                <w:t>)</w:t>
              </w:r>
            </w:ins>
          </w:p>
        </w:tc>
      </w:tr>
      <w:tr w:rsidR="001336FC" w14:paraId="19395663" w14:textId="77777777" w:rsidTr="001336FC">
        <w:trPr>
          <w:ins w:id="4636" w:author="mpountou" w:date="2021-02-14T19:31:00Z"/>
        </w:trPr>
        <w:tc>
          <w:tcPr>
            <w:tcW w:w="704" w:type="dxa"/>
            <w:tcPrChange w:id="4637" w:author="mpountou" w:date="2021-02-14T19:32:00Z">
              <w:tcPr>
                <w:tcW w:w="2765" w:type="dxa"/>
              </w:tcPr>
            </w:tcPrChange>
          </w:tcPr>
          <w:p w14:paraId="006B9DF5" w14:textId="77777777" w:rsidR="001336FC" w:rsidRDefault="001336FC">
            <w:pPr>
              <w:jc w:val="center"/>
              <w:rPr>
                <w:ins w:id="4638" w:author="mpountou" w:date="2021-02-14T19:31:00Z"/>
                <w:rFonts w:eastAsiaTheme="minorEastAsia"/>
              </w:rPr>
              <w:pPrChange w:id="4639" w:author="mpountou" w:date="2021-02-11T21:49:00Z">
                <w:pPr/>
              </w:pPrChange>
            </w:pPr>
          </w:p>
        </w:tc>
        <w:tc>
          <w:tcPr>
            <w:tcW w:w="6804" w:type="dxa"/>
            <w:tcPrChange w:id="4640" w:author="mpountou" w:date="2021-02-14T19:32:00Z">
              <w:tcPr>
                <w:tcW w:w="2765" w:type="dxa"/>
              </w:tcPr>
            </w:tcPrChange>
          </w:tcPr>
          <w:p w14:paraId="3B977953" w14:textId="31932CB6" w:rsidR="001336FC" w:rsidRPr="00F75D6D" w:rsidRDefault="001336FC">
            <w:pPr>
              <w:jc w:val="center"/>
              <w:rPr>
                <w:ins w:id="4641" w:author="mpountou" w:date="2021-02-14T19:31:00Z"/>
                <w:rFonts w:eastAsiaTheme="minorEastAsia"/>
                <w:i/>
                <w:rPrChange w:id="4642" w:author="mpountou" w:date="2021-02-11T21:53:00Z">
                  <w:rPr>
                    <w:ins w:id="4643" w:author="mpountou" w:date="2021-02-14T19:31:00Z"/>
                    <w:rFonts w:eastAsiaTheme="minorEastAsia"/>
                  </w:rPr>
                </w:rPrChange>
              </w:rPr>
              <w:pPrChange w:id="4644" w:author="mpountou" w:date="2021-02-11T21:53:00Z">
                <w:pPr/>
              </w:pPrChange>
            </w:pPr>
            <m:oMathPara>
              <m:oMath>
                <m:sSub>
                  <m:sSubPr>
                    <m:ctrlPr>
                      <w:ins w:id="4645" w:author="mpountou" w:date="2021-02-14T19:32:00Z">
                        <w:rPr>
                          <w:rFonts w:ascii="Cambria Math" w:hAnsi="Cambria Math"/>
                          <w:i/>
                        </w:rPr>
                      </w:ins>
                    </m:ctrlPr>
                  </m:sSubPr>
                  <m:e>
                    <m:r>
                      <w:ins w:id="4646" w:author="mpountou" w:date="2021-02-14T19:32:00Z">
                        <w:rPr>
                          <w:rFonts w:ascii="Cambria Math" w:hAnsi="Cambria Math"/>
                        </w:rPr>
                        <m:t>φ</m:t>
                      </w:ins>
                    </m:r>
                  </m:e>
                  <m:sub>
                    <m:r>
                      <w:ins w:id="4647" w:author="mpountou" w:date="2021-02-14T19:32:00Z">
                        <w:rPr>
                          <w:rFonts w:ascii="Cambria Math" w:hAnsi="Cambria Math"/>
                        </w:rPr>
                        <m:t>2</m:t>
                      </w:ins>
                    </m:r>
                  </m:sub>
                </m:sSub>
                <m:d>
                  <m:dPr>
                    <m:ctrlPr>
                      <w:ins w:id="4648" w:author="mpountou" w:date="2021-02-14T19:32:00Z">
                        <w:rPr>
                          <w:rFonts w:ascii="Cambria Math" w:hAnsi="Cambria Math"/>
                          <w:i/>
                        </w:rPr>
                      </w:ins>
                    </m:ctrlPr>
                  </m:dPr>
                  <m:e>
                    <m:sSub>
                      <m:sSubPr>
                        <m:ctrlPr>
                          <w:ins w:id="4649" w:author="mpountou" w:date="2021-02-14T19:32:00Z">
                            <w:rPr>
                              <w:rFonts w:ascii="Cambria Math" w:hAnsi="Cambria Math"/>
                              <w:i/>
                            </w:rPr>
                          </w:ins>
                        </m:ctrlPr>
                      </m:sSubPr>
                      <m:e>
                        <m:r>
                          <w:ins w:id="4650" w:author="mpountou" w:date="2021-02-14T19:32:00Z">
                            <w:rPr>
                              <w:rFonts w:ascii="Cambria Math" w:hAnsi="Cambria Math"/>
                            </w:rPr>
                            <m:t>z</m:t>
                          </w:ins>
                        </m:r>
                      </m:e>
                      <m:sub>
                        <m:r>
                          <w:ins w:id="4651" w:author="mpountou" w:date="2021-02-14T19:32:00Z">
                            <w:rPr>
                              <w:rFonts w:ascii="Cambria Math" w:hAnsi="Cambria Math"/>
                            </w:rPr>
                            <m:t>1</m:t>
                          </w:ins>
                        </m:r>
                      </m:sub>
                    </m:sSub>
                  </m:e>
                </m:d>
                <m:r>
                  <w:ins w:id="4652" w:author="mpountou" w:date="2021-02-14T19:32:00Z">
                    <w:rPr>
                      <w:rFonts w:ascii="Cambria Math" w:hAnsi="Cambria Math"/>
                    </w:rPr>
                    <m:t>=</m:t>
                  </w:ins>
                </m:r>
                <m:sSub>
                  <m:sSubPr>
                    <m:ctrlPr>
                      <w:ins w:id="4653" w:author="mpountou" w:date="2021-02-14T19:32:00Z">
                        <w:rPr>
                          <w:rFonts w:ascii="Cambria Math" w:hAnsi="Cambria Math"/>
                          <w:i/>
                        </w:rPr>
                      </w:ins>
                    </m:ctrlPr>
                  </m:sSubPr>
                  <m:e>
                    <m:r>
                      <w:ins w:id="4654" w:author="mpountou" w:date="2021-02-14T19:32:00Z">
                        <w:rPr>
                          <w:rFonts w:ascii="Cambria Math" w:hAnsi="Cambria Math"/>
                        </w:rPr>
                        <m:t>α</m:t>
                      </w:ins>
                    </m:r>
                  </m:e>
                  <m:sub>
                    <m:r>
                      <w:ins w:id="4655" w:author="mpountou" w:date="2021-02-14T19:32:00Z">
                        <w:rPr>
                          <w:rFonts w:ascii="Cambria Math" w:hAnsi="Cambria Math"/>
                        </w:rPr>
                        <m:t>2</m:t>
                      </w:ins>
                    </m:r>
                  </m:sub>
                </m:sSub>
                <m:d>
                  <m:dPr>
                    <m:ctrlPr>
                      <w:ins w:id="4656" w:author="mpountou" w:date="2021-02-14T19:32:00Z">
                        <w:rPr>
                          <w:rFonts w:ascii="Cambria Math" w:hAnsi="Cambria Math"/>
                          <w:i/>
                        </w:rPr>
                      </w:ins>
                    </m:ctrlPr>
                  </m:dPr>
                  <m:e>
                    <m:sSubSup>
                      <m:sSubSupPr>
                        <m:ctrlPr>
                          <w:ins w:id="4657" w:author="mpountou" w:date="2021-02-14T19:32:00Z">
                            <w:rPr>
                              <w:rFonts w:ascii="Cambria Math" w:hAnsi="Cambria Math"/>
                              <w:i/>
                              <w:lang w:val="en-US"/>
                            </w:rPr>
                          </w:ins>
                        </m:ctrlPr>
                      </m:sSubSupPr>
                      <m:e>
                        <m:r>
                          <w:ins w:id="4658" w:author="mpountou" w:date="2021-02-14T19:32:00Z">
                            <w:rPr>
                              <w:rFonts w:ascii="Cambria Math" w:hAnsi="Cambria Math"/>
                              <w:lang w:val="en-US"/>
                            </w:rPr>
                            <m:t>W</m:t>
                          </w:ins>
                        </m:r>
                        <m:ctrlPr>
                          <w:ins w:id="4659" w:author="mpountou" w:date="2021-02-14T19:32:00Z">
                            <w:rPr>
                              <w:rFonts w:ascii="Cambria Math" w:hAnsi="Cambria Math"/>
                              <w:i/>
                            </w:rPr>
                          </w:ins>
                        </m:ctrlPr>
                      </m:e>
                      <m:sub>
                        <m:r>
                          <w:ins w:id="4660" w:author="mpountou" w:date="2021-02-14T19:32:00Z">
                            <w:rPr>
                              <w:rFonts w:ascii="Cambria Math" w:hAnsi="Cambria Math"/>
                              <w:lang w:val="en-US"/>
                            </w:rPr>
                            <m:t>2</m:t>
                          </w:ins>
                        </m:r>
                      </m:sub>
                      <m:sup>
                        <m:r>
                          <w:ins w:id="4661" w:author="mpountou" w:date="2021-02-14T19:32:00Z">
                            <w:rPr>
                              <w:rFonts w:ascii="Cambria Math" w:hAnsi="Cambria Math"/>
                              <w:lang w:val="en-US"/>
                            </w:rPr>
                            <m:t>T</m:t>
                          </w:ins>
                        </m:r>
                      </m:sup>
                    </m:sSubSup>
                    <m:sSub>
                      <m:sSubPr>
                        <m:ctrlPr>
                          <w:ins w:id="4662" w:author="mpountou" w:date="2021-02-14T19:32:00Z">
                            <w:rPr>
                              <w:rFonts w:ascii="Cambria Math" w:hAnsi="Cambria Math"/>
                              <w:i/>
                              <w:lang w:val="en-US"/>
                            </w:rPr>
                          </w:ins>
                        </m:ctrlPr>
                      </m:sSubPr>
                      <m:e>
                        <m:r>
                          <w:ins w:id="4663" w:author="mpountou" w:date="2021-02-14T19:32:00Z">
                            <w:rPr>
                              <w:rFonts w:ascii="Cambria Math" w:hAnsi="Cambria Math"/>
                              <w:lang w:val="en-US"/>
                            </w:rPr>
                            <m:t>z</m:t>
                          </w:ins>
                        </m:r>
                      </m:e>
                      <m:sub>
                        <m:r>
                          <w:ins w:id="4664" w:author="mpountou" w:date="2021-02-14T19:32:00Z">
                            <w:rPr>
                              <w:rFonts w:ascii="Cambria Math" w:hAnsi="Cambria Math"/>
                              <w:lang w:val="en-US"/>
                            </w:rPr>
                            <m:t>1</m:t>
                          </w:ins>
                        </m:r>
                      </m:sub>
                    </m:sSub>
                    <m:r>
                      <w:ins w:id="4665" w:author="mpountou" w:date="2021-02-14T19:32:00Z">
                        <w:rPr>
                          <w:rFonts w:ascii="Cambria Math" w:hAnsi="Cambria Math"/>
                          <w:lang w:val="en-US"/>
                        </w:rPr>
                        <m:t>+</m:t>
                      </w:ins>
                    </m:r>
                    <m:sSub>
                      <m:sSubPr>
                        <m:ctrlPr>
                          <w:ins w:id="4666" w:author="mpountou" w:date="2021-02-14T19:32:00Z">
                            <w:rPr>
                              <w:rFonts w:ascii="Cambria Math" w:hAnsi="Cambria Math"/>
                              <w:i/>
                              <w:lang w:val="en-US"/>
                            </w:rPr>
                          </w:ins>
                        </m:ctrlPr>
                      </m:sSubPr>
                      <m:e>
                        <m:r>
                          <w:ins w:id="4667" w:author="mpountou" w:date="2021-02-14T19:32:00Z">
                            <w:rPr>
                              <w:rFonts w:ascii="Cambria Math" w:hAnsi="Cambria Math"/>
                              <w:lang w:val="en-US"/>
                            </w:rPr>
                            <m:t>b</m:t>
                          </w:ins>
                        </m:r>
                      </m:e>
                      <m:sub>
                        <m:r>
                          <w:ins w:id="4668" w:author="mpountou" w:date="2021-02-14T19:32:00Z">
                            <w:rPr>
                              <w:rFonts w:ascii="Cambria Math" w:hAnsi="Cambria Math"/>
                              <w:lang w:val="en-US"/>
                            </w:rPr>
                            <m:t>2</m:t>
                          </w:ins>
                        </m:r>
                      </m:sub>
                    </m:sSub>
                    <m:ctrlPr>
                      <w:ins w:id="4669" w:author="mpountou" w:date="2021-02-14T19:32:00Z">
                        <w:rPr>
                          <w:rFonts w:ascii="Cambria Math" w:hAnsi="Cambria Math"/>
                          <w:i/>
                          <w:lang w:val="en-US"/>
                        </w:rPr>
                      </w:ins>
                    </m:ctrlPr>
                  </m:e>
                </m:d>
              </m:oMath>
            </m:oMathPara>
          </w:p>
        </w:tc>
        <w:tc>
          <w:tcPr>
            <w:tcW w:w="788" w:type="dxa"/>
            <w:tcPrChange w:id="4670" w:author="mpountou" w:date="2021-02-14T19:32:00Z">
              <w:tcPr>
                <w:tcW w:w="2766" w:type="dxa"/>
              </w:tcPr>
            </w:tcPrChange>
          </w:tcPr>
          <w:p w14:paraId="3D163D45" w14:textId="403A6A0D" w:rsidR="001336FC" w:rsidRPr="00F75D6D" w:rsidRDefault="001336FC">
            <w:pPr>
              <w:jc w:val="center"/>
              <w:rPr>
                <w:ins w:id="4671" w:author="mpountou" w:date="2021-02-14T19:31:00Z"/>
                <w:rFonts w:eastAsiaTheme="minorEastAsia"/>
                <w:lang w:val="en-US"/>
                <w:rPrChange w:id="4672" w:author="mpountou" w:date="2021-02-11T21:52:00Z">
                  <w:rPr>
                    <w:ins w:id="4673" w:author="mpountou" w:date="2021-02-14T19:31:00Z"/>
                    <w:rFonts w:eastAsiaTheme="minorEastAsia"/>
                  </w:rPr>
                </w:rPrChange>
              </w:rPr>
              <w:pPrChange w:id="4674" w:author="mpountou" w:date="2021-02-11T21:49:00Z">
                <w:pPr/>
              </w:pPrChange>
            </w:pPr>
            <w:ins w:id="4675" w:author="mpountou" w:date="2021-02-14T19:31: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3</w:t>
            </w:r>
            <w:ins w:id="4676" w:author="mpountou" w:date="2021-02-14T19:31:00Z">
              <w:r>
                <w:fldChar w:fldCharType="end"/>
              </w:r>
              <w:r>
                <w:rPr>
                  <w:rFonts w:eastAsiaTheme="minorEastAsia"/>
                  <w:lang w:val="en-US"/>
                </w:rPr>
                <w:t>)</w:t>
              </w:r>
            </w:ins>
          </w:p>
        </w:tc>
      </w:tr>
    </w:tbl>
    <w:p w14:paraId="237E69B7" w14:textId="2AD60743" w:rsidR="001336FC" w:rsidRPr="0045435B" w:rsidRDefault="001336FC" w:rsidP="0045435B">
      <w:pPr>
        <w:rPr>
          <w:ins w:id="4677" w:author="mpountou" w:date="2021-02-14T19:31:00Z"/>
          <w:rFonts w:eastAsiaTheme="minorEastAsia"/>
          <w:i/>
          <w:lang w:val="en-US"/>
          <w:rPrChange w:id="4678" w:author="mpountou" w:date="2021-02-14T19:33:00Z">
            <w:rPr>
              <w:ins w:id="4679" w:author="mpountou" w:date="2021-02-14T19:31:00Z"/>
              <w:rFonts w:eastAsiaTheme="minorEastAsia"/>
              <w:i/>
              <w:lang w:val="en-US"/>
            </w:rPr>
          </w:rPrChange>
        </w:rPr>
        <w:pPrChange w:id="4680" w:author="mpountou" w:date="2021-02-14T19:33:00Z">
          <w:pPr>
            <w:ind w:left="360"/>
          </w:pPr>
        </w:pPrChange>
      </w:pPr>
      <m:oMathPara>
        <m:oMathParaPr>
          <m:jc m:val="center"/>
        </m:oMathParaPr>
        <m:oMath>
          <m:r>
            <w:ins w:id="4681" w:author="mpountou" w:date="2021-02-14T19:31:00Z">
              <w:rPr>
                <w:rFonts w:ascii="Cambria Math" w:eastAsiaTheme="minorEastAsia" w:hAnsi="Cambria Math"/>
                <w:lang w:val="en-US"/>
              </w:rPr>
              <m:t>……</m:t>
            </w:ins>
          </m:r>
        </m:oMath>
      </m:oMathPara>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82" w:author="mpountou" w:date="2021-02-14T19:32:00Z">
          <w:tblPr>
            <w:tblStyle w:val="a9"/>
            <w:tblW w:w="0" w:type="auto"/>
            <w:tblLook w:val="04A0" w:firstRow="1" w:lastRow="0" w:firstColumn="1" w:lastColumn="0" w:noHBand="0" w:noVBand="1"/>
          </w:tblPr>
        </w:tblPrChange>
      </w:tblPr>
      <w:tblGrid>
        <w:gridCol w:w="704"/>
        <w:gridCol w:w="6804"/>
        <w:gridCol w:w="788"/>
        <w:tblGridChange w:id="4683">
          <w:tblGrid>
            <w:gridCol w:w="2765"/>
            <w:gridCol w:w="2765"/>
            <w:gridCol w:w="2766"/>
          </w:tblGrid>
        </w:tblGridChange>
      </w:tblGrid>
      <w:tr w:rsidR="001336FC" w14:paraId="557F3D85" w14:textId="77777777" w:rsidTr="001336FC">
        <w:trPr>
          <w:ins w:id="4684" w:author="mpountou" w:date="2021-02-14T19:32:00Z"/>
        </w:trPr>
        <w:tc>
          <w:tcPr>
            <w:tcW w:w="704" w:type="dxa"/>
            <w:tcPrChange w:id="4685" w:author="mpountou" w:date="2021-02-14T19:32:00Z">
              <w:tcPr>
                <w:tcW w:w="2765" w:type="dxa"/>
              </w:tcPr>
            </w:tcPrChange>
          </w:tcPr>
          <w:p w14:paraId="7CF24006" w14:textId="3F5C0C5B" w:rsidR="001336FC" w:rsidRDefault="001336FC">
            <w:pPr>
              <w:jc w:val="center"/>
              <w:rPr>
                <w:ins w:id="4686" w:author="mpountou" w:date="2021-02-14T19:32:00Z"/>
                <w:rFonts w:eastAsiaTheme="minorEastAsia"/>
              </w:rPr>
              <w:pPrChange w:id="4687" w:author="mpountou" w:date="2021-02-11T21:49:00Z">
                <w:pPr/>
              </w:pPrChange>
            </w:pPr>
          </w:p>
        </w:tc>
        <w:tc>
          <w:tcPr>
            <w:tcW w:w="6804" w:type="dxa"/>
            <w:tcPrChange w:id="4688" w:author="mpountou" w:date="2021-02-14T19:32:00Z">
              <w:tcPr>
                <w:tcW w:w="2765" w:type="dxa"/>
              </w:tcPr>
            </w:tcPrChange>
          </w:tcPr>
          <w:p w14:paraId="748F2EC5" w14:textId="7DF18176" w:rsidR="001336FC" w:rsidRPr="001336FC" w:rsidRDefault="001336FC" w:rsidP="001336FC">
            <w:pPr>
              <w:jc w:val="center"/>
              <w:rPr>
                <w:ins w:id="4689" w:author="mpountou" w:date="2021-02-14T19:32:00Z"/>
                <w:rFonts w:ascii="Cambria Math" w:hAnsi="Cambria Math"/>
                <w:i/>
                <w:rPrChange w:id="4690" w:author="mpountou" w:date="2021-02-14T19:32:00Z">
                  <w:rPr>
                    <w:ins w:id="4691" w:author="mpountou" w:date="2021-02-14T19:32:00Z"/>
                    <w:rFonts w:eastAsiaTheme="minorEastAsia"/>
                  </w:rPr>
                </w:rPrChange>
              </w:rPr>
              <w:pPrChange w:id="4692" w:author="mpountou" w:date="2021-02-14T19:32:00Z">
                <w:pPr/>
              </w:pPrChange>
            </w:pPr>
            <m:oMath>
              <m:sSub>
                <m:sSubPr>
                  <m:ctrlPr>
                    <w:ins w:id="4693" w:author="mpountou" w:date="2021-02-14T19:32:00Z">
                      <w:rPr>
                        <w:rFonts w:ascii="Cambria Math" w:hAnsi="Cambria Math"/>
                        <w:i/>
                        <w:lang w:val="en-US"/>
                      </w:rPr>
                    </w:ins>
                  </m:ctrlPr>
                </m:sSubPr>
                <m:e>
                  <m:r>
                    <w:ins w:id="4694" w:author="mpountou" w:date="2021-02-14T19:32:00Z">
                      <w:rPr>
                        <w:rFonts w:ascii="Cambria Math" w:hAnsi="Cambria Math"/>
                        <w:lang w:val="en-US"/>
                      </w:rPr>
                      <m:t>φ</m:t>
                    </w:ins>
                  </m:r>
                </m:e>
                <m:sub>
                  <m:r>
                    <w:ins w:id="4695" w:author="mpountou" w:date="2021-02-14T19:32:00Z">
                      <w:rPr>
                        <w:rFonts w:ascii="Cambria Math" w:hAnsi="Cambria Math"/>
                        <w:lang w:val="en-US"/>
                      </w:rPr>
                      <m:t>L</m:t>
                    </w:ins>
                  </m:r>
                </m:sub>
              </m:sSub>
              <m:d>
                <m:dPr>
                  <m:ctrlPr>
                    <w:ins w:id="4696" w:author="mpountou" w:date="2021-02-14T19:32:00Z">
                      <w:rPr>
                        <w:rFonts w:ascii="Cambria Math" w:hAnsi="Cambria Math"/>
                        <w:i/>
                        <w:lang w:val="en-US"/>
                      </w:rPr>
                    </w:ins>
                  </m:ctrlPr>
                </m:dPr>
                <m:e>
                  <m:sSub>
                    <m:sSubPr>
                      <m:ctrlPr>
                        <w:ins w:id="4697" w:author="mpountou" w:date="2021-02-14T19:32:00Z">
                          <w:rPr>
                            <w:rFonts w:ascii="Cambria Math" w:hAnsi="Cambria Math"/>
                            <w:i/>
                            <w:lang w:val="en-US"/>
                          </w:rPr>
                        </w:ins>
                      </m:ctrlPr>
                    </m:sSubPr>
                    <m:e>
                      <m:r>
                        <w:ins w:id="4698" w:author="mpountou" w:date="2021-02-14T19:32:00Z">
                          <w:rPr>
                            <w:rFonts w:ascii="Cambria Math" w:hAnsi="Cambria Math"/>
                            <w:lang w:val="en-US"/>
                          </w:rPr>
                          <m:t>z</m:t>
                        </w:ins>
                      </m:r>
                    </m:e>
                    <m:sub>
                      <m:r>
                        <w:ins w:id="4699" w:author="mpountou" w:date="2021-02-14T19:32:00Z">
                          <w:rPr>
                            <w:rFonts w:ascii="Cambria Math" w:hAnsi="Cambria Math"/>
                            <w:lang w:val="en-US"/>
                          </w:rPr>
                          <m:t>L</m:t>
                        </w:ins>
                      </m:r>
                      <m:r>
                        <w:ins w:id="4700" w:author="mpountou" w:date="2021-02-14T19:32:00Z">
                          <w:rPr>
                            <w:rFonts w:ascii="Cambria Math" w:hAnsi="Cambria Math"/>
                            <w:rPrChange w:id="4701" w:author="mpountou" w:date="2021-02-14T19:32:00Z">
                              <w:rPr>
                                <w:rFonts w:ascii="Cambria Math" w:hAnsi="Cambria Math"/>
                                <w:lang w:val="en-US"/>
                              </w:rPr>
                            </w:rPrChange>
                          </w:rPr>
                          <m:t>-1</m:t>
                        </w:ins>
                      </m:r>
                    </m:sub>
                  </m:sSub>
                </m:e>
              </m:d>
              <m:r>
                <w:ins w:id="4702" w:author="mpountou" w:date="2021-02-14T19:32:00Z">
                  <w:rPr>
                    <w:rFonts w:ascii="Cambria Math" w:hAnsi="Cambria Math"/>
                    <w:rPrChange w:id="4703" w:author="mpountou" w:date="2021-02-14T19:32:00Z">
                      <w:rPr>
                        <w:rFonts w:ascii="Cambria Math" w:hAnsi="Cambria Math"/>
                        <w:lang w:val="en-US"/>
                      </w:rPr>
                    </w:rPrChange>
                  </w:rPr>
                  <m:t>=</m:t>
                </w:ins>
              </m:r>
              <m:sSub>
                <m:sSubPr>
                  <m:ctrlPr>
                    <w:ins w:id="4704" w:author="mpountou" w:date="2021-02-14T19:32:00Z">
                      <w:rPr>
                        <w:rFonts w:ascii="Cambria Math" w:hAnsi="Cambria Math"/>
                        <w:i/>
                        <w:lang w:val="en-US"/>
                      </w:rPr>
                    </w:ins>
                  </m:ctrlPr>
                </m:sSubPr>
                <m:e>
                  <m:r>
                    <w:ins w:id="4705" w:author="mpountou" w:date="2021-02-14T19:32:00Z">
                      <w:rPr>
                        <w:rFonts w:ascii="Cambria Math" w:hAnsi="Cambria Math"/>
                        <w:lang w:val="en-US"/>
                      </w:rPr>
                      <m:t>a</m:t>
                    </w:ins>
                  </m:r>
                </m:e>
                <m:sub>
                  <m:r>
                    <w:ins w:id="4706" w:author="mpountou" w:date="2021-02-14T19:32:00Z">
                      <w:rPr>
                        <w:rFonts w:ascii="Cambria Math" w:hAnsi="Cambria Math"/>
                        <w:lang w:val="en-US"/>
                      </w:rPr>
                      <m:t>L</m:t>
                    </w:ins>
                  </m:r>
                </m:sub>
              </m:sSub>
              <m:r>
                <w:ins w:id="4707" w:author="mpountou" w:date="2021-02-14T19:32:00Z">
                  <w:rPr>
                    <w:rFonts w:ascii="Cambria Math" w:hAnsi="Cambria Math"/>
                    <w:rPrChange w:id="4708" w:author="mpountou" w:date="2021-02-14T19:32:00Z">
                      <w:rPr>
                        <w:rFonts w:ascii="Cambria Math" w:hAnsi="Cambria Math"/>
                        <w:lang w:val="en-US"/>
                      </w:rPr>
                    </w:rPrChange>
                  </w:rPr>
                  <m:t>(</m:t>
                </w:ins>
              </m:r>
              <m:sSubSup>
                <m:sSubSupPr>
                  <m:ctrlPr>
                    <w:ins w:id="4709" w:author="mpountou" w:date="2021-02-14T19:32:00Z">
                      <w:rPr>
                        <w:rFonts w:ascii="Cambria Math" w:hAnsi="Cambria Math"/>
                        <w:i/>
                        <w:lang w:val="en-US"/>
                      </w:rPr>
                    </w:ins>
                  </m:ctrlPr>
                </m:sSubSupPr>
                <m:e>
                  <m:r>
                    <w:ins w:id="4710" w:author="mpountou" w:date="2021-02-14T19:32:00Z">
                      <w:rPr>
                        <w:rFonts w:ascii="Cambria Math" w:hAnsi="Cambria Math"/>
                        <w:lang w:val="en-US"/>
                      </w:rPr>
                      <m:t>W</m:t>
                    </w:ins>
                  </m:r>
                </m:e>
                <m:sub>
                  <m:r>
                    <w:ins w:id="4711" w:author="mpountou" w:date="2021-02-14T19:32:00Z">
                      <w:rPr>
                        <w:rFonts w:ascii="Cambria Math" w:hAnsi="Cambria Math"/>
                        <w:lang w:val="en-US"/>
                      </w:rPr>
                      <m:t>L</m:t>
                    </w:ins>
                  </m:r>
                </m:sub>
                <m:sup>
                  <m:r>
                    <w:ins w:id="4712" w:author="mpountou" w:date="2021-02-14T19:32:00Z">
                      <w:rPr>
                        <w:rFonts w:ascii="Cambria Math" w:hAnsi="Cambria Math"/>
                        <w:lang w:val="en-US"/>
                      </w:rPr>
                      <m:t>T</m:t>
                    </w:ins>
                  </m:r>
                </m:sup>
              </m:sSubSup>
              <m:sSub>
                <m:sSubPr>
                  <m:ctrlPr>
                    <w:ins w:id="4713" w:author="mpountou" w:date="2021-02-14T19:32:00Z">
                      <w:rPr>
                        <w:rFonts w:ascii="Cambria Math" w:hAnsi="Cambria Math"/>
                        <w:i/>
                        <w:lang w:val="en-US"/>
                      </w:rPr>
                    </w:ins>
                  </m:ctrlPr>
                </m:sSubPr>
                <m:e>
                  <m:r>
                    <w:ins w:id="4714" w:author="mpountou" w:date="2021-02-14T19:32:00Z">
                      <w:rPr>
                        <w:rFonts w:ascii="Cambria Math" w:hAnsi="Cambria Math"/>
                        <w:lang w:val="en-US"/>
                      </w:rPr>
                      <m:t>z</m:t>
                    </w:ins>
                  </m:r>
                </m:e>
                <m:sub>
                  <m:r>
                    <w:ins w:id="4715" w:author="mpountou" w:date="2021-02-14T19:32:00Z">
                      <w:rPr>
                        <w:rFonts w:ascii="Cambria Math" w:hAnsi="Cambria Math"/>
                        <w:lang w:val="en-US"/>
                      </w:rPr>
                      <m:t>L</m:t>
                    </w:ins>
                  </m:r>
                  <m:r>
                    <w:ins w:id="4716" w:author="mpountou" w:date="2021-02-14T19:32:00Z">
                      <w:rPr>
                        <w:rFonts w:ascii="Cambria Math" w:hAnsi="Cambria Math"/>
                        <w:rPrChange w:id="4717" w:author="mpountou" w:date="2021-02-14T19:32:00Z">
                          <w:rPr>
                            <w:rFonts w:ascii="Cambria Math" w:hAnsi="Cambria Math"/>
                            <w:lang w:val="en-US"/>
                          </w:rPr>
                        </w:rPrChange>
                      </w:rPr>
                      <m:t xml:space="preserve">-1 </m:t>
                    </w:ins>
                  </m:r>
                </m:sub>
              </m:sSub>
              <m:r>
                <w:ins w:id="4718" w:author="mpountou" w:date="2021-02-14T19:32:00Z">
                  <w:rPr>
                    <w:rFonts w:ascii="Cambria Math" w:hAnsi="Cambria Math"/>
                    <w:rPrChange w:id="4719" w:author="mpountou" w:date="2021-02-14T19:32:00Z">
                      <w:rPr>
                        <w:rFonts w:ascii="Cambria Math" w:hAnsi="Cambria Math"/>
                        <w:lang w:val="en-US"/>
                      </w:rPr>
                    </w:rPrChange>
                  </w:rPr>
                  <m:t>+</m:t>
                </w:ins>
              </m:r>
              <m:sSub>
                <m:sSubPr>
                  <m:ctrlPr>
                    <w:ins w:id="4720" w:author="mpountou" w:date="2021-02-14T19:32:00Z">
                      <w:rPr>
                        <w:rFonts w:ascii="Cambria Math" w:hAnsi="Cambria Math"/>
                        <w:i/>
                        <w:lang w:val="en-US"/>
                      </w:rPr>
                    </w:ins>
                  </m:ctrlPr>
                </m:sSubPr>
                <m:e>
                  <m:r>
                    <w:ins w:id="4721" w:author="mpountou" w:date="2021-02-14T19:32:00Z">
                      <w:rPr>
                        <w:rFonts w:ascii="Cambria Math" w:hAnsi="Cambria Math"/>
                        <w:lang w:val="en-US"/>
                      </w:rPr>
                      <m:t>b</m:t>
                    </w:ins>
                  </m:r>
                </m:e>
                <m:sub>
                  <m:r>
                    <w:ins w:id="4722" w:author="mpountou" w:date="2021-02-14T19:32:00Z">
                      <w:rPr>
                        <w:rFonts w:ascii="Cambria Math" w:hAnsi="Cambria Math"/>
                        <w:lang w:val="en-US"/>
                      </w:rPr>
                      <m:t>L</m:t>
                    </w:ins>
                  </m:r>
                </m:sub>
              </m:sSub>
              <m:r>
                <w:ins w:id="4723" w:author="mpountou" w:date="2021-02-14T19:32:00Z">
                  <w:rPr>
                    <w:rFonts w:ascii="Cambria Math" w:hAnsi="Cambria Math"/>
                    <w:rPrChange w:id="4724" w:author="mpountou" w:date="2021-02-14T19:32:00Z">
                      <w:rPr>
                        <w:rFonts w:ascii="Cambria Math" w:hAnsi="Cambria Math"/>
                        <w:lang w:val="en-US"/>
                      </w:rPr>
                    </w:rPrChange>
                  </w:rPr>
                  <m:t>)</m:t>
                </w:ins>
              </m:r>
            </m:oMath>
            <w:ins w:id="4725" w:author="mpountou" w:date="2021-02-14T19:32:00Z">
              <w:r w:rsidRPr="001336FC">
                <w:rPr>
                  <w:rFonts w:ascii="Cambria Math" w:hAnsi="Cambria Math"/>
                  <w:i/>
                  <w:rPrChange w:id="4726" w:author="mpountou" w:date="2021-02-14T19:32:00Z">
                    <w:rPr>
                      <w:rFonts w:ascii="Cambria Math" w:hAnsi="Cambria Math"/>
                      <w:i/>
                      <w:lang w:val="en-US"/>
                    </w:rPr>
                  </w:rPrChange>
                </w:rPr>
                <w:t>,</w:t>
              </w:r>
            </w:ins>
          </w:p>
        </w:tc>
        <w:tc>
          <w:tcPr>
            <w:tcW w:w="788" w:type="dxa"/>
            <w:tcPrChange w:id="4727" w:author="mpountou" w:date="2021-02-14T19:32:00Z">
              <w:tcPr>
                <w:tcW w:w="2766" w:type="dxa"/>
              </w:tcPr>
            </w:tcPrChange>
          </w:tcPr>
          <w:p w14:paraId="340240DD" w14:textId="6C1A4A7E" w:rsidR="001336FC" w:rsidRPr="00F75D6D" w:rsidRDefault="001336FC">
            <w:pPr>
              <w:jc w:val="center"/>
              <w:rPr>
                <w:ins w:id="4728" w:author="mpountou" w:date="2021-02-14T19:32:00Z"/>
                <w:rFonts w:eastAsiaTheme="minorEastAsia"/>
                <w:lang w:val="en-US"/>
                <w:rPrChange w:id="4729" w:author="mpountou" w:date="2021-02-11T21:52:00Z">
                  <w:rPr>
                    <w:ins w:id="4730" w:author="mpountou" w:date="2021-02-14T19:32:00Z"/>
                    <w:rFonts w:eastAsiaTheme="minorEastAsia"/>
                  </w:rPr>
                </w:rPrChange>
              </w:rPr>
              <w:pPrChange w:id="4731" w:author="mpountou" w:date="2021-02-11T21:49:00Z">
                <w:pPr/>
              </w:pPrChange>
            </w:pPr>
            <w:ins w:id="4732" w:author="mpountou" w:date="2021-02-14T19:32: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4</w:t>
            </w:r>
            <w:ins w:id="4733" w:author="mpountou" w:date="2021-02-14T19:32:00Z">
              <w:r>
                <w:fldChar w:fldCharType="end"/>
              </w:r>
              <w:r>
                <w:rPr>
                  <w:rFonts w:eastAsiaTheme="minorEastAsia"/>
                  <w:lang w:val="en-US"/>
                </w:rPr>
                <w:t>)</w:t>
              </w:r>
            </w:ins>
          </w:p>
        </w:tc>
      </w:tr>
      <w:tr w:rsidR="001336FC" w14:paraId="11D334FE" w14:textId="77777777" w:rsidTr="001336FC">
        <w:trPr>
          <w:ins w:id="4734" w:author="mpountou" w:date="2021-02-14T19:32:00Z"/>
        </w:trPr>
        <w:tc>
          <w:tcPr>
            <w:tcW w:w="704" w:type="dxa"/>
            <w:tcPrChange w:id="4735" w:author="mpountou" w:date="2021-02-14T19:32:00Z">
              <w:tcPr>
                <w:tcW w:w="2765" w:type="dxa"/>
              </w:tcPr>
            </w:tcPrChange>
          </w:tcPr>
          <w:p w14:paraId="44B49281" w14:textId="77777777" w:rsidR="001336FC" w:rsidRDefault="001336FC">
            <w:pPr>
              <w:jc w:val="center"/>
              <w:rPr>
                <w:ins w:id="4736" w:author="mpountou" w:date="2021-02-14T19:32:00Z"/>
                <w:rFonts w:eastAsiaTheme="minorEastAsia"/>
              </w:rPr>
              <w:pPrChange w:id="4737" w:author="mpountou" w:date="2021-02-11T21:49:00Z">
                <w:pPr/>
              </w:pPrChange>
            </w:pPr>
          </w:p>
        </w:tc>
        <w:tc>
          <w:tcPr>
            <w:tcW w:w="6804" w:type="dxa"/>
            <w:tcPrChange w:id="4738" w:author="mpountou" w:date="2021-02-14T19:32:00Z">
              <w:tcPr>
                <w:tcW w:w="2765" w:type="dxa"/>
              </w:tcPr>
            </w:tcPrChange>
          </w:tcPr>
          <w:p w14:paraId="5E65473D" w14:textId="5249DBB5" w:rsidR="001336FC" w:rsidRPr="001336FC" w:rsidRDefault="001336FC" w:rsidP="001336FC">
            <w:pPr>
              <w:jc w:val="center"/>
              <w:rPr>
                <w:ins w:id="4739" w:author="mpountou" w:date="2021-02-14T19:32:00Z"/>
                <w:rFonts w:ascii="Cambria Math" w:hAnsi="Cambria Math"/>
                <w:i/>
                <w:lang w:val="en-US"/>
                <w:rPrChange w:id="4740" w:author="mpountou" w:date="2021-02-14T19:32:00Z">
                  <w:rPr>
                    <w:ins w:id="4741" w:author="mpountou" w:date="2021-02-14T19:32:00Z"/>
                    <w:rFonts w:eastAsiaTheme="minorEastAsia"/>
                  </w:rPr>
                </w:rPrChange>
              </w:rPr>
              <w:pPrChange w:id="4742" w:author="mpountou" w:date="2021-02-14T19:32:00Z">
                <w:pPr/>
              </w:pPrChange>
            </w:pPr>
            <m:oMathPara>
              <m:oMath>
                <m:sSub>
                  <m:sSubPr>
                    <m:ctrlPr>
                      <w:ins w:id="4743" w:author="mpountou" w:date="2021-02-14T19:32:00Z">
                        <w:rPr>
                          <w:rFonts w:ascii="Cambria Math" w:hAnsi="Cambria Math"/>
                          <w:i/>
                          <w:lang w:val="en-US"/>
                        </w:rPr>
                      </w:ins>
                    </m:ctrlPr>
                  </m:sSubPr>
                  <m:e>
                    <m:acc>
                      <m:accPr>
                        <m:ctrlPr>
                          <w:ins w:id="4744" w:author="mpountou" w:date="2021-02-14T19:32:00Z">
                            <w:rPr>
                              <w:rFonts w:ascii="Cambria Math" w:hAnsi="Cambria Math"/>
                              <w:i/>
                              <w:lang w:val="en-US"/>
                            </w:rPr>
                          </w:ins>
                        </m:ctrlPr>
                      </m:accPr>
                      <m:e>
                        <m:r>
                          <w:ins w:id="4745" w:author="mpountou" w:date="2021-02-14T19:32:00Z">
                            <w:rPr>
                              <w:rFonts w:ascii="Cambria Math" w:hAnsi="Cambria Math"/>
                              <w:lang w:val="en-US"/>
                            </w:rPr>
                            <m:t>y</m:t>
                          </w:ins>
                        </m:r>
                      </m:e>
                    </m:acc>
                  </m:e>
                  <m:sub>
                    <m:r>
                      <w:ins w:id="4746" w:author="mpountou" w:date="2021-02-14T19:32:00Z">
                        <w:rPr>
                          <w:rFonts w:ascii="Cambria Math" w:hAnsi="Cambria Math"/>
                          <w:lang w:val="en-US"/>
                        </w:rPr>
                        <m:t>ui</m:t>
                      </w:ins>
                    </m:r>
                  </m:sub>
                </m:sSub>
                <m:r>
                  <w:ins w:id="4747" w:author="mpountou" w:date="2021-02-14T19:32:00Z">
                    <w:rPr>
                      <w:rFonts w:ascii="Cambria Math" w:hAnsi="Cambria Math"/>
                      <w:lang w:val="en-US"/>
                    </w:rPr>
                    <m:t xml:space="preserve">= </m:t>
                  </w:ins>
                </m:r>
                <m:r>
                  <w:ins w:id="4748" w:author="mpountou" w:date="2021-02-14T19:32:00Z">
                    <w:rPr>
                      <w:rFonts w:ascii="Cambria Math" w:hAnsi="Cambria Math"/>
                    </w:rPr>
                    <m:t>σ</m:t>
                  </w:ins>
                </m:r>
                <m:d>
                  <m:dPr>
                    <m:ctrlPr>
                      <w:ins w:id="4749" w:author="mpountou" w:date="2021-02-14T19:32:00Z">
                        <w:rPr>
                          <w:rFonts w:ascii="Cambria Math" w:hAnsi="Cambria Math"/>
                          <w:i/>
                        </w:rPr>
                      </w:ins>
                    </m:ctrlPr>
                  </m:dPr>
                  <m:e>
                    <m:sSup>
                      <m:sSupPr>
                        <m:ctrlPr>
                          <w:ins w:id="4750" w:author="mpountou" w:date="2021-02-14T19:32:00Z">
                            <w:rPr>
                              <w:rFonts w:ascii="Cambria Math" w:hAnsi="Cambria Math"/>
                              <w:i/>
                              <w:lang w:val="en-US"/>
                            </w:rPr>
                          </w:ins>
                        </m:ctrlPr>
                      </m:sSupPr>
                      <m:e>
                        <m:r>
                          <w:ins w:id="4751" w:author="mpountou" w:date="2021-02-14T19:32:00Z">
                            <w:rPr>
                              <w:rFonts w:ascii="Cambria Math" w:hAnsi="Cambria Math"/>
                              <w:lang w:val="en-US"/>
                            </w:rPr>
                            <m:t>h</m:t>
                          </w:ins>
                        </m:r>
                        <m:ctrlPr>
                          <w:ins w:id="4752" w:author="mpountou" w:date="2021-02-14T19:32:00Z">
                            <w:rPr>
                              <w:rFonts w:ascii="Cambria Math" w:hAnsi="Cambria Math"/>
                              <w:i/>
                            </w:rPr>
                          </w:ins>
                        </m:ctrlPr>
                      </m:e>
                      <m:sup>
                        <m:r>
                          <w:ins w:id="4753" w:author="mpountou" w:date="2021-02-14T19:32:00Z">
                            <w:rPr>
                              <w:rFonts w:ascii="Cambria Math" w:hAnsi="Cambria Math"/>
                              <w:lang w:val="en-US"/>
                            </w:rPr>
                            <m:t>T</m:t>
                          </w:ins>
                        </m:r>
                      </m:sup>
                    </m:sSup>
                    <m:sSub>
                      <m:sSubPr>
                        <m:ctrlPr>
                          <w:ins w:id="4754" w:author="mpountou" w:date="2021-02-14T19:32:00Z">
                            <w:rPr>
                              <w:rFonts w:ascii="Cambria Math" w:hAnsi="Cambria Math"/>
                              <w:i/>
                            </w:rPr>
                          </w:ins>
                        </m:ctrlPr>
                      </m:sSubPr>
                      <m:e>
                        <m:r>
                          <w:ins w:id="4755" w:author="mpountou" w:date="2021-02-14T19:32:00Z">
                            <w:rPr>
                              <w:rFonts w:ascii="Cambria Math" w:hAnsi="Cambria Math"/>
                            </w:rPr>
                            <m:t>φ</m:t>
                          </w:ins>
                        </m:r>
                      </m:e>
                      <m:sub>
                        <m:r>
                          <w:ins w:id="4756" w:author="mpountou" w:date="2021-02-14T19:32:00Z">
                            <w:rPr>
                              <w:rFonts w:ascii="Cambria Math" w:hAnsi="Cambria Math"/>
                              <w:lang w:val="en-US"/>
                            </w:rPr>
                            <m:t>L</m:t>
                          </w:ins>
                        </m:r>
                      </m:sub>
                    </m:sSub>
                    <m:d>
                      <m:dPr>
                        <m:ctrlPr>
                          <w:ins w:id="4757" w:author="mpountou" w:date="2021-02-14T19:32:00Z">
                            <w:rPr>
                              <w:rFonts w:ascii="Cambria Math" w:hAnsi="Cambria Math"/>
                              <w:i/>
                            </w:rPr>
                          </w:ins>
                        </m:ctrlPr>
                      </m:dPr>
                      <m:e>
                        <m:sSub>
                          <m:sSubPr>
                            <m:ctrlPr>
                              <w:ins w:id="4758" w:author="mpountou" w:date="2021-02-14T19:32:00Z">
                                <w:rPr>
                                  <w:rFonts w:ascii="Cambria Math" w:hAnsi="Cambria Math"/>
                                  <w:i/>
                                  <w:lang w:val="en-US"/>
                                </w:rPr>
                              </w:ins>
                            </m:ctrlPr>
                          </m:sSubPr>
                          <m:e>
                            <m:r>
                              <w:ins w:id="4759" w:author="mpountou" w:date="2021-02-14T19:32:00Z">
                                <w:rPr>
                                  <w:rFonts w:ascii="Cambria Math" w:hAnsi="Cambria Math"/>
                                  <w:lang w:val="en-US"/>
                                </w:rPr>
                                <m:t>z</m:t>
                              </w:ins>
                            </m:r>
                            <m:ctrlPr>
                              <w:ins w:id="4760" w:author="mpountou" w:date="2021-02-14T19:32:00Z">
                                <w:rPr>
                                  <w:rFonts w:ascii="Cambria Math" w:hAnsi="Cambria Math"/>
                                  <w:i/>
                                </w:rPr>
                              </w:ins>
                            </m:ctrlPr>
                          </m:e>
                          <m:sub>
                            <m:r>
                              <w:ins w:id="4761" w:author="mpountou" w:date="2021-02-14T19:32:00Z">
                                <w:rPr>
                                  <w:rFonts w:ascii="Cambria Math" w:hAnsi="Cambria Math"/>
                                  <w:lang w:val="en-US"/>
                                </w:rPr>
                                <m:t>L-1</m:t>
                              </w:ins>
                            </m:r>
                          </m:sub>
                        </m:sSub>
                        <m:ctrlPr>
                          <w:ins w:id="4762" w:author="mpountou" w:date="2021-02-14T19:32:00Z">
                            <w:rPr>
                              <w:rFonts w:ascii="Cambria Math" w:hAnsi="Cambria Math"/>
                              <w:i/>
                              <w:lang w:val="en-US"/>
                            </w:rPr>
                          </w:ins>
                        </m:ctrlPr>
                      </m:e>
                    </m:d>
                    <m:ctrlPr>
                      <w:ins w:id="4763" w:author="mpountou" w:date="2021-02-14T19:32:00Z">
                        <w:rPr>
                          <w:rFonts w:ascii="Cambria Math" w:hAnsi="Cambria Math"/>
                          <w:i/>
                          <w:lang w:val="en-US"/>
                        </w:rPr>
                      </w:ins>
                    </m:ctrlPr>
                  </m:e>
                </m:d>
              </m:oMath>
            </m:oMathPara>
          </w:p>
        </w:tc>
        <w:tc>
          <w:tcPr>
            <w:tcW w:w="788" w:type="dxa"/>
            <w:tcPrChange w:id="4764" w:author="mpountou" w:date="2021-02-14T19:32:00Z">
              <w:tcPr>
                <w:tcW w:w="2766" w:type="dxa"/>
              </w:tcPr>
            </w:tcPrChange>
          </w:tcPr>
          <w:p w14:paraId="6E6AC9F9" w14:textId="1ED947B1" w:rsidR="001336FC" w:rsidRPr="00F75D6D" w:rsidRDefault="001336FC">
            <w:pPr>
              <w:jc w:val="center"/>
              <w:rPr>
                <w:ins w:id="4765" w:author="mpountou" w:date="2021-02-14T19:32:00Z"/>
                <w:rFonts w:eastAsiaTheme="minorEastAsia"/>
                <w:lang w:val="en-US"/>
                <w:rPrChange w:id="4766" w:author="mpountou" w:date="2021-02-11T21:52:00Z">
                  <w:rPr>
                    <w:ins w:id="4767" w:author="mpountou" w:date="2021-02-14T19:32:00Z"/>
                    <w:rFonts w:eastAsiaTheme="minorEastAsia"/>
                  </w:rPr>
                </w:rPrChange>
              </w:rPr>
              <w:pPrChange w:id="4768" w:author="mpountou" w:date="2021-02-11T21:49:00Z">
                <w:pPr/>
              </w:pPrChange>
            </w:pPr>
            <w:ins w:id="4769" w:author="mpountou" w:date="2021-02-14T19:32: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5</w:t>
            </w:r>
            <w:ins w:id="4770" w:author="mpountou" w:date="2021-02-14T19:32:00Z">
              <w:r>
                <w:fldChar w:fldCharType="end"/>
              </w:r>
              <w:r>
                <w:rPr>
                  <w:rFonts w:eastAsiaTheme="minorEastAsia"/>
                  <w:lang w:val="en-US"/>
                </w:rPr>
                <w:t>)</w:t>
              </w:r>
            </w:ins>
          </w:p>
        </w:tc>
      </w:tr>
    </w:tbl>
    <w:p w14:paraId="54A4DFDD" w14:textId="77777777" w:rsidR="001336FC" w:rsidRDefault="001336FC" w:rsidP="0070529A">
      <w:pPr>
        <w:ind w:left="360"/>
        <w:rPr>
          <w:rFonts w:eastAsiaTheme="minorEastAsia"/>
        </w:rPr>
      </w:pPr>
    </w:p>
    <w:p w14:paraId="64117CA6" w14:textId="55163777" w:rsidR="00B911E2" w:rsidRPr="00885F35" w:rsidDel="001336FC" w:rsidRDefault="00851A19" w:rsidP="00885F35">
      <w:pPr>
        <w:ind w:left="360"/>
        <w:jc w:val="center"/>
        <w:rPr>
          <w:del w:id="4771" w:author="mpountou" w:date="2021-02-14T19:32:00Z"/>
          <w:rFonts w:eastAsiaTheme="minorEastAsia"/>
        </w:rPr>
      </w:pPr>
      <m:oMath>
        <m:sSub>
          <m:sSubPr>
            <m:ctrlPr>
              <w:del w:id="4772" w:author="mpountou" w:date="2021-02-14T19:32:00Z">
                <w:rPr>
                  <w:rFonts w:ascii="Cambria Math" w:eastAsiaTheme="minorEastAsia" w:hAnsi="Cambria Math"/>
                  <w:i/>
                </w:rPr>
              </w:del>
            </m:ctrlPr>
          </m:sSubPr>
          <m:e>
            <m:r>
              <w:del w:id="4773" w:author="mpountou" w:date="2021-02-14T19:32:00Z">
                <w:rPr>
                  <w:rFonts w:ascii="Cambria Math" w:eastAsiaTheme="minorEastAsia" w:hAnsi="Cambria Math"/>
                </w:rPr>
                <m:t>z</m:t>
              </w:del>
            </m:r>
          </m:e>
          <m:sub>
            <m:r>
              <w:del w:id="4774" w:author="mpountou" w:date="2021-02-14T19:32:00Z">
                <w:rPr>
                  <w:rFonts w:ascii="Cambria Math" w:eastAsiaTheme="minorEastAsia" w:hAnsi="Cambria Math"/>
                </w:rPr>
                <m:t>1</m:t>
              </w:del>
            </m:r>
          </m:sub>
        </m:sSub>
        <m:r>
          <w:del w:id="4775" w:author="mpountou" w:date="2021-02-14T19:32:00Z">
            <w:rPr>
              <w:rFonts w:ascii="Cambria Math" w:eastAsiaTheme="minorEastAsia" w:hAnsi="Cambria Math"/>
            </w:rPr>
            <m:t>=</m:t>
          </w:del>
        </m:r>
        <m:sSub>
          <m:sSubPr>
            <m:ctrlPr>
              <w:del w:id="4776" w:author="mpountou" w:date="2021-02-14T19:32:00Z">
                <w:rPr>
                  <w:rFonts w:ascii="Cambria Math" w:eastAsiaTheme="minorEastAsia" w:hAnsi="Cambria Math"/>
                  <w:i/>
                </w:rPr>
              </w:del>
            </m:ctrlPr>
          </m:sSubPr>
          <m:e>
            <m:r>
              <w:del w:id="4777" w:author="mpountou" w:date="2021-02-14T19:32:00Z">
                <w:rPr>
                  <w:rFonts w:ascii="Cambria Math" w:eastAsiaTheme="minorEastAsia" w:hAnsi="Cambria Math"/>
                </w:rPr>
                <m:t>φ</m:t>
              </w:del>
            </m:r>
          </m:e>
          <m:sub>
            <m:r>
              <w:del w:id="4778" w:author="mpountou" w:date="2021-02-14T19:32:00Z">
                <w:rPr>
                  <w:rFonts w:ascii="Cambria Math" w:eastAsiaTheme="minorEastAsia" w:hAnsi="Cambria Math"/>
                </w:rPr>
                <m:t>1</m:t>
              </w:del>
            </m:r>
          </m:sub>
        </m:sSub>
        <m:d>
          <m:dPr>
            <m:ctrlPr>
              <w:del w:id="4779" w:author="mpountou" w:date="2021-02-14T19:32:00Z">
                <w:rPr>
                  <w:rFonts w:ascii="Cambria Math" w:eastAsiaTheme="minorEastAsia" w:hAnsi="Cambria Math"/>
                  <w:i/>
                </w:rPr>
              </w:del>
            </m:ctrlPr>
          </m:dPr>
          <m:e>
            <m:sSub>
              <m:sSubPr>
                <m:ctrlPr>
                  <w:del w:id="4780" w:author="mpountou" w:date="2021-02-14T19:32:00Z">
                    <w:rPr>
                      <w:rFonts w:ascii="Cambria Math" w:eastAsiaTheme="minorEastAsia" w:hAnsi="Cambria Math"/>
                      <w:i/>
                      <w:lang w:val="en-US"/>
                    </w:rPr>
                  </w:del>
                </m:ctrlPr>
              </m:sSubPr>
              <m:e>
                <m:r>
                  <w:del w:id="4781" w:author="mpountou" w:date="2021-02-14T19:32:00Z">
                    <w:rPr>
                      <w:rFonts w:ascii="Cambria Math" w:eastAsiaTheme="minorEastAsia" w:hAnsi="Cambria Math"/>
                      <w:lang w:val="en-US"/>
                    </w:rPr>
                    <m:t>p</m:t>
                  </w:del>
                </m:r>
                <m:ctrlPr>
                  <w:del w:id="4782" w:author="mpountou" w:date="2021-02-14T19:32:00Z">
                    <w:rPr>
                      <w:rFonts w:ascii="Cambria Math" w:eastAsiaTheme="minorEastAsia" w:hAnsi="Cambria Math"/>
                      <w:i/>
                    </w:rPr>
                  </w:del>
                </m:ctrlPr>
              </m:e>
              <m:sub>
                <m:r>
                  <w:del w:id="4783" w:author="mpountou" w:date="2021-02-14T19:32:00Z">
                    <w:rPr>
                      <w:rFonts w:ascii="Cambria Math" w:eastAsiaTheme="minorEastAsia" w:hAnsi="Cambria Math"/>
                      <w:lang w:val="en-US"/>
                    </w:rPr>
                    <m:t>u</m:t>
                  </w:del>
                </m:r>
              </m:sub>
            </m:sSub>
            <m:r>
              <w:del w:id="4784" w:author="mpountou" w:date="2021-02-14T19:32:00Z">
                <w:rPr>
                  <w:rFonts w:ascii="Cambria Math" w:eastAsiaTheme="minorEastAsia" w:hAnsi="Cambria Math"/>
                </w:rPr>
                <m:t>,</m:t>
              </w:del>
            </m:r>
            <m:sSub>
              <m:sSubPr>
                <m:ctrlPr>
                  <w:del w:id="4785" w:author="mpountou" w:date="2021-02-14T19:32:00Z">
                    <w:rPr>
                      <w:rFonts w:ascii="Cambria Math" w:eastAsiaTheme="minorEastAsia" w:hAnsi="Cambria Math"/>
                      <w:i/>
                      <w:lang w:val="en-US"/>
                    </w:rPr>
                  </w:del>
                </m:ctrlPr>
              </m:sSubPr>
              <m:e>
                <m:r>
                  <w:del w:id="4786" w:author="mpountou" w:date="2021-02-14T19:32:00Z">
                    <w:rPr>
                      <w:rFonts w:ascii="Cambria Math" w:eastAsiaTheme="minorEastAsia" w:hAnsi="Cambria Math"/>
                      <w:lang w:val="en-US"/>
                    </w:rPr>
                    <m:t>q</m:t>
                  </w:del>
                </m:r>
              </m:e>
              <m:sub>
                <m:r>
                  <w:del w:id="4787" w:author="mpountou" w:date="2021-02-14T19:32:00Z">
                    <w:rPr>
                      <w:rFonts w:ascii="Cambria Math" w:eastAsiaTheme="minorEastAsia" w:hAnsi="Cambria Math"/>
                      <w:lang w:val="en-US"/>
                    </w:rPr>
                    <m:t>i</m:t>
                  </w:del>
                </m:r>
              </m:sub>
            </m:sSub>
          </m:e>
        </m:d>
        <m:r>
          <w:del w:id="4788" w:author="mpountou" w:date="2021-02-14T19:32:00Z">
            <w:rPr>
              <w:rFonts w:ascii="Cambria Math" w:eastAsiaTheme="minorEastAsia" w:hAnsi="Cambria Math"/>
            </w:rPr>
            <m:t xml:space="preserve">= </m:t>
          </w:del>
        </m:r>
        <m:d>
          <m:dPr>
            <m:begChr m:val="["/>
            <m:endChr m:val="]"/>
            <m:ctrlPr>
              <w:del w:id="4789" w:author="mpountou" w:date="2021-02-14T19:32:00Z">
                <w:rPr>
                  <w:rFonts w:ascii="Cambria Math" w:eastAsiaTheme="minorEastAsia" w:hAnsi="Cambria Math"/>
                  <w:i/>
                </w:rPr>
              </w:del>
            </m:ctrlPr>
          </m:dPr>
          <m:e>
            <m:m>
              <m:mPr>
                <m:mcs>
                  <m:mc>
                    <m:mcPr>
                      <m:count m:val="1"/>
                      <m:mcJc m:val="center"/>
                    </m:mcPr>
                  </m:mc>
                </m:mcs>
                <m:ctrlPr>
                  <w:del w:id="4790" w:author="mpountou" w:date="2021-02-14T19:32:00Z">
                    <w:rPr>
                      <w:rFonts w:ascii="Cambria Math" w:eastAsiaTheme="minorEastAsia" w:hAnsi="Cambria Math"/>
                      <w:i/>
                    </w:rPr>
                  </w:del>
                </m:ctrlPr>
              </m:mPr>
              <m:mr>
                <m:e>
                  <m:sSub>
                    <m:sSubPr>
                      <m:ctrlPr>
                        <w:del w:id="4791" w:author="mpountou" w:date="2021-02-14T19:32:00Z">
                          <w:rPr>
                            <w:rFonts w:ascii="Cambria Math" w:eastAsiaTheme="minorEastAsia" w:hAnsi="Cambria Math"/>
                            <w:i/>
                          </w:rPr>
                        </w:del>
                      </m:ctrlPr>
                    </m:sSubPr>
                    <m:e>
                      <m:r>
                        <w:del w:id="4792" w:author="mpountou" w:date="2021-02-14T19:32:00Z">
                          <w:rPr>
                            <w:rFonts w:ascii="Cambria Math" w:eastAsiaTheme="minorEastAsia" w:hAnsi="Cambria Math"/>
                          </w:rPr>
                          <m:t>p</m:t>
                        </w:del>
                      </m:r>
                    </m:e>
                    <m:sub>
                      <m:r>
                        <w:del w:id="4793" w:author="mpountou" w:date="2021-02-14T19:32:00Z">
                          <w:rPr>
                            <w:rFonts w:ascii="Cambria Math" w:eastAsiaTheme="minorEastAsia" w:hAnsi="Cambria Math"/>
                          </w:rPr>
                          <m:t>u</m:t>
                        </w:del>
                      </m:r>
                    </m:sub>
                  </m:sSub>
                </m:e>
              </m:mr>
              <m:mr>
                <m:e>
                  <m:sSub>
                    <m:sSubPr>
                      <m:ctrlPr>
                        <w:del w:id="4794" w:author="mpountou" w:date="2021-02-14T19:32:00Z">
                          <w:rPr>
                            <w:rFonts w:ascii="Cambria Math" w:eastAsiaTheme="minorEastAsia" w:hAnsi="Cambria Math"/>
                            <w:i/>
                          </w:rPr>
                        </w:del>
                      </m:ctrlPr>
                    </m:sSubPr>
                    <m:e>
                      <m:r>
                        <w:del w:id="4795" w:author="mpountou" w:date="2021-02-14T19:32:00Z">
                          <w:rPr>
                            <w:rFonts w:ascii="Cambria Math" w:eastAsiaTheme="minorEastAsia" w:hAnsi="Cambria Math"/>
                          </w:rPr>
                          <m:t>q</m:t>
                        </w:del>
                      </m:r>
                    </m:e>
                    <m:sub>
                      <m:r>
                        <w:del w:id="4796" w:author="mpountou" w:date="2021-02-14T19:32:00Z">
                          <w:rPr>
                            <w:rFonts w:ascii="Cambria Math" w:eastAsiaTheme="minorEastAsia" w:hAnsi="Cambria Math"/>
                          </w:rPr>
                          <m:t>i</m:t>
                        </w:del>
                      </m:r>
                    </m:sub>
                  </m:sSub>
                </m:e>
              </m:mr>
            </m:m>
          </m:e>
        </m:d>
      </m:oMath>
      <w:del w:id="4797" w:author="mpountou" w:date="2021-02-14T19:32:00Z">
        <w:r w:rsidR="00885F35" w:rsidRPr="00885F35" w:rsidDel="001336FC">
          <w:rPr>
            <w:rFonts w:eastAsiaTheme="minorEastAsia"/>
          </w:rPr>
          <w:delText>,</w:delText>
        </w:r>
      </w:del>
    </w:p>
    <w:p w14:paraId="0DE7E9AA" w14:textId="0BFA5C2A" w:rsidR="00B911E2" w:rsidRPr="00885F35" w:rsidDel="001336FC" w:rsidRDefault="00851A19" w:rsidP="00885F35">
      <w:pPr>
        <w:ind w:left="360"/>
        <w:jc w:val="center"/>
        <w:rPr>
          <w:del w:id="4798" w:author="mpountou" w:date="2021-02-14T19:32:00Z"/>
          <w:rFonts w:eastAsiaTheme="minorEastAsia"/>
          <w:i/>
          <w:lang w:val="en-US"/>
        </w:rPr>
      </w:pPr>
      <m:oMath>
        <m:sSub>
          <m:sSubPr>
            <m:ctrlPr>
              <w:del w:id="4799" w:author="mpountou" w:date="2021-02-14T19:32:00Z">
                <w:rPr>
                  <w:rFonts w:ascii="Cambria Math" w:eastAsiaTheme="minorEastAsia" w:hAnsi="Cambria Math"/>
                  <w:i/>
                </w:rPr>
              </w:del>
            </m:ctrlPr>
          </m:sSubPr>
          <m:e>
            <m:r>
              <w:del w:id="4800" w:author="mpountou" w:date="2021-02-14T19:32:00Z">
                <w:rPr>
                  <w:rFonts w:ascii="Cambria Math" w:eastAsiaTheme="minorEastAsia" w:hAnsi="Cambria Math"/>
                </w:rPr>
                <m:t>φ</m:t>
              </w:del>
            </m:r>
          </m:e>
          <m:sub>
            <m:r>
              <w:del w:id="4801" w:author="mpountou" w:date="2021-02-14T19:32:00Z">
                <w:rPr>
                  <w:rFonts w:ascii="Cambria Math" w:eastAsiaTheme="minorEastAsia" w:hAnsi="Cambria Math"/>
                </w:rPr>
                <m:t>2</m:t>
              </w:del>
            </m:r>
          </m:sub>
        </m:sSub>
        <m:d>
          <m:dPr>
            <m:ctrlPr>
              <w:del w:id="4802" w:author="mpountou" w:date="2021-02-14T19:32:00Z">
                <w:rPr>
                  <w:rFonts w:ascii="Cambria Math" w:eastAsiaTheme="minorEastAsia" w:hAnsi="Cambria Math"/>
                  <w:i/>
                </w:rPr>
              </w:del>
            </m:ctrlPr>
          </m:dPr>
          <m:e>
            <m:sSub>
              <m:sSubPr>
                <m:ctrlPr>
                  <w:del w:id="4803" w:author="mpountou" w:date="2021-02-14T19:32:00Z">
                    <w:rPr>
                      <w:rFonts w:ascii="Cambria Math" w:eastAsiaTheme="minorEastAsia" w:hAnsi="Cambria Math"/>
                      <w:i/>
                    </w:rPr>
                  </w:del>
                </m:ctrlPr>
              </m:sSubPr>
              <m:e>
                <m:r>
                  <w:del w:id="4804" w:author="mpountou" w:date="2021-02-14T19:32:00Z">
                    <w:rPr>
                      <w:rFonts w:ascii="Cambria Math" w:eastAsiaTheme="minorEastAsia" w:hAnsi="Cambria Math"/>
                    </w:rPr>
                    <m:t>z</m:t>
                  </w:del>
                </m:r>
              </m:e>
              <m:sub>
                <m:r>
                  <w:del w:id="4805" w:author="mpountou" w:date="2021-02-14T19:32:00Z">
                    <w:rPr>
                      <w:rFonts w:ascii="Cambria Math" w:eastAsiaTheme="minorEastAsia" w:hAnsi="Cambria Math"/>
                    </w:rPr>
                    <m:t>1</m:t>
                  </w:del>
                </m:r>
              </m:sub>
            </m:sSub>
          </m:e>
        </m:d>
        <m:r>
          <w:del w:id="4806" w:author="mpountou" w:date="2021-02-14T19:32:00Z">
            <w:rPr>
              <w:rFonts w:ascii="Cambria Math" w:eastAsiaTheme="minorEastAsia" w:hAnsi="Cambria Math"/>
            </w:rPr>
            <m:t>=</m:t>
          </w:del>
        </m:r>
        <m:sSub>
          <m:sSubPr>
            <m:ctrlPr>
              <w:del w:id="4807" w:author="mpountou" w:date="2021-02-14T19:32:00Z">
                <w:rPr>
                  <w:rFonts w:ascii="Cambria Math" w:eastAsiaTheme="minorEastAsia" w:hAnsi="Cambria Math"/>
                  <w:i/>
                </w:rPr>
              </w:del>
            </m:ctrlPr>
          </m:sSubPr>
          <m:e>
            <m:r>
              <w:del w:id="4808" w:author="mpountou" w:date="2021-02-14T19:32:00Z">
                <w:rPr>
                  <w:rFonts w:ascii="Cambria Math" w:eastAsiaTheme="minorEastAsia" w:hAnsi="Cambria Math"/>
                </w:rPr>
                <m:t>α</m:t>
              </w:del>
            </m:r>
          </m:e>
          <m:sub>
            <m:r>
              <w:del w:id="4809" w:author="mpountou" w:date="2021-02-14T19:32:00Z">
                <w:rPr>
                  <w:rFonts w:ascii="Cambria Math" w:eastAsiaTheme="minorEastAsia" w:hAnsi="Cambria Math"/>
                </w:rPr>
                <m:t>2</m:t>
              </w:del>
            </m:r>
          </m:sub>
        </m:sSub>
        <m:d>
          <m:dPr>
            <m:ctrlPr>
              <w:del w:id="4810" w:author="mpountou" w:date="2021-02-14T19:32:00Z">
                <w:rPr>
                  <w:rFonts w:ascii="Cambria Math" w:eastAsiaTheme="minorEastAsia" w:hAnsi="Cambria Math"/>
                  <w:i/>
                </w:rPr>
              </w:del>
            </m:ctrlPr>
          </m:dPr>
          <m:e>
            <m:sSubSup>
              <m:sSubSupPr>
                <m:ctrlPr>
                  <w:del w:id="4811" w:author="mpountou" w:date="2021-02-14T19:32:00Z">
                    <w:rPr>
                      <w:rFonts w:ascii="Cambria Math" w:eastAsiaTheme="minorEastAsia" w:hAnsi="Cambria Math"/>
                      <w:i/>
                      <w:lang w:val="en-US"/>
                    </w:rPr>
                  </w:del>
                </m:ctrlPr>
              </m:sSubSupPr>
              <m:e>
                <m:r>
                  <w:del w:id="4812" w:author="mpountou" w:date="2021-02-14T19:32:00Z">
                    <w:rPr>
                      <w:rFonts w:ascii="Cambria Math" w:eastAsiaTheme="minorEastAsia" w:hAnsi="Cambria Math"/>
                      <w:lang w:val="en-US"/>
                    </w:rPr>
                    <m:t>W</m:t>
                  </w:del>
                </m:r>
                <m:ctrlPr>
                  <w:del w:id="4813" w:author="mpountou" w:date="2021-02-14T19:32:00Z">
                    <w:rPr>
                      <w:rFonts w:ascii="Cambria Math" w:eastAsiaTheme="minorEastAsia" w:hAnsi="Cambria Math"/>
                      <w:i/>
                    </w:rPr>
                  </w:del>
                </m:ctrlPr>
              </m:e>
              <m:sub>
                <m:r>
                  <w:del w:id="4814" w:author="mpountou" w:date="2021-02-14T19:32:00Z">
                    <w:rPr>
                      <w:rFonts w:ascii="Cambria Math" w:eastAsiaTheme="minorEastAsia" w:hAnsi="Cambria Math"/>
                      <w:lang w:val="en-US"/>
                    </w:rPr>
                    <m:t>2</m:t>
                  </w:del>
                </m:r>
              </m:sub>
              <m:sup>
                <m:r>
                  <w:del w:id="4815" w:author="mpountou" w:date="2021-02-14T19:32:00Z">
                    <w:rPr>
                      <w:rFonts w:ascii="Cambria Math" w:eastAsiaTheme="minorEastAsia" w:hAnsi="Cambria Math"/>
                      <w:lang w:val="en-US"/>
                    </w:rPr>
                    <m:t>T</m:t>
                  </w:del>
                </m:r>
              </m:sup>
            </m:sSubSup>
            <m:sSub>
              <m:sSubPr>
                <m:ctrlPr>
                  <w:del w:id="4816" w:author="mpountou" w:date="2021-02-14T19:32:00Z">
                    <w:rPr>
                      <w:rFonts w:ascii="Cambria Math" w:eastAsiaTheme="minorEastAsia" w:hAnsi="Cambria Math"/>
                      <w:i/>
                      <w:lang w:val="en-US"/>
                    </w:rPr>
                  </w:del>
                </m:ctrlPr>
              </m:sSubPr>
              <m:e>
                <m:r>
                  <w:del w:id="4817" w:author="mpountou" w:date="2021-02-14T19:32:00Z">
                    <w:rPr>
                      <w:rFonts w:ascii="Cambria Math" w:eastAsiaTheme="minorEastAsia" w:hAnsi="Cambria Math"/>
                      <w:lang w:val="en-US"/>
                    </w:rPr>
                    <m:t>z</m:t>
                  </w:del>
                </m:r>
              </m:e>
              <m:sub>
                <m:r>
                  <w:del w:id="4818" w:author="mpountou" w:date="2021-02-14T19:32:00Z">
                    <w:rPr>
                      <w:rFonts w:ascii="Cambria Math" w:eastAsiaTheme="minorEastAsia" w:hAnsi="Cambria Math"/>
                      <w:lang w:val="en-US"/>
                    </w:rPr>
                    <m:t>1</m:t>
                  </w:del>
                </m:r>
              </m:sub>
            </m:sSub>
            <m:r>
              <w:del w:id="4819" w:author="mpountou" w:date="2021-02-14T19:32:00Z">
                <w:rPr>
                  <w:rFonts w:ascii="Cambria Math" w:eastAsiaTheme="minorEastAsia" w:hAnsi="Cambria Math"/>
                  <w:lang w:val="en-US"/>
                </w:rPr>
                <m:t>+</m:t>
              </w:del>
            </m:r>
            <m:sSub>
              <m:sSubPr>
                <m:ctrlPr>
                  <w:del w:id="4820" w:author="mpountou" w:date="2021-02-14T19:32:00Z">
                    <w:rPr>
                      <w:rFonts w:ascii="Cambria Math" w:eastAsiaTheme="minorEastAsia" w:hAnsi="Cambria Math"/>
                      <w:i/>
                      <w:lang w:val="en-US"/>
                    </w:rPr>
                  </w:del>
                </m:ctrlPr>
              </m:sSubPr>
              <m:e>
                <m:r>
                  <w:del w:id="4821" w:author="mpountou" w:date="2021-02-14T19:32:00Z">
                    <w:rPr>
                      <w:rFonts w:ascii="Cambria Math" w:eastAsiaTheme="minorEastAsia" w:hAnsi="Cambria Math"/>
                      <w:lang w:val="en-US"/>
                    </w:rPr>
                    <m:t>b</m:t>
                  </w:del>
                </m:r>
              </m:e>
              <m:sub>
                <m:r>
                  <w:del w:id="4822" w:author="mpountou" w:date="2021-02-14T19:32:00Z">
                    <w:rPr>
                      <w:rFonts w:ascii="Cambria Math" w:eastAsiaTheme="minorEastAsia" w:hAnsi="Cambria Math"/>
                      <w:lang w:val="en-US"/>
                    </w:rPr>
                    <m:t>2</m:t>
                  </w:del>
                </m:r>
              </m:sub>
            </m:sSub>
            <m:ctrlPr>
              <w:del w:id="4823" w:author="mpountou" w:date="2021-02-14T19:32:00Z">
                <w:rPr>
                  <w:rFonts w:ascii="Cambria Math" w:eastAsiaTheme="minorEastAsia" w:hAnsi="Cambria Math"/>
                  <w:i/>
                  <w:lang w:val="en-US"/>
                </w:rPr>
              </w:del>
            </m:ctrlPr>
          </m:e>
        </m:d>
      </m:oMath>
      <w:del w:id="4824" w:author="mpountou" w:date="2021-02-14T19:32:00Z">
        <w:r w:rsidR="00885F35" w:rsidDel="001336FC">
          <w:rPr>
            <w:rFonts w:eastAsiaTheme="minorEastAsia"/>
            <w:i/>
            <w:lang w:val="en-US"/>
          </w:rPr>
          <w:delText>,</w:delText>
        </w:r>
      </w:del>
    </w:p>
    <w:p w14:paraId="14FBCDD1" w14:textId="25A31010" w:rsidR="00885F35" w:rsidRPr="00885F35" w:rsidDel="001336FC" w:rsidRDefault="00885F35" w:rsidP="00885F35">
      <w:pPr>
        <w:ind w:left="360"/>
        <w:jc w:val="center"/>
        <w:rPr>
          <w:del w:id="4825" w:author="mpountou" w:date="2021-02-14T19:32:00Z"/>
          <w:rFonts w:eastAsiaTheme="minorEastAsia"/>
          <w:i/>
          <w:lang w:val="en-US"/>
        </w:rPr>
      </w:pPr>
      <m:oMathPara>
        <m:oMath>
          <m:r>
            <w:del w:id="4826" w:author="mpountou" w:date="2021-02-14T19:32:00Z">
              <w:rPr>
                <w:rFonts w:ascii="Cambria Math" w:eastAsiaTheme="minorEastAsia" w:hAnsi="Cambria Math"/>
                <w:lang w:val="en-US"/>
              </w:rPr>
              <m:t>……………</m:t>
            </w:del>
          </m:r>
        </m:oMath>
      </m:oMathPara>
    </w:p>
    <w:p w14:paraId="1B13811A" w14:textId="43C06BB3" w:rsidR="00885F35" w:rsidRPr="00885F35" w:rsidDel="001336FC" w:rsidRDefault="00851A19" w:rsidP="00885F35">
      <w:pPr>
        <w:ind w:left="360"/>
        <w:jc w:val="center"/>
        <w:rPr>
          <w:del w:id="4827" w:author="mpountou" w:date="2021-02-14T19:32:00Z"/>
          <w:rFonts w:eastAsiaTheme="minorEastAsia"/>
          <w:i/>
          <w:lang w:val="en-US"/>
        </w:rPr>
      </w:pPr>
      <m:oMath>
        <m:sSub>
          <m:sSubPr>
            <m:ctrlPr>
              <w:del w:id="4828" w:author="mpountou" w:date="2021-02-14T19:32:00Z">
                <w:rPr>
                  <w:rFonts w:ascii="Cambria Math" w:eastAsiaTheme="minorEastAsia" w:hAnsi="Cambria Math"/>
                  <w:i/>
                  <w:lang w:val="en-US"/>
                </w:rPr>
              </w:del>
            </m:ctrlPr>
          </m:sSubPr>
          <m:e>
            <m:r>
              <w:del w:id="4829" w:author="mpountou" w:date="2021-02-14T19:32:00Z">
                <w:rPr>
                  <w:rFonts w:ascii="Cambria Math" w:eastAsiaTheme="minorEastAsia" w:hAnsi="Cambria Math"/>
                  <w:lang w:val="en-US"/>
                </w:rPr>
                <m:t>φ</m:t>
              </w:del>
            </m:r>
          </m:e>
          <m:sub>
            <m:r>
              <w:del w:id="4830" w:author="mpountou" w:date="2021-02-14T19:32:00Z">
                <w:rPr>
                  <w:rFonts w:ascii="Cambria Math" w:eastAsiaTheme="minorEastAsia" w:hAnsi="Cambria Math"/>
                  <w:lang w:val="en-US"/>
                </w:rPr>
                <m:t>L</m:t>
              </w:del>
            </m:r>
          </m:sub>
        </m:sSub>
        <m:d>
          <m:dPr>
            <m:ctrlPr>
              <w:del w:id="4831" w:author="mpountou" w:date="2021-02-14T19:32:00Z">
                <w:rPr>
                  <w:rFonts w:ascii="Cambria Math" w:eastAsiaTheme="minorEastAsia" w:hAnsi="Cambria Math"/>
                  <w:i/>
                  <w:lang w:val="en-US"/>
                </w:rPr>
              </w:del>
            </m:ctrlPr>
          </m:dPr>
          <m:e>
            <m:sSub>
              <m:sSubPr>
                <m:ctrlPr>
                  <w:del w:id="4832" w:author="mpountou" w:date="2021-02-14T19:32:00Z">
                    <w:rPr>
                      <w:rFonts w:ascii="Cambria Math" w:eastAsiaTheme="minorEastAsia" w:hAnsi="Cambria Math"/>
                      <w:i/>
                      <w:lang w:val="en-US"/>
                    </w:rPr>
                  </w:del>
                </m:ctrlPr>
              </m:sSubPr>
              <m:e>
                <m:r>
                  <w:del w:id="4833" w:author="mpountou" w:date="2021-02-14T19:32:00Z">
                    <w:rPr>
                      <w:rFonts w:ascii="Cambria Math" w:eastAsiaTheme="minorEastAsia" w:hAnsi="Cambria Math"/>
                      <w:lang w:val="en-US"/>
                    </w:rPr>
                    <m:t>z</m:t>
                  </w:del>
                </m:r>
              </m:e>
              <m:sub>
                <m:r>
                  <w:del w:id="4834" w:author="mpountou" w:date="2021-02-14T19:32:00Z">
                    <w:rPr>
                      <w:rFonts w:ascii="Cambria Math" w:eastAsiaTheme="minorEastAsia" w:hAnsi="Cambria Math"/>
                      <w:lang w:val="en-US"/>
                    </w:rPr>
                    <m:t>L-1</m:t>
                  </w:del>
                </m:r>
              </m:sub>
            </m:sSub>
          </m:e>
        </m:d>
        <m:r>
          <w:del w:id="4835" w:author="mpountou" w:date="2021-02-14T19:32:00Z">
            <w:rPr>
              <w:rFonts w:ascii="Cambria Math" w:eastAsiaTheme="minorEastAsia" w:hAnsi="Cambria Math"/>
              <w:lang w:val="en-US"/>
            </w:rPr>
            <m:t>=</m:t>
          </w:del>
        </m:r>
        <m:sSub>
          <m:sSubPr>
            <m:ctrlPr>
              <w:del w:id="4836" w:author="mpountou" w:date="2021-02-14T19:32:00Z">
                <w:rPr>
                  <w:rFonts w:ascii="Cambria Math" w:eastAsiaTheme="minorEastAsia" w:hAnsi="Cambria Math"/>
                  <w:i/>
                  <w:lang w:val="en-US"/>
                </w:rPr>
              </w:del>
            </m:ctrlPr>
          </m:sSubPr>
          <m:e>
            <m:r>
              <w:del w:id="4837" w:author="mpountou" w:date="2021-02-14T19:32:00Z">
                <w:rPr>
                  <w:rFonts w:ascii="Cambria Math" w:eastAsiaTheme="minorEastAsia" w:hAnsi="Cambria Math"/>
                  <w:lang w:val="en-US"/>
                </w:rPr>
                <m:t>a</m:t>
              </w:del>
            </m:r>
          </m:e>
          <m:sub>
            <m:r>
              <w:del w:id="4838" w:author="mpountou" w:date="2021-02-14T19:32:00Z">
                <w:rPr>
                  <w:rFonts w:ascii="Cambria Math" w:eastAsiaTheme="minorEastAsia" w:hAnsi="Cambria Math"/>
                  <w:lang w:val="en-US"/>
                </w:rPr>
                <m:t>L</m:t>
              </w:del>
            </m:r>
          </m:sub>
        </m:sSub>
        <m:r>
          <w:del w:id="4839" w:author="mpountou" w:date="2021-02-14T19:32:00Z">
            <w:rPr>
              <w:rFonts w:ascii="Cambria Math" w:eastAsiaTheme="minorEastAsia" w:hAnsi="Cambria Math"/>
              <w:lang w:val="en-US"/>
            </w:rPr>
            <m:t>(</m:t>
          </w:del>
        </m:r>
        <m:sSubSup>
          <m:sSubSupPr>
            <m:ctrlPr>
              <w:del w:id="4840" w:author="mpountou" w:date="2021-02-14T19:32:00Z">
                <w:rPr>
                  <w:rFonts w:ascii="Cambria Math" w:eastAsiaTheme="minorEastAsia" w:hAnsi="Cambria Math"/>
                  <w:i/>
                  <w:lang w:val="en-US"/>
                </w:rPr>
              </w:del>
            </m:ctrlPr>
          </m:sSubSupPr>
          <m:e>
            <m:r>
              <w:del w:id="4841" w:author="mpountou" w:date="2021-02-14T19:32:00Z">
                <w:rPr>
                  <w:rFonts w:ascii="Cambria Math" w:eastAsiaTheme="minorEastAsia" w:hAnsi="Cambria Math"/>
                  <w:lang w:val="en-US"/>
                </w:rPr>
                <m:t>W</m:t>
              </w:del>
            </m:r>
          </m:e>
          <m:sub>
            <m:r>
              <w:del w:id="4842" w:author="mpountou" w:date="2021-02-14T19:32:00Z">
                <w:rPr>
                  <w:rFonts w:ascii="Cambria Math" w:eastAsiaTheme="minorEastAsia" w:hAnsi="Cambria Math"/>
                  <w:lang w:val="en-US"/>
                </w:rPr>
                <m:t>L</m:t>
              </w:del>
            </m:r>
          </m:sub>
          <m:sup>
            <m:r>
              <w:del w:id="4843" w:author="mpountou" w:date="2021-02-14T19:32:00Z">
                <w:rPr>
                  <w:rFonts w:ascii="Cambria Math" w:eastAsiaTheme="minorEastAsia" w:hAnsi="Cambria Math"/>
                  <w:lang w:val="en-US"/>
                </w:rPr>
                <m:t>T</m:t>
              </w:del>
            </m:r>
          </m:sup>
        </m:sSubSup>
        <m:sSub>
          <m:sSubPr>
            <m:ctrlPr>
              <w:del w:id="4844" w:author="mpountou" w:date="2021-02-14T19:32:00Z">
                <w:rPr>
                  <w:rFonts w:ascii="Cambria Math" w:eastAsiaTheme="minorEastAsia" w:hAnsi="Cambria Math"/>
                  <w:i/>
                  <w:lang w:val="en-US"/>
                </w:rPr>
              </w:del>
            </m:ctrlPr>
          </m:sSubPr>
          <m:e>
            <m:r>
              <w:del w:id="4845" w:author="mpountou" w:date="2021-02-14T19:32:00Z">
                <w:rPr>
                  <w:rFonts w:ascii="Cambria Math" w:eastAsiaTheme="minorEastAsia" w:hAnsi="Cambria Math"/>
                  <w:lang w:val="en-US"/>
                </w:rPr>
                <m:t>z</m:t>
              </w:del>
            </m:r>
          </m:e>
          <m:sub>
            <m:r>
              <w:del w:id="4846" w:author="mpountou" w:date="2021-02-14T19:32:00Z">
                <w:rPr>
                  <w:rFonts w:ascii="Cambria Math" w:eastAsiaTheme="minorEastAsia" w:hAnsi="Cambria Math"/>
                  <w:lang w:val="en-US"/>
                </w:rPr>
                <m:t xml:space="preserve">L-1 </m:t>
              </w:del>
            </m:r>
          </m:sub>
        </m:sSub>
        <m:r>
          <w:del w:id="4847" w:author="mpountou" w:date="2021-02-14T19:32:00Z">
            <w:rPr>
              <w:rFonts w:ascii="Cambria Math" w:eastAsiaTheme="minorEastAsia" w:hAnsi="Cambria Math"/>
              <w:lang w:val="en-US"/>
            </w:rPr>
            <m:t>+</m:t>
          </w:del>
        </m:r>
        <m:sSub>
          <m:sSubPr>
            <m:ctrlPr>
              <w:del w:id="4848" w:author="mpountou" w:date="2021-02-14T19:32:00Z">
                <w:rPr>
                  <w:rFonts w:ascii="Cambria Math" w:eastAsiaTheme="minorEastAsia" w:hAnsi="Cambria Math"/>
                  <w:i/>
                  <w:lang w:val="en-US"/>
                </w:rPr>
              </w:del>
            </m:ctrlPr>
          </m:sSubPr>
          <m:e>
            <m:r>
              <w:del w:id="4849" w:author="mpountou" w:date="2021-02-14T19:32:00Z">
                <w:rPr>
                  <w:rFonts w:ascii="Cambria Math" w:eastAsiaTheme="minorEastAsia" w:hAnsi="Cambria Math"/>
                  <w:lang w:val="en-US"/>
                </w:rPr>
                <m:t>b</m:t>
              </w:del>
            </m:r>
          </m:e>
          <m:sub>
            <m:r>
              <w:del w:id="4850" w:author="mpountou" w:date="2021-02-14T19:32:00Z">
                <w:rPr>
                  <w:rFonts w:ascii="Cambria Math" w:eastAsiaTheme="minorEastAsia" w:hAnsi="Cambria Math"/>
                  <w:lang w:val="en-US"/>
                </w:rPr>
                <m:t>L</m:t>
              </w:del>
            </m:r>
          </m:sub>
        </m:sSub>
        <m:r>
          <w:del w:id="4851" w:author="mpountou" w:date="2021-02-14T19:32:00Z">
            <w:rPr>
              <w:rFonts w:ascii="Cambria Math" w:eastAsiaTheme="minorEastAsia" w:hAnsi="Cambria Math"/>
              <w:lang w:val="en-US"/>
            </w:rPr>
            <m:t>)</m:t>
          </w:del>
        </m:r>
      </m:oMath>
      <w:del w:id="4852" w:author="mpountou" w:date="2021-02-14T19:32:00Z">
        <w:r w:rsidR="00885F35" w:rsidDel="001336FC">
          <w:rPr>
            <w:rFonts w:eastAsiaTheme="minorEastAsia"/>
            <w:i/>
            <w:lang w:val="en-US"/>
          </w:rPr>
          <w:delText>,</w:delText>
        </w:r>
      </w:del>
    </w:p>
    <w:p w14:paraId="564C826F" w14:textId="261C5F94" w:rsidR="00885F35" w:rsidRPr="00885F35" w:rsidRDefault="00851A19" w:rsidP="00885F35">
      <w:pPr>
        <w:ind w:left="360"/>
        <w:jc w:val="center"/>
        <w:rPr>
          <w:rFonts w:eastAsiaTheme="minorEastAsia"/>
          <w:i/>
          <w:lang w:val="en-US"/>
        </w:rPr>
      </w:pPr>
      <m:oMathPara>
        <m:oMath>
          <m:sSub>
            <m:sSubPr>
              <m:ctrlPr>
                <w:del w:id="4853" w:author="mpountou" w:date="2021-02-14T19:32:00Z">
                  <w:rPr>
                    <w:rFonts w:ascii="Cambria Math" w:eastAsiaTheme="minorEastAsia" w:hAnsi="Cambria Math"/>
                    <w:i/>
                    <w:lang w:val="en-US"/>
                  </w:rPr>
                </w:del>
              </m:ctrlPr>
            </m:sSubPr>
            <m:e>
              <m:acc>
                <m:accPr>
                  <m:ctrlPr>
                    <w:del w:id="4854" w:author="mpountou" w:date="2021-02-14T19:32:00Z">
                      <w:rPr>
                        <w:rFonts w:ascii="Cambria Math" w:eastAsiaTheme="minorEastAsia" w:hAnsi="Cambria Math"/>
                        <w:i/>
                        <w:lang w:val="en-US"/>
                      </w:rPr>
                    </w:del>
                  </m:ctrlPr>
                </m:accPr>
                <m:e>
                  <m:r>
                    <w:del w:id="4855" w:author="mpountou" w:date="2021-02-14T19:32:00Z">
                      <w:rPr>
                        <w:rFonts w:ascii="Cambria Math" w:eastAsiaTheme="minorEastAsia" w:hAnsi="Cambria Math"/>
                        <w:lang w:val="en-US"/>
                      </w:rPr>
                      <m:t>y</m:t>
                    </w:del>
                  </m:r>
                </m:e>
              </m:acc>
            </m:e>
            <m:sub>
              <m:r>
                <w:del w:id="4856" w:author="mpountou" w:date="2021-02-14T19:32:00Z">
                  <w:rPr>
                    <w:rFonts w:ascii="Cambria Math" w:eastAsiaTheme="minorEastAsia" w:hAnsi="Cambria Math"/>
                    <w:lang w:val="en-US"/>
                  </w:rPr>
                  <m:t>ui</m:t>
                </w:del>
              </m:r>
            </m:sub>
          </m:sSub>
          <m:r>
            <w:del w:id="4857" w:author="mpountou" w:date="2021-02-14T19:32:00Z">
              <w:rPr>
                <w:rFonts w:ascii="Cambria Math" w:eastAsiaTheme="minorEastAsia" w:hAnsi="Cambria Math"/>
                <w:lang w:val="en-US"/>
              </w:rPr>
              <m:t xml:space="preserve">= </m:t>
            </w:del>
          </m:r>
          <m:r>
            <w:del w:id="4858" w:author="mpountou" w:date="2021-02-14T19:32:00Z">
              <w:rPr>
                <w:rFonts w:ascii="Cambria Math" w:eastAsiaTheme="minorEastAsia" w:hAnsi="Cambria Math"/>
              </w:rPr>
              <m:t>σ</m:t>
            </w:del>
          </m:r>
          <m:d>
            <m:dPr>
              <m:ctrlPr>
                <w:del w:id="4859" w:author="mpountou" w:date="2021-02-14T19:32:00Z">
                  <w:rPr>
                    <w:rFonts w:ascii="Cambria Math" w:eastAsiaTheme="minorEastAsia" w:hAnsi="Cambria Math"/>
                    <w:i/>
                  </w:rPr>
                </w:del>
              </m:ctrlPr>
            </m:dPr>
            <m:e>
              <m:sSup>
                <m:sSupPr>
                  <m:ctrlPr>
                    <w:del w:id="4860" w:author="mpountou" w:date="2021-02-14T19:32:00Z">
                      <w:rPr>
                        <w:rFonts w:ascii="Cambria Math" w:eastAsiaTheme="minorEastAsia" w:hAnsi="Cambria Math"/>
                        <w:i/>
                        <w:lang w:val="en-US"/>
                      </w:rPr>
                    </w:del>
                  </m:ctrlPr>
                </m:sSupPr>
                <m:e>
                  <m:r>
                    <w:del w:id="4861" w:author="mpountou" w:date="2021-02-14T19:32:00Z">
                      <w:rPr>
                        <w:rFonts w:ascii="Cambria Math" w:eastAsiaTheme="minorEastAsia" w:hAnsi="Cambria Math"/>
                        <w:lang w:val="en-US"/>
                      </w:rPr>
                      <m:t>h</m:t>
                    </w:del>
                  </m:r>
                  <m:ctrlPr>
                    <w:del w:id="4862" w:author="mpountou" w:date="2021-02-14T19:32:00Z">
                      <w:rPr>
                        <w:rFonts w:ascii="Cambria Math" w:eastAsiaTheme="minorEastAsia" w:hAnsi="Cambria Math"/>
                        <w:i/>
                      </w:rPr>
                    </w:del>
                  </m:ctrlPr>
                </m:e>
                <m:sup>
                  <m:r>
                    <w:del w:id="4863" w:author="mpountou" w:date="2021-02-14T19:32:00Z">
                      <w:rPr>
                        <w:rFonts w:ascii="Cambria Math" w:eastAsiaTheme="minorEastAsia" w:hAnsi="Cambria Math"/>
                        <w:lang w:val="en-US"/>
                      </w:rPr>
                      <m:t>T</m:t>
                    </w:del>
                  </m:r>
                </m:sup>
              </m:sSup>
              <m:sSub>
                <m:sSubPr>
                  <m:ctrlPr>
                    <w:del w:id="4864" w:author="mpountou" w:date="2021-02-14T19:32:00Z">
                      <w:rPr>
                        <w:rFonts w:ascii="Cambria Math" w:eastAsiaTheme="minorEastAsia" w:hAnsi="Cambria Math"/>
                        <w:i/>
                      </w:rPr>
                    </w:del>
                  </m:ctrlPr>
                </m:sSubPr>
                <m:e>
                  <m:r>
                    <w:del w:id="4865" w:author="mpountou" w:date="2021-02-14T19:32:00Z">
                      <w:rPr>
                        <w:rFonts w:ascii="Cambria Math" w:eastAsiaTheme="minorEastAsia" w:hAnsi="Cambria Math"/>
                      </w:rPr>
                      <m:t>φ</m:t>
                    </w:del>
                  </m:r>
                </m:e>
                <m:sub>
                  <m:r>
                    <w:del w:id="4866" w:author="mpountou" w:date="2021-02-14T19:32:00Z">
                      <w:rPr>
                        <w:rFonts w:ascii="Cambria Math" w:eastAsiaTheme="minorEastAsia" w:hAnsi="Cambria Math"/>
                        <w:lang w:val="en-US"/>
                      </w:rPr>
                      <m:t>L</m:t>
                    </w:del>
                  </m:r>
                </m:sub>
              </m:sSub>
              <m:d>
                <m:dPr>
                  <m:ctrlPr>
                    <w:del w:id="4867" w:author="mpountou" w:date="2021-02-14T19:32:00Z">
                      <w:rPr>
                        <w:rFonts w:ascii="Cambria Math" w:eastAsiaTheme="minorEastAsia" w:hAnsi="Cambria Math"/>
                        <w:i/>
                      </w:rPr>
                    </w:del>
                  </m:ctrlPr>
                </m:dPr>
                <m:e>
                  <m:sSub>
                    <m:sSubPr>
                      <m:ctrlPr>
                        <w:del w:id="4868" w:author="mpountou" w:date="2021-02-14T19:32:00Z">
                          <w:rPr>
                            <w:rFonts w:ascii="Cambria Math" w:eastAsiaTheme="minorEastAsia" w:hAnsi="Cambria Math"/>
                            <w:i/>
                            <w:lang w:val="en-US"/>
                          </w:rPr>
                        </w:del>
                      </m:ctrlPr>
                    </m:sSubPr>
                    <m:e>
                      <m:r>
                        <w:del w:id="4869" w:author="mpountou" w:date="2021-02-14T19:32:00Z">
                          <w:rPr>
                            <w:rFonts w:ascii="Cambria Math" w:eastAsiaTheme="minorEastAsia" w:hAnsi="Cambria Math"/>
                            <w:lang w:val="en-US"/>
                          </w:rPr>
                          <m:t>z</m:t>
                        </w:del>
                      </m:r>
                      <m:ctrlPr>
                        <w:del w:id="4870" w:author="mpountou" w:date="2021-02-14T19:32:00Z">
                          <w:rPr>
                            <w:rFonts w:ascii="Cambria Math" w:eastAsiaTheme="minorEastAsia" w:hAnsi="Cambria Math"/>
                            <w:i/>
                          </w:rPr>
                        </w:del>
                      </m:ctrlPr>
                    </m:e>
                    <m:sub>
                      <m:r>
                        <w:del w:id="4871" w:author="mpountou" w:date="2021-02-14T19:32:00Z">
                          <w:rPr>
                            <w:rFonts w:ascii="Cambria Math" w:eastAsiaTheme="minorEastAsia" w:hAnsi="Cambria Math"/>
                            <w:lang w:val="en-US"/>
                          </w:rPr>
                          <m:t>L-1</m:t>
                        </w:del>
                      </m:r>
                    </m:sub>
                  </m:sSub>
                  <m:ctrlPr>
                    <w:del w:id="4872" w:author="mpountou" w:date="2021-02-14T19:32:00Z">
                      <w:rPr>
                        <w:rFonts w:ascii="Cambria Math" w:eastAsiaTheme="minorEastAsia" w:hAnsi="Cambria Math"/>
                        <w:i/>
                        <w:lang w:val="en-US"/>
                      </w:rPr>
                    </w:del>
                  </m:ctrlPr>
                </m:e>
              </m:d>
              <m:ctrlPr>
                <w:del w:id="4873" w:author="mpountou" w:date="2021-02-14T19:32:00Z">
                  <w:rPr>
                    <w:rFonts w:ascii="Cambria Math" w:eastAsiaTheme="minorEastAsia" w:hAnsi="Cambria Math"/>
                    <w:i/>
                    <w:lang w:val="en-US"/>
                  </w:rPr>
                </w:del>
              </m:ctrlPr>
            </m:e>
          </m:d>
          <m:r>
            <w:ins w:id="4874" w:author="mpountou" w:date="2021-02-14T19:32:00Z">
              <w:rPr>
                <w:rFonts w:ascii="Cambria Math" w:eastAsiaTheme="minorEastAsia" w:hAnsi="Cambria Math"/>
              </w:rPr>
              <m:t xml:space="preserve"> </m:t>
            </w:ins>
          </m:r>
        </m:oMath>
      </m:oMathPara>
    </w:p>
    <w:p w14:paraId="5034BACF" w14:textId="77777777"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14:paraId="11EF72EA" w14:textId="77777777"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End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14:paraId="2A183B13" w14:textId="645B724C"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End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ins w:id="4875" w:author="Sotirios Filippos Tsarouchis" w:date="2021-02-09T16:46:00Z">
        <w:r w:rsidR="00A70905">
          <w:rPr>
            <w:rFonts w:eastAsiaTheme="minorEastAsia"/>
            <w:i/>
          </w:rPr>
          <w:t xml:space="preserve">, </w:t>
        </w:r>
      </w:ins>
      <w:del w:id="4876" w:author="Sotirios Filippos Tsarouchis" w:date="2021-02-09T16:46:00Z">
        <w:r w:rsidR="00CD4436" w:rsidDel="00A70905">
          <w:rPr>
            <w:rFonts w:eastAsiaTheme="minorEastAsia"/>
            <w:i/>
          </w:rPr>
          <w:delText xml:space="preserve"> </w:delText>
        </w:r>
      </w:del>
      <w:r w:rsidR="00CD4436">
        <w:rPr>
          <w:rFonts w:eastAsiaTheme="minorEastAsia"/>
          <w:i/>
        </w:rPr>
        <w:t>αφού ανακουφίζει τα θέματα σε μεγάλο βαθμό τα θέματα του κορεσμού.</w:t>
      </w:r>
    </w:p>
    <w:p w14:paraId="7E9F06FD" w14:textId="233CB6D0" w:rsidR="00CD4436" w:rsidRDefault="00CD4436" w:rsidP="00011111">
      <w:pPr>
        <w:pStyle w:val="a6"/>
        <w:numPr>
          <w:ilvl w:val="0"/>
          <w:numId w:val="11"/>
        </w:numPr>
        <w:rPr>
          <w:rFonts w:eastAsiaTheme="minorEastAsia"/>
          <w:i/>
        </w:rPr>
      </w:pPr>
      <w:r>
        <w:rPr>
          <w:rFonts w:eastAsiaTheme="minorEastAsia"/>
          <w:i/>
        </w:rPr>
        <w:lastRenderedPageBreak/>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End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ins w:id="4877" w:author="Sotirios Filippos Tsarouchis" w:date="2021-02-09T16:46:00Z">
        <w:r w:rsidR="00A70905">
          <w:rPr>
            <w:rFonts w:eastAsiaTheme="minorEastAsia"/>
            <w:i/>
          </w:rPr>
          <w:t>,</w:t>
        </w:r>
      </w:ins>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14:paraId="35DC15DE" w14:textId="77777777" w:rsidR="00CD4436" w:rsidRDefault="00CD4436" w:rsidP="00BC41D2">
      <w:pPr>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14:paraId="573FA629" w14:textId="77777777" w:rsidR="00DD3DF2" w:rsidRPr="00E75087" w:rsidRDefault="00E8064D" w:rsidP="00BC41D2">
      <w:pPr>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End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14:paraId="3FD65BCB" w14:textId="77777777" w:rsidR="00DD3DF2" w:rsidRDefault="00DD3DF2" w:rsidP="002B3EF6"/>
    <w:p w14:paraId="1D8C5FFA" w14:textId="77777777" w:rsidR="00217E30" w:rsidRPr="00E834E5" w:rsidRDefault="0092421F" w:rsidP="00235D3F">
      <w:pPr>
        <w:pStyle w:val="3"/>
        <w:rPr>
          <w:b/>
          <w:bCs/>
        </w:rPr>
      </w:pPr>
      <w:bookmarkStart w:id="4878" w:name="_Toc64223375"/>
      <w:r w:rsidRPr="00E834E5">
        <w:rPr>
          <w:b/>
          <w:bCs/>
        </w:rPr>
        <w:t xml:space="preserve">Συστήματα </w:t>
      </w:r>
      <w:r w:rsidR="0092448F" w:rsidRPr="00E834E5">
        <w:rPr>
          <w:b/>
          <w:bCs/>
        </w:rPr>
        <w:t>Προτάσεων Φ</w:t>
      </w:r>
      <w:r w:rsidRPr="00E834E5">
        <w:rPr>
          <w:b/>
          <w:bCs/>
        </w:rPr>
        <w:t>ιλτραρίσματος</w:t>
      </w:r>
      <w:r w:rsidR="000D1E82" w:rsidRPr="00E834E5">
        <w:rPr>
          <w:b/>
          <w:bCs/>
        </w:rPr>
        <w:t xml:space="preserve"> </w:t>
      </w:r>
      <w:r w:rsidR="0092448F" w:rsidRPr="00E834E5">
        <w:rPr>
          <w:b/>
          <w:bCs/>
        </w:rPr>
        <w:t>Π</w:t>
      </w:r>
      <w:r w:rsidR="000D1E82" w:rsidRPr="00E834E5">
        <w:rPr>
          <w:b/>
          <w:bCs/>
        </w:rPr>
        <w:t>εριεχομένου</w:t>
      </w:r>
      <w:r w:rsidR="00CD0237" w:rsidRPr="00E834E5">
        <w:rPr>
          <w:b/>
          <w:bCs/>
        </w:rPr>
        <w:t xml:space="preserve"> (</w:t>
      </w:r>
      <w:r w:rsidR="00CD0237" w:rsidRPr="00E834E5">
        <w:rPr>
          <w:b/>
          <w:bCs/>
          <w:lang w:val="en-US"/>
        </w:rPr>
        <w:t>Content</w:t>
      </w:r>
      <w:r w:rsidR="00CD0237" w:rsidRPr="00E834E5">
        <w:rPr>
          <w:b/>
          <w:bCs/>
        </w:rPr>
        <w:t>-</w:t>
      </w:r>
      <w:r w:rsidR="00CD0237" w:rsidRPr="00E834E5">
        <w:rPr>
          <w:b/>
          <w:bCs/>
          <w:lang w:val="en-US"/>
        </w:rPr>
        <w:t>based</w:t>
      </w:r>
      <w:r w:rsidR="000D1E82" w:rsidRPr="00E834E5">
        <w:rPr>
          <w:b/>
          <w:bCs/>
        </w:rPr>
        <w:t xml:space="preserve"> </w:t>
      </w:r>
      <w:r w:rsidR="000D1E82" w:rsidRPr="00E834E5">
        <w:rPr>
          <w:b/>
          <w:bCs/>
          <w:lang w:val="en-US"/>
        </w:rPr>
        <w:t>Filtering</w:t>
      </w:r>
      <w:r w:rsidR="00CD0237" w:rsidRPr="00E834E5">
        <w:rPr>
          <w:b/>
          <w:bCs/>
        </w:rPr>
        <w:t>)</w:t>
      </w:r>
      <w:bookmarkEnd w:id="4878"/>
    </w:p>
    <w:p w14:paraId="2D4ABC82" w14:textId="77777777" w:rsidR="00217E30" w:rsidRDefault="00217E30" w:rsidP="00217E30"/>
    <w:p w14:paraId="272E9408" w14:textId="023D4687" w:rsidR="008D59DF"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w:t>
      </w:r>
      <w:r w:rsidR="00A70905">
        <w:t xml:space="preserve"> την</w:t>
      </w:r>
      <w:r w:rsidR="00CD0237">
        <w:t xml:space="preserve">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w:t>
      </w:r>
    </w:p>
    <w:p w14:paraId="40F1B15A" w14:textId="260ABFD1" w:rsidR="008D59DF" w:rsidRDefault="00B05A9C" w:rsidP="00E57090">
      <w:r>
        <w:t xml:space="preserve">Το μέγεθος, η μάρκα, </w:t>
      </w:r>
      <w:r w:rsidR="0097490C">
        <w:t>το μάκρος των μανικιών και άλλα χαρακτηριστικά είναι λίγο πολύ τετριμμένα</w:t>
      </w:r>
      <w:r w:rsidR="00A70905">
        <w:t xml:space="preserve">, </w:t>
      </w:r>
      <w:r w:rsidR="0097490C">
        <w:t>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p>
    <w:p w14:paraId="132D9740" w14:textId="1B872532" w:rsidR="00504769" w:rsidRDefault="00E57090" w:rsidP="00E57090">
      <w:r>
        <w:t xml:space="preserve"> </w:t>
      </w:r>
      <w:r w:rsidRPr="00E57090">
        <w:t>Τέλος</w:t>
      </w:r>
      <w:ins w:id="4879" w:author="Sotirios Filippos Tsarouchis" w:date="2021-02-09T16:48:00Z">
        <w:r w:rsidR="00A70905">
          <w:t xml:space="preserve">, </w:t>
        </w:r>
      </w:ins>
      <w:del w:id="4880" w:author="Sotirios Filippos Tsarouchis" w:date="2021-02-09T16:48:00Z">
        <w:r w:rsidRPr="00E57090" w:rsidDel="00A70905">
          <w:delText xml:space="preserve"> </w:delText>
        </w:r>
      </w:del>
      <w:r w:rsidRPr="00E57090">
        <w:t>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00090768" w:rsidRPr="00090768">
        <w:t xml:space="preserve"> </w:t>
      </w:r>
      <w:r w:rsidR="00090768">
        <w:rPr>
          <w:lang w:val="en-US"/>
        </w:rPr>
        <w:t>T</w:t>
      </w:r>
      <w:r w:rsidR="00090768">
        <w:t>α συστήματα προτάσεων φιλτραρίσματος περιεχομένου βλέπουν τα χαρακτηριστικά κάθε προϊόντος που ο χρήστης δηλώνει ότι του αρέσει ή όχι και εξάγ</w:t>
      </w:r>
      <w:ins w:id="4881" w:author="Sotirios Filippos Tsarouchis" w:date="2021-02-09T16:48:00Z">
        <w:r w:rsidR="00A70905">
          <w:t>ουν</w:t>
        </w:r>
      </w:ins>
      <w:del w:id="4882" w:author="Sotirios Filippos Tsarouchis" w:date="2021-02-09T16:48:00Z">
        <w:r w:rsidR="00090768" w:rsidDel="00A70905">
          <w:delText>ει</w:delText>
        </w:r>
      </w:del>
      <w:r w:rsidR="00090768">
        <w:t xml:space="preserve"> κάποια συμπεράσματα για τις προτιμήσεις του. </w:t>
      </w:r>
    </w:p>
    <w:p w14:paraId="571025A6" w14:textId="77777777" w:rsidR="00217E30" w:rsidRDefault="00090768" w:rsidP="00E57090">
      <w:r>
        <w:lastRenderedPageBreak/>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14:paraId="21814260" w14:textId="77777777" w:rsidR="00086E39" w:rsidRPr="00A70905" w:rsidRDefault="00086E39" w:rsidP="00E57090">
      <w:pPr>
        <w:rPr>
          <w:b/>
          <w:bCs/>
          <w:rPrChange w:id="4883" w:author="Sotirios Filippos Tsarouchis" w:date="2021-02-09T16:48:00Z">
            <w:rPr/>
          </w:rPrChange>
        </w:rPr>
      </w:pPr>
    </w:p>
    <w:p w14:paraId="76DC1405" w14:textId="77777777" w:rsidR="00086E39" w:rsidRDefault="00086E39" w:rsidP="00086E39">
      <w:pPr>
        <w:pStyle w:val="4"/>
        <w:rPr>
          <w:lang w:val="en-US"/>
        </w:rPr>
      </w:pPr>
      <w:bookmarkStart w:id="4884" w:name="_Toc64223376"/>
      <w:r w:rsidRPr="00A70905">
        <w:rPr>
          <w:b/>
          <w:bCs/>
          <w:rPrChange w:id="4885" w:author="Sotirios Filippos Tsarouchis" w:date="2021-02-09T16:48:00Z">
            <w:rPr/>
          </w:rPrChange>
        </w:rPr>
        <w:t>Τυχαία Δάση (</w:t>
      </w:r>
      <w:r w:rsidRPr="00A70905">
        <w:rPr>
          <w:b/>
          <w:bCs/>
          <w:lang w:val="en-US"/>
          <w:rPrChange w:id="4886" w:author="Sotirios Filippos Tsarouchis" w:date="2021-02-09T16:48:00Z">
            <w:rPr>
              <w:lang w:val="en-US"/>
            </w:rPr>
          </w:rPrChange>
        </w:rPr>
        <w:t>Random Forest)</w:t>
      </w:r>
      <w:bookmarkEnd w:id="4884"/>
    </w:p>
    <w:p w14:paraId="73F8F807" w14:textId="77777777" w:rsidR="00086E39" w:rsidRPr="00312F9C" w:rsidRDefault="00086E39" w:rsidP="00086E39"/>
    <w:p w14:paraId="31501A42" w14:textId="41A33CAF" w:rsidR="00315B6D" w:rsidRDefault="00315B6D" w:rsidP="00086E39">
      <w:r>
        <w:t xml:space="preserve">Τα τυχαία δάση </w:t>
      </w:r>
      <w:r w:rsidR="000C2936" w:rsidRPr="000C2936">
        <w:t>ε</w:t>
      </w:r>
      <w:r w:rsidR="000C2936">
        <w:t>ίναι μοντέλα ιδανικά για την ανάλυση των βασικών χαρακτηριστικών και ιδιοτήτων των προϊόντων</w:t>
      </w:r>
      <w:ins w:id="4887" w:author="Sotirios Filippos Tsarouchis" w:date="2021-02-09T16:49:00Z">
        <w:r w:rsidR="00A70905">
          <w:t xml:space="preserve">, </w:t>
        </w:r>
      </w:ins>
      <w:del w:id="4888" w:author="Sotirios Filippos Tsarouchis" w:date="2021-02-09T16:49:00Z">
        <w:r w:rsidR="000C2936" w:rsidDel="00A70905">
          <w:delText xml:space="preserve"> </w:delText>
        </w:r>
      </w:del>
      <w:r w:rsidR="000C2936">
        <w:t xml:space="preserve">αφού </w:t>
      </w:r>
      <w:r>
        <w:t>αποτελούν μια ειδική κατηγορία συνδυαστικών μεθόδων ταξινόμησης που χρησιμοποιεί ως ταξινομητές δ</w:t>
      </w:r>
      <w:r w:rsidR="009B64F6">
        <w:t xml:space="preserve">ένδρα </w:t>
      </w:r>
      <w:commentRangeStart w:id="4889"/>
      <w:commentRangeStart w:id="4890"/>
      <w:r w:rsidR="009B64F6">
        <w:t>απόφασης</w:t>
      </w:r>
      <w:commentRangeEnd w:id="4889"/>
      <w:r w:rsidR="00A70905">
        <w:rPr>
          <w:rStyle w:val="ad"/>
        </w:rPr>
        <w:commentReference w:id="4889"/>
      </w:r>
      <w:commentRangeEnd w:id="4890"/>
      <w:r w:rsidR="008B7D08">
        <w:rPr>
          <w:rStyle w:val="ad"/>
        </w:rPr>
        <w:commentReference w:id="4890"/>
      </w:r>
      <w:ins w:id="4891" w:author="mpountou" w:date="2021-02-11T22:50:00Z">
        <w:r w:rsidR="00E834E5" w:rsidRPr="00E834E5">
          <w:rPr>
            <w:rPrChange w:id="4892" w:author="mpountou" w:date="2021-02-11T22:51:00Z">
              <w:rPr>
                <w:lang w:val="en-US"/>
              </w:rPr>
            </w:rPrChange>
          </w:rPr>
          <w:t xml:space="preserve"> </w:t>
        </w:r>
        <w:r w:rsidR="00E834E5" w:rsidRPr="008B7D08">
          <w:rPr>
            <w:i/>
            <w:rPrChange w:id="4893" w:author="mpountou" w:date="2021-02-13T18:55:00Z">
              <w:rPr>
                <w:lang w:val="en-US"/>
              </w:rPr>
            </w:rPrChange>
          </w:rPr>
          <w:t>(</w:t>
        </w:r>
      </w:ins>
      <w:ins w:id="4894" w:author="mpountou" w:date="2021-02-11T22:51:00Z">
        <w:r w:rsidR="00E834E5" w:rsidRPr="008B7D08">
          <w:rPr>
            <w:i/>
            <w:rPrChange w:id="4895" w:author="mpountou" w:date="2021-02-13T18:55:00Z">
              <w:rPr/>
            </w:rPrChange>
          </w:rPr>
          <w:fldChar w:fldCharType="begin"/>
        </w:r>
        <w:r w:rsidR="00E834E5" w:rsidRPr="008B7D08">
          <w:rPr>
            <w:i/>
            <w:rPrChange w:id="4896" w:author="mpountou" w:date="2021-02-13T18:55:00Z">
              <w:rPr/>
            </w:rPrChange>
          </w:rPr>
          <w:instrText xml:space="preserve"> REF _Ref63976298 \h </w:instrText>
        </w:r>
      </w:ins>
      <w:r w:rsidR="008B7D08" w:rsidRPr="008B7D08">
        <w:rPr>
          <w:i/>
          <w:rPrChange w:id="4897" w:author="mpountou" w:date="2021-02-13T18:55:00Z">
            <w:rPr>
              <w:b/>
            </w:rPr>
          </w:rPrChange>
        </w:rPr>
        <w:instrText xml:space="preserve"> \* MERGEFORMAT </w:instrText>
      </w:r>
      <w:r w:rsidR="00E834E5" w:rsidRPr="008B7D08">
        <w:rPr>
          <w:i/>
          <w:rPrChange w:id="4898" w:author="mpountou" w:date="2021-02-13T18:55:00Z">
            <w:rPr>
              <w:i/>
            </w:rPr>
          </w:rPrChange>
        </w:rPr>
      </w:r>
      <w:r w:rsidR="00E834E5" w:rsidRPr="008B7D08">
        <w:rPr>
          <w:i/>
          <w:rPrChange w:id="4899" w:author="mpountou" w:date="2021-02-13T18:55:00Z">
            <w:rPr/>
          </w:rPrChange>
        </w:rPr>
        <w:fldChar w:fldCharType="separate"/>
      </w:r>
      <w:ins w:id="4900" w:author="mpountou" w:date="2021-02-14T02:13:00Z">
        <w:r w:rsidR="004344EE" w:rsidRPr="004344EE">
          <w:rPr>
            <w:i/>
            <w:rPrChange w:id="4901" w:author="mpountou" w:date="2021-02-14T02:13:00Z">
              <w:rPr>
                <w:b/>
              </w:rPr>
            </w:rPrChange>
          </w:rPr>
          <w:t xml:space="preserve">Εικόνα </w:t>
        </w:r>
        <w:r w:rsidR="004344EE" w:rsidRPr="004344EE">
          <w:rPr>
            <w:i/>
            <w:noProof/>
            <w:rPrChange w:id="4902" w:author="mpountou" w:date="2021-02-14T02:13:00Z">
              <w:rPr>
                <w:b/>
                <w:noProof/>
              </w:rPr>
            </w:rPrChange>
          </w:rPr>
          <w:t>3</w:t>
        </w:r>
      </w:ins>
      <w:ins w:id="4903" w:author="mpountou" w:date="2021-02-11T22:51:00Z">
        <w:r w:rsidR="00E834E5" w:rsidRPr="008B7D08">
          <w:rPr>
            <w:i/>
            <w:rPrChange w:id="4904" w:author="mpountou" w:date="2021-02-13T18:55:00Z">
              <w:rPr/>
            </w:rPrChange>
          </w:rPr>
          <w:fldChar w:fldCharType="end"/>
        </w:r>
      </w:ins>
      <w:ins w:id="4905" w:author="mpountou" w:date="2021-02-11T22:50:00Z">
        <w:r w:rsidR="00E834E5" w:rsidRPr="008B7D08">
          <w:rPr>
            <w:i/>
            <w:rPrChange w:id="4906" w:author="mpountou" w:date="2021-02-13T18:55:00Z">
              <w:rPr>
                <w:lang w:val="en-US"/>
              </w:rPr>
            </w:rPrChange>
          </w:rPr>
          <w:t>)</w:t>
        </w:r>
      </w:ins>
      <w:r w:rsidR="009B64F6" w:rsidRPr="008B7D08">
        <w:rPr>
          <w:i/>
          <w:rPrChange w:id="4907" w:author="mpountou" w:date="2021-02-13T18:55:00Z">
            <w:rPr/>
          </w:rPrChange>
        </w:rPr>
        <w:t>.</w:t>
      </w:r>
    </w:p>
    <w:p w14:paraId="690C173D" w14:textId="77777777" w:rsidR="009B64F6" w:rsidRDefault="009B64F6" w:rsidP="00E75087">
      <w:pPr>
        <w:jc w:val="center"/>
      </w:pPr>
      <w:r>
        <w:rPr>
          <w:noProof/>
          <w:lang w:eastAsia="el-GR"/>
        </w:rPr>
        <w:drawing>
          <wp:inline distT="0" distB="0" distL="0" distR="0" wp14:anchorId="280C12A9" wp14:editId="7234A386">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14:paraId="0FE46105" w14:textId="12BABA19" w:rsidR="009B64F6" w:rsidRPr="009B64F6" w:rsidRDefault="009B64F6" w:rsidP="00E75087">
      <w:pPr>
        <w:pStyle w:val="aa"/>
        <w:jc w:val="center"/>
      </w:pPr>
      <w:bookmarkStart w:id="4908" w:name="_Ref63976298"/>
      <w:bookmarkStart w:id="4909" w:name="_Toc61618621"/>
      <w:bookmarkStart w:id="4910" w:name="_Toc62231433"/>
      <w:bookmarkStart w:id="4911" w:name="_Toc63089734"/>
      <w:bookmarkStart w:id="4912" w:name="_Toc63089810"/>
      <w:bookmarkStart w:id="4913" w:name="_Toc63885418"/>
      <w:bookmarkStart w:id="4914" w:name="_Toc64223168"/>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3</w:t>
      </w:r>
      <w:r w:rsidR="00FF21B3" w:rsidRPr="00581B58">
        <w:rPr>
          <w:b/>
          <w:noProof/>
        </w:rPr>
        <w:fldChar w:fldCharType="end"/>
      </w:r>
      <w:bookmarkEnd w:id="4908"/>
      <w:r w:rsidRPr="009B64F6">
        <w:t xml:space="preserve"> </w:t>
      </w:r>
      <w:r w:rsidR="00581B58" w:rsidRPr="00581B58">
        <w:rPr>
          <w:rPrChange w:id="4915" w:author="mpountou" w:date="2021-02-10T21:38:00Z">
            <w:rPr>
              <w:lang w:val="en-US"/>
            </w:rPr>
          </w:rPrChange>
        </w:rPr>
        <w:t>-</w:t>
      </w:r>
      <w:r w:rsidRPr="009B64F6">
        <w:t xml:space="preserve"> </w:t>
      </w:r>
      <w:r>
        <w:t>Οπτικοποίηση μοντέλου: Τυχαία Δάση</w:t>
      </w:r>
      <w:sdt>
        <w:sdtPr>
          <w:id w:val="-212736782"/>
          <w:citation/>
        </w:sdtPr>
        <w:sdtEnd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909"/>
      <w:bookmarkEnd w:id="4910"/>
      <w:bookmarkEnd w:id="4911"/>
      <w:bookmarkEnd w:id="4912"/>
      <w:bookmarkEnd w:id="4913"/>
      <w:bookmarkEnd w:id="4914"/>
    </w:p>
    <w:p w14:paraId="476AB8D5" w14:textId="46D0717D"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w:t>
      </w:r>
      <w:ins w:id="4916" w:author="Sotirios Filippos Tsarouchis" w:date="2021-02-09T16:49:00Z">
        <w:r w:rsidR="00A70905">
          <w:t xml:space="preserve">, </w:t>
        </w:r>
      </w:ins>
      <w:del w:id="4917" w:author="Sotirios Filippos Tsarouchis" w:date="2021-02-09T16:49:00Z">
        <w:r w:rsidDel="00A70905">
          <w:delText xml:space="preserve"> </w:delText>
        </w:r>
      </w:del>
      <w:r>
        <w:t xml:space="preserve">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w:t>
      </w:r>
      <w:r w:rsidRPr="00E834E5">
        <w:rPr>
          <w:i/>
          <w:iCs/>
        </w:rPr>
        <w:t>Gini index</w:t>
      </w:r>
      <w:r>
        <w:t xml:space="preserve">, εντροπία, </w:t>
      </w:r>
      <w:r w:rsidRPr="00E834E5">
        <w:rPr>
          <w:i/>
          <w:iCs/>
        </w:rPr>
        <w:t>misclassification error</w:t>
      </w:r>
      <w:r>
        <w:t xml:space="preserve">. </w:t>
      </w:r>
    </w:p>
    <w:p w14:paraId="6441B02C" w14:textId="04E76680" w:rsidR="00504769" w:rsidRDefault="00936795" w:rsidP="00086E39">
      <w:r>
        <w:t>Κάθε δένδρο</w:t>
      </w:r>
      <w:r w:rsidR="009B64F6">
        <w:t xml:space="preserve"> του δάσους </w:t>
      </w:r>
      <w:ins w:id="4918" w:author="Sotirios Filippos Tsarouchis" w:date="2021-02-09T16:50:00Z">
        <w:r w:rsidR="00A70905">
          <w:t>μπορεί να απατυχθεί ως</w:t>
        </w:r>
      </w:ins>
      <w:del w:id="4919" w:author="Sotirios Filippos Tsarouchis" w:date="2021-02-09T16:50:00Z">
        <w:r w:rsidDel="00A70905">
          <w:delText xml:space="preserve">αναπτύσσει </w:delText>
        </w:r>
      </w:del>
      <w:r w:rsidR="00746B96">
        <w:t xml:space="preserve">το μέγιστο </w:t>
      </w:r>
      <w:r>
        <w:t>βάθος</w:t>
      </w:r>
      <w:r w:rsidR="00746B96">
        <w:t xml:space="preserve"> </w:t>
      </w:r>
      <w:ins w:id="4920" w:author="Sotirios Filippos Tsarouchis" w:date="2021-02-09T16:50:00Z">
        <w:r w:rsidR="00A70905">
          <w:t xml:space="preserve">του </w:t>
        </w:r>
      </w:ins>
      <w:del w:id="4921" w:author="Sotirios Filippos Tsarouchis" w:date="2021-02-09T16:50:00Z">
        <w:r w:rsidDel="00A70905">
          <w:delText>που μπορεί</w:delText>
        </w:r>
        <w:r w:rsidR="009B64F6" w:rsidDel="00A70905">
          <w:delText xml:space="preserve"> </w:delText>
        </w:r>
        <w:r w:rsidDel="00A70905">
          <w:delText xml:space="preserve">να αναπτύξει </w:delText>
        </w:r>
      </w:del>
      <w:r w:rsidR="00746B96">
        <w:t>ή</w:t>
      </w:r>
      <w:r w:rsidR="009B64F6">
        <w:t xml:space="preserve"> </w:t>
      </w:r>
      <w:r w:rsidR="00746B96">
        <w:t xml:space="preserve">μέχρι </w:t>
      </w:r>
      <w:r>
        <w:t>ορισμένο</w:t>
      </w:r>
      <w:r w:rsidR="00746B96">
        <w:t xml:space="preserve"> όριο  </w:t>
      </w:r>
      <w:r>
        <w:t xml:space="preserve">βάθους </w:t>
      </w:r>
      <w:r w:rsidR="00746B96">
        <w:t xml:space="preserve">που </w:t>
      </w:r>
      <w:ins w:id="4922" w:author="Sotirios Filippos Tsarouchis" w:date="2021-02-09T16:50:00Z">
        <w:r w:rsidR="00A70905">
          <w:t>τίθεται</w:t>
        </w:r>
      </w:ins>
      <w:del w:id="4923" w:author="Sotirios Filippos Tsarouchis" w:date="2021-02-09T16:50:00Z">
        <w:r w:rsidR="00746B96" w:rsidDel="00A70905">
          <w:delText>έχει τεθεί</w:delText>
        </w:r>
      </w:del>
      <w:r w:rsidR="00746B96">
        <w:t xml:space="preserve"> πριν την διαδικασία εκπαίδευσης</w:t>
      </w:r>
      <w:r>
        <w:t>. Η μέθοδος Bagging</w:t>
      </w:r>
      <w:r w:rsidR="009B64F6">
        <w:t xml:space="preserve"> χρησιμοποιώντας για ταξινομητές</w:t>
      </w:r>
      <w:ins w:id="4924" w:author="Sotirios Filippos Tsarouchis" w:date="2021-02-09T16:52:00Z">
        <w:r w:rsidR="00391ABE" w:rsidRPr="00E834E5">
          <w:t xml:space="preserve"> </w:t>
        </w:r>
        <w:r w:rsidR="00391ABE">
          <w:t>τα</w:t>
        </w:r>
      </w:ins>
      <w:del w:id="4925" w:author="Sotirios Filippos Tsarouchis" w:date="2021-02-09T16:52:00Z">
        <w:r w:rsidR="009B64F6" w:rsidDel="00391ABE">
          <w:delText xml:space="preserve"> </w:delText>
        </w:r>
      </w:del>
      <w:r w:rsidR="009B64F6">
        <w:t>δέντρα απόφασης</w:t>
      </w:r>
      <w:ins w:id="4926" w:author="Sotirios Filippos Tsarouchis" w:date="2021-02-09T16:52:00Z">
        <w:r w:rsidR="00391ABE">
          <w:t>,</w:t>
        </w:r>
      </w:ins>
      <w:r w:rsidR="009B64F6">
        <w:t xml:space="preserve"> αποτελεί μια ειδική κατηγορία των Random Forests. Σ ’ αυτή την περίπτωση η τυχαιότητα ενσωματώνεται στο μοντέλο </w:t>
      </w:r>
      <w:del w:id="4927" w:author="Sotirios Filippos Tsarouchis" w:date="2021-02-09T16:52:00Z">
        <w:r w:rsidR="009B64F6" w:rsidDel="00391ABE">
          <w:delText xml:space="preserve">και </w:delText>
        </w:r>
      </w:del>
      <w:r w:rsidR="009B64F6">
        <w:t>μέσω της τυχαίας επιλογής Ν παραδειγμάτων εκπαίδευσης, με επανατοποθέτηση, από το αρχικό σύνολο εκπαίδευσης.</w:t>
      </w:r>
    </w:p>
    <w:p w14:paraId="47107E4C" w14:textId="74F6F843" w:rsidR="002A612A" w:rsidRDefault="005B5746" w:rsidP="00086E39">
      <w:pPr>
        <w:rPr>
          <w:ins w:id="4928" w:author="Sotirios Filippos Tsarouchis" w:date="2021-02-09T16:53:00Z"/>
        </w:rPr>
      </w:pPr>
      <w:r>
        <w:t>Η διαδικασία ταξινόμησης «άγνωστων» παραδειγμάτων πραγματοποιείται μέσω της διάσχισης των δέντρων του δάσους</w:t>
      </w:r>
      <w:ins w:id="4929" w:author="Sotirios Filippos Tsarouchis" w:date="2021-02-09T16:52:00Z">
        <w:r w:rsidR="00391ABE">
          <w:t xml:space="preserve">, </w:t>
        </w:r>
      </w:ins>
      <w:del w:id="4930" w:author="Sotirios Filippos Tsarouchis" w:date="2021-02-09T16:52:00Z">
        <w:r w:rsidDel="00391ABE">
          <w:delText xml:space="preserve"> </w:delText>
        </w:r>
      </w:del>
      <w:r>
        <w:t xml:space="preserve">ξεκινώντας από τη ρίζα και καταλήγοντας σε ένα από τα φύλλα του δέντρου </w:t>
      </w:r>
      <w:ins w:id="4931" w:author="mpountou" w:date="2021-02-11T22:52:00Z">
        <w:r w:rsidR="00E834E5">
          <w:t>στην συνέχεια λαμβάνονται υπ’ όψη οι ψ</w:t>
        </w:r>
      </w:ins>
      <w:ins w:id="4932" w:author="mpountou" w:date="2021-02-11T22:53:00Z">
        <w:r w:rsidR="00E834E5">
          <w:t>ήφοι των</w:t>
        </w:r>
      </w:ins>
      <w:commentRangeStart w:id="4933"/>
      <w:commentRangeStart w:id="4934"/>
      <w:ins w:id="4935" w:author="mpountou" w:date="2021-02-11T22:52:00Z">
        <w:r w:rsidR="00E834E5" w:rsidRPr="00E834E5">
          <w:rPr>
            <w:rPrChange w:id="4936" w:author="mpountou" w:date="2021-02-11T22:52:00Z">
              <w:rPr>
                <w:lang w:val="en-US"/>
              </w:rPr>
            </w:rPrChange>
          </w:rPr>
          <w:t xml:space="preserve"> </w:t>
        </w:r>
      </w:ins>
      <w:r>
        <w:t>ταξινομητών σύμφωνα με ένα πλειοψηφικό σύστημα ψηφοφορίας (majority voting scheme)</w:t>
      </w:r>
      <w:commentRangeEnd w:id="4933"/>
      <w:r w:rsidR="00391ABE">
        <w:rPr>
          <w:rStyle w:val="ad"/>
        </w:rPr>
        <w:commentReference w:id="4933"/>
      </w:r>
      <w:commentRangeEnd w:id="4934"/>
      <w:r w:rsidR="00E834E5">
        <w:rPr>
          <w:rStyle w:val="ad"/>
        </w:rPr>
        <w:commentReference w:id="4934"/>
      </w:r>
      <w:r>
        <w:t>. Κάθε παράδειγμα ανατίθεται στην κατηγορία με τη μεγαλύτερη συχνότητα.</w:t>
      </w:r>
    </w:p>
    <w:p w14:paraId="7B0728BF" w14:textId="77777777" w:rsidR="00391ABE" w:rsidRPr="00504769" w:rsidRDefault="00391ABE" w:rsidP="00086E39"/>
    <w:p w14:paraId="5EC9FC2E" w14:textId="77777777" w:rsidR="009229CC" w:rsidRPr="00391ABE" w:rsidRDefault="009229CC" w:rsidP="009229CC">
      <w:pPr>
        <w:pStyle w:val="4"/>
        <w:rPr>
          <w:b/>
          <w:bCs/>
          <w:rPrChange w:id="4937" w:author="Sotirios Filippos Tsarouchis" w:date="2021-02-09T16:53:00Z">
            <w:rPr/>
          </w:rPrChange>
        </w:rPr>
      </w:pPr>
      <w:bookmarkStart w:id="4938" w:name="_Toc64223377"/>
      <w:r w:rsidRPr="00391ABE">
        <w:rPr>
          <w:b/>
          <w:bCs/>
          <w:rPrChange w:id="4939" w:author="Sotirios Filippos Tsarouchis" w:date="2021-02-09T16:53:00Z">
            <w:rPr/>
          </w:rPrChange>
        </w:rPr>
        <w:t>Βαθιά Νευρωνικά Δίκτυα Περιεχομένου (</w:t>
      </w:r>
      <w:r w:rsidRPr="00391ABE">
        <w:rPr>
          <w:b/>
          <w:bCs/>
          <w:lang w:val="en-US"/>
          <w:rPrChange w:id="4940" w:author="Sotirios Filippos Tsarouchis" w:date="2021-02-09T16:53:00Z">
            <w:rPr>
              <w:lang w:val="en-US"/>
            </w:rPr>
          </w:rPrChange>
        </w:rPr>
        <w:t>Deep</w:t>
      </w:r>
      <w:r w:rsidRPr="00391ABE">
        <w:rPr>
          <w:b/>
          <w:bCs/>
          <w:rPrChange w:id="4941" w:author="Sotirios Filippos Tsarouchis" w:date="2021-02-09T16:53:00Z">
            <w:rPr/>
          </w:rPrChange>
        </w:rPr>
        <w:t xml:space="preserve"> </w:t>
      </w:r>
      <w:r w:rsidRPr="00391ABE">
        <w:rPr>
          <w:b/>
          <w:bCs/>
          <w:lang w:val="en-US"/>
          <w:rPrChange w:id="4942" w:author="Sotirios Filippos Tsarouchis" w:date="2021-02-09T16:53:00Z">
            <w:rPr>
              <w:lang w:val="en-US"/>
            </w:rPr>
          </w:rPrChange>
        </w:rPr>
        <w:t>Content</w:t>
      </w:r>
      <w:r w:rsidRPr="00391ABE">
        <w:rPr>
          <w:b/>
          <w:bCs/>
          <w:rPrChange w:id="4943" w:author="Sotirios Filippos Tsarouchis" w:date="2021-02-09T16:53:00Z">
            <w:rPr/>
          </w:rPrChange>
        </w:rPr>
        <w:t xml:space="preserve"> </w:t>
      </w:r>
      <w:r w:rsidRPr="00391ABE">
        <w:rPr>
          <w:b/>
          <w:bCs/>
          <w:lang w:val="en-US"/>
          <w:rPrChange w:id="4944" w:author="Sotirios Filippos Tsarouchis" w:date="2021-02-09T16:53:00Z">
            <w:rPr>
              <w:lang w:val="en-US"/>
            </w:rPr>
          </w:rPrChange>
        </w:rPr>
        <w:t>Neural</w:t>
      </w:r>
      <w:r w:rsidRPr="00391ABE">
        <w:rPr>
          <w:b/>
          <w:bCs/>
          <w:rPrChange w:id="4945" w:author="Sotirios Filippos Tsarouchis" w:date="2021-02-09T16:53:00Z">
            <w:rPr/>
          </w:rPrChange>
        </w:rPr>
        <w:t xml:space="preserve"> </w:t>
      </w:r>
      <w:r w:rsidRPr="00391ABE">
        <w:rPr>
          <w:b/>
          <w:bCs/>
          <w:lang w:val="en-US"/>
          <w:rPrChange w:id="4946" w:author="Sotirios Filippos Tsarouchis" w:date="2021-02-09T16:53:00Z">
            <w:rPr>
              <w:lang w:val="en-US"/>
            </w:rPr>
          </w:rPrChange>
        </w:rPr>
        <w:t>Networks</w:t>
      </w:r>
      <w:r w:rsidRPr="00391ABE">
        <w:rPr>
          <w:b/>
          <w:bCs/>
          <w:rPrChange w:id="4947" w:author="Sotirios Filippos Tsarouchis" w:date="2021-02-09T16:53:00Z">
            <w:rPr/>
          </w:rPrChange>
        </w:rPr>
        <w:t>)</w:t>
      </w:r>
      <w:bookmarkEnd w:id="4938"/>
    </w:p>
    <w:p w14:paraId="05DC50FF" w14:textId="77777777" w:rsidR="009229CC" w:rsidRPr="00105B39" w:rsidRDefault="009229CC" w:rsidP="009229CC">
      <w:pPr>
        <w:pStyle w:val="Default"/>
        <w:rPr>
          <w:lang w:val="el-GR"/>
        </w:rPr>
      </w:pPr>
    </w:p>
    <w:p w14:paraId="701C09C5" w14:textId="10CD3559"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w:t>
      </w:r>
      <w:ins w:id="4948" w:author="Sotirios Filippos Tsarouchis" w:date="2021-02-09T16:53:00Z">
        <w:r w:rsidR="00391ABE">
          <w:rPr>
            <w:rFonts w:ascii="Segoe UI Light" w:hAnsi="Segoe UI Light" w:cs="Segoe UI Light"/>
            <w:lang w:val="el-GR"/>
          </w:rPr>
          <w:t>.</w:t>
        </w:r>
      </w:ins>
      <w:r w:rsidRPr="00DE7A98">
        <w:rPr>
          <w:rFonts w:ascii="Segoe UI Light" w:hAnsi="Segoe UI Light" w:cs="Segoe UI Light"/>
          <w:lang w:val="el-GR"/>
        </w:rPr>
        <w:t xml:space="preserve"> </w:t>
      </w:r>
      <w:ins w:id="4949" w:author="Sotirios Filippos Tsarouchis" w:date="2021-02-09T16:53:00Z">
        <w:r w:rsidR="00391ABE">
          <w:rPr>
            <w:rFonts w:ascii="Segoe UI Light" w:hAnsi="Segoe UI Light" w:cs="Segoe UI Light"/>
            <w:lang w:val="el-GR"/>
          </w:rPr>
          <w:t>Α</w:t>
        </w:r>
      </w:ins>
      <w:del w:id="4950" w:author="Sotirios Filippos Tsarouchis" w:date="2021-02-09T16:53:00Z">
        <w:r w:rsidRPr="00DE7A98" w:rsidDel="00391ABE">
          <w:rPr>
            <w:rFonts w:ascii="Segoe UI Light" w:hAnsi="Segoe UI Light" w:cs="Segoe UI Light"/>
            <w:lang w:val="el-GR"/>
          </w:rPr>
          <w:delText>α</w:delText>
        </w:r>
      </w:del>
      <w:r w:rsidRPr="00DE7A98">
        <w:rPr>
          <w:rFonts w:ascii="Segoe UI Light" w:hAnsi="Segoe UI Light" w:cs="Segoe UI Light"/>
          <w:lang w:val="el-GR"/>
        </w:rPr>
        <w:t>ναθέτ</w:t>
      </w:r>
      <w:ins w:id="4951" w:author="Sotirios Filippos Tsarouchis" w:date="2021-02-09T16:53:00Z">
        <w:r w:rsidR="00391ABE">
          <w:rPr>
            <w:rFonts w:ascii="Segoe UI Light" w:hAnsi="Segoe UI Light" w:cs="Segoe UI Light"/>
            <w:lang w:val="el-GR"/>
          </w:rPr>
          <w:t>ει</w:t>
        </w:r>
      </w:ins>
      <w:del w:id="4952" w:author="Sotirios Filippos Tsarouchis" w:date="2021-02-09T16:53:00Z">
        <w:r w:rsidRPr="00DE7A98" w:rsidDel="00391ABE">
          <w:rPr>
            <w:rFonts w:ascii="Segoe UI Light" w:hAnsi="Segoe UI Light" w:cs="Segoe UI Light"/>
            <w:lang w:val="el-GR"/>
          </w:rPr>
          <w:delText>οντας</w:delText>
        </w:r>
      </w:del>
      <w:r w:rsidRPr="00DE7A98">
        <w:rPr>
          <w:rFonts w:ascii="Segoe UI Light" w:hAnsi="Segoe UI Light" w:cs="Segoe UI Light"/>
          <w:lang w:val="el-GR"/>
        </w:rPr>
        <w:t xml:space="preserve"> τις λειτουργίες των νευρώνων σε ένα απλό στοιχείο ικανό να αθροίσει την είσοδο του και να κανονικοποιεί την έξοδο</w:t>
      </w:r>
      <w:ins w:id="4953" w:author="Sotirios Filippos Tsarouchis" w:date="2021-02-09T16:54:00Z">
        <w:r w:rsidR="00391ABE">
          <w:rPr>
            <w:rFonts w:ascii="Segoe UI Light" w:hAnsi="Segoe UI Light" w:cs="Segoe UI Light"/>
            <w:lang w:val="el-GR"/>
          </w:rPr>
          <w:t xml:space="preserve"> του</w:t>
        </w:r>
      </w:ins>
      <w:r w:rsidRPr="00DE7A98">
        <w:rPr>
          <w:rFonts w:ascii="Segoe UI Light" w:hAnsi="Segoe UI Light" w:cs="Segoe UI Light"/>
          <w:lang w:val="el-GR"/>
        </w:rPr>
        <w:t>.</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w:t>
      </w:r>
      <w:r w:rsidR="00391ABE" w:rsidRPr="00391ABE">
        <w:rPr>
          <w:rFonts w:ascii="Segoe UI Light" w:hAnsi="Segoe UI Light" w:cs="Segoe UI Light"/>
          <w:lang w:val="el-GR"/>
        </w:rPr>
        <w:t xml:space="preserve"> </w:t>
      </w:r>
      <w:r w:rsidR="00391ABE" w:rsidRPr="00DE7A98">
        <w:rPr>
          <w:rFonts w:ascii="Segoe UI Light" w:hAnsi="Segoe UI Light" w:cs="Segoe UI Light"/>
          <w:lang w:val="el-GR"/>
        </w:rPr>
        <w:t>χρησιμοποιούνται</w:t>
      </w:r>
      <w:r w:rsidR="00DE7A98" w:rsidRPr="00DE7A98">
        <w:rPr>
          <w:rFonts w:ascii="Segoe UI Light" w:hAnsi="Segoe UI Light" w:cs="Segoe UI Light"/>
          <w:lang w:val="el-GR"/>
        </w:rPr>
        <w:t xml:space="preserve"> συνήθως </w:t>
      </w:r>
      <w:del w:id="4954" w:author="Sotirios Filippos Tsarouchis" w:date="2021-02-09T16:54:00Z">
        <w:r w:rsidR="00DE7A98" w:rsidRPr="00DE7A98" w:rsidDel="00391ABE">
          <w:rPr>
            <w:rFonts w:ascii="Segoe UI Light" w:hAnsi="Segoe UI Light" w:cs="Segoe UI Light"/>
            <w:lang w:val="el-GR"/>
          </w:rPr>
          <w:delText xml:space="preserve">χρησιμοποιούνται </w:delText>
        </w:r>
      </w:del>
      <w:r w:rsidR="00DE7A98" w:rsidRPr="00DE7A98">
        <w:rPr>
          <w:rFonts w:ascii="Segoe UI Light" w:hAnsi="Segoe UI Light" w:cs="Segoe UI Light"/>
          <w:lang w:val="el-GR"/>
        </w:rPr>
        <w:t>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14:paraId="7EAFC12D" w14:textId="77777777" w:rsidR="00BE4290" w:rsidRDefault="00BE4290" w:rsidP="00DE7A98">
      <w:pPr>
        <w:pStyle w:val="Default"/>
        <w:jc w:val="both"/>
        <w:rPr>
          <w:rFonts w:ascii="Segoe UI Light" w:hAnsi="Segoe UI Light" w:cs="Segoe UI Light"/>
          <w:lang w:val="el-GR"/>
        </w:rPr>
      </w:pPr>
    </w:p>
    <w:p w14:paraId="3792C9DE" w14:textId="77777777" w:rsidR="00E75087" w:rsidRDefault="00E75087" w:rsidP="00DE7A98">
      <w:pPr>
        <w:pStyle w:val="Default"/>
        <w:jc w:val="both"/>
        <w:rPr>
          <w:rFonts w:ascii="Segoe UI Light" w:hAnsi="Segoe UI Light" w:cs="Segoe UI Light"/>
          <w:lang w:val="el-GR"/>
        </w:rPr>
      </w:pPr>
    </w:p>
    <w:p w14:paraId="1557207E" w14:textId="77777777"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14:anchorId="68724C7B" wp14:editId="03ECEDD1">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14:paraId="4A864941" w14:textId="77777777" w:rsidR="00C65566" w:rsidRDefault="00C65566" w:rsidP="00DE7A98">
      <w:pPr>
        <w:pStyle w:val="Default"/>
        <w:jc w:val="both"/>
        <w:rPr>
          <w:rFonts w:ascii="Segoe UI Light" w:hAnsi="Segoe UI Light" w:cs="Segoe UI Light"/>
          <w:lang w:val="el-GR"/>
        </w:rPr>
      </w:pPr>
    </w:p>
    <w:p w14:paraId="1CB52765" w14:textId="02CACA27" w:rsidR="00C65566" w:rsidRPr="00DE70A8" w:rsidRDefault="00C65566" w:rsidP="00C65566">
      <w:pPr>
        <w:pStyle w:val="aa"/>
        <w:jc w:val="center"/>
      </w:pPr>
      <w:bookmarkStart w:id="4955" w:name="_Ref63976624"/>
      <w:bookmarkStart w:id="4956" w:name="_Toc61618622"/>
      <w:bookmarkStart w:id="4957" w:name="_Toc62231434"/>
      <w:bookmarkStart w:id="4958" w:name="_Toc63089735"/>
      <w:bookmarkStart w:id="4959" w:name="_Toc63089811"/>
      <w:bookmarkStart w:id="4960" w:name="_Toc63885419"/>
      <w:bookmarkStart w:id="4961" w:name="_Ref63976599"/>
      <w:bookmarkStart w:id="4962" w:name="_Toc64223169"/>
      <w:r w:rsidRPr="00581B58">
        <w:rPr>
          <w:b/>
        </w:rPr>
        <w:t xml:space="preserve">Εικόνα </w:t>
      </w:r>
      <w:r w:rsidR="00FF21B3" w:rsidRPr="00581B58">
        <w:rPr>
          <w:b/>
          <w:rPrChange w:id="4963" w:author="mpountou" w:date="2021-02-10T21:37:00Z">
            <w:rPr/>
          </w:rPrChange>
        </w:rPr>
        <w:fldChar w:fldCharType="begin"/>
      </w:r>
      <w:r w:rsidR="00FF21B3" w:rsidRPr="00581B58">
        <w:rPr>
          <w:b/>
        </w:rPr>
        <w:instrText xml:space="preserve"> SEQ Εικόνα \* ARABIC </w:instrText>
      </w:r>
      <w:r w:rsidR="00FF21B3" w:rsidRPr="00581B58">
        <w:rPr>
          <w:b/>
          <w:rPrChange w:id="4964" w:author="mpountou" w:date="2021-02-10T21:37:00Z">
            <w:rPr>
              <w:noProof/>
            </w:rPr>
          </w:rPrChange>
        </w:rPr>
        <w:fldChar w:fldCharType="separate"/>
      </w:r>
      <w:r w:rsidR="004344EE">
        <w:rPr>
          <w:b/>
          <w:noProof/>
        </w:rPr>
        <w:t>4</w:t>
      </w:r>
      <w:r w:rsidR="00FF21B3" w:rsidRPr="00581B58">
        <w:rPr>
          <w:b/>
          <w:noProof/>
          <w:rPrChange w:id="4965" w:author="mpountou" w:date="2021-02-10T21:37:00Z">
            <w:rPr>
              <w:noProof/>
            </w:rPr>
          </w:rPrChange>
        </w:rPr>
        <w:fldChar w:fldCharType="end"/>
      </w:r>
      <w:bookmarkEnd w:id="4955"/>
      <w:r w:rsidR="00581B58" w:rsidRPr="00450D72">
        <w:rPr>
          <w:b/>
          <w:noProof/>
          <w:rPrChange w:id="4966" w:author="mpountou" w:date="2021-02-10T22:44:00Z">
            <w:rPr>
              <w:b/>
              <w:noProof/>
              <w:lang w:val="en-US"/>
            </w:rPr>
          </w:rPrChange>
        </w:rPr>
        <w:t xml:space="preserve"> </w:t>
      </w:r>
      <w:bookmarkStart w:id="4967" w:name="_Ref63976612"/>
      <w:r w:rsidR="00581B58" w:rsidRPr="00450D72">
        <w:rPr>
          <w:b/>
          <w:noProof/>
          <w:rPrChange w:id="4968" w:author="mpountou" w:date="2021-02-10T22:44:00Z">
            <w:rPr>
              <w:b/>
              <w:noProof/>
              <w:lang w:val="en-US"/>
            </w:rPr>
          </w:rPrChange>
        </w:rPr>
        <w:t>-</w:t>
      </w:r>
      <w:r w:rsidRPr="00A15232">
        <w:t xml:space="preserve"> </w:t>
      </w:r>
      <w:r>
        <w:t>Αρχιτεκτονική Νευρωνικών Δικτύων</w:t>
      </w:r>
      <w:bookmarkEnd w:id="4956"/>
      <w:bookmarkEnd w:id="4957"/>
      <w:bookmarkEnd w:id="4958"/>
      <w:bookmarkEnd w:id="4959"/>
      <w:bookmarkEnd w:id="4960"/>
      <w:bookmarkEnd w:id="4961"/>
      <w:bookmarkEnd w:id="4962"/>
      <w:bookmarkEnd w:id="4967"/>
    </w:p>
    <w:p w14:paraId="6CB50CEE" w14:textId="142D26B1"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w:t>
      </w:r>
      <w:commentRangeStart w:id="4969"/>
      <w:commentRangeStart w:id="4970"/>
      <w:r w:rsidRPr="00DE7A98">
        <w:rPr>
          <w:rFonts w:ascii="Segoe UI Light" w:hAnsi="Segoe UI Light" w:cs="Segoe UI Light"/>
          <w:lang w:val="el-GR"/>
        </w:rPr>
        <w:t>επίπεδα</w:t>
      </w:r>
      <w:commentRangeEnd w:id="4969"/>
      <w:r w:rsidR="00391ABE">
        <w:rPr>
          <w:rStyle w:val="ad"/>
          <w:rFonts w:ascii="Segoe UI Light" w:hAnsi="Segoe UI Light" w:cs="Segoe UI Light"/>
          <w:color w:val="auto"/>
          <w:lang w:val="el-GR"/>
        </w:rPr>
        <w:commentReference w:id="4969"/>
      </w:r>
      <w:commentRangeEnd w:id="4970"/>
      <w:r w:rsidR="00745585">
        <w:rPr>
          <w:rStyle w:val="ad"/>
          <w:rFonts w:ascii="Segoe UI Light" w:hAnsi="Segoe UI Light" w:cs="Segoe UI Light"/>
          <w:color w:val="auto"/>
          <w:lang w:val="el-GR"/>
        </w:rPr>
        <w:commentReference w:id="4970"/>
      </w:r>
      <w:ins w:id="4971" w:author="mpountou" w:date="2021-02-11T22:54:00Z">
        <w:r w:rsidR="00E834E5" w:rsidRPr="00745585">
          <w:rPr>
            <w:rFonts w:ascii="Segoe UI Light" w:hAnsi="Segoe UI Light" w:cs="Segoe UI Light"/>
            <w:lang w:val="el-GR"/>
            <w:rPrChange w:id="4972" w:author="mpountou" w:date="2021-02-11T22:55:00Z">
              <w:rPr>
                <w:rFonts w:ascii="Segoe UI Light" w:hAnsi="Segoe UI Light" w:cs="Segoe UI Light"/>
              </w:rPr>
            </w:rPrChange>
          </w:rPr>
          <w:t xml:space="preserve"> </w:t>
        </w:r>
        <w:r w:rsidR="00E834E5" w:rsidRPr="008861B2">
          <w:rPr>
            <w:rFonts w:ascii="Segoe UI Light" w:hAnsi="Segoe UI Light" w:cs="Segoe UI Light"/>
            <w:i/>
            <w:lang w:val="el-GR"/>
            <w:rPrChange w:id="4973" w:author="mpountou" w:date="2021-02-14T19:34:00Z">
              <w:rPr>
                <w:rFonts w:ascii="Segoe UI Light" w:hAnsi="Segoe UI Light" w:cs="Segoe UI Light"/>
              </w:rPr>
            </w:rPrChange>
          </w:rPr>
          <w:t>(</w:t>
        </w:r>
      </w:ins>
      <w:ins w:id="4974" w:author="mpountou" w:date="2021-02-11T22:56:00Z">
        <w:r w:rsidR="00745585" w:rsidRPr="008861B2">
          <w:rPr>
            <w:rFonts w:ascii="Segoe UI Light" w:hAnsi="Segoe UI Light" w:cs="Segoe UI Light"/>
            <w:i/>
            <w:lang w:val="el-GR"/>
            <w:rPrChange w:id="4975" w:author="mpountou" w:date="2021-02-14T19:34:00Z">
              <w:rPr>
                <w:rFonts w:ascii="Segoe UI Light" w:hAnsi="Segoe UI Light" w:cs="Segoe UI Light"/>
                <w:lang w:val="el-GR"/>
              </w:rPr>
            </w:rPrChange>
          </w:rPr>
          <w:fldChar w:fldCharType="begin"/>
        </w:r>
        <w:r w:rsidR="00745585" w:rsidRPr="008861B2">
          <w:rPr>
            <w:rFonts w:ascii="Segoe UI Light" w:hAnsi="Segoe UI Light" w:cs="Segoe UI Light"/>
            <w:i/>
            <w:lang w:val="el-GR"/>
            <w:rPrChange w:id="4976" w:author="mpountou" w:date="2021-02-14T19:34:00Z">
              <w:rPr>
                <w:rFonts w:ascii="Segoe UI Light" w:hAnsi="Segoe UI Light" w:cs="Segoe UI Light"/>
                <w:lang w:val="el-GR"/>
              </w:rPr>
            </w:rPrChange>
          </w:rPr>
          <w:instrText xml:space="preserve"> REF _Ref63976624 \h </w:instrText>
        </w:r>
      </w:ins>
      <w:r w:rsidR="00745585" w:rsidRPr="008861B2">
        <w:rPr>
          <w:rFonts w:ascii="Segoe UI Light" w:hAnsi="Segoe UI Light" w:cs="Segoe UI Light"/>
          <w:i/>
          <w:lang w:val="el-GR"/>
          <w:rPrChange w:id="4977" w:author="mpountou" w:date="2021-02-14T19:34:00Z">
            <w:rPr>
              <w:rFonts w:ascii="Segoe UI Light" w:hAnsi="Segoe UI Light" w:cs="Segoe UI Light"/>
              <w:lang w:val="el-GR"/>
            </w:rPr>
          </w:rPrChange>
        </w:rPr>
        <w:instrText xml:space="preserve"> \* MERGEFORMAT </w:instrText>
      </w:r>
      <w:r w:rsidR="00745585" w:rsidRPr="008861B2">
        <w:rPr>
          <w:rFonts w:ascii="Segoe UI Light" w:hAnsi="Segoe UI Light" w:cs="Segoe UI Light"/>
          <w:i/>
          <w:lang w:val="el-GR"/>
          <w:rPrChange w:id="4978" w:author="mpountou" w:date="2021-02-14T19:34:00Z">
            <w:rPr>
              <w:rFonts w:ascii="Segoe UI Light" w:hAnsi="Segoe UI Light" w:cs="Segoe UI Light"/>
              <w:i/>
              <w:lang w:val="el-GR"/>
            </w:rPr>
          </w:rPrChange>
        </w:rPr>
      </w:r>
      <w:r w:rsidR="00745585" w:rsidRPr="008861B2">
        <w:rPr>
          <w:rFonts w:ascii="Segoe UI Light" w:hAnsi="Segoe UI Light" w:cs="Segoe UI Light"/>
          <w:i/>
          <w:lang w:val="el-GR"/>
          <w:rPrChange w:id="4979" w:author="mpountou" w:date="2021-02-14T19:34:00Z">
            <w:rPr>
              <w:rFonts w:ascii="Segoe UI Light" w:hAnsi="Segoe UI Light" w:cs="Segoe UI Light"/>
              <w:lang w:val="el-GR"/>
            </w:rPr>
          </w:rPrChange>
        </w:rPr>
        <w:fldChar w:fldCharType="separate"/>
      </w:r>
      <w:ins w:id="4980" w:author="mpountou" w:date="2021-02-14T02:13:00Z">
        <w:r w:rsidR="004344EE" w:rsidRPr="008861B2">
          <w:rPr>
            <w:rFonts w:ascii="Segoe UI Light" w:hAnsi="Segoe UI Light" w:cs="Segoe UI Light"/>
            <w:i/>
            <w:lang w:val="el-GR"/>
            <w:rPrChange w:id="4981" w:author="mpountou" w:date="2021-02-14T19:34:00Z">
              <w:rPr>
                <w:b/>
              </w:rPr>
            </w:rPrChange>
          </w:rPr>
          <w:t xml:space="preserve">Εικόνα </w:t>
        </w:r>
        <w:r w:rsidR="004344EE" w:rsidRPr="008861B2">
          <w:rPr>
            <w:rFonts w:ascii="Segoe UI Light" w:hAnsi="Segoe UI Light" w:cs="Segoe UI Light"/>
            <w:i/>
            <w:noProof/>
            <w:lang w:val="el-GR"/>
            <w:rPrChange w:id="4982" w:author="mpountou" w:date="2021-02-14T19:34:00Z">
              <w:rPr>
                <w:b/>
                <w:noProof/>
              </w:rPr>
            </w:rPrChange>
          </w:rPr>
          <w:t>4</w:t>
        </w:r>
      </w:ins>
      <w:ins w:id="4983" w:author="mpountou" w:date="2021-02-11T22:56:00Z">
        <w:r w:rsidR="00745585" w:rsidRPr="008861B2">
          <w:rPr>
            <w:rFonts w:ascii="Segoe UI Light" w:hAnsi="Segoe UI Light" w:cs="Segoe UI Light"/>
            <w:i/>
            <w:lang w:val="el-GR"/>
            <w:rPrChange w:id="4984" w:author="mpountou" w:date="2021-02-14T19:34:00Z">
              <w:rPr>
                <w:rFonts w:ascii="Segoe UI Light" w:hAnsi="Segoe UI Light" w:cs="Segoe UI Light"/>
                <w:lang w:val="el-GR"/>
              </w:rPr>
            </w:rPrChange>
          </w:rPr>
          <w:fldChar w:fldCharType="end"/>
        </w:r>
      </w:ins>
      <w:ins w:id="4985" w:author="mpountou" w:date="2021-02-11T22:54:00Z">
        <w:r w:rsidR="00E834E5" w:rsidRPr="008861B2">
          <w:rPr>
            <w:rFonts w:ascii="Segoe UI Light" w:hAnsi="Segoe UI Light" w:cs="Segoe UI Light"/>
            <w:i/>
            <w:lang w:val="el-GR"/>
            <w:rPrChange w:id="4986" w:author="mpountou" w:date="2021-02-14T19:34:00Z">
              <w:rPr>
                <w:rFonts w:ascii="Segoe UI Light" w:hAnsi="Segoe UI Light" w:cs="Segoe UI Light"/>
              </w:rPr>
            </w:rPrChange>
          </w:rPr>
          <w:t>)</w:t>
        </w:r>
      </w:ins>
      <w:r w:rsidRPr="008861B2">
        <w:rPr>
          <w:rFonts w:ascii="Segoe UI Light" w:hAnsi="Segoe UI Light" w:cs="Segoe UI Light"/>
          <w:lang w:val="el-GR"/>
          <w:rPrChange w:id="4987" w:author="mpountou" w:date="2021-02-14T19:34:00Z">
            <w:rPr>
              <w:rFonts w:ascii="Segoe UI Light" w:hAnsi="Segoe UI Light" w:cs="Segoe UI Light"/>
              <w:lang w:val="el-GR"/>
            </w:rPr>
          </w:rPrChange>
        </w:rPr>
        <w:t>:</w:t>
      </w:r>
      <w:r w:rsidRPr="00DE7A98">
        <w:rPr>
          <w:rFonts w:ascii="Segoe UI Light" w:hAnsi="Segoe UI Light" w:cs="Segoe UI Light"/>
          <w:lang w:val="el-GR"/>
        </w:rPr>
        <w:t xml:space="preserve"> </w:t>
      </w:r>
    </w:p>
    <w:p w14:paraId="78BDEBF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391ABE">
        <w:rPr>
          <w:rFonts w:ascii="Segoe UI Light" w:hAnsi="Segoe UI Light" w:cs="Segoe UI Light"/>
          <w:i/>
          <w:iCs/>
          <w:rPrChange w:id="4988" w:author="Sotirios Filippos Tsarouchis" w:date="2021-02-09T16:54:00Z">
            <w:rPr>
              <w:rFonts w:ascii="Segoe UI Light" w:hAnsi="Segoe UI Light" w:cs="Segoe UI Light"/>
            </w:rPr>
          </w:rPrChange>
        </w:rPr>
        <w:t>input</w:t>
      </w:r>
      <w:r w:rsidRPr="00391ABE">
        <w:rPr>
          <w:rFonts w:ascii="Segoe UI Light" w:hAnsi="Segoe UI Light" w:cs="Segoe UI Light"/>
          <w:i/>
          <w:iCs/>
          <w:lang w:val="el-GR"/>
          <w:rPrChange w:id="4989" w:author="Sotirios Filippos Tsarouchis" w:date="2021-02-09T16:54:00Z">
            <w:rPr>
              <w:rFonts w:ascii="Segoe UI Light" w:hAnsi="Segoe UI Light" w:cs="Segoe UI Light"/>
              <w:lang w:val="el-GR"/>
            </w:rPr>
          </w:rPrChange>
        </w:rPr>
        <w:t xml:space="preserve"> </w:t>
      </w:r>
      <w:r w:rsidRPr="00391ABE">
        <w:rPr>
          <w:rFonts w:ascii="Segoe UI Light" w:hAnsi="Segoe UI Light" w:cs="Segoe UI Light"/>
          <w:i/>
          <w:iCs/>
          <w:rPrChange w:id="4990" w:author="Sotirios Filippos Tsarouchis" w:date="2021-02-09T16:54:00Z">
            <w:rPr>
              <w:rFonts w:ascii="Segoe UI Light" w:hAnsi="Segoe UI Light" w:cs="Segoe UI Light"/>
            </w:rPr>
          </w:rPrChange>
        </w:rPr>
        <w:t>layer</w:t>
      </w:r>
      <w:r w:rsidRPr="00DE7A98">
        <w:rPr>
          <w:rFonts w:ascii="Segoe UI Light" w:hAnsi="Segoe UI Light" w:cs="Segoe UI Light"/>
          <w:lang w:val="el-GR"/>
        </w:rPr>
        <w:t>) το οποίο αντιστοιχεί στα χαρακτηριστικά</w:t>
      </w:r>
    </w:p>
    <w:p w14:paraId="2913278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391ABE">
        <w:rPr>
          <w:rFonts w:ascii="Segoe UI Light" w:hAnsi="Segoe UI Light" w:cs="Segoe UI Light"/>
          <w:i/>
          <w:iCs/>
          <w:rPrChange w:id="4991" w:author="Sotirios Filippos Tsarouchis" w:date="2021-02-09T16:54:00Z">
            <w:rPr>
              <w:rFonts w:ascii="Segoe UI Light" w:hAnsi="Segoe UI Light" w:cs="Segoe UI Light"/>
            </w:rPr>
          </w:rPrChange>
        </w:rPr>
        <w:t>hidden</w:t>
      </w:r>
      <w:r w:rsidRPr="00391ABE">
        <w:rPr>
          <w:rFonts w:ascii="Segoe UI Light" w:hAnsi="Segoe UI Light" w:cs="Segoe UI Light"/>
          <w:i/>
          <w:iCs/>
          <w:lang w:val="el-GR"/>
          <w:rPrChange w:id="4992" w:author="Sotirios Filippos Tsarouchis" w:date="2021-02-09T16:54:00Z">
            <w:rPr>
              <w:rFonts w:ascii="Segoe UI Light" w:hAnsi="Segoe UI Light" w:cs="Segoe UI Light"/>
              <w:lang w:val="el-GR"/>
            </w:rPr>
          </w:rPrChange>
        </w:rPr>
        <w:t xml:space="preserve"> </w:t>
      </w:r>
      <w:r w:rsidRPr="00391ABE">
        <w:rPr>
          <w:rFonts w:ascii="Segoe UI Light" w:hAnsi="Segoe UI Light" w:cs="Segoe UI Light"/>
          <w:i/>
          <w:iCs/>
          <w:rPrChange w:id="4993" w:author="Sotirios Filippos Tsarouchis" w:date="2021-02-09T16:54:00Z">
            <w:rPr>
              <w:rFonts w:ascii="Segoe UI Light" w:hAnsi="Segoe UI Light" w:cs="Segoe UI Light"/>
            </w:rPr>
          </w:rPrChange>
        </w:rPr>
        <w:t>layers</w:t>
      </w:r>
      <w:r w:rsidRPr="00DE7A98">
        <w:rPr>
          <w:rFonts w:ascii="Segoe UI Light" w:hAnsi="Segoe UI Light" w:cs="Segoe UI Light"/>
          <w:lang w:val="el-GR"/>
        </w:rPr>
        <w:t xml:space="preserve">) </w:t>
      </w:r>
    </w:p>
    <w:p w14:paraId="5EE0E938" w14:textId="29F535E5" w:rsidR="00DE7A98" w:rsidRDefault="00DE7A98" w:rsidP="00DE7A98">
      <w:pPr>
        <w:pStyle w:val="Default"/>
        <w:numPr>
          <w:ilvl w:val="0"/>
          <w:numId w:val="12"/>
        </w:numPr>
        <w:jc w:val="both"/>
        <w:rPr>
          <w:ins w:id="4994" w:author="Sotirios Filippos Tsarouchis" w:date="2021-02-09T16:55:00Z"/>
          <w:rFonts w:ascii="Segoe UI Light" w:hAnsi="Segoe UI Light" w:cs="Segoe UI Light"/>
          <w:lang w:val="el-GR"/>
        </w:rPr>
      </w:pPr>
      <w:r w:rsidRPr="00DE7A98">
        <w:rPr>
          <w:rFonts w:ascii="Segoe UI Light" w:hAnsi="Segoe UI Light" w:cs="Segoe UI Light"/>
          <w:lang w:val="el-GR"/>
        </w:rPr>
        <w:t>ένα επίπεδο εξόδου (</w:t>
      </w:r>
      <w:r w:rsidRPr="00391ABE">
        <w:rPr>
          <w:rFonts w:ascii="Segoe UI Light" w:hAnsi="Segoe UI Light" w:cs="Segoe UI Light"/>
          <w:i/>
          <w:iCs/>
          <w:rPrChange w:id="4995" w:author="Sotirios Filippos Tsarouchis" w:date="2021-02-09T16:54:00Z">
            <w:rPr>
              <w:rFonts w:ascii="Segoe UI Light" w:hAnsi="Segoe UI Light" w:cs="Segoe UI Light"/>
            </w:rPr>
          </w:rPrChange>
        </w:rPr>
        <w:t>output</w:t>
      </w:r>
      <w:r w:rsidRPr="00391ABE">
        <w:rPr>
          <w:rFonts w:ascii="Segoe UI Light" w:hAnsi="Segoe UI Light" w:cs="Segoe UI Light"/>
          <w:i/>
          <w:iCs/>
          <w:lang w:val="el-GR"/>
          <w:rPrChange w:id="4996" w:author="Sotirios Filippos Tsarouchis" w:date="2021-02-09T16:54:00Z">
            <w:rPr>
              <w:rFonts w:ascii="Segoe UI Light" w:hAnsi="Segoe UI Light" w:cs="Segoe UI Light"/>
              <w:lang w:val="el-GR"/>
            </w:rPr>
          </w:rPrChange>
        </w:rPr>
        <w:t xml:space="preserve"> </w:t>
      </w:r>
      <w:r w:rsidRPr="00391ABE">
        <w:rPr>
          <w:rFonts w:ascii="Segoe UI Light" w:hAnsi="Segoe UI Light" w:cs="Segoe UI Light"/>
          <w:i/>
          <w:iCs/>
          <w:rPrChange w:id="4997" w:author="Sotirios Filippos Tsarouchis" w:date="2021-02-09T16:54:00Z">
            <w:rPr>
              <w:rFonts w:ascii="Segoe UI Light" w:hAnsi="Segoe UI Light" w:cs="Segoe UI Light"/>
            </w:rPr>
          </w:rPrChange>
        </w:rPr>
        <w:t>layer</w:t>
      </w:r>
      <w:r w:rsidRPr="00DE7A98">
        <w:rPr>
          <w:rFonts w:ascii="Segoe UI Light" w:hAnsi="Segoe UI Light" w:cs="Segoe UI Light"/>
          <w:lang w:val="el-GR"/>
        </w:rPr>
        <w:t>)</w:t>
      </w:r>
      <w:ins w:id="4998" w:author="Sotirios Filippos Tsarouchis" w:date="2021-02-09T16:55:00Z">
        <w:r w:rsidR="00391ABE">
          <w:rPr>
            <w:rFonts w:ascii="Segoe UI Light" w:hAnsi="Segoe UI Light" w:cs="Segoe UI Light"/>
            <w:lang w:val="el-GR"/>
          </w:rPr>
          <w:t xml:space="preserve">, </w:t>
        </w:r>
      </w:ins>
      <w:del w:id="4999" w:author="Sotirios Filippos Tsarouchis" w:date="2021-02-09T16:55:00Z">
        <w:r w:rsidRPr="00DE7A98" w:rsidDel="00391ABE">
          <w:rPr>
            <w:rFonts w:ascii="Segoe UI Light" w:hAnsi="Segoe UI Light" w:cs="Segoe UI Light"/>
            <w:lang w:val="el-GR"/>
          </w:rPr>
          <w:delText xml:space="preserve"> </w:delText>
        </w:r>
      </w:del>
      <w:r w:rsidRPr="00DE7A98">
        <w:rPr>
          <w:rFonts w:ascii="Segoe UI Light" w:hAnsi="Segoe UI Light" w:cs="Segoe UI Light"/>
          <w:lang w:val="el-GR"/>
        </w:rPr>
        <w:t xml:space="preserve">το οποίο αντιστοιχεί στις κατηγορίες ή τιμές εξόδου ανάλογα τον τύπο του νευρωνικού. </w:t>
      </w:r>
    </w:p>
    <w:p w14:paraId="3F215F38" w14:textId="77777777" w:rsidR="00391ABE" w:rsidRPr="00DE7A98" w:rsidRDefault="00391ABE">
      <w:pPr>
        <w:pStyle w:val="Default"/>
        <w:jc w:val="both"/>
        <w:rPr>
          <w:rFonts w:ascii="Segoe UI Light" w:hAnsi="Segoe UI Light" w:cs="Segoe UI Light"/>
          <w:lang w:val="el-GR"/>
        </w:rPr>
        <w:pPrChange w:id="5000" w:author="Sotirios Filippos Tsarouchis" w:date="2021-02-09T16:55:00Z">
          <w:pPr>
            <w:pStyle w:val="Default"/>
            <w:numPr>
              <w:numId w:val="12"/>
            </w:numPr>
            <w:ind w:left="720" w:hanging="360"/>
            <w:jc w:val="both"/>
          </w:pPr>
        </w:pPrChange>
      </w:pPr>
    </w:p>
    <w:p w14:paraId="755FEE7E" w14:textId="4DC15B18"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w:t>
      </w:r>
      <w:ins w:id="5001" w:author="Sotirios Filippos Tsarouchis" w:date="2021-02-09T16:55:00Z">
        <w:r w:rsidR="00391ABE" w:rsidRPr="00391ABE">
          <w:rPr>
            <w:rFonts w:ascii="Segoe UI Light" w:hAnsi="Segoe UI Light" w:cs="Segoe UI Light"/>
            <w:lang w:val="el-GR"/>
            <w:rPrChange w:id="5002" w:author="Sotirios Filippos Tsarouchis" w:date="2021-02-09T16:55:00Z">
              <w:rPr>
                <w:rFonts w:ascii="Segoe UI Light" w:hAnsi="Segoe UI Light" w:cs="Segoe UI Light"/>
              </w:rPr>
            </w:rPrChange>
          </w:rPr>
          <w:t>,</w:t>
        </w:r>
      </w:ins>
      <w:del w:id="5003" w:author="Sotirios Filippos Tsarouchis" w:date="2021-02-09T16:55:00Z">
        <w:r w:rsidRPr="00DE7A98" w:rsidDel="00391ABE">
          <w:rPr>
            <w:rFonts w:ascii="Segoe UI Light" w:hAnsi="Segoe UI Light" w:cs="Segoe UI Light"/>
            <w:lang w:val="el-GR"/>
          </w:rPr>
          <w:delText xml:space="preserve"> </w:delText>
        </w:r>
      </w:del>
      <w:r w:rsidRPr="00DE7A98">
        <w:rPr>
          <w:rFonts w:ascii="Segoe UI Light" w:hAnsi="Segoe UI Light" w:cs="Segoe UI Light"/>
          <w:lang w:val="el-GR"/>
        </w:rPr>
        <w:t>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14:paraId="7C4D6037" w14:textId="3DA257DF"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στοιχείου εισόδου</w:t>
      </w:r>
      <w:ins w:id="5004" w:author="Sotirios Filippos Tsarouchis" w:date="2021-02-09T16:56:00Z">
        <w:r w:rsidR="00391ABE" w:rsidRPr="00391ABE">
          <w:rPr>
            <w:rFonts w:ascii="Segoe UI Light" w:hAnsi="Segoe UI Light" w:cs="Segoe UI Light"/>
            <w:lang w:val="el-GR"/>
            <w:rPrChange w:id="5005" w:author="Sotirios Filippos Tsarouchis" w:date="2021-02-09T16:56:00Z">
              <w:rPr>
                <w:rFonts w:ascii="Segoe UI Light" w:hAnsi="Segoe UI Light" w:cs="Segoe UI Light"/>
              </w:rPr>
            </w:rPrChange>
          </w:rPr>
          <w:t xml:space="preserve">, </w:t>
        </w:r>
        <w:r w:rsidR="00391ABE">
          <w:rPr>
            <w:rFonts w:ascii="Segoe UI Light" w:hAnsi="Segoe UI Light" w:cs="Segoe UI Light"/>
            <w:lang w:val="el-GR"/>
          </w:rPr>
          <w:t>εφαρμόζονται</w:t>
        </w:r>
      </w:ins>
      <w:r w:rsidR="00AA5E11">
        <w:rPr>
          <w:rFonts w:ascii="Segoe UI Light" w:hAnsi="Segoe UI Light" w:cs="Segoe UI Light"/>
          <w:lang w:val="el-GR"/>
        </w:rPr>
        <w:t xml:space="preserve"> </w:t>
      </w:r>
      <w:r w:rsidRPr="00DE7A98">
        <w:rPr>
          <w:rFonts w:ascii="Segoe UI Light" w:hAnsi="Segoe UI Light" w:cs="Segoe UI Light"/>
          <w:lang w:val="el-GR"/>
        </w:rPr>
        <w:t xml:space="preserve">οι τιμές των χαρακτηριστικών </w:t>
      </w:r>
      <w:del w:id="5006" w:author="Sotirios Filippos Tsarouchis" w:date="2021-02-09T16:56:00Z">
        <w:r w:rsidRPr="00DE7A98" w:rsidDel="00391ABE">
          <w:rPr>
            <w:rFonts w:ascii="Segoe UI Light" w:hAnsi="Segoe UI Light" w:cs="Segoe UI Light"/>
            <w:lang w:val="el-GR"/>
          </w:rPr>
          <w:delText xml:space="preserve">εφαρμόζονται στις εισόδου </w:delText>
        </w:r>
      </w:del>
      <w:r w:rsidRPr="00DE7A98">
        <w:rPr>
          <w:rFonts w:ascii="Segoe UI Light" w:hAnsi="Segoe UI Light" w:cs="Segoe UI Light"/>
          <w:lang w:val="el-GR"/>
        </w:rPr>
        <w:t xml:space="preserve">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w:t>
      </w:r>
      <w:r w:rsidRPr="00DE7A98">
        <w:rPr>
          <w:rFonts w:ascii="Segoe UI Light" w:hAnsi="Segoe UI Light" w:cs="Segoe UI Light"/>
          <w:lang w:val="el-GR"/>
        </w:rPr>
        <w:lastRenderedPageBreak/>
        <w:t xml:space="preserve">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14:paraId="3F711557" w14:textId="77777777" w:rsidR="00CA0D7A" w:rsidRDefault="00CA0D7A" w:rsidP="00DE7A98">
      <w:pPr>
        <w:pStyle w:val="Default"/>
        <w:jc w:val="both"/>
        <w:rPr>
          <w:rFonts w:ascii="Segoe UI Light" w:hAnsi="Segoe UI Light" w:cs="Segoe UI Light"/>
          <w:lang w:val="el-GR"/>
        </w:rPr>
      </w:pPr>
    </w:p>
    <w:p w14:paraId="704C9214" w14:textId="77777777" w:rsidR="00AA5E11" w:rsidRPr="008A260E" w:rsidRDefault="00AA5E11" w:rsidP="00DE7A98">
      <w:pPr>
        <w:pStyle w:val="Default"/>
        <w:jc w:val="both"/>
        <w:rPr>
          <w:rFonts w:ascii="Segoe UI Light" w:hAnsi="Segoe UI Light" w:cs="Segoe UI Light"/>
          <w:lang w:val="el-GR"/>
        </w:rPr>
      </w:pPr>
    </w:p>
    <w:p w14:paraId="448D038C" w14:textId="77777777" w:rsidR="00D04788" w:rsidRPr="00391ABE" w:rsidRDefault="00881B48" w:rsidP="00881B48">
      <w:pPr>
        <w:pStyle w:val="3"/>
        <w:rPr>
          <w:b/>
          <w:bCs/>
          <w:lang w:val="en-US"/>
          <w:rPrChange w:id="5007" w:author="Sotirios Filippos Tsarouchis" w:date="2021-02-09T16:57:00Z">
            <w:rPr>
              <w:lang w:val="en-US"/>
            </w:rPr>
          </w:rPrChange>
        </w:rPr>
      </w:pPr>
      <w:bookmarkStart w:id="5008" w:name="_Toc64223378"/>
      <w:r w:rsidRPr="00391ABE">
        <w:rPr>
          <w:b/>
          <w:bCs/>
          <w:rPrChange w:id="5009" w:author="Sotirios Filippos Tsarouchis" w:date="2021-02-09T16:57:00Z">
            <w:rPr/>
          </w:rPrChange>
        </w:rPr>
        <w:t>Υβριδικ</w:t>
      </w:r>
      <w:r w:rsidR="0092421F" w:rsidRPr="00391ABE">
        <w:rPr>
          <w:b/>
          <w:bCs/>
          <w:rPrChange w:id="5010" w:author="Sotirios Filippos Tsarouchis" w:date="2021-02-09T16:57:00Z">
            <w:rPr/>
          </w:rPrChange>
        </w:rPr>
        <w:t xml:space="preserve">ά </w:t>
      </w:r>
      <w:r w:rsidR="00800E54" w:rsidRPr="00391ABE">
        <w:rPr>
          <w:b/>
          <w:bCs/>
          <w:rPrChange w:id="5011" w:author="Sotirios Filippos Tsarouchis" w:date="2021-02-09T16:57:00Z">
            <w:rPr/>
          </w:rPrChange>
        </w:rPr>
        <w:t>Συστήματα Προτάσεων</w:t>
      </w:r>
      <w:r w:rsidR="003C54C6" w:rsidRPr="00391ABE">
        <w:rPr>
          <w:b/>
          <w:bCs/>
          <w:rPrChange w:id="5012" w:author="Sotirios Filippos Tsarouchis" w:date="2021-02-09T16:57:00Z">
            <w:rPr/>
          </w:rPrChange>
        </w:rPr>
        <w:t xml:space="preserve"> (</w:t>
      </w:r>
      <w:r w:rsidR="003C54C6" w:rsidRPr="00391ABE">
        <w:rPr>
          <w:b/>
          <w:bCs/>
          <w:lang w:val="en-US"/>
          <w:rPrChange w:id="5013" w:author="Sotirios Filippos Tsarouchis" w:date="2021-02-09T16:57:00Z">
            <w:rPr>
              <w:lang w:val="en-US"/>
            </w:rPr>
          </w:rPrChange>
        </w:rPr>
        <w:t>Hybrid)</w:t>
      </w:r>
      <w:bookmarkEnd w:id="5008"/>
    </w:p>
    <w:p w14:paraId="70CDFC7B" w14:textId="77777777" w:rsidR="00E50E2E" w:rsidRDefault="00E50E2E" w:rsidP="00C07279">
      <w:pPr>
        <w:rPr>
          <w:lang w:val="en-US"/>
        </w:rPr>
      </w:pPr>
    </w:p>
    <w:p w14:paraId="295BE6BB" w14:textId="77777777"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p>
    <w:p w14:paraId="45AF6B13" w14:textId="77777777" w:rsidR="000E43E6" w:rsidRDefault="00C07279" w:rsidP="00C07279">
      <w:r>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w:t>
      </w:r>
    </w:p>
    <w:p w14:paraId="75AB9B41" w14:textId="785ED39B" w:rsidR="000E43E6" w:rsidRDefault="00DE11C7" w:rsidP="00C07279">
      <w:r>
        <w:t xml:space="preserve">Σε αυτή την ενότητα θα γίνει η εξερεύνηση αυτών των δυνατοτήτων  με συστήματα που </w:t>
      </w:r>
      <w:r w:rsidR="00C07279">
        <w:t>συνδυάζουν</w:t>
      </w:r>
      <w:r w:rsidR="00E50E2E" w:rsidRPr="00E50E2E">
        <w:t>/</w:t>
      </w:r>
      <w:r w:rsidR="00E50E2E">
        <w:t>εναλλάσσουν</w:t>
      </w:r>
      <w:r w:rsidR="00C07279">
        <w:t xml:space="preserve"> δύο ή περισσότερες τεχνικές</w:t>
      </w:r>
      <w:ins w:id="5014" w:author="Sotirios Filippos Tsarouchis" w:date="2021-02-09T17:07:00Z">
        <w:r w:rsidR="006F750E">
          <w:t>,</w:t>
        </w:r>
      </w:ins>
      <w:r w:rsidR="00C07279">
        <w:t xml:space="preserve">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14:paraId="53700745" w14:textId="46214F2D" w:rsidR="00C07279" w:rsidRPr="008861B2" w:rsidRDefault="00C07279" w:rsidP="00C07279">
      <w:pPr>
        <w:rPr>
          <w:rPrChange w:id="5015" w:author="mpountou" w:date="2021-02-14T19:34:00Z">
            <w:rPr/>
          </w:rPrChange>
        </w:rPr>
      </w:pPr>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w:t>
      </w:r>
      <w:commentRangeStart w:id="5016"/>
      <w:commentRangeStart w:id="5017"/>
      <w:r w:rsidR="00E41B62">
        <w:t>μάτω</w:t>
      </w:r>
      <w:commentRangeEnd w:id="5016"/>
      <w:r w:rsidR="006F750E">
        <w:rPr>
          <w:rStyle w:val="ad"/>
        </w:rPr>
        <w:commentReference w:id="5016"/>
      </w:r>
      <w:commentRangeEnd w:id="5017"/>
      <w:r w:rsidR="00745585">
        <w:rPr>
          <w:rStyle w:val="ad"/>
        </w:rPr>
        <w:commentReference w:id="5017"/>
      </w:r>
      <w:r w:rsidR="00E41B62">
        <w:t>ν</w:t>
      </w:r>
      <w:ins w:id="5018" w:author="mpountou" w:date="2021-02-11T22:57:00Z">
        <w:r w:rsidR="00745585" w:rsidRPr="00745585">
          <w:rPr>
            <w:rPrChange w:id="5019" w:author="mpountou" w:date="2021-02-11T22:57:00Z">
              <w:rPr>
                <w:lang w:val="en-US"/>
              </w:rPr>
            </w:rPrChange>
          </w:rPr>
          <w:t xml:space="preserve"> </w:t>
        </w:r>
        <w:r w:rsidR="00745585" w:rsidRPr="008861B2">
          <w:rPr>
            <w:i/>
            <w:rPrChange w:id="5020" w:author="mpountou" w:date="2021-02-14T19:34:00Z">
              <w:rPr>
                <w:lang w:val="en-US"/>
              </w:rPr>
            </w:rPrChange>
          </w:rPr>
          <w:t>(</w:t>
        </w:r>
        <w:r w:rsidR="00745585" w:rsidRPr="008861B2">
          <w:rPr>
            <w:i/>
            <w:rPrChange w:id="5021" w:author="mpountou" w:date="2021-02-14T19:34:00Z">
              <w:rPr/>
            </w:rPrChange>
          </w:rPr>
          <w:fldChar w:fldCharType="begin"/>
        </w:r>
        <w:r w:rsidR="00745585" w:rsidRPr="008861B2">
          <w:rPr>
            <w:i/>
            <w:rPrChange w:id="5022" w:author="mpountou" w:date="2021-02-14T19:34:00Z">
              <w:rPr/>
            </w:rPrChange>
          </w:rPr>
          <w:instrText xml:space="preserve"> REF _Ref63976666 \h </w:instrText>
        </w:r>
      </w:ins>
      <w:r w:rsidR="00745585" w:rsidRPr="008861B2">
        <w:rPr>
          <w:i/>
          <w:rPrChange w:id="5023" w:author="mpountou" w:date="2021-02-14T19:34:00Z">
            <w:rPr>
              <w:i/>
            </w:rPr>
          </w:rPrChange>
        </w:rPr>
        <w:instrText xml:space="preserve"> \* MERGEFORMAT </w:instrText>
      </w:r>
      <w:r w:rsidR="00745585" w:rsidRPr="008861B2">
        <w:rPr>
          <w:i/>
          <w:rPrChange w:id="5024" w:author="mpountou" w:date="2021-02-14T19:34:00Z">
            <w:rPr>
              <w:i/>
            </w:rPr>
          </w:rPrChange>
        </w:rPr>
      </w:r>
      <w:r w:rsidR="00745585" w:rsidRPr="008861B2">
        <w:rPr>
          <w:i/>
          <w:rPrChange w:id="5025" w:author="mpountou" w:date="2021-02-14T19:34:00Z">
            <w:rPr/>
          </w:rPrChange>
        </w:rPr>
        <w:fldChar w:fldCharType="separate"/>
      </w:r>
      <w:ins w:id="5026" w:author="mpountou" w:date="2021-02-14T02:13:00Z">
        <w:r w:rsidR="004344EE" w:rsidRPr="008861B2">
          <w:rPr>
            <w:i/>
            <w:rPrChange w:id="5027" w:author="mpountou" w:date="2021-02-14T19:34:00Z">
              <w:rPr>
                <w:b/>
              </w:rPr>
            </w:rPrChange>
          </w:rPr>
          <w:t xml:space="preserve">Εικόνα </w:t>
        </w:r>
        <w:r w:rsidR="004344EE" w:rsidRPr="008861B2">
          <w:rPr>
            <w:i/>
            <w:noProof/>
            <w:rPrChange w:id="5028" w:author="mpountou" w:date="2021-02-14T19:34:00Z">
              <w:rPr>
                <w:b/>
                <w:noProof/>
              </w:rPr>
            </w:rPrChange>
          </w:rPr>
          <w:t>5</w:t>
        </w:r>
      </w:ins>
      <w:ins w:id="5029" w:author="mpountou" w:date="2021-02-11T22:57:00Z">
        <w:r w:rsidR="00745585" w:rsidRPr="008861B2">
          <w:rPr>
            <w:i/>
            <w:rPrChange w:id="5030" w:author="mpountou" w:date="2021-02-14T19:34:00Z">
              <w:rPr/>
            </w:rPrChange>
          </w:rPr>
          <w:fldChar w:fldCharType="end"/>
        </w:r>
        <w:r w:rsidR="00745585" w:rsidRPr="008861B2">
          <w:rPr>
            <w:i/>
            <w:rPrChange w:id="5031" w:author="mpountou" w:date="2021-02-14T19:34:00Z">
              <w:rPr>
                <w:lang w:val="en-US"/>
              </w:rPr>
            </w:rPrChange>
          </w:rPr>
          <w:t>)</w:t>
        </w:r>
      </w:ins>
      <w:r w:rsidR="00E41B62" w:rsidRPr="008861B2">
        <w:rPr>
          <w:rPrChange w:id="5032" w:author="mpountou" w:date="2021-02-14T19:34:00Z">
            <w:rPr/>
          </w:rPrChange>
        </w:rPr>
        <w:t>:</w:t>
      </w:r>
    </w:p>
    <w:p w14:paraId="0BD3C93F" w14:textId="77777777"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14:paraId="56DC2DEF" w14:textId="77777777"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των αλγορίθμων</w:t>
      </w:r>
      <w:del w:id="5033" w:author="Sotirios Filippos Tsarouchis" w:date="2021-02-09T17:08:00Z">
        <w:r w:rsidR="000766CC" w:rsidDel="006F750E">
          <w:delText xml:space="preserve"> </w:delText>
        </w:r>
      </w:del>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14:paraId="57DAFE91" w14:textId="77777777" w:rsidR="009D5A2A" w:rsidRDefault="000766CC" w:rsidP="000900B6">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14:paraId="0764EB3A" w14:textId="77777777" w:rsidR="009D5A2A" w:rsidRDefault="009D5A2A" w:rsidP="000900B6">
      <w:pPr>
        <w:ind w:left="360"/>
        <w:jc w:val="center"/>
      </w:pPr>
      <w:r>
        <w:rPr>
          <w:noProof/>
          <w:lang w:eastAsia="el-GR"/>
        </w:rPr>
        <w:lastRenderedPageBreak/>
        <w:drawing>
          <wp:inline distT="0" distB="0" distL="0" distR="0" wp14:anchorId="336C2A51" wp14:editId="57A03287">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14:paraId="45A0CEC9" w14:textId="77777777" w:rsidR="009D5A2A" w:rsidRPr="009D5A2A" w:rsidRDefault="009D5A2A" w:rsidP="009D5A2A">
      <w:pPr>
        <w:pStyle w:val="aa"/>
        <w:jc w:val="center"/>
        <w:rPr>
          <w:sz w:val="2"/>
        </w:rPr>
      </w:pPr>
    </w:p>
    <w:p w14:paraId="4529D022" w14:textId="1C768E5C" w:rsidR="009D5A2A" w:rsidRDefault="009D5A2A" w:rsidP="009D5A2A">
      <w:pPr>
        <w:pStyle w:val="aa"/>
        <w:jc w:val="center"/>
      </w:pPr>
      <w:bookmarkStart w:id="5034" w:name="_Ref63976666"/>
      <w:bookmarkStart w:id="5035" w:name="_Toc61618623"/>
      <w:bookmarkStart w:id="5036" w:name="_Toc62231435"/>
      <w:bookmarkStart w:id="5037" w:name="_Toc63089736"/>
      <w:bookmarkStart w:id="5038" w:name="_Toc63089812"/>
      <w:bookmarkStart w:id="5039" w:name="_Toc63885420"/>
      <w:bookmarkStart w:id="5040" w:name="_Toc64223170"/>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5</w:t>
      </w:r>
      <w:r w:rsidR="00FF21B3" w:rsidRPr="00581B58">
        <w:rPr>
          <w:b/>
          <w:noProof/>
        </w:rPr>
        <w:fldChar w:fldCharType="end"/>
      </w:r>
      <w:bookmarkEnd w:id="5034"/>
      <w:r w:rsidR="00581B58" w:rsidRPr="00450D72">
        <w:rPr>
          <w:rPrChange w:id="5041" w:author="mpountou" w:date="2021-02-10T22:44:00Z">
            <w:rPr>
              <w:lang w:val="en-US"/>
            </w:rPr>
          </w:rPrChange>
        </w:rPr>
        <w:t xml:space="preserve"> -</w:t>
      </w:r>
      <w:r>
        <w:t xml:space="preserve"> </w:t>
      </w:r>
      <w:r w:rsidR="001C68D1">
        <w:t>Ταξινομία</w:t>
      </w:r>
      <w:r>
        <w:t xml:space="preserve"> Υβριδικών Συστημάτων</w:t>
      </w:r>
      <w:r w:rsidR="00A010E0">
        <w:t xml:space="preserve"> </w:t>
      </w:r>
      <w:sdt>
        <w:sdtPr>
          <w:id w:val="-829751551"/>
          <w:citation/>
        </w:sdtPr>
        <w:sdtEnd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035"/>
      <w:bookmarkEnd w:id="5036"/>
      <w:bookmarkEnd w:id="5037"/>
      <w:bookmarkEnd w:id="5038"/>
      <w:bookmarkEnd w:id="5039"/>
      <w:bookmarkEnd w:id="5040"/>
    </w:p>
    <w:p w14:paraId="70227D64" w14:textId="77777777"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End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14:paraId="76316BBF" w14:textId="77777777"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14:paraId="60FF797E" w14:textId="77777777"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14:paraId="43E4C165" w14:textId="47207605"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w:t>
      </w:r>
      <w:ins w:id="5042" w:author="Sotirios Filippos Tsarouchis" w:date="2021-02-09T17:09:00Z">
        <w:r w:rsidR="006F750E" w:rsidRPr="006F750E">
          <w:rPr>
            <w:rPrChange w:id="5043" w:author="Sotirios Filippos Tsarouchis" w:date="2021-02-09T17:10:00Z">
              <w:rPr>
                <w:lang w:val="en-US"/>
              </w:rPr>
            </w:rPrChange>
          </w:rPr>
          <w:t xml:space="preserve">, </w:t>
        </w:r>
      </w:ins>
      <w:del w:id="5044" w:author="Sotirios Filippos Tsarouchis" w:date="2021-02-09T17:09:00Z">
        <w:r w:rsidDel="006F750E">
          <w:delText xml:space="preserve"> </w:delText>
        </w:r>
      </w:del>
      <w:r>
        <w:t>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14:paraId="39DC2BBD" w14:textId="435C67D8"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το σύστημα</w:t>
      </w:r>
      <w:ins w:id="5045" w:author="Sotirios Filippos Tsarouchis" w:date="2021-02-09T17:10:00Z">
        <w:r w:rsidR="006F750E" w:rsidRPr="006F750E">
          <w:rPr>
            <w:rPrChange w:id="5046" w:author="Sotirios Filippos Tsarouchis" w:date="2021-02-09T17:10:00Z">
              <w:rPr>
                <w:lang w:val="en-US"/>
              </w:rPr>
            </w:rPrChange>
          </w:rPr>
          <w:t xml:space="preserve"> </w:t>
        </w:r>
      </w:ins>
      <w:del w:id="5047" w:author="Sotirios Filippos Tsarouchis" w:date="2021-02-09T17:10:00Z">
        <w:r w:rsidR="003A613E" w:rsidDel="006F750E">
          <w:delText xml:space="preserve"> </w:delText>
        </w:r>
      </w:del>
      <w:r w:rsidR="003A613E" w:rsidRPr="00684386">
        <w:rPr>
          <w:lang w:val="en-US"/>
        </w:rPr>
        <w:t>feature</w:t>
      </w:r>
      <w:r w:rsidR="003A613E" w:rsidRPr="003A613E">
        <w:t xml:space="preserve"> </w:t>
      </w:r>
      <w:r w:rsidR="003A613E" w:rsidRPr="00684386">
        <w:rPr>
          <w:lang w:val="en-US"/>
        </w:rPr>
        <w:t>augmentation</w:t>
      </w:r>
      <w:del w:id="5048" w:author="Sotirios Filippos Tsarouchis" w:date="2021-02-09T17:10:00Z">
        <w:r w:rsidDel="006F750E">
          <w:delText xml:space="preserve"> </w:delText>
        </w:r>
      </w:del>
      <w:r>
        <w:t>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14:paraId="4E86C8A7" w14:textId="77777777"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14:paraId="23CC8417" w14:textId="335ACAB0"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w:t>
      </w:r>
      <w:del w:id="5049" w:author="Sotirios Filippos Tsarouchis" w:date="2021-02-09T17:10:00Z">
        <w:r w:rsidR="00293ED2" w:rsidDel="006F750E">
          <w:delText>σύνηθ</w:delText>
        </w:r>
      </w:del>
      <w:ins w:id="5050" w:author="Sotirios Filippos Tsarouchis" w:date="2021-02-09T17:10:00Z">
        <w:r w:rsidR="006F750E">
          <w:t>συνηθισμένος</w:t>
        </w:r>
      </w:ins>
      <w:del w:id="5051" w:author="Sotirios Filippos Tsarouchis" w:date="2021-02-09T17:10:00Z">
        <w:r w:rsidR="00293ED2" w:rsidDel="006F750E">
          <w:delText>ες</w:delText>
        </w:r>
      </w:del>
      <w:r w:rsidR="00293ED2">
        <w:t xml:space="preserve">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w:t>
      </w:r>
      <w:ins w:id="5052" w:author="Sotirios Filippos Tsarouchis" w:date="2021-02-09T17:11:00Z">
        <w:r w:rsidR="006F750E">
          <w:t>α</w:t>
        </w:r>
      </w:ins>
      <w:r w:rsidR="00293ED2">
        <w:t xml:space="preserve"> αυτό και κατατάσσεται στην κατηγορία των μονολιθικών συστημάτων.</w:t>
      </w:r>
    </w:p>
    <w:p w14:paraId="77F41C87" w14:textId="576B1412" w:rsidR="00293ED2" w:rsidRPr="001C68D1" w:rsidRDefault="00293ED2" w:rsidP="001C68D1">
      <w:pPr>
        <w:pStyle w:val="a6"/>
        <w:numPr>
          <w:ilvl w:val="0"/>
          <w:numId w:val="13"/>
        </w:numPr>
      </w:pPr>
      <w:r>
        <w:rPr>
          <w:u w:val="single"/>
        </w:rPr>
        <w:lastRenderedPageBreak/>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w:t>
      </w:r>
      <w:ins w:id="5053" w:author="Sotirios Filippos Tsarouchis" w:date="2021-02-09T17:11:00Z">
        <w:r w:rsidR="006F750E">
          <w:t xml:space="preserve">, </w:t>
        </w:r>
      </w:ins>
      <w:del w:id="5054" w:author="Sotirios Filippos Tsarouchis" w:date="2021-02-09T17:11:00Z">
        <w:r w:rsidRPr="00F43835" w:rsidDel="006F750E">
          <w:delText xml:space="preserve"> </w:delText>
        </w:r>
      </w:del>
      <w:r>
        <w:t>ωστόσο παρουσιάζονται όλες οι προτάσεις από κάθε σύστημα η μια δίπλα στην άλλη.</w:t>
      </w:r>
    </w:p>
    <w:p w14:paraId="6AF74D65" w14:textId="77777777" w:rsidR="00C637C0" w:rsidRDefault="00C637C0" w:rsidP="00C637C0">
      <w:pPr>
        <w:pStyle w:val="a6"/>
        <w:ind w:left="360"/>
      </w:pPr>
    </w:p>
    <w:p w14:paraId="2C60FA54" w14:textId="77777777" w:rsidR="00C07279" w:rsidRDefault="00C07279" w:rsidP="00C07279"/>
    <w:p w14:paraId="1F702BE1" w14:textId="77777777" w:rsidR="00C07279" w:rsidRPr="006F750E" w:rsidRDefault="00C07279" w:rsidP="00C07279">
      <w:pPr>
        <w:pStyle w:val="4"/>
        <w:rPr>
          <w:b/>
          <w:bCs/>
          <w:rPrChange w:id="5055" w:author="Sotirios Filippos Tsarouchis" w:date="2021-02-09T17:11:00Z">
            <w:rPr/>
          </w:rPrChange>
        </w:rPr>
      </w:pPr>
      <w:bookmarkStart w:id="5056" w:name="_Toc64223379"/>
      <w:r w:rsidRPr="006F750E">
        <w:rPr>
          <w:b/>
          <w:bCs/>
          <w:rPrChange w:id="5057" w:author="Sotirios Filippos Tsarouchis" w:date="2021-02-09T17:11:00Z">
            <w:rPr/>
          </w:rPrChange>
        </w:rPr>
        <w:t>Σταθμισμένα Υβριδικά Συστήματα</w:t>
      </w:r>
      <w:bookmarkEnd w:id="5056"/>
    </w:p>
    <w:p w14:paraId="2D501588" w14:textId="77777777" w:rsidR="00C07279" w:rsidRDefault="00C07279" w:rsidP="00C07279"/>
    <w:p w14:paraId="7456BE1F" w14:textId="164CEA16" w:rsidR="00AF2AED" w:rsidRDefault="008D3C1D" w:rsidP="00D04788">
      <w:pPr>
        <w:rPr>
          <w:ins w:id="5058" w:author="mpountou" w:date="2021-02-11T22:58:00Z"/>
          <w:rFonts w:eastAsiaTheme="minorEastAsia"/>
        </w:rPr>
      </w:pPr>
      <w:r>
        <w:t>Στα σταθμισμένα υβριδικά συστή</w:t>
      </w:r>
      <w:r w:rsidR="00FE7E02">
        <w:t>μα</w:t>
      </w:r>
      <w:r>
        <w:t>τα</w:t>
      </w:r>
      <w:r w:rsidR="00F477FD">
        <w:t>,</w:t>
      </w:r>
      <w:r w:rsidR="000D47F8">
        <w:t xml:space="preserve"> </w:t>
      </w:r>
      <w:ins w:id="5059" w:author="Sotirios Filippos Tsarouchis" w:date="2021-02-09T17:12:00Z">
        <w:r w:rsidR="006F750E">
          <w:t>συνδυάζονται</w:t>
        </w:r>
        <w:r w:rsidR="006F750E" w:rsidRPr="00AF2AED">
          <w:t xml:space="preserve"> </w:t>
        </w:r>
        <w:r w:rsidR="006F750E">
          <w:t xml:space="preserve">οι </w:t>
        </w:r>
      </w:ins>
      <w:r w:rsidR="000D47F8">
        <w:t xml:space="preserve">βαθμολογίες </w:t>
      </w:r>
      <w:r w:rsidR="00FE7E02">
        <w:t>διαφορετικών</w:t>
      </w:r>
      <w:r w:rsidR="000D47F8">
        <w:t xml:space="preserve"> συστημάτων</w:t>
      </w:r>
      <w:r w:rsidR="00FE7E02">
        <w:t xml:space="preserve"> προτάσεων </w:t>
      </w:r>
      <w:del w:id="5060" w:author="Sotirios Filippos Tsarouchis" w:date="2021-02-09T17:12:00Z">
        <w:r w:rsidR="00FE7E02" w:rsidDel="006F750E">
          <w:delText>συνδυάζονται</w:delText>
        </w:r>
        <w:r w:rsidR="00AF2AED" w:rsidRPr="00AF2AED" w:rsidDel="006F750E">
          <w:delText xml:space="preserve"> </w:delText>
        </w:r>
      </w:del>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w:t>
      </w:r>
      <w:ins w:id="5061" w:author="Sotirios Filippos Tsarouchis" w:date="2021-02-09T17:12:00Z">
        <w:r w:rsidR="006F750E">
          <w:rPr>
            <w:rFonts w:eastAsiaTheme="minorEastAsia"/>
          </w:rPr>
          <w:t>ω</w:t>
        </w:r>
      </w:ins>
      <w:del w:id="5062" w:author="Sotirios Filippos Tsarouchis" w:date="2021-02-09T17:12:00Z">
        <w:r w:rsidR="00090E39" w:rsidDel="006F750E">
          <w:rPr>
            <w:rFonts w:eastAsiaTheme="minorEastAsia"/>
          </w:rPr>
          <w:delText>ώ</w:delText>
        </w:r>
      </w:del>
      <w:r w:rsidR="00090E39">
        <w:rPr>
          <w:rFonts w:eastAsiaTheme="minorEastAsia"/>
        </w:rPr>
        <w:t>ς:</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099FA38E" w14:textId="77777777" w:rsidTr="004344EE">
        <w:trPr>
          <w:jc w:val="center"/>
          <w:ins w:id="5063" w:author="mpountou" w:date="2021-02-11T22:58:00Z"/>
        </w:trPr>
        <w:tc>
          <w:tcPr>
            <w:tcW w:w="704" w:type="dxa"/>
          </w:tcPr>
          <w:p w14:paraId="3477B20F" w14:textId="77777777" w:rsidR="00745585" w:rsidRDefault="00745585">
            <w:pPr>
              <w:jc w:val="center"/>
              <w:rPr>
                <w:ins w:id="5064" w:author="mpountou" w:date="2021-02-11T22:58:00Z"/>
                <w:rFonts w:eastAsiaTheme="minorEastAsia"/>
              </w:rPr>
              <w:pPrChange w:id="5065" w:author="mpountou" w:date="2021-02-11T21:49:00Z">
                <w:pPr/>
              </w:pPrChange>
            </w:pPr>
          </w:p>
        </w:tc>
        <w:commentRangeStart w:id="5066"/>
        <w:commentRangeStart w:id="5067"/>
        <w:tc>
          <w:tcPr>
            <w:tcW w:w="6804" w:type="dxa"/>
          </w:tcPr>
          <w:p w14:paraId="03360411" w14:textId="55296C3D" w:rsidR="00745585" w:rsidRPr="00745585" w:rsidRDefault="00851A19" w:rsidP="00745585">
            <w:pPr>
              <w:jc w:val="center"/>
              <w:rPr>
                <w:ins w:id="5068" w:author="mpountou" w:date="2021-02-11T22:58:00Z"/>
                <w:rFonts w:ascii="Cambria Math" w:hAnsi="Cambria Math"/>
                <w:i/>
                <w:lang w:val="en-US"/>
              </w:rPr>
            </w:pPr>
            <m:oMathPara>
              <m:oMath>
                <m:acc>
                  <m:accPr>
                    <m:ctrlPr>
                      <w:ins w:id="5069" w:author="mpountou" w:date="2021-02-11T22:58:00Z">
                        <w:rPr>
                          <w:rFonts w:ascii="Cambria Math" w:hAnsi="Cambria Math"/>
                          <w:i/>
                        </w:rPr>
                      </w:ins>
                    </m:ctrlPr>
                  </m:accPr>
                  <m:e>
                    <m:r>
                      <w:ins w:id="5070" w:author="mpountou" w:date="2021-02-11T22:58:00Z">
                        <w:rPr>
                          <w:rFonts w:ascii="Cambria Math" w:hAnsi="Cambria Math"/>
                        </w:rPr>
                        <m:t>R</m:t>
                      </w:ins>
                    </m:r>
                    <m:ctrlPr>
                      <w:ins w:id="5071" w:author="mpountou" w:date="2021-02-11T22:58:00Z">
                        <w:rPr>
                          <w:rFonts w:ascii="Cambria Math" w:hAnsi="Cambria Math"/>
                          <w:i/>
                          <w:lang w:val="en-US"/>
                        </w:rPr>
                      </w:ins>
                    </m:ctrlPr>
                  </m:e>
                </m:acc>
                <m:r>
                  <w:ins w:id="5072" w:author="mpountou" w:date="2021-02-11T22:58:00Z">
                    <w:rPr>
                      <w:rFonts w:ascii="Cambria Math" w:hAnsi="Cambria Math"/>
                      <w:lang w:val="en-US"/>
                    </w:rPr>
                    <m:t>=</m:t>
                  </w:ins>
                </m:r>
                <m:nary>
                  <m:naryPr>
                    <m:chr m:val="∑"/>
                    <m:limLoc m:val="undOvr"/>
                    <m:ctrlPr>
                      <w:ins w:id="5073" w:author="mpountou" w:date="2021-02-11T22:58:00Z">
                        <w:rPr>
                          <w:rFonts w:ascii="Cambria Math" w:hAnsi="Cambria Math"/>
                          <w:i/>
                          <w:lang w:val="en-US"/>
                        </w:rPr>
                      </w:ins>
                    </m:ctrlPr>
                  </m:naryPr>
                  <m:sub>
                    <m:r>
                      <w:ins w:id="5074" w:author="mpountou" w:date="2021-02-11T22:58:00Z">
                        <w:rPr>
                          <w:rFonts w:ascii="Cambria Math" w:hAnsi="Cambria Math"/>
                          <w:lang w:val="en-US"/>
                        </w:rPr>
                        <m:t>i=1</m:t>
                      </w:ins>
                    </m:r>
                  </m:sub>
                  <m:sup>
                    <m:r>
                      <w:ins w:id="5075" w:author="mpountou" w:date="2021-02-11T22:58:00Z">
                        <w:rPr>
                          <w:rFonts w:ascii="Cambria Math" w:hAnsi="Cambria Math"/>
                          <w:lang w:val="en-US"/>
                        </w:rPr>
                        <m:t>q</m:t>
                      </w:ins>
                    </m:r>
                  </m:sup>
                  <m:e>
                    <m:sSub>
                      <m:sSubPr>
                        <m:ctrlPr>
                          <w:ins w:id="5076" w:author="mpountou" w:date="2021-02-11T22:58:00Z">
                            <w:rPr>
                              <w:rFonts w:ascii="Cambria Math" w:hAnsi="Cambria Math"/>
                              <w:i/>
                              <w:lang w:val="en-US"/>
                            </w:rPr>
                          </w:ins>
                        </m:ctrlPr>
                      </m:sSubPr>
                      <m:e>
                        <m:r>
                          <w:ins w:id="5077" w:author="mpountou" w:date="2021-02-11T22:58:00Z">
                            <w:rPr>
                              <w:rFonts w:ascii="Cambria Math" w:hAnsi="Cambria Math"/>
                              <w:lang w:val="en-US"/>
                            </w:rPr>
                            <m:t>a</m:t>
                          </w:ins>
                        </m:r>
                      </m:e>
                      <m:sub>
                        <m:r>
                          <w:ins w:id="5078" w:author="mpountou" w:date="2021-02-11T22:58:00Z">
                            <w:rPr>
                              <w:rFonts w:ascii="Cambria Math" w:hAnsi="Cambria Math"/>
                              <w:lang w:val="en-US"/>
                            </w:rPr>
                            <m:t>i</m:t>
                          </w:ins>
                        </m:r>
                      </m:sub>
                    </m:sSub>
                    <m:r>
                      <w:ins w:id="5079" w:author="mpountou" w:date="2021-02-11T22:58:00Z">
                        <w:rPr>
                          <w:rFonts w:ascii="Cambria Math" w:hAnsi="Cambria Math"/>
                          <w:lang w:val="en-US"/>
                        </w:rPr>
                        <m:t>⋅</m:t>
                      </w:ins>
                    </m:r>
                    <m:sSub>
                      <m:sSubPr>
                        <m:ctrlPr>
                          <w:ins w:id="5080" w:author="mpountou" w:date="2021-02-11T22:58:00Z">
                            <w:rPr>
                              <w:rFonts w:ascii="Cambria Math" w:hAnsi="Cambria Math"/>
                              <w:i/>
                              <w:lang w:val="en-US"/>
                            </w:rPr>
                          </w:ins>
                        </m:ctrlPr>
                      </m:sSubPr>
                      <m:e>
                        <m:acc>
                          <m:accPr>
                            <m:ctrlPr>
                              <w:ins w:id="5081" w:author="mpountou" w:date="2021-02-11T22:58:00Z">
                                <w:rPr>
                                  <w:rFonts w:ascii="Cambria Math" w:hAnsi="Cambria Math"/>
                                  <w:i/>
                                  <w:lang w:val="en-US"/>
                                </w:rPr>
                              </w:ins>
                            </m:ctrlPr>
                          </m:accPr>
                          <m:e>
                            <m:r>
                              <w:ins w:id="5082" w:author="mpountou" w:date="2021-02-11T22:58:00Z">
                                <w:rPr>
                                  <w:rFonts w:ascii="Cambria Math" w:hAnsi="Cambria Math"/>
                                  <w:lang w:val="en-US"/>
                                </w:rPr>
                                <m:t>R</m:t>
                              </w:ins>
                            </m:r>
                          </m:e>
                        </m:acc>
                      </m:e>
                      <m:sub>
                        <m:r>
                          <w:ins w:id="5083" w:author="mpountou" w:date="2021-02-11T22:58:00Z">
                            <w:rPr>
                              <w:rFonts w:ascii="Cambria Math" w:hAnsi="Cambria Math"/>
                              <w:lang w:val="en-US"/>
                            </w:rPr>
                            <m:t>i</m:t>
                          </w:ins>
                        </m:r>
                      </m:sub>
                    </m:sSub>
                  </m:e>
                </m:nary>
                <w:commentRangeEnd w:id="5066"/>
                <m:r>
                  <w:ins w:id="5084" w:author="mpountou" w:date="2021-02-11T22:58:00Z">
                    <w:rPr>
                      <w:rFonts w:ascii="Cambria Math" w:hAnsi="Cambria Math"/>
                      <w:i/>
                    </w:rPr>
                    <w:commentReference w:id="5066"/>
                  </w:ins>
                </m:r>
                <w:commentRangeEnd w:id="5067"/>
                <m:r>
                  <w:ins w:id="5085" w:author="mpountou" w:date="2021-02-11T23:00:00Z">
                    <m:rPr>
                      <m:sty m:val="p"/>
                    </m:rPr>
                    <w:rPr>
                      <w:rStyle w:val="ad"/>
                    </w:rPr>
                    <w:commentReference w:id="5067"/>
                  </w:ins>
                </m:r>
              </m:oMath>
            </m:oMathPara>
          </w:p>
          <w:p w14:paraId="6EF6A996" w14:textId="3F762CF2" w:rsidR="00745585" w:rsidRPr="00F75D6D" w:rsidRDefault="00745585">
            <w:pPr>
              <w:jc w:val="center"/>
              <w:rPr>
                <w:ins w:id="5086" w:author="mpountou" w:date="2021-02-11T22:58:00Z"/>
                <w:rFonts w:eastAsiaTheme="minorEastAsia"/>
                <w:i/>
                <w:rPrChange w:id="5087" w:author="mpountou" w:date="2021-02-11T21:53:00Z">
                  <w:rPr>
                    <w:ins w:id="5088" w:author="mpountou" w:date="2021-02-11T22:58:00Z"/>
                    <w:rFonts w:eastAsiaTheme="minorEastAsia"/>
                  </w:rPr>
                </w:rPrChange>
              </w:rPr>
              <w:pPrChange w:id="5089" w:author="mpountou" w:date="2021-02-11T21:53:00Z">
                <w:pPr/>
              </w:pPrChange>
            </w:pPr>
          </w:p>
        </w:tc>
        <w:tc>
          <w:tcPr>
            <w:tcW w:w="788" w:type="dxa"/>
          </w:tcPr>
          <w:p w14:paraId="4B7BC5B5" w14:textId="77777777" w:rsidR="00745585" w:rsidRDefault="00745585">
            <w:pPr>
              <w:jc w:val="center"/>
              <w:rPr>
                <w:ins w:id="5090" w:author="mpountou" w:date="2021-02-11T22:58:00Z"/>
                <w:rFonts w:eastAsiaTheme="minorEastAsia"/>
                <w:lang w:val="en-US"/>
              </w:rPr>
              <w:pPrChange w:id="5091" w:author="mpountou" w:date="2021-02-11T21:49:00Z">
                <w:pPr/>
              </w:pPrChange>
            </w:pPr>
          </w:p>
          <w:p w14:paraId="07D4CBEB" w14:textId="23FBC03F" w:rsidR="00745585" w:rsidRPr="00F75D6D" w:rsidRDefault="00745585" w:rsidP="004344EE">
            <w:pPr>
              <w:jc w:val="center"/>
              <w:rPr>
                <w:ins w:id="5092" w:author="mpountou" w:date="2021-02-11T22:58:00Z"/>
                <w:rFonts w:eastAsiaTheme="minorEastAsia"/>
                <w:lang w:val="en-US"/>
                <w:rPrChange w:id="5093" w:author="mpountou" w:date="2021-02-11T21:52:00Z">
                  <w:rPr>
                    <w:ins w:id="5094" w:author="mpountou" w:date="2021-02-11T22:58:00Z"/>
                    <w:rFonts w:eastAsiaTheme="minorEastAsia"/>
                  </w:rPr>
                </w:rPrChange>
              </w:rPr>
            </w:pPr>
            <w:ins w:id="5095" w:author="mpountou" w:date="2021-02-11T22:58: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2</w:t>
            </w:r>
            <w:ins w:id="5096" w:author="mpountou" w:date="2021-02-11T22:58:00Z">
              <w:r>
                <w:fldChar w:fldCharType="end"/>
              </w:r>
              <w:r>
                <w:rPr>
                  <w:rFonts w:eastAsiaTheme="minorEastAsia"/>
                  <w:lang w:val="en-US"/>
                </w:rPr>
                <w:t>)</w:t>
              </w:r>
            </w:ins>
          </w:p>
        </w:tc>
      </w:tr>
    </w:tbl>
    <w:p w14:paraId="1FBCFACD" w14:textId="77777777" w:rsidR="00745585" w:rsidRDefault="00745585" w:rsidP="00D04788">
      <w:pPr>
        <w:rPr>
          <w:rFonts w:eastAsiaTheme="minorEastAsia"/>
        </w:rPr>
      </w:pPr>
    </w:p>
    <w:p w14:paraId="3210B54B" w14:textId="28AB5805" w:rsidR="0019184A" w:rsidRDefault="00090E39" w:rsidP="00C60960">
      <w:pPr>
        <w:rPr>
          <w:ins w:id="5097" w:author="mpountou" w:date="2021-02-11T22:59:00Z"/>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7D3096CB" w14:textId="77777777" w:rsidTr="004344EE">
        <w:trPr>
          <w:jc w:val="center"/>
          <w:ins w:id="5098" w:author="mpountou" w:date="2021-02-11T22:59:00Z"/>
        </w:trPr>
        <w:tc>
          <w:tcPr>
            <w:tcW w:w="704" w:type="dxa"/>
          </w:tcPr>
          <w:p w14:paraId="3285F659" w14:textId="77777777" w:rsidR="00745585" w:rsidRDefault="00745585">
            <w:pPr>
              <w:jc w:val="center"/>
              <w:rPr>
                <w:ins w:id="5099" w:author="mpountou" w:date="2021-02-11T22:59:00Z"/>
                <w:rFonts w:eastAsiaTheme="minorEastAsia"/>
              </w:rPr>
              <w:pPrChange w:id="5100" w:author="mpountou" w:date="2021-02-11T21:49:00Z">
                <w:pPr/>
              </w:pPrChange>
            </w:pPr>
          </w:p>
        </w:tc>
        <w:tc>
          <w:tcPr>
            <w:tcW w:w="6804" w:type="dxa"/>
          </w:tcPr>
          <w:p w14:paraId="58488FF8" w14:textId="250888A6" w:rsidR="00745585" w:rsidRPr="00F75D6D" w:rsidRDefault="00851A19">
            <w:pPr>
              <w:jc w:val="center"/>
              <w:rPr>
                <w:ins w:id="5101" w:author="mpountou" w:date="2021-02-11T22:59:00Z"/>
                <w:rFonts w:eastAsiaTheme="minorEastAsia"/>
                <w:i/>
                <w:rPrChange w:id="5102" w:author="mpountou" w:date="2021-02-11T21:53:00Z">
                  <w:rPr>
                    <w:ins w:id="5103" w:author="mpountou" w:date="2021-02-11T22:59:00Z"/>
                    <w:rFonts w:eastAsiaTheme="minorEastAsia"/>
                  </w:rPr>
                </w:rPrChange>
              </w:rPr>
              <w:pPrChange w:id="5104" w:author="mpountou" w:date="2021-02-11T21:53:00Z">
                <w:pPr/>
              </w:pPrChange>
            </w:pPr>
            <m:oMathPara>
              <m:oMath>
                <m:sSub>
                  <m:sSubPr>
                    <m:ctrlPr>
                      <w:ins w:id="5105" w:author="mpountou" w:date="2021-02-11T22:59:00Z">
                        <w:rPr>
                          <w:rFonts w:ascii="Cambria Math" w:hAnsi="Cambria Math"/>
                          <w:i/>
                        </w:rPr>
                      </w:ins>
                    </m:ctrlPr>
                  </m:sSubPr>
                  <m:e>
                    <m:acc>
                      <m:accPr>
                        <m:ctrlPr>
                          <w:ins w:id="5106" w:author="mpountou" w:date="2021-02-11T22:59:00Z">
                            <w:rPr>
                              <w:rFonts w:ascii="Cambria Math" w:hAnsi="Cambria Math"/>
                              <w:i/>
                            </w:rPr>
                          </w:ins>
                        </m:ctrlPr>
                      </m:accPr>
                      <m:e>
                        <m:r>
                          <w:ins w:id="5107" w:author="mpountou" w:date="2021-02-11T22:59:00Z">
                            <w:rPr>
                              <w:rFonts w:ascii="Cambria Math" w:hAnsi="Cambria Math"/>
                            </w:rPr>
                            <m:t>r</m:t>
                          </w:ins>
                        </m:r>
                      </m:e>
                    </m:acc>
                  </m:e>
                  <m:sub>
                    <m:r>
                      <w:ins w:id="5108" w:author="mpountou" w:date="2021-02-11T22:59:00Z">
                        <w:rPr>
                          <w:rFonts w:ascii="Cambria Math" w:hAnsi="Cambria Math"/>
                        </w:rPr>
                        <m:t>uj</m:t>
                      </w:ins>
                    </m:r>
                  </m:sub>
                </m:sSub>
                <m:r>
                  <w:ins w:id="5109" w:author="mpountou" w:date="2021-02-11T22:59:00Z">
                    <w:rPr>
                      <w:rFonts w:ascii="Cambria Math" w:hAnsi="Cambria Math"/>
                    </w:rPr>
                    <m:t>=</m:t>
                  </w:ins>
                </m:r>
                <m:nary>
                  <m:naryPr>
                    <m:chr m:val="∑"/>
                    <m:limLoc m:val="undOvr"/>
                    <m:ctrlPr>
                      <w:ins w:id="5110" w:author="mpountou" w:date="2021-02-11T22:59:00Z">
                        <w:rPr>
                          <w:rFonts w:ascii="Cambria Math" w:hAnsi="Cambria Math"/>
                          <w:i/>
                        </w:rPr>
                      </w:ins>
                    </m:ctrlPr>
                  </m:naryPr>
                  <m:sub>
                    <m:r>
                      <w:ins w:id="5111" w:author="mpountou" w:date="2021-02-11T22:59:00Z">
                        <w:rPr>
                          <w:rFonts w:ascii="Cambria Math" w:hAnsi="Cambria Math"/>
                        </w:rPr>
                        <m:t>i=1</m:t>
                      </w:ins>
                    </m:r>
                  </m:sub>
                  <m:sup>
                    <m:r>
                      <w:ins w:id="5112" w:author="mpountou" w:date="2021-02-11T22:59:00Z">
                        <w:rPr>
                          <w:rFonts w:ascii="Cambria Math" w:hAnsi="Cambria Math"/>
                        </w:rPr>
                        <m:t>q</m:t>
                      </w:ins>
                    </m:r>
                  </m:sup>
                  <m:e>
                    <m:sSub>
                      <m:sSubPr>
                        <m:ctrlPr>
                          <w:ins w:id="5113" w:author="mpountou" w:date="2021-02-11T22:59:00Z">
                            <w:rPr>
                              <w:rFonts w:ascii="Cambria Math" w:hAnsi="Cambria Math"/>
                              <w:i/>
                            </w:rPr>
                          </w:ins>
                        </m:ctrlPr>
                      </m:sSubPr>
                      <m:e>
                        <m:r>
                          <w:ins w:id="5114" w:author="mpountou" w:date="2021-02-11T22:59:00Z">
                            <w:rPr>
                              <w:rFonts w:ascii="Cambria Math" w:hAnsi="Cambria Math"/>
                            </w:rPr>
                            <m:t>α</m:t>
                          </w:ins>
                        </m:r>
                      </m:e>
                      <m:sub>
                        <m:r>
                          <w:ins w:id="5115" w:author="mpountou" w:date="2021-02-11T22:59:00Z">
                            <w:rPr>
                              <w:rFonts w:ascii="Cambria Math" w:hAnsi="Cambria Math"/>
                            </w:rPr>
                            <m:t>i</m:t>
                          </w:ins>
                        </m:r>
                      </m:sub>
                    </m:sSub>
                    <m:r>
                      <w:ins w:id="5116" w:author="mpountou" w:date="2021-02-11T22:59:00Z">
                        <w:rPr>
                          <w:rFonts w:ascii="Cambria Math" w:hAnsi="Cambria Math"/>
                        </w:rPr>
                        <m:t xml:space="preserve">  </m:t>
                      </w:ins>
                    </m:r>
                    <m:sSubSup>
                      <m:sSubSupPr>
                        <m:ctrlPr>
                          <w:ins w:id="5117" w:author="mpountou" w:date="2021-02-11T22:59:00Z">
                            <w:rPr>
                              <w:rFonts w:ascii="Cambria Math" w:hAnsi="Cambria Math"/>
                              <w:i/>
                            </w:rPr>
                          </w:ins>
                        </m:ctrlPr>
                      </m:sSubSupPr>
                      <m:e>
                        <m:r>
                          <w:ins w:id="5118" w:author="mpountou" w:date="2021-02-11T22:59:00Z">
                            <w:rPr>
                              <w:rFonts w:ascii="Cambria Math" w:hAnsi="Cambria Math"/>
                            </w:rPr>
                            <m:t>r</m:t>
                          </w:ins>
                        </m:r>
                      </m:e>
                      <m:sub>
                        <m:r>
                          <w:ins w:id="5119" w:author="mpountou" w:date="2021-02-11T22:59:00Z">
                            <w:rPr>
                              <w:rFonts w:ascii="Cambria Math" w:hAnsi="Cambria Math"/>
                            </w:rPr>
                            <m:t>uj</m:t>
                          </w:ins>
                        </m:r>
                      </m:sub>
                      <m:sup>
                        <m:r>
                          <w:ins w:id="5120" w:author="mpountou" w:date="2021-02-11T22:59:00Z">
                            <w:rPr>
                              <w:rFonts w:ascii="Cambria Math" w:hAnsi="Cambria Math"/>
                            </w:rPr>
                            <m:t>i</m:t>
                          </w:ins>
                        </m:r>
                      </m:sup>
                    </m:sSubSup>
                  </m:e>
                </m:nary>
              </m:oMath>
            </m:oMathPara>
          </w:p>
        </w:tc>
        <w:tc>
          <w:tcPr>
            <w:tcW w:w="788" w:type="dxa"/>
          </w:tcPr>
          <w:p w14:paraId="5BC993F5" w14:textId="77777777" w:rsidR="00745585" w:rsidRDefault="00745585">
            <w:pPr>
              <w:jc w:val="center"/>
              <w:rPr>
                <w:ins w:id="5121" w:author="mpountou" w:date="2021-02-11T22:59:00Z"/>
                <w:rFonts w:eastAsiaTheme="minorEastAsia"/>
                <w:lang w:val="en-US"/>
              </w:rPr>
              <w:pPrChange w:id="5122" w:author="mpountou" w:date="2021-02-11T21:49:00Z">
                <w:pPr/>
              </w:pPrChange>
            </w:pPr>
          </w:p>
          <w:p w14:paraId="72C7FC8D" w14:textId="1BCD3418" w:rsidR="00745585" w:rsidRPr="00F75D6D" w:rsidRDefault="00745585" w:rsidP="004344EE">
            <w:pPr>
              <w:jc w:val="center"/>
              <w:rPr>
                <w:ins w:id="5123" w:author="mpountou" w:date="2021-02-11T22:59:00Z"/>
                <w:rFonts w:eastAsiaTheme="minorEastAsia"/>
                <w:lang w:val="en-US"/>
                <w:rPrChange w:id="5124" w:author="mpountou" w:date="2021-02-11T21:52:00Z">
                  <w:rPr>
                    <w:ins w:id="5125" w:author="mpountou" w:date="2021-02-11T22:59:00Z"/>
                    <w:rFonts w:eastAsiaTheme="minorEastAsia"/>
                  </w:rPr>
                </w:rPrChange>
              </w:rPr>
            </w:pPr>
            <w:ins w:id="5126" w:author="mpountou" w:date="2021-02-11T22:59: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3</w:t>
            </w:r>
            <w:ins w:id="5127" w:author="mpountou" w:date="2021-02-11T22:59:00Z">
              <w:r>
                <w:fldChar w:fldCharType="end"/>
              </w:r>
              <w:r>
                <w:rPr>
                  <w:rFonts w:eastAsiaTheme="minorEastAsia"/>
                  <w:lang w:val="en-US"/>
                </w:rPr>
                <w:t>)</w:t>
              </w:r>
            </w:ins>
          </w:p>
        </w:tc>
      </w:tr>
    </w:tbl>
    <w:p w14:paraId="34A944CC" w14:textId="77777777" w:rsidR="00C60960" w:rsidRPr="00745585" w:rsidRDefault="00C60960" w:rsidP="00D04788">
      <w:pPr>
        <w:rPr>
          <w:rFonts w:eastAsiaTheme="minorEastAsia"/>
          <w:i/>
        </w:rPr>
      </w:pPr>
    </w:p>
    <w:p w14:paraId="5CC10EF0" w14:textId="77777777"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14:paraId="7566FC4E" w14:textId="6E68FA8F" w:rsidR="00FC15E5" w:rsidRDefault="00FC15E5" w:rsidP="00B27A80">
      <w:pPr>
        <w:rPr>
          <w:ins w:id="5128" w:author="mpountou" w:date="2021-02-11T23:00:00Z"/>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lastRenderedPageBreak/>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6A5A74A5" w14:textId="77777777" w:rsidTr="004344EE">
        <w:trPr>
          <w:jc w:val="center"/>
          <w:ins w:id="5129" w:author="mpountou" w:date="2021-02-11T23:00:00Z"/>
        </w:trPr>
        <w:tc>
          <w:tcPr>
            <w:tcW w:w="704" w:type="dxa"/>
          </w:tcPr>
          <w:p w14:paraId="263CAD7B" w14:textId="77777777" w:rsidR="00745585" w:rsidRDefault="00745585">
            <w:pPr>
              <w:jc w:val="center"/>
              <w:rPr>
                <w:ins w:id="5130" w:author="mpountou" w:date="2021-02-11T23:00:00Z"/>
                <w:rFonts w:eastAsiaTheme="minorEastAsia"/>
              </w:rPr>
              <w:pPrChange w:id="5131" w:author="mpountou" w:date="2021-02-11T21:49:00Z">
                <w:pPr/>
              </w:pPrChange>
            </w:pPr>
          </w:p>
        </w:tc>
        <w:tc>
          <w:tcPr>
            <w:tcW w:w="6804" w:type="dxa"/>
          </w:tcPr>
          <w:p w14:paraId="00D821D4" w14:textId="22208C15" w:rsidR="00745585" w:rsidRPr="00745585" w:rsidRDefault="00745585">
            <w:pPr>
              <w:jc w:val="center"/>
              <w:rPr>
                <w:ins w:id="5132" w:author="mpountou" w:date="2021-02-11T23:00:00Z"/>
                <w:rFonts w:ascii="Cambria Math" w:hAnsi="Cambria Math"/>
                <w:i/>
                <w:rPrChange w:id="5133" w:author="mpountou" w:date="2021-02-11T23:00:00Z">
                  <w:rPr>
                    <w:ins w:id="5134" w:author="mpountou" w:date="2021-02-11T23:00:00Z"/>
                    <w:rFonts w:eastAsiaTheme="minorEastAsia"/>
                  </w:rPr>
                </w:rPrChange>
              </w:rPr>
              <w:pPrChange w:id="5135" w:author="mpountou" w:date="2021-02-11T23:00:00Z">
                <w:pPr/>
              </w:pPrChange>
            </w:pPr>
            <m:oMathPara>
              <m:oMath>
                <m:r>
                  <w:ins w:id="5136" w:author="mpountou" w:date="2021-02-11T23:00:00Z">
                    <w:rPr>
                      <w:rFonts w:ascii="Cambria Math" w:hAnsi="Cambria Math"/>
                    </w:rPr>
                    <m:t>MSE</m:t>
                  </w:ins>
                </m:r>
                <m:d>
                  <m:dPr>
                    <m:ctrlPr>
                      <w:ins w:id="5137" w:author="mpountou" w:date="2021-02-11T23:00:00Z">
                        <w:rPr>
                          <w:rFonts w:ascii="Cambria Math" w:hAnsi="Cambria Math"/>
                          <w:i/>
                        </w:rPr>
                      </w:ins>
                    </m:ctrlPr>
                  </m:dPr>
                  <m:e>
                    <m:r>
                      <w:ins w:id="5138" w:author="mpountou" w:date="2021-02-11T23:00:00Z">
                        <w:rPr>
                          <w:rFonts w:ascii="Cambria Math" w:hAnsi="Cambria Math"/>
                        </w:rPr>
                        <m:t xml:space="preserve"> </m:t>
                      </w:ins>
                    </m:r>
                    <m:bar>
                      <m:barPr>
                        <m:pos m:val="top"/>
                        <m:ctrlPr>
                          <w:ins w:id="5139" w:author="mpountou" w:date="2021-02-11T23:00:00Z">
                            <w:rPr>
                              <w:rFonts w:ascii="Cambria Math" w:hAnsi="Cambria Math"/>
                              <w:i/>
                            </w:rPr>
                          </w:ins>
                        </m:ctrlPr>
                      </m:barPr>
                      <m:e>
                        <m:r>
                          <w:ins w:id="5140" w:author="mpountou" w:date="2021-02-11T23:00:00Z">
                            <w:rPr>
                              <w:rFonts w:ascii="Cambria Math" w:hAnsi="Cambria Math"/>
                            </w:rPr>
                            <m:t>w</m:t>
                          </w:ins>
                        </m:r>
                      </m:e>
                    </m:bar>
                    <m:r>
                      <w:ins w:id="5141" w:author="mpountou" w:date="2021-02-11T23:00:00Z">
                        <w:rPr>
                          <w:rFonts w:ascii="Cambria Math" w:hAnsi="Cambria Math"/>
                        </w:rPr>
                        <m:t xml:space="preserve"> </m:t>
                      </w:ins>
                    </m:r>
                  </m:e>
                </m:d>
                <m:r>
                  <w:ins w:id="5142" w:author="mpountou" w:date="2021-02-11T23:00:00Z">
                    <w:rPr>
                      <w:rFonts w:ascii="Cambria Math" w:hAnsi="Cambria Math"/>
                    </w:rPr>
                    <m:t xml:space="preserve">= </m:t>
                  </w:ins>
                </m:r>
                <m:f>
                  <m:fPr>
                    <m:ctrlPr>
                      <w:ins w:id="5143" w:author="mpountou" w:date="2021-02-11T23:00:00Z">
                        <w:rPr>
                          <w:rFonts w:ascii="Cambria Math" w:hAnsi="Cambria Math"/>
                          <w:i/>
                        </w:rPr>
                      </w:ins>
                    </m:ctrlPr>
                  </m:fPr>
                  <m:num>
                    <m:nary>
                      <m:naryPr>
                        <m:chr m:val="∑"/>
                        <m:limLoc m:val="subSup"/>
                        <m:supHide m:val="1"/>
                        <m:ctrlPr>
                          <w:ins w:id="5144" w:author="mpountou" w:date="2021-02-11T23:00:00Z">
                            <w:rPr>
                              <w:rFonts w:ascii="Cambria Math" w:hAnsi="Cambria Math"/>
                              <w:i/>
                            </w:rPr>
                          </w:ins>
                        </m:ctrlPr>
                      </m:naryPr>
                      <m:sub>
                        <m:r>
                          <w:ins w:id="5145" w:author="mpountou" w:date="2021-02-11T23:00:00Z">
                            <w:rPr>
                              <w:rFonts w:ascii="Cambria Math" w:hAnsi="Cambria Math"/>
                            </w:rPr>
                            <m:t>(u,j)∈H</m:t>
                          </w:ins>
                        </m:r>
                      </m:sub>
                      <m:sup/>
                      <m:e>
                        <m:sSup>
                          <m:sSupPr>
                            <m:ctrlPr>
                              <w:ins w:id="5146" w:author="mpountou" w:date="2021-02-11T23:00:00Z">
                                <w:rPr>
                                  <w:rFonts w:ascii="Cambria Math" w:hAnsi="Cambria Math"/>
                                  <w:i/>
                                </w:rPr>
                              </w:ins>
                            </m:ctrlPr>
                          </m:sSupPr>
                          <m:e>
                            <m:r>
                              <w:ins w:id="5147" w:author="mpountou" w:date="2021-02-11T23:00:00Z">
                                <w:rPr>
                                  <w:rFonts w:ascii="Cambria Math" w:hAnsi="Cambria Math"/>
                                </w:rPr>
                                <m:t xml:space="preserve"> </m:t>
                              </w:ins>
                            </m:r>
                            <m:d>
                              <m:dPr>
                                <m:ctrlPr>
                                  <w:ins w:id="5148" w:author="mpountou" w:date="2021-02-11T23:00:00Z">
                                    <w:rPr>
                                      <w:rFonts w:ascii="Cambria Math" w:hAnsi="Cambria Math"/>
                                      <w:i/>
                                    </w:rPr>
                                  </w:ins>
                                </m:ctrlPr>
                              </m:dPr>
                              <m:e>
                                <m:acc>
                                  <m:accPr>
                                    <m:ctrlPr>
                                      <w:ins w:id="5149" w:author="mpountou" w:date="2021-02-11T23:00:00Z">
                                        <w:rPr>
                                          <w:rFonts w:ascii="Cambria Math" w:hAnsi="Cambria Math"/>
                                          <w:i/>
                                        </w:rPr>
                                      </w:ins>
                                    </m:ctrlPr>
                                  </m:accPr>
                                  <m:e>
                                    <m:sSub>
                                      <m:sSubPr>
                                        <m:ctrlPr>
                                          <w:ins w:id="5150" w:author="mpountou" w:date="2021-02-11T23:00:00Z">
                                            <w:rPr>
                                              <w:rFonts w:ascii="Cambria Math" w:hAnsi="Cambria Math"/>
                                              <w:i/>
                                            </w:rPr>
                                          </w:ins>
                                        </m:ctrlPr>
                                      </m:sSubPr>
                                      <m:e>
                                        <m:r>
                                          <w:ins w:id="5151" w:author="mpountou" w:date="2021-02-11T23:00:00Z">
                                            <w:rPr>
                                              <w:rFonts w:ascii="Cambria Math" w:hAnsi="Cambria Math"/>
                                            </w:rPr>
                                            <m:t>r</m:t>
                                          </w:ins>
                                        </m:r>
                                      </m:e>
                                      <m:sub>
                                        <m:r>
                                          <w:ins w:id="5152" w:author="mpountou" w:date="2021-02-11T23:00:00Z">
                                            <w:rPr>
                                              <w:rFonts w:ascii="Cambria Math" w:hAnsi="Cambria Math"/>
                                            </w:rPr>
                                            <m:t>uj</m:t>
                                          </w:ins>
                                        </m:r>
                                      </m:sub>
                                    </m:sSub>
                                  </m:e>
                                </m:acc>
                                <m:r>
                                  <w:ins w:id="5153" w:author="mpountou" w:date="2021-02-11T23:00:00Z">
                                    <w:rPr>
                                      <w:rFonts w:ascii="Cambria Math" w:hAnsi="Cambria Math"/>
                                    </w:rPr>
                                    <m:t>-</m:t>
                                  </w:ins>
                                </m:r>
                                <m:sSub>
                                  <m:sSubPr>
                                    <m:ctrlPr>
                                      <w:ins w:id="5154" w:author="mpountou" w:date="2021-02-11T23:00:00Z">
                                        <w:rPr>
                                          <w:rFonts w:ascii="Cambria Math" w:hAnsi="Cambria Math"/>
                                          <w:i/>
                                        </w:rPr>
                                      </w:ins>
                                    </m:ctrlPr>
                                  </m:sSubPr>
                                  <m:e>
                                    <m:r>
                                      <w:ins w:id="5155" w:author="mpountou" w:date="2021-02-11T23:00:00Z">
                                        <w:rPr>
                                          <w:rFonts w:ascii="Cambria Math" w:hAnsi="Cambria Math"/>
                                        </w:rPr>
                                        <m:t>r</m:t>
                                      </w:ins>
                                    </m:r>
                                  </m:e>
                                  <m:sub>
                                    <m:r>
                                      <w:ins w:id="5156" w:author="mpountou" w:date="2021-02-11T23:00:00Z">
                                        <w:rPr>
                                          <w:rFonts w:ascii="Cambria Math" w:hAnsi="Cambria Math"/>
                                        </w:rPr>
                                        <m:t>uj</m:t>
                                      </w:ins>
                                    </m:r>
                                  </m:sub>
                                </m:sSub>
                              </m:e>
                            </m:d>
                          </m:e>
                          <m:sup>
                            <m:r>
                              <w:ins w:id="5157" w:author="mpountou" w:date="2021-02-11T23:00:00Z">
                                <w:rPr>
                                  <w:rFonts w:ascii="Cambria Math" w:hAnsi="Cambria Math"/>
                                </w:rPr>
                                <m:t>2</m:t>
                              </w:ins>
                            </m:r>
                          </m:sup>
                        </m:sSup>
                      </m:e>
                    </m:nary>
                  </m:num>
                  <m:den>
                    <m:r>
                      <w:ins w:id="5158" w:author="mpountou" w:date="2021-02-11T23:00:00Z">
                        <w:rPr>
                          <w:rFonts w:ascii="Cambria Math" w:hAnsi="Cambria Math"/>
                        </w:rPr>
                        <m:t>|H|</m:t>
                      </w:ins>
                    </m:r>
                  </m:den>
                </m:f>
              </m:oMath>
            </m:oMathPara>
          </w:p>
        </w:tc>
        <w:tc>
          <w:tcPr>
            <w:tcW w:w="788" w:type="dxa"/>
          </w:tcPr>
          <w:p w14:paraId="0244767C" w14:textId="77777777" w:rsidR="00745585" w:rsidRPr="00745585" w:rsidRDefault="00745585" w:rsidP="00745585">
            <w:pPr>
              <w:rPr>
                <w:ins w:id="5159" w:author="mpountou" w:date="2021-02-11T23:01:00Z"/>
                <w:rFonts w:eastAsiaTheme="minorEastAsia"/>
                <w:sz w:val="6"/>
                <w:szCs w:val="6"/>
                <w:lang w:val="en-US"/>
                <w:rPrChange w:id="5160" w:author="mpountou" w:date="2021-02-11T23:01:00Z">
                  <w:rPr>
                    <w:ins w:id="5161" w:author="mpountou" w:date="2021-02-11T23:01:00Z"/>
                    <w:rFonts w:eastAsiaTheme="minorEastAsia"/>
                    <w:lang w:val="en-US"/>
                  </w:rPr>
                </w:rPrChange>
              </w:rPr>
            </w:pPr>
            <w:ins w:id="5162" w:author="mpountou" w:date="2021-02-11T23:01:00Z">
              <w:r>
                <w:rPr>
                  <w:rFonts w:eastAsiaTheme="minorEastAsia"/>
                  <w:lang w:val="en-US"/>
                </w:rPr>
                <w:t xml:space="preserve"> </w:t>
              </w:r>
            </w:ins>
          </w:p>
          <w:p w14:paraId="7E9662D5" w14:textId="7C5C2DBA" w:rsidR="00745585" w:rsidRPr="00F75D6D" w:rsidRDefault="00745585" w:rsidP="00745585">
            <w:pPr>
              <w:rPr>
                <w:ins w:id="5163" w:author="mpountou" w:date="2021-02-11T23:00:00Z"/>
                <w:rFonts w:eastAsiaTheme="minorEastAsia"/>
                <w:lang w:val="en-US"/>
                <w:rPrChange w:id="5164" w:author="mpountou" w:date="2021-02-11T21:52:00Z">
                  <w:rPr>
                    <w:ins w:id="5165" w:author="mpountou" w:date="2021-02-11T23:00:00Z"/>
                    <w:rFonts w:eastAsiaTheme="minorEastAsia"/>
                  </w:rPr>
                </w:rPrChange>
              </w:rPr>
            </w:pPr>
            <w:ins w:id="5166" w:author="mpountou" w:date="2021-02-11T23:00: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4</w:t>
            </w:r>
            <w:ins w:id="5167" w:author="mpountou" w:date="2021-02-11T23:00:00Z">
              <w:r>
                <w:fldChar w:fldCharType="end"/>
              </w:r>
              <w:r>
                <w:rPr>
                  <w:rFonts w:eastAsiaTheme="minorEastAsia"/>
                  <w:lang w:val="en-US"/>
                </w:rPr>
                <w:t>)</w:t>
              </w:r>
            </w:ins>
          </w:p>
        </w:tc>
      </w:tr>
    </w:tbl>
    <w:p w14:paraId="4C613FDA" w14:textId="029CAE6E" w:rsidR="00745585" w:rsidRDefault="00745585" w:rsidP="00B27A80">
      <w:pPr>
        <w:rPr>
          <w:ins w:id="5168" w:author="mpountou" w:date="2021-02-11T23:01:00Z"/>
          <w:rFonts w:eastAsiaTheme="minorEastAsia"/>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14DE3065" w14:textId="77777777" w:rsidTr="004344EE">
        <w:trPr>
          <w:jc w:val="center"/>
          <w:ins w:id="5169" w:author="mpountou" w:date="2021-02-11T23:02:00Z"/>
        </w:trPr>
        <w:tc>
          <w:tcPr>
            <w:tcW w:w="704" w:type="dxa"/>
          </w:tcPr>
          <w:p w14:paraId="31BA5511" w14:textId="77777777" w:rsidR="00745585" w:rsidRDefault="00745585">
            <w:pPr>
              <w:jc w:val="center"/>
              <w:rPr>
                <w:ins w:id="5170" w:author="mpountou" w:date="2021-02-11T23:02:00Z"/>
                <w:rFonts w:eastAsiaTheme="minorEastAsia"/>
              </w:rPr>
              <w:pPrChange w:id="5171" w:author="mpountou" w:date="2021-02-11T21:49:00Z">
                <w:pPr/>
              </w:pPrChange>
            </w:pPr>
          </w:p>
        </w:tc>
        <w:tc>
          <w:tcPr>
            <w:tcW w:w="6804" w:type="dxa"/>
          </w:tcPr>
          <w:p w14:paraId="545E48D0" w14:textId="24A5F308" w:rsidR="00745585" w:rsidRPr="00745585" w:rsidRDefault="00745585">
            <w:pPr>
              <w:jc w:val="center"/>
              <w:rPr>
                <w:ins w:id="5172" w:author="mpountou" w:date="2021-02-11T23:02:00Z"/>
                <w:rFonts w:ascii="Cambria Math" w:hAnsi="Cambria Math"/>
                <w:i/>
                <w:rPrChange w:id="5173" w:author="mpountou" w:date="2021-02-11T23:02:00Z">
                  <w:rPr>
                    <w:ins w:id="5174" w:author="mpountou" w:date="2021-02-11T23:02:00Z"/>
                    <w:rFonts w:eastAsiaTheme="minorEastAsia"/>
                  </w:rPr>
                </w:rPrChange>
              </w:rPr>
              <w:pPrChange w:id="5175" w:author="mpountou" w:date="2021-02-11T23:02:00Z">
                <w:pPr/>
              </w:pPrChange>
            </w:pPr>
            <m:oMathPara>
              <m:oMath>
                <m:r>
                  <w:ins w:id="5176" w:author="mpountou" w:date="2021-02-11T23:02:00Z">
                    <w:rPr>
                      <w:rFonts w:ascii="Cambria Math" w:hAnsi="Cambria Math"/>
                    </w:rPr>
                    <m:t>MAE</m:t>
                  </w:ins>
                </m:r>
                <w:commentRangeStart w:id="5177"/>
                <w:commentRangeStart w:id="5178"/>
                <m:d>
                  <m:dPr>
                    <m:ctrlPr>
                      <w:ins w:id="5179" w:author="mpountou" w:date="2021-02-11T23:02:00Z">
                        <w:rPr>
                          <w:rFonts w:ascii="Cambria Math" w:hAnsi="Cambria Math"/>
                          <w:i/>
                        </w:rPr>
                      </w:ins>
                    </m:ctrlPr>
                  </m:dPr>
                  <m:e>
                    <m:r>
                      <w:ins w:id="5180" w:author="mpountou" w:date="2021-02-11T23:02:00Z">
                        <w:rPr>
                          <w:rFonts w:ascii="Cambria Math" w:hAnsi="Cambria Math"/>
                        </w:rPr>
                        <m:t xml:space="preserve"> </m:t>
                      </w:ins>
                    </m:r>
                    <m:bar>
                      <m:barPr>
                        <m:pos m:val="top"/>
                        <m:ctrlPr>
                          <w:ins w:id="5181" w:author="mpountou" w:date="2021-02-11T23:02:00Z">
                            <w:rPr>
                              <w:rFonts w:ascii="Cambria Math" w:hAnsi="Cambria Math"/>
                              <w:i/>
                            </w:rPr>
                          </w:ins>
                        </m:ctrlPr>
                      </m:barPr>
                      <m:e>
                        <m:r>
                          <w:ins w:id="5182" w:author="mpountou" w:date="2021-02-11T23:02:00Z">
                            <w:rPr>
                              <w:rFonts w:ascii="Cambria Math" w:hAnsi="Cambria Math"/>
                            </w:rPr>
                            <m:t>w</m:t>
                          </w:ins>
                        </m:r>
                      </m:e>
                    </m:bar>
                    <m:r>
                      <w:ins w:id="5183" w:author="mpountou" w:date="2021-02-11T23:02:00Z">
                        <w:rPr>
                          <w:rFonts w:ascii="Cambria Math" w:hAnsi="Cambria Math"/>
                        </w:rPr>
                        <m:t xml:space="preserve"> </m:t>
                      </w:ins>
                    </m:r>
                  </m:e>
                </m:d>
                <m:r>
                  <w:ins w:id="5184" w:author="mpountou" w:date="2021-02-11T23:02:00Z">
                    <w:rPr>
                      <w:rFonts w:ascii="Cambria Math" w:hAnsi="Cambria Math"/>
                    </w:rPr>
                    <m:t xml:space="preserve">= </m:t>
                  </w:ins>
                </m:r>
                <m:f>
                  <m:fPr>
                    <m:ctrlPr>
                      <w:ins w:id="5185" w:author="mpountou" w:date="2021-02-11T23:02:00Z">
                        <w:rPr>
                          <w:rFonts w:ascii="Cambria Math" w:hAnsi="Cambria Math"/>
                          <w:i/>
                        </w:rPr>
                      </w:ins>
                    </m:ctrlPr>
                  </m:fPr>
                  <m:num>
                    <m:nary>
                      <m:naryPr>
                        <m:chr m:val="∑"/>
                        <m:limLoc m:val="subSup"/>
                        <m:supHide m:val="1"/>
                        <m:ctrlPr>
                          <w:ins w:id="5186" w:author="mpountou" w:date="2021-02-11T23:02:00Z">
                            <w:rPr>
                              <w:rFonts w:ascii="Cambria Math" w:hAnsi="Cambria Math"/>
                              <w:i/>
                            </w:rPr>
                          </w:ins>
                        </m:ctrlPr>
                      </m:naryPr>
                      <m:sub>
                        <m:d>
                          <m:dPr>
                            <m:ctrlPr>
                              <w:ins w:id="5187" w:author="mpountou" w:date="2021-02-11T23:02:00Z">
                                <w:rPr>
                                  <w:rFonts w:ascii="Cambria Math" w:hAnsi="Cambria Math"/>
                                  <w:i/>
                                </w:rPr>
                              </w:ins>
                            </m:ctrlPr>
                          </m:dPr>
                          <m:e>
                            <m:r>
                              <w:ins w:id="5188" w:author="mpountou" w:date="2021-02-11T23:02:00Z">
                                <w:rPr>
                                  <w:rFonts w:ascii="Cambria Math" w:hAnsi="Cambria Math"/>
                                </w:rPr>
                                <m:t>u,j</m:t>
                              </w:ins>
                            </m:r>
                          </m:e>
                        </m:d>
                        <m:r>
                          <w:ins w:id="5189" w:author="mpountou" w:date="2021-02-11T23:02:00Z">
                            <w:rPr>
                              <w:rFonts w:ascii="Cambria Math" w:hAnsi="Cambria Math"/>
                            </w:rPr>
                            <m:t>∈H</m:t>
                          </w:ins>
                        </m:r>
                      </m:sub>
                      <m:sup/>
                      <m:e>
                        <m:r>
                          <w:ins w:id="5190" w:author="mpountou" w:date="2021-02-11T23:02:00Z">
                            <w:rPr>
                              <w:rFonts w:ascii="Cambria Math" w:hAnsi="Cambria Math"/>
                            </w:rPr>
                            <m:t xml:space="preserve">| </m:t>
                          </w:ins>
                        </m:r>
                        <m:d>
                          <m:dPr>
                            <m:ctrlPr>
                              <w:ins w:id="5191" w:author="mpountou" w:date="2021-02-11T23:02:00Z">
                                <w:rPr>
                                  <w:rFonts w:ascii="Cambria Math" w:hAnsi="Cambria Math"/>
                                  <w:i/>
                                </w:rPr>
                              </w:ins>
                            </m:ctrlPr>
                          </m:dPr>
                          <m:e>
                            <m:acc>
                              <m:accPr>
                                <m:ctrlPr>
                                  <w:ins w:id="5192" w:author="mpountou" w:date="2021-02-11T23:02:00Z">
                                    <w:rPr>
                                      <w:rFonts w:ascii="Cambria Math" w:hAnsi="Cambria Math"/>
                                      <w:i/>
                                    </w:rPr>
                                  </w:ins>
                                </m:ctrlPr>
                              </m:accPr>
                              <m:e>
                                <m:sSub>
                                  <m:sSubPr>
                                    <m:ctrlPr>
                                      <w:ins w:id="5193" w:author="mpountou" w:date="2021-02-11T23:02:00Z">
                                        <w:rPr>
                                          <w:rFonts w:ascii="Cambria Math" w:hAnsi="Cambria Math"/>
                                          <w:i/>
                                        </w:rPr>
                                      </w:ins>
                                    </m:ctrlPr>
                                  </m:sSubPr>
                                  <m:e>
                                    <m:r>
                                      <w:ins w:id="5194" w:author="mpountou" w:date="2021-02-11T23:02:00Z">
                                        <w:rPr>
                                          <w:rFonts w:ascii="Cambria Math" w:hAnsi="Cambria Math"/>
                                        </w:rPr>
                                        <m:t>r</m:t>
                                      </w:ins>
                                    </m:r>
                                  </m:e>
                                  <m:sub>
                                    <m:r>
                                      <w:ins w:id="5195" w:author="mpountou" w:date="2021-02-11T23:02:00Z">
                                        <w:rPr>
                                          <w:rFonts w:ascii="Cambria Math" w:hAnsi="Cambria Math"/>
                                        </w:rPr>
                                        <m:t>uj</m:t>
                                      </w:ins>
                                    </m:r>
                                  </m:sub>
                                </m:sSub>
                              </m:e>
                            </m:acc>
                            <m:r>
                              <w:ins w:id="5196" w:author="mpountou" w:date="2021-02-11T23:02:00Z">
                                <w:rPr>
                                  <w:rFonts w:ascii="Cambria Math" w:hAnsi="Cambria Math"/>
                                </w:rPr>
                                <m:t>-</m:t>
                              </w:ins>
                            </m:r>
                            <m:sSub>
                              <m:sSubPr>
                                <m:ctrlPr>
                                  <w:ins w:id="5197" w:author="mpountou" w:date="2021-02-11T23:02:00Z">
                                    <w:rPr>
                                      <w:rFonts w:ascii="Cambria Math" w:hAnsi="Cambria Math"/>
                                      <w:i/>
                                    </w:rPr>
                                  </w:ins>
                                </m:ctrlPr>
                              </m:sSubPr>
                              <m:e>
                                <m:r>
                                  <w:ins w:id="5198" w:author="mpountou" w:date="2021-02-11T23:02:00Z">
                                    <w:rPr>
                                      <w:rFonts w:ascii="Cambria Math" w:hAnsi="Cambria Math"/>
                                    </w:rPr>
                                    <m:t>r</m:t>
                                  </w:ins>
                                </m:r>
                              </m:e>
                              <m:sub>
                                <m:r>
                                  <w:ins w:id="5199" w:author="mpountou" w:date="2021-02-11T23:02:00Z">
                                    <w:rPr>
                                      <w:rFonts w:ascii="Cambria Math" w:hAnsi="Cambria Math"/>
                                    </w:rPr>
                                    <m:t>uj</m:t>
                                  </w:ins>
                                </m:r>
                              </m:sub>
                            </m:sSub>
                          </m:e>
                        </m:d>
                        <m:r>
                          <w:ins w:id="5200" w:author="mpountou" w:date="2021-02-11T23:02:00Z">
                            <w:rPr>
                              <w:rFonts w:ascii="Cambria Math" w:hAnsi="Cambria Math"/>
                            </w:rPr>
                            <m:t xml:space="preserve"> |</m:t>
                          </w:ins>
                        </m:r>
                      </m:e>
                    </m:nary>
                  </m:num>
                  <m:den>
                    <m:r>
                      <w:ins w:id="5201" w:author="mpountou" w:date="2021-02-11T23:02:00Z">
                        <w:rPr>
                          <w:rFonts w:ascii="Cambria Math" w:hAnsi="Cambria Math"/>
                        </w:rPr>
                        <m:t>|H|</m:t>
                      </w:ins>
                    </m:r>
                  </m:den>
                </m:f>
                <w:commentRangeEnd w:id="5177"/>
                <m:r>
                  <w:ins w:id="5202" w:author="mpountou" w:date="2021-02-11T23:02:00Z">
                    <w:rPr>
                      <w:rFonts w:ascii="Cambria Math" w:hAnsi="Cambria Math"/>
                      <w:i/>
                    </w:rPr>
                    <w:commentReference w:id="5177"/>
                  </w:ins>
                </m:r>
                <w:commentRangeEnd w:id="5178"/>
                <m:r>
                  <w:ins w:id="5203" w:author="mpountou" w:date="2021-02-13T18:55:00Z">
                    <m:rPr>
                      <m:sty m:val="p"/>
                    </m:rPr>
                    <w:rPr>
                      <w:rStyle w:val="ad"/>
                    </w:rPr>
                    <w:commentReference w:id="5178"/>
                  </w:ins>
                </m:r>
              </m:oMath>
            </m:oMathPara>
          </w:p>
        </w:tc>
        <w:tc>
          <w:tcPr>
            <w:tcW w:w="788" w:type="dxa"/>
          </w:tcPr>
          <w:p w14:paraId="54C9A947" w14:textId="77777777" w:rsidR="00745585" w:rsidRPr="00745585" w:rsidRDefault="00745585">
            <w:pPr>
              <w:jc w:val="center"/>
              <w:rPr>
                <w:ins w:id="5204" w:author="mpountou" w:date="2021-02-11T23:02:00Z"/>
                <w:rFonts w:eastAsiaTheme="minorEastAsia"/>
                <w:sz w:val="6"/>
                <w:szCs w:val="6"/>
                <w:lang w:val="en-US"/>
                <w:rPrChange w:id="5205" w:author="mpountou" w:date="2021-02-11T23:02:00Z">
                  <w:rPr>
                    <w:ins w:id="5206" w:author="mpountou" w:date="2021-02-11T23:02:00Z"/>
                    <w:rFonts w:eastAsiaTheme="minorEastAsia"/>
                    <w:lang w:val="en-US"/>
                  </w:rPr>
                </w:rPrChange>
              </w:rPr>
              <w:pPrChange w:id="5207" w:author="mpountou" w:date="2021-02-11T21:49:00Z">
                <w:pPr/>
              </w:pPrChange>
            </w:pPr>
          </w:p>
          <w:p w14:paraId="401C3305" w14:textId="4E6B190A" w:rsidR="00745585" w:rsidRPr="00F75D6D" w:rsidRDefault="00745585" w:rsidP="00745585">
            <w:pPr>
              <w:rPr>
                <w:ins w:id="5208" w:author="mpountou" w:date="2021-02-11T23:02:00Z"/>
                <w:rFonts w:eastAsiaTheme="minorEastAsia"/>
                <w:lang w:val="en-US"/>
                <w:rPrChange w:id="5209" w:author="mpountou" w:date="2021-02-11T21:52:00Z">
                  <w:rPr>
                    <w:ins w:id="5210" w:author="mpountou" w:date="2021-02-11T23:02:00Z"/>
                    <w:rFonts w:eastAsiaTheme="minorEastAsia"/>
                  </w:rPr>
                </w:rPrChange>
              </w:rPr>
            </w:pPr>
            <w:ins w:id="5211" w:author="mpountou" w:date="2021-02-11T23:02: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5</w:t>
            </w:r>
            <w:ins w:id="5212" w:author="mpountou" w:date="2021-02-11T23:02:00Z">
              <w:r>
                <w:fldChar w:fldCharType="end"/>
              </w:r>
              <w:r>
                <w:rPr>
                  <w:rFonts w:eastAsiaTheme="minorEastAsia"/>
                  <w:lang w:val="en-US"/>
                </w:rPr>
                <w:t>)</w:t>
              </w:r>
            </w:ins>
          </w:p>
        </w:tc>
      </w:tr>
    </w:tbl>
    <w:p w14:paraId="4FDC57CD" w14:textId="77777777" w:rsidR="00745585" w:rsidRPr="00317A9D" w:rsidRDefault="00745585" w:rsidP="00B27A80">
      <w:pPr>
        <w:rPr>
          <w:rFonts w:eastAsiaTheme="minorEastAsia"/>
        </w:rPr>
      </w:pPr>
    </w:p>
    <w:p w14:paraId="23A67CFE" w14:textId="43A871D0"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xml:space="preserve">, είναι η χρήση </w:t>
      </w:r>
      <w:r w:rsidR="00317A9D" w:rsidRPr="00745585">
        <w:rPr>
          <w:rFonts w:eastAsiaTheme="minorEastAsia"/>
          <w:i/>
          <w:rPrChange w:id="5213" w:author="mpountou" w:date="2021-02-11T23:03:00Z">
            <w:rPr>
              <w:rFonts w:eastAsiaTheme="minorEastAsia"/>
            </w:rPr>
          </w:rPrChange>
        </w:rPr>
        <w:t>γραμμικής παλινδρόμησης</w:t>
      </w:r>
      <w:r w:rsidRPr="00745585">
        <w:rPr>
          <w:rFonts w:eastAsiaTheme="minorEastAsia"/>
          <w:i/>
          <w:rPrChange w:id="5214" w:author="mpountou" w:date="2021-02-11T23:03:00Z">
            <w:rPr>
              <w:rFonts w:eastAsiaTheme="minorEastAsia"/>
            </w:rPr>
          </w:rPrChange>
        </w:rPr>
        <w:t xml:space="preserve"> (</w:t>
      </w:r>
      <w:r w:rsidRPr="00745585">
        <w:rPr>
          <w:rFonts w:eastAsiaTheme="minorEastAsia"/>
          <w:i/>
          <w:lang w:val="en-US"/>
          <w:rPrChange w:id="5215" w:author="mpountou" w:date="2021-02-11T23:03:00Z">
            <w:rPr>
              <w:rFonts w:eastAsiaTheme="minorEastAsia"/>
              <w:lang w:val="en-US"/>
            </w:rPr>
          </w:rPrChange>
        </w:rPr>
        <w:t>linear</w:t>
      </w:r>
      <w:r w:rsidRPr="00745585">
        <w:rPr>
          <w:rFonts w:eastAsiaTheme="minorEastAsia"/>
          <w:i/>
          <w:rPrChange w:id="5216" w:author="mpountou" w:date="2021-02-11T23:03:00Z">
            <w:rPr>
              <w:rFonts w:eastAsiaTheme="minorEastAsia"/>
            </w:rPr>
          </w:rPrChange>
        </w:rPr>
        <w:t xml:space="preserve"> </w:t>
      </w:r>
      <w:r w:rsidRPr="00745585">
        <w:rPr>
          <w:rFonts w:eastAsiaTheme="minorEastAsia"/>
          <w:i/>
          <w:lang w:val="en-US"/>
          <w:rPrChange w:id="5217" w:author="mpountou" w:date="2021-02-11T23:03:00Z">
            <w:rPr>
              <w:rFonts w:eastAsiaTheme="minorEastAsia"/>
              <w:lang w:val="en-US"/>
            </w:rPr>
          </w:rPrChange>
        </w:rPr>
        <w:t>regression</w:t>
      </w:r>
      <w:r w:rsidRPr="00745585">
        <w:rPr>
          <w:rFonts w:eastAsiaTheme="minorEastAsia"/>
          <w:i/>
          <w:rPrChange w:id="5218" w:author="mpountou" w:date="2021-02-11T23:03:00Z">
            <w:rPr>
              <w:rFonts w:eastAsiaTheme="minorEastAsia"/>
            </w:rPr>
          </w:rPrChange>
        </w:rPr>
        <w:t>)</w:t>
      </w:r>
      <w:r w:rsidR="00317A9D" w:rsidRPr="00745585">
        <w:rPr>
          <w:rFonts w:eastAsiaTheme="minorEastAsia"/>
          <w:i/>
          <w:rPrChange w:id="5219" w:author="mpountou" w:date="2021-02-11T23:03:00Z">
            <w:rPr>
              <w:rFonts w:eastAsiaTheme="minorEastAsia"/>
            </w:rPr>
          </w:rPrChange>
        </w:rPr>
        <w:t>.</w:t>
      </w:r>
      <w:sdt>
        <w:sdtPr>
          <w:rPr>
            <w:rFonts w:eastAsiaTheme="minorEastAsia"/>
          </w:rPr>
          <w:id w:val="-1646651311"/>
          <w:citation/>
        </w:sdtPr>
        <w:sdtEnd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14:paraId="4515D465" w14:textId="77777777" w:rsidR="00987ED5" w:rsidRPr="00987ED5" w:rsidRDefault="00987ED5" w:rsidP="00D04788">
      <w:pPr>
        <w:rPr>
          <w:rFonts w:eastAsiaTheme="minorEastAsia"/>
        </w:rPr>
      </w:pPr>
      <w:r>
        <w:rPr>
          <w:rFonts w:eastAsiaTheme="minorEastAsia"/>
        </w:rPr>
        <w:t xml:space="preserve"> </w:t>
      </w:r>
    </w:p>
    <w:p w14:paraId="71820267" w14:textId="77777777" w:rsidR="002B3EF6" w:rsidRPr="00166DCC" w:rsidRDefault="00D73EAE" w:rsidP="00347707">
      <w:pPr>
        <w:pStyle w:val="2"/>
        <w:rPr>
          <w:b/>
          <w:bCs/>
          <w:rPrChange w:id="5220" w:author="Sotirios Filippos Tsarouchis" w:date="2021-02-09T17:18:00Z">
            <w:rPr/>
          </w:rPrChange>
        </w:rPr>
      </w:pPr>
      <w:bookmarkStart w:id="5221" w:name="_Toc64223380"/>
      <w:r w:rsidRPr="00166DCC">
        <w:rPr>
          <w:b/>
          <w:bCs/>
          <w:rPrChange w:id="5222" w:author="Sotirios Filippos Tsarouchis" w:date="2021-02-09T17:18:00Z">
            <w:rPr/>
          </w:rPrChange>
        </w:rPr>
        <w:t>Μετρικές</w:t>
      </w:r>
      <w:r w:rsidR="00347707" w:rsidRPr="00166DCC">
        <w:rPr>
          <w:b/>
          <w:bCs/>
          <w:rPrChange w:id="5223" w:author="Sotirios Filippos Tsarouchis" w:date="2021-02-09T17:18:00Z">
            <w:rPr/>
          </w:rPrChange>
        </w:rPr>
        <w:t xml:space="preserve"> αξιολόγησης (Χρήσιμες μετρικές)</w:t>
      </w:r>
      <w:bookmarkEnd w:id="5221"/>
    </w:p>
    <w:p w14:paraId="23A30FD9" w14:textId="77777777" w:rsidR="00347707" w:rsidRDefault="00347707" w:rsidP="00347707"/>
    <w:p w14:paraId="41A3B6FF" w14:textId="77777777" w:rsidR="00347707" w:rsidRPr="00166DCC" w:rsidRDefault="00347707" w:rsidP="00347707">
      <w:pPr>
        <w:pStyle w:val="3"/>
        <w:rPr>
          <w:b/>
          <w:bCs/>
          <w:rPrChange w:id="5224" w:author="Sotirios Filippos Tsarouchis" w:date="2021-02-09T17:18:00Z">
            <w:rPr/>
          </w:rPrChange>
        </w:rPr>
      </w:pPr>
      <w:bookmarkStart w:id="5225" w:name="_Toc64223381"/>
      <w:r w:rsidRPr="00166DCC">
        <w:rPr>
          <w:b/>
          <w:bCs/>
          <w:rPrChange w:id="5226" w:author="Sotirios Filippos Tsarouchis" w:date="2021-02-09T17:18:00Z">
            <w:rPr/>
          </w:rPrChange>
        </w:rPr>
        <w:t>Ομοιότητα δεδομένων</w:t>
      </w:r>
      <w:bookmarkEnd w:id="5225"/>
    </w:p>
    <w:p w14:paraId="40B03332" w14:textId="77777777" w:rsidR="00347707" w:rsidRDefault="00347707" w:rsidP="00347707"/>
    <w:p w14:paraId="42A8E7D8" w14:textId="50877E5D" w:rsidR="00347707" w:rsidRPr="009D3366" w:rsidRDefault="00347707" w:rsidP="00347707">
      <w:pPr>
        <w:rPr>
          <w:i/>
          <w:rPrChange w:id="5227" w:author="mpountou" w:date="2021-02-11T23:13:00Z">
            <w:rPr/>
          </w:rPrChange>
        </w:rPr>
      </w:pPr>
      <w:r w:rsidRPr="00347707">
        <w:t xml:space="preserve">Υπάρχουν διαφορές μετρικές για τον υπολογισμό της ομοιότητας των </w:t>
      </w:r>
      <w:r>
        <w:t>δεδομένων</w:t>
      </w:r>
      <w:r w:rsidRPr="00347707">
        <w:t xml:space="preserve">, οι επικρατέστερες είναι </w:t>
      </w:r>
      <w:r w:rsidRPr="00745585">
        <w:rPr>
          <w:i/>
          <w:rPrChange w:id="5228" w:author="mpountou" w:date="2021-02-11T23:03:00Z">
            <w:rPr/>
          </w:rPrChange>
        </w:rPr>
        <w:t xml:space="preserve">η μετρική </w:t>
      </w:r>
      <w:r w:rsidRPr="00745585">
        <w:rPr>
          <w:i/>
          <w:iCs/>
          <w:rPrChange w:id="5229" w:author="mpountou" w:date="2021-02-11T23:03:00Z">
            <w:rPr/>
          </w:rPrChange>
        </w:rPr>
        <w:t>Pearson</w:t>
      </w:r>
      <w:r w:rsidRPr="00745585">
        <w:rPr>
          <w:i/>
          <w:rPrChange w:id="5230" w:author="mpountou" w:date="2021-02-11T23:03:00Z">
            <w:rPr/>
          </w:rPrChange>
        </w:rPr>
        <w:t xml:space="preserve"> (Pearson correlation similarity)</w:t>
      </w:r>
      <w:r w:rsidRPr="00347707">
        <w:t xml:space="preserve"> και </w:t>
      </w:r>
      <w:r w:rsidRPr="00745585">
        <w:rPr>
          <w:i/>
          <w:rPrChange w:id="5231" w:author="mpountou" w:date="2021-02-11T23:03:00Z">
            <w:rPr/>
          </w:rPrChange>
        </w:rPr>
        <w:t xml:space="preserve">η μετρική του </w:t>
      </w:r>
      <w:r w:rsidRPr="00745585">
        <w:rPr>
          <w:i/>
          <w:iCs/>
          <w:rPrChange w:id="5232" w:author="mpountou" w:date="2021-02-11T23:03:00Z">
            <w:rPr/>
          </w:rPrChange>
        </w:rPr>
        <w:t>συνημίτονου</w:t>
      </w:r>
      <w:r w:rsidRPr="00745585">
        <w:rPr>
          <w:i/>
          <w:rPrChange w:id="5233" w:author="mpountou" w:date="2021-02-11T23:03:00Z">
            <w:rPr/>
          </w:rPrChange>
        </w:rPr>
        <w:t xml:space="preserve"> (Cosine similarity).</w:t>
      </w:r>
      <w:r w:rsidRPr="00347707">
        <w:t xml:space="preserve">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w:t>
      </w:r>
      <w:commentRangeStart w:id="5234"/>
      <w:commentRangeStart w:id="5235"/>
      <w:r w:rsidRPr="00347707">
        <w:t xml:space="preserve">πίνακα </w:t>
      </w:r>
      <w:commentRangeEnd w:id="5234"/>
      <w:r w:rsidR="00166DCC">
        <w:rPr>
          <w:rStyle w:val="ad"/>
        </w:rPr>
        <w:commentReference w:id="5234"/>
      </w:r>
      <w:commentRangeEnd w:id="5235"/>
      <w:r w:rsidR="008B7D08">
        <w:rPr>
          <w:rStyle w:val="ad"/>
        </w:rPr>
        <w:commentReference w:id="5235"/>
      </w:r>
      <w:r w:rsidRPr="00347707">
        <w:t xml:space="preserve">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ins w:id="5236" w:author="mpountou" w:date="2021-02-11T23:08:00Z">
        <w:r w:rsidR="009D3366" w:rsidRPr="009D3366">
          <w:rPr>
            <w:rPrChange w:id="5237" w:author="mpountou" w:date="2021-02-11T23:08:00Z">
              <w:rPr>
                <w:lang w:val="en-US"/>
              </w:rPr>
            </w:rPrChange>
          </w:rPr>
          <w:t xml:space="preserve"> </w:t>
        </w:r>
        <w:r w:rsidR="009D3366" w:rsidRPr="009D3366">
          <w:rPr>
            <w:i/>
            <w:rPrChange w:id="5238" w:author="mpountou" w:date="2021-02-11T23:13:00Z">
              <w:rPr>
                <w:lang w:val="en-US"/>
              </w:rPr>
            </w:rPrChange>
          </w:rPr>
          <w:t>(</w:t>
        </w:r>
      </w:ins>
      <w:ins w:id="5239" w:author="mpountou" w:date="2021-02-11T23:13:00Z">
        <w:r w:rsidR="009D3366" w:rsidRPr="009D3366">
          <w:rPr>
            <w:i/>
            <w:rPrChange w:id="5240" w:author="mpountou" w:date="2021-02-11T23:13:00Z">
              <w:rPr/>
            </w:rPrChange>
          </w:rPr>
          <w:fldChar w:fldCharType="begin"/>
        </w:r>
        <w:r w:rsidR="009D3366" w:rsidRPr="009D3366">
          <w:rPr>
            <w:i/>
            <w:rPrChange w:id="5241" w:author="mpountou" w:date="2021-02-11T23:13:00Z">
              <w:rPr/>
            </w:rPrChange>
          </w:rPr>
          <w:instrText xml:space="preserve"> REF _Ref63977630 \h </w:instrText>
        </w:r>
      </w:ins>
      <w:r w:rsidR="009D3366" w:rsidRPr="009D3366">
        <w:rPr>
          <w:i/>
          <w:rPrChange w:id="5242" w:author="mpountou" w:date="2021-02-11T23:13:00Z">
            <w:rPr>
              <w:b/>
            </w:rPr>
          </w:rPrChange>
        </w:rPr>
        <w:instrText xml:space="preserve"> \* MERGEFORMAT </w:instrText>
      </w:r>
      <w:r w:rsidR="009D3366" w:rsidRPr="009D3366">
        <w:rPr>
          <w:i/>
          <w:rPrChange w:id="5243" w:author="mpountou" w:date="2021-02-11T23:13:00Z">
            <w:rPr>
              <w:i/>
            </w:rPr>
          </w:rPrChange>
        </w:rPr>
      </w:r>
      <w:r w:rsidR="009D3366" w:rsidRPr="009D3366">
        <w:rPr>
          <w:i/>
          <w:rPrChange w:id="5244" w:author="mpountou" w:date="2021-02-11T23:13:00Z">
            <w:rPr/>
          </w:rPrChange>
        </w:rPr>
        <w:fldChar w:fldCharType="separate"/>
      </w:r>
      <w:ins w:id="5245" w:author="mpountou" w:date="2021-02-14T02:13:00Z">
        <w:r w:rsidR="004344EE" w:rsidRPr="004344EE">
          <w:rPr>
            <w:i/>
            <w:rPrChange w:id="5246" w:author="mpountou" w:date="2021-02-14T02:13:00Z">
              <w:rPr/>
            </w:rPrChange>
          </w:rPr>
          <w:t xml:space="preserve">Πίνακας </w:t>
        </w:r>
        <w:r w:rsidR="004344EE" w:rsidRPr="004344EE">
          <w:rPr>
            <w:i/>
            <w:noProof/>
            <w:rPrChange w:id="5247" w:author="mpountou" w:date="2021-02-14T02:13:00Z">
              <w:rPr>
                <w:b/>
                <w:noProof/>
              </w:rPr>
            </w:rPrChange>
          </w:rPr>
          <w:t>1</w:t>
        </w:r>
      </w:ins>
      <w:ins w:id="5248" w:author="mpountou" w:date="2021-02-11T23:13:00Z">
        <w:r w:rsidR="009D3366" w:rsidRPr="009D3366">
          <w:rPr>
            <w:i/>
            <w:rPrChange w:id="5249" w:author="mpountou" w:date="2021-02-11T23:13:00Z">
              <w:rPr/>
            </w:rPrChange>
          </w:rPr>
          <w:fldChar w:fldCharType="end"/>
        </w:r>
      </w:ins>
      <w:ins w:id="5250" w:author="mpountou" w:date="2021-02-11T23:08:00Z">
        <w:r w:rsidR="009D3366" w:rsidRPr="009D3366">
          <w:rPr>
            <w:i/>
            <w:rPrChange w:id="5251" w:author="mpountou" w:date="2021-02-11T23:13:00Z">
              <w:rPr>
                <w:lang w:val="en-US"/>
              </w:rPr>
            </w:rPrChange>
          </w:rPr>
          <w:t>)</w:t>
        </w:r>
      </w:ins>
      <w:r w:rsidR="00412163" w:rsidRPr="009D3366">
        <w:rPr>
          <w:i/>
          <w:rPrChange w:id="5252" w:author="mpountou" w:date="2021-02-11T23:13:00Z">
            <w:rPr/>
          </w:rPrChange>
        </w:rPr>
        <w:t>.</w:t>
      </w:r>
    </w:p>
    <w:p w14:paraId="64D32BC6" w14:textId="77777777" w:rsidR="00347707" w:rsidRPr="00347707" w:rsidRDefault="00347707" w:rsidP="00347707"/>
    <w:tbl>
      <w:tblPr>
        <w:tblStyle w:val="5-1"/>
        <w:tblW w:w="0" w:type="auto"/>
        <w:tblLook w:val="04A0" w:firstRow="1" w:lastRow="0" w:firstColumn="1" w:lastColumn="0" w:noHBand="0" w:noVBand="1"/>
        <w:tblPrChange w:id="5253" w:author="mpountou" w:date="2021-02-11T23:12:00Z">
          <w:tblPr>
            <w:tblStyle w:val="a9"/>
            <w:tblW w:w="0" w:type="auto"/>
            <w:tblLook w:val="04A0" w:firstRow="1" w:lastRow="0" w:firstColumn="1" w:lastColumn="0" w:noHBand="0" w:noVBand="1"/>
          </w:tblPr>
        </w:tblPrChange>
      </w:tblPr>
      <w:tblGrid>
        <w:gridCol w:w="1382"/>
        <w:gridCol w:w="1382"/>
        <w:gridCol w:w="1383"/>
        <w:gridCol w:w="1383"/>
        <w:gridCol w:w="1383"/>
        <w:gridCol w:w="1383"/>
        <w:tblGridChange w:id="5254">
          <w:tblGrid>
            <w:gridCol w:w="1382"/>
            <w:gridCol w:w="1382"/>
            <w:gridCol w:w="1383"/>
            <w:gridCol w:w="1383"/>
            <w:gridCol w:w="1383"/>
            <w:gridCol w:w="1383"/>
          </w:tblGrid>
        </w:tblGridChange>
      </w:tblGrid>
      <w:tr w:rsidR="00347707" w:rsidRPr="00347707" w14:paraId="3ADF1866" w14:textId="77777777" w:rsidTr="009D3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Change w:id="5255" w:author="mpountou" w:date="2021-02-11T23:12:00Z">
              <w:tcPr>
                <w:tcW w:w="1382" w:type="dxa"/>
              </w:tcPr>
            </w:tcPrChange>
          </w:tcPr>
          <w:p w14:paraId="144330C3" w14:textId="77777777" w:rsidR="00347707" w:rsidRPr="00347707" w:rsidRDefault="00347707" w:rsidP="00347707">
            <w:pPr>
              <w:spacing w:after="160" w:line="259" w:lineRule="auto"/>
              <w:cnfStyle w:val="101000000000" w:firstRow="1" w:lastRow="0" w:firstColumn="1" w:lastColumn="0" w:oddVBand="0" w:evenVBand="0" w:oddHBand="0" w:evenHBand="0" w:firstRowFirstColumn="0" w:firstRowLastColumn="0" w:lastRowFirstColumn="0" w:lastRowLastColumn="0"/>
            </w:pPr>
          </w:p>
        </w:tc>
        <w:tc>
          <w:tcPr>
            <w:tcW w:w="1382" w:type="dxa"/>
            <w:tcPrChange w:id="5256" w:author="mpountou" w:date="2021-02-11T23:12:00Z">
              <w:tcPr>
                <w:tcW w:w="1382" w:type="dxa"/>
              </w:tcPr>
            </w:tcPrChange>
          </w:tcPr>
          <w:p w14:paraId="70B2568B"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lang w:val="en-US"/>
              </w:rPr>
            </w:pPr>
            <w:r w:rsidRPr="00347707">
              <w:rPr>
                <w:i/>
                <w:lang w:val="en-US"/>
              </w:rPr>
              <w:t>cloth 1</w:t>
            </w:r>
          </w:p>
        </w:tc>
        <w:tc>
          <w:tcPr>
            <w:tcW w:w="1383" w:type="dxa"/>
            <w:tcPrChange w:id="5257" w:author="mpountou" w:date="2021-02-11T23:12:00Z">
              <w:tcPr>
                <w:tcW w:w="1383" w:type="dxa"/>
              </w:tcPr>
            </w:tcPrChange>
          </w:tcPr>
          <w:p w14:paraId="04AF0B0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2</w:t>
            </w:r>
          </w:p>
        </w:tc>
        <w:tc>
          <w:tcPr>
            <w:tcW w:w="1383" w:type="dxa"/>
            <w:tcPrChange w:id="5258" w:author="mpountou" w:date="2021-02-11T23:12:00Z">
              <w:tcPr>
                <w:tcW w:w="1383" w:type="dxa"/>
              </w:tcPr>
            </w:tcPrChange>
          </w:tcPr>
          <w:p w14:paraId="4A47FBF7"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3</w:t>
            </w:r>
          </w:p>
        </w:tc>
        <w:tc>
          <w:tcPr>
            <w:tcW w:w="1383" w:type="dxa"/>
            <w:tcPrChange w:id="5259" w:author="mpountou" w:date="2021-02-11T23:12:00Z">
              <w:tcPr>
                <w:tcW w:w="1383" w:type="dxa"/>
              </w:tcPr>
            </w:tcPrChange>
          </w:tcPr>
          <w:p w14:paraId="469A1171"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4</w:t>
            </w:r>
          </w:p>
        </w:tc>
        <w:tc>
          <w:tcPr>
            <w:tcW w:w="1383" w:type="dxa"/>
            <w:tcPrChange w:id="5260" w:author="mpountou" w:date="2021-02-11T23:12:00Z">
              <w:tcPr>
                <w:tcW w:w="1383" w:type="dxa"/>
              </w:tcPr>
            </w:tcPrChange>
          </w:tcPr>
          <w:p w14:paraId="1F9BE64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5</w:t>
            </w:r>
          </w:p>
        </w:tc>
      </w:tr>
      <w:tr w:rsidR="00347707" w:rsidRPr="00347707" w14:paraId="36AE6312" w14:textId="77777777" w:rsidTr="009D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Change w:id="5261" w:author="mpountou" w:date="2021-02-11T23:12:00Z">
              <w:tcPr>
                <w:tcW w:w="1382" w:type="dxa"/>
              </w:tcPr>
            </w:tcPrChange>
          </w:tcPr>
          <w:p w14:paraId="1BB7E7A2" w14:textId="77777777" w:rsidR="00347707" w:rsidRPr="00347707" w:rsidRDefault="00347707" w:rsidP="00347707">
            <w:pPr>
              <w:spacing w:after="160" w:line="259" w:lineRule="auto"/>
              <w:cnfStyle w:val="001000100000" w:firstRow="0" w:lastRow="0" w:firstColumn="1" w:lastColumn="0" w:oddVBand="0" w:evenVBand="0" w:oddHBand="1" w:evenHBand="0" w:firstRowFirstColumn="0" w:firstRowLastColumn="0" w:lastRowFirstColumn="0" w:lastRowLastColumn="0"/>
              <w:rPr>
                <w:i/>
                <w:lang w:val="en-US"/>
              </w:rPr>
            </w:pPr>
            <w:r w:rsidRPr="00347707">
              <w:rPr>
                <w:i/>
                <w:lang w:val="en-US"/>
              </w:rPr>
              <w:t>User: v</w:t>
            </w:r>
          </w:p>
        </w:tc>
        <w:tc>
          <w:tcPr>
            <w:tcW w:w="1382" w:type="dxa"/>
            <w:tcPrChange w:id="5262" w:author="mpountou" w:date="2021-02-11T23:12:00Z">
              <w:tcPr>
                <w:tcW w:w="1382" w:type="dxa"/>
              </w:tcPr>
            </w:tcPrChange>
          </w:tcPr>
          <w:p w14:paraId="793DFEE0"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Change w:id="5263"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347707">
              <w:rPr>
                <w:lang w:val="en-US"/>
              </w:rPr>
              <w:t>7</w:t>
            </w:r>
          </w:p>
        </w:tc>
        <w:tc>
          <w:tcPr>
            <w:tcW w:w="1383" w:type="dxa"/>
            <w:tcPrChange w:id="5264" w:author="mpountou" w:date="2021-02-11T23:12:00Z">
              <w:tcPr>
                <w:tcW w:w="1383" w:type="dxa"/>
              </w:tcPr>
            </w:tcPrChange>
          </w:tcPr>
          <w:p w14:paraId="5A67CD16"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pPrChange w:id="5265"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p>
        </w:tc>
        <w:tc>
          <w:tcPr>
            <w:tcW w:w="1383" w:type="dxa"/>
            <w:tcPrChange w:id="5266" w:author="mpountou" w:date="2021-02-11T23:12:00Z">
              <w:tcPr>
                <w:tcW w:w="1383" w:type="dxa"/>
              </w:tcPr>
            </w:tcPrChange>
          </w:tcPr>
          <w:p w14:paraId="5B33AC9E" w14:textId="77777777" w:rsidR="00347707" w:rsidRPr="00276590" w:rsidRDefault="00276590">
            <w:pPr>
              <w:spacing w:after="160" w:line="259" w:lineRule="auto"/>
              <w:jc w:val="center"/>
              <w:cnfStyle w:val="000000100000" w:firstRow="0" w:lastRow="0" w:firstColumn="0" w:lastColumn="0" w:oddVBand="0" w:evenVBand="0" w:oddHBand="1" w:evenHBand="0" w:firstRowFirstColumn="0" w:firstRowLastColumn="0" w:lastRowFirstColumn="0" w:lastRowLastColumn="0"/>
              <w:pPrChange w:id="5267"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t>3</w:t>
            </w:r>
          </w:p>
        </w:tc>
        <w:tc>
          <w:tcPr>
            <w:tcW w:w="1383" w:type="dxa"/>
            <w:tcPrChange w:id="5268" w:author="mpountou" w:date="2021-02-11T23:12:00Z">
              <w:tcPr>
                <w:tcW w:w="1383" w:type="dxa"/>
              </w:tcPr>
            </w:tcPrChange>
          </w:tcPr>
          <w:p w14:paraId="68720B41"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Change w:id="5269"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347707">
              <w:rPr>
                <w:lang w:val="en-US"/>
              </w:rPr>
              <w:t>8</w:t>
            </w:r>
          </w:p>
        </w:tc>
        <w:tc>
          <w:tcPr>
            <w:tcW w:w="1383" w:type="dxa"/>
            <w:tcPrChange w:id="5270" w:author="mpountou" w:date="2021-02-11T23:12:00Z">
              <w:tcPr>
                <w:tcW w:w="1383" w:type="dxa"/>
              </w:tcPr>
            </w:tcPrChange>
          </w:tcPr>
          <w:p w14:paraId="7A269EFE"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Change w:id="5271"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347707">
              <w:rPr>
                <w:lang w:val="en-US"/>
              </w:rPr>
              <w:t>2</w:t>
            </w:r>
          </w:p>
        </w:tc>
      </w:tr>
      <w:tr w:rsidR="00347707" w:rsidRPr="00347707" w14:paraId="02F39855" w14:textId="77777777" w:rsidTr="009D3366">
        <w:tc>
          <w:tcPr>
            <w:cnfStyle w:val="001000000000" w:firstRow="0" w:lastRow="0" w:firstColumn="1" w:lastColumn="0" w:oddVBand="0" w:evenVBand="0" w:oddHBand="0" w:evenHBand="0" w:firstRowFirstColumn="0" w:firstRowLastColumn="0" w:lastRowFirstColumn="0" w:lastRowLastColumn="0"/>
            <w:tcW w:w="1382" w:type="dxa"/>
            <w:tcPrChange w:id="5272" w:author="mpountou" w:date="2021-02-11T23:12:00Z">
              <w:tcPr>
                <w:tcW w:w="1382" w:type="dxa"/>
              </w:tcPr>
            </w:tcPrChange>
          </w:tcPr>
          <w:p w14:paraId="5B1B797C" w14:textId="77777777" w:rsidR="00347707" w:rsidRPr="00347707" w:rsidRDefault="00347707" w:rsidP="00347707">
            <w:pPr>
              <w:spacing w:after="160" w:line="259" w:lineRule="auto"/>
              <w:rPr>
                <w:i/>
                <w:lang w:val="en-US"/>
              </w:rPr>
            </w:pPr>
            <w:r w:rsidRPr="00347707">
              <w:rPr>
                <w:i/>
                <w:lang w:val="en-US"/>
              </w:rPr>
              <w:t>User: u</w:t>
            </w:r>
          </w:p>
        </w:tc>
        <w:tc>
          <w:tcPr>
            <w:tcW w:w="1382" w:type="dxa"/>
            <w:tcPrChange w:id="5273" w:author="mpountou" w:date="2021-02-11T23:12:00Z">
              <w:tcPr>
                <w:tcW w:w="1382" w:type="dxa"/>
              </w:tcPr>
            </w:tcPrChange>
          </w:tcPr>
          <w:p w14:paraId="481082FB"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5274"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9</w:t>
            </w:r>
          </w:p>
        </w:tc>
        <w:tc>
          <w:tcPr>
            <w:tcW w:w="1383" w:type="dxa"/>
            <w:tcPrChange w:id="5275" w:author="mpountou" w:date="2021-02-11T23:12:00Z">
              <w:tcPr>
                <w:tcW w:w="1383" w:type="dxa"/>
              </w:tcPr>
            </w:tcPrChange>
          </w:tcPr>
          <w:p w14:paraId="3C7DB778"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5276"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6</w:t>
            </w:r>
          </w:p>
        </w:tc>
        <w:tc>
          <w:tcPr>
            <w:tcW w:w="1383" w:type="dxa"/>
            <w:tcPrChange w:id="5277" w:author="mpountou" w:date="2021-02-11T23:12:00Z">
              <w:tcPr>
                <w:tcW w:w="1383" w:type="dxa"/>
              </w:tcPr>
            </w:tcPrChange>
          </w:tcPr>
          <w:p w14:paraId="3DF439BB"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5278"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2</w:t>
            </w:r>
          </w:p>
        </w:tc>
        <w:tc>
          <w:tcPr>
            <w:tcW w:w="1383" w:type="dxa"/>
            <w:tcPrChange w:id="5279" w:author="mpountou" w:date="2021-02-11T23:12:00Z">
              <w:tcPr>
                <w:tcW w:w="1383" w:type="dxa"/>
              </w:tcPr>
            </w:tcPrChange>
          </w:tcPr>
          <w:p w14:paraId="5D578B2E"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pPrChange w:id="5280"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p>
        </w:tc>
        <w:tc>
          <w:tcPr>
            <w:tcW w:w="1383" w:type="dxa"/>
            <w:tcPrChange w:id="5281" w:author="mpountou" w:date="2021-02-11T23:12:00Z">
              <w:tcPr>
                <w:tcW w:w="1383" w:type="dxa"/>
              </w:tcPr>
            </w:tcPrChange>
          </w:tcPr>
          <w:p w14:paraId="02835229"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5282"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2</w:t>
            </w:r>
          </w:p>
        </w:tc>
      </w:tr>
    </w:tbl>
    <w:p w14:paraId="626C6C5C" w14:textId="77777777" w:rsidR="009D3366" w:rsidRPr="009D3366" w:rsidRDefault="009D3366">
      <w:pPr>
        <w:pStyle w:val="aa"/>
        <w:jc w:val="center"/>
        <w:rPr>
          <w:ins w:id="5283" w:author="mpountou" w:date="2021-02-11T23:11:00Z"/>
          <w:sz w:val="6"/>
          <w:szCs w:val="6"/>
          <w:rPrChange w:id="5284" w:author="mpountou" w:date="2021-02-11T23:11:00Z">
            <w:rPr>
              <w:ins w:id="5285" w:author="mpountou" w:date="2021-02-11T23:11:00Z"/>
            </w:rPr>
          </w:rPrChange>
        </w:rPr>
      </w:pPr>
    </w:p>
    <w:p w14:paraId="5627B984" w14:textId="7F37484F" w:rsidR="006E6F3E" w:rsidRPr="009D3366" w:rsidRDefault="009D3366">
      <w:pPr>
        <w:pStyle w:val="aa"/>
        <w:jc w:val="center"/>
      </w:pPr>
      <w:bookmarkStart w:id="5286" w:name="_Ref63977630"/>
      <w:bookmarkStart w:id="5287" w:name="_Toc64223071"/>
      <w:ins w:id="5288" w:author="mpountou" w:date="2021-02-11T23:11:00Z">
        <w:r w:rsidRPr="009D3366">
          <w:rPr>
            <w:b/>
            <w:rPrChange w:id="5289" w:author="mpountou" w:date="2021-02-11T23:11:00Z">
              <w:rPr/>
            </w:rPrChange>
          </w:rPr>
          <w:t xml:space="preserve">Πίνακας </w:t>
        </w:r>
        <w:r w:rsidRPr="009D3366">
          <w:rPr>
            <w:b/>
            <w:rPrChange w:id="5290" w:author="mpountou" w:date="2021-02-11T23:11:00Z">
              <w:rPr/>
            </w:rPrChange>
          </w:rPr>
          <w:fldChar w:fldCharType="begin"/>
        </w:r>
        <w:r w:rsidRPr="009D3366">
          <w:rPr>
            <w:b/>
            <w:rPrChange w:id="5291" w:author="mpountou" w:date="2021-02-11T23:11:00Z">
              <w:rPr/>
            </w:rPrChange>
          </w:rPr>
          <w:instrText xml:space="preserve"> SEQ Πίνακας \* ARABIC </w:instrText>
        </w:r>
      </w:ins>
      <w:r w:rsidRPr="009D3366">
        <w:rPr>
          <w:b/>
          <w:rPrChange w:id="5292" w:author="mpountou" w:date="2021-02-11T23:11:00Z">
            <w:rPr/>
          </w:rPrChange>
        </w:rPr>
        <w:fldChar w:fldCharType="separate"/>
      </w:r>
      <w:ins w:id="5293" w:author="mpountou" w:date="2021-02-14T02:13:00Z">
        <w:r w:rsidR="004344EE">
          <w:rPr>
            <w:b/>
            <w:noProof/>
          </w:rPr>
          <w:t>1</w:t>
        </w:r>
      </w:ins>
      <w:ins w:id="5294" w:author="mpountou" w:date="2021-02-11T23:11:00Z">
        <w:r w:rsidRPr="009D3366">
          <w:rPr>
            <w:b/>
            <w:rPrChange w:id="5295" w:author="mpountou" w:date="2021-02-11T23:11:00Z">
              <w:rPr/>
            </w:rPrChange>
          </w:rPr>
          <w:fldChar w:fldCharType="end"/>
        </w:r>
        <w:bookmarkEnd w:id="5286"/>
        <w:r w:rsidRPr="009D3366">
          <w:rPr>
            <w:rPrChange w:id="5296" w:author="mpountou" w:date="2021-02-11T23:11:00Z">
              <w:rPr>
                <w:lang w:val="en-US"/>
              </w:rPr>
            </w:rPrChange>
          </w:rPr>
          <w:t xml:space="preserve"> </w:t>
        </w:r>
        <w:r w:rsidRPr="009D3366">
          <w:t>- Αναπαράσταση δεδομένων και εύρεση ομοιότητας</w:t>
        </w:r>
      </w:ins>
      <w:bookmarkEnd w:id="5287"/>
    </w:p>
    <w:p w14:paraId="350262C9" w14:textId="77777777" w:rsidR="009D3366" w:rsidRDefault="009D3366">
      <w:pPr>
        <w:pStyle w:val="aa"/>
        <w:rPr>
          <w:ins w:id="5297" w:author="mpountou" w:date="2021-02-11T23:14:00Z"/>
          <w:b/>
        </w:rPr>
        <w:pPrChange w:id="5298" w:author="mpountou" w:date="2021-02-11T23:11:00Z">
          <w:pPr>
            <w:pStyle w:val="aa"/>
            <w:jc w:val="center"/>
          </w:pPr>
        </w:pPrChange>
      </w:pPr>
      <w:bookmarkStart w:id="5299" w:name="_Toc54270775"/>
      <w:bookmarkStart w:id="5300" w:name="_Toc62231583"/>
      <w:bookmarkStart w:id="5301" w:name="_Toc6397739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3FB22A56" w14:textId="77777777" w:rsidTr="004344EE">
        <w:trPr>
          <w:ins w:id="5302" w:author="mpountou" w:date="2021-02-11T23:14:00Z"/>
        </w:trPr>
        <w:tc>
          <w:tcPr>
            <w:tcW w:w="704" w:type="dxa"/>
          </w:tcPr>
          <w:p w14:paraId="198CD5CC" w14:textId="77777777" w:rsidR="009D3366" w:rsidRDefault="009D3366">
            <w:pPr>
              <w:jc w:val="center"/>
              <w:rPr>
                <w:ins w:id="5303" w:author="mpountou" w:date="2021-02-11T23:14:00Z"/>
                <w:rFonts w:eastAsiaTheme="minorEastAsia"/>
              </w:rPr>
              <w:pPrChange w:id="5304" w:author="mpountou" w:date="2021-02-11T21:49:00Z">
                <w:pPr/>
              </w:pPrChange>
            </w:pPr>
          </w:p>
        </w:tc>
        <w:tc>
          <w:tcPr>
            <w:tcW w:w="6804" w:type="dxa"/>
          </w:tcPr>
          <w:p w14:paraId="4AF2C395" w14:textId="023610B7" w:rsidR="009D3366" w:rsidRPr="009D3366" w:rsidRDefault="009D3366">
            <w:pPr>
              <w:jc w:val="center"/>
              <w:rPr>
                <w:ins w:id="5305" w:author="mpountou" w:date="2021-02-11T23:14:00Z"/>
                <w:rFonts w:ascii="Cambria Math" w:hAnsi="Cambria Math"/>
                <w:i/>
                <w:rPrChange w:id="5306" w:author="mpountou" w:date="2021-02-11T23:14:00Z">
                  <w:rPr>
                    <w:ins w:id="5307" w:author="mpountou" w:date="2021-02-11T23:14:00Z"/>
                    <w:rFonts w:eastAsiaTheme="minorEastAsia"/>
                  </w:rPr>
                </w:rPrChange>
              </w:rPr>
              <w:pPrChange w:id="5308" w:author="mpountou" w:date="2021-02-11T23:14:00Z">
                <w:pPr/>
              </w:pPrChange>
            </w:pPr>
            <m:oMathPara>
              <m:oMath>
                <m:r>
                  <w:ins w:id="5309" w:author="mpountou" w:date="2021-02-11T23:14:00Z">
                    <w:rPr>
                      <w:rFonts w:ascii="Cambria Math" w:hAnsi="Cambria Math"/>
                    </w:rPr>
                    <m:t>pearson</m:t>
                  </w:ins>
                </m:r>
                <m:d>
                  <m:dPr>
                    <m:ctrlPr>
                      <w:ins w:id="5310" w:author="mpountou" w:date="2021-02-11T23:14:00Z">
                        <w:rPr>
                          <w:rFonts w:ascii="Cambria Math" w:hAnsi="Cambria Math"/>
                          <w:i/>
                        </w:rPr>
                      </w:ins>
                    </m:ctrlPr>
                  </m:dPr>
                  <m:e>
                    <m:r>
                      <w:ins w:id="5311" w:author="mpountou" w:date="2021-02-11T23:14:00Z">
                        <w:rPr>
                          <w:rFonts w:ascii="Cambria Math" w:hAnsi="Cambria Math"/>
                        </w:rPr>
                        <m:t>u,v</m:t>
                      </w:ins>
                    </m:r>
                  </m:e>
                </m:d>
                <m:r>
                  <w:ins w:id="5312" w:author="mpountou" w:date="2021-02-11T23:14:00Z">
                    <w:rPr>
                      <w:rFonts w:ascii="Cambria Math" w:hAnsi="Cambria Math"/>
                    </w:rPr>
                    <m:t>=</m:t>
                  </w:ins>
                </m:r>
                <m:f>
                  <m:fPr>
                    <m:ctrlPr>
                      <w:ins w:id="5313" w:author="mpountou" w:date="2021-02-11T23:14:00Z">
                        <w:rPr>
                          <w:rFonts w:ascii="Cambria Math" w:hAnsi="Cambria Math"/>
                          <w:i/>
                        </w:rPr>
                      </w:ins>
                    </m:ctrlPr>
                  </m:fPr>
                  <m:num>
                    <m:r>
                      <w:ins w:id="5314" w:author="mpountou" w:date="2021-02-11T23:14:00Z">
                        <w:rPr>
                          <w:rFonts w:ascii="Cambria Math" w:hAnsi="Cambria Math"/>
                        </w:rPr>
                        <m:t>∑</m:t>
                      </w:ins>
                    </m:r>
                    <m:r>
                      <w:ins w:id="5315" w:author="mpountou" w:date="2021-02-11T23:14:00Z">
                        <w:rPr>
                          <w:rFonts w:ascii="Cambria Math" w:hAnsi="Cambria Math"/>
                          <w:lang w:val="en-US"/>
                        </w:rPr>
                        <m:t>kϵ</m:t>
                      </w:ins>
                    </m:r>
                    <m:sSub>
                      <m:sSubPr>
                        <m:ctrlPr>
                          <w:ins w:id="5316" w:author="mpountou" w:date="2021-02-11T23:14:00Z">
                            <w:rPr>
                              <w:rFonts w:ascii="Cambria Math" w:hAnsi="Cambria Math"/>
                              <w:i/>
                              <w:lang w:val="en-US"/>
                            </w:rPr>
                          </w:ins>
                        </m:ctrlPr>
                      </m:sSubPr>
                      <m:e>
                        <m:r>
                          <w:ins w:id="5317" w:author="mpountou" w:date="2021-02-11T23:14:00Z">
                            <w:rPr>
                              <w:rFonts w:ascii="Cambria Math" w:hAnsi="Cambria Math"/>
                              <w:lang w:val="en-US"/>
                            </w:rPr>
                            <m:t>I</m:t>
                          </w:ins>
                        </m:r>
                      </m:e>
                      <m:sub>
                        <m:r>
                          <w:ins w:id="5318" w:author="mpountou" w:date="2021-02-11T23:14:00Z">
                            <w:rPr>
                              <w:rFonts w:ascii="Cambria Math" w:hAnsi="Cambria Math"/>
                              <w:lang w:val="en-US"/>
                            </w:rPr>
                            <m:t>u</m:t>
                          </w:ins>
                        </m:r>
                      </m:sub>
                    </m:sSub>
                    <m:r>
                      <w:ins w:id="5319" w:author="mpountou" w:date="2021-02-11T23:14:00Z">
                        <w:rPr>
                          <w:rFonts w:ascii="Cambria Math" w:hAnsi="Cambria Math"/>
                          <w:lang w:val="en-US"/>
                        </w:rPr>
                        <m:t>⋂</m:t>
                      </w:ins>
                    </m:r>
                    <m:sSub>
                      <m:sSubPr>
                        <m:ctrlPr>
                          <w:ins w:id="5320" w:author="mpountou" w:date="2021-02-11T23:14:00Z">
                            <w:rPr>
                              <w:rFonts w:ascii="Cambria Math" w:hAnsi="Cambria Math"/>
                              <w:i/>
                              <w:lang w:val="en-US"/>
                            </w:rPr>
                          </w:ins>
                        </m:ctrlPr>
                      </m:sSubPr>
                      <m:e>
                        <m:r>
                          <w:ins w:id="5321" w:author="mpountou" w:date="2021-02-11T23:14:00Z">
                            <w:rPr>
                              <w:rFonts w:ascii="Cambria Math" w:hAnsi="Cambria Math"/>
                              <w:lang w:val="en-US"/>
                            </w:rPr>
                            <m:t>I</m:t>
                          </w:ins>
                        </m:r>
                      </m:e>
                      <m:sub>
                        <m:r>
                          <w:ins w:id="5322" w:author="mpountou" w:date="2021-02-11T23:14:00Z">
                            <w:rPr>
                              <w:rFonts w:ascii="Cambria Math" w:hAnsi="Cambria Math"/>
                              <w:lang w:val="en-US"/>
                            </w:rPr>
                            <m:t>v</m:t>
                          </w:ins>
                        </m:r>
                      </m:sub>
                    </m:sSub>
                    <m:r>
                      <w:ins w:id="5323" w:author="mpountou" w:date="2021-02-11T23:14:00Z">
                        <w:rPr>
                          <w:rFonts w:ascii="Cambria Math" w:hAnsi="Cambria Math"/>
                          <w:lang w:val="en-US"/>
                        </w:rPr>
                        <m:t xml:space="preserve">  </m:t>
                      </w:ins>
                    </m:r>
                    <m:d>
                      <m:dPr>
                        <m:ctrlPr>
                          <w:ins w:id="5324" w:author="mpountou" w:date="2021-02-11T23:14:00Z">
                            <w:rPr>
                              <w:rFonts w:ascii="Cambria Math" w:hAnsi="Cambria Math"/>
                              <w:i/>
                              <w:lang w:val="en-US"/>
                            </w:rPr>
                          </w:ins>
                        </m:ctrlPr>
                      </m:dPr>
                      <m:e>
                        <m:sSub>
                          <m:sSubPr>
                            <m:ctrlPr>
                              <w:ins w:id="5325" w:author="mpountou" w:date="2021-02-11T23:14:00Z">
                                <w:rPr>
                                  <w:rFonts w:ascii="Cambria Math" w:hAnsi="Cambria Math"/>
                                  <w:i/>
                                  <w:lang w:val="en-US"/>
                                </w:rPr>
                              </w:ins>
                            </m:ctrlPr>
                          </m:sSubPr>
                          <m:e>
                            <m:r>
                              <w:ins w:id="5326" w:author="mpountou" w:date="2021-02-11T23:14:00Z">
                                <w:rPr>
                                  <w:rFonts w:ascii="Cambria Math" w:hAnsi="Cambria Math"/>
                                  <w:lang w:val="en-US"/>
                                </w:rPr>
                                <m:t>r</m:t>
                              </w:ins>
                            </m:r>
                          </m:e>
                          <m:sub>
                            <m:r>
                              <w:ins w:id="5327" w:author="mpountou" w:date="2021-02-11T23:14:00Z">
                                <w:rPr>
                                  <w:rFonts w:ascii="Cambria Math" w:hAnsi="Cambria Math"/>
                                  <w:lang w:val="en-US"/>
                                </w:rPr>
                                <m:t>uk</m:t>
                              </w:ins>
                            </m:r>
                          </m:sub>
                        </m:sSub>
                        <m:r>
                          <w:ins w:id="5328" w:author="mpountou" w:date="2021-02-11T23:14:00Z">
                            <w:rPr>
                              <w:rFonts w:ascii="Cambria Math" w:hAnsi="Cambria Math"/>
                              <w:lang w:val="en-US"/>
                            </w:rPr>
                            <m:t>-</m:t>
                          </w:ins>
                        </m:r>
                        <m:sSub>
                          <m:sSubPr>
                            <m:ctrlPr>
                              <w:ins w:id="5329" w:author="mpountou" w:date="2021-02-11T23:14:00Z">
                                <w:rPr>
                                  <w:rFonts w:ascii="Cambria Math" w:hAnsi="Cambria Math"/>
                                  <w:i/>
                                  <w:lang w:val="en-US"/>
                                </w:rPr>
                              </w:ins>
                            </m:ctrlPr>
                          </m:sSubPr>
                          <m:e>
                            <m:r>
                              <w:ins w:id="5330" w:author="mpountou" w:date="2021-02-11T23:14:00Z">
                                <w:rPr>
                                  <w:rFonts w:ascii="Cambria Math" w:hAnsi="Cambria Math"/>
                                </w:rPr>
                                <m:t>μ</m:t>
                              </w:ins>
                            </m:r>
                          </m:e>
                          <m:sub>
                            <m:r>
                              <w:ins w:id="5331" w:author="mpountou" w:date="2021-02-11T23:14:00Z">
                                <w:rPr>
                                  <w:rFonts w:ascii="Cambria Math" w:hAnsi="Cambria Math"/>
                                  <w:lang w:val="en-US"/>
                                </w:rPr>
                                <m:t>u</m:t>
                              </w:ins>
                            </m:r>
                          </m:sub>
                        </m:sSub>
                      </m:e>
                    </m:d>
                    <m:r>
                      <w:ins w:id="5332" w:author="mpountou" w:date="2021-02-11T23:14:00Z">
                        <w:rPr>
                          <w:rFonts w:ascii="Cambria Math" w:hAnsi="Cambria Math"/>
                          <w:lang w:val="en-US"/>
                        </w:rPr>
                        <m:t>⋅(</m:t>
                      </w:ins>
                    </m:r>
                    <m:sSub>
                      <m:sSubPr>
                        <m:ctrlPr>
                          <w:ins w:id="5333" w:author="mpountou" w:date="2021-02-11T23:14:00Z">
                            <w:rPr>
                              <w:rFonts w:ascii="Cambria Math" w:hAnsi="Cambria Math"/>
                              <w:i/>
                              <w:lang w:val="en-US"/>
                            </w:rPr>
                          </w:ins>
                        </m:ctrlPr>
                      </m:sSubPr>
                      <m:e>
                        <m:r>
                          <w:ins w:id="5334" w:author="mpountou" w:date="2021-02-11T23:14:00Z">
                            <w:rPr>
                              <w:rFonts w:ascii="Cambria Math" w:hAnsi="Cambria Math"/>
                              <w:lang w:val="en-US"/>
                            </w:rPr>
                            <m:t>r</m:t>
                          </w:ins>
                        </m:r>
                      </m:e>
                      <m:sub>
                        <m:r>
                          <w:ins w:id="5335" w:author="mpountou" w:date="2021-02-11T23:14:00Z">
                            <w:rPr>
                              <w:rFonts w:ascii="Cambria Math" w:hAnsi="Cambria Math"/>
                              <w:lang w:val="en-US"/>
                            </w:rPr>
                            <m:t>vk</m:t>
                          </w:ins>
                        </m:r>
                      </m:sub>
                    </m:sSub>
                    <m:r>
                      <w:ins w:id="5336" w:author="mpountou" w:date="2021-02-11T23:14:00Z">
                        <w:rPr>
                          <w:rFonts w:ascii="Cambria Math" w:hAnsi="Cambria Math"/>
                          <w:lang w:val="en-US"/>
                        </w:rPr>
                        <m:t>-</m:t>
                      </w:ins>
                    </m:r>
                    <m:sSub>
                      <m:sSubPr>
                        <m:ctrlPr>
                          <w:ins w:id="5337" w:author="mpountou" w:date="2021-02-11T23:14:00Z">
                            <w:rPr>
                              <w:rFonts w:ascii="Cambria Math" w:hAnsi="Cambria Math"/>
                              <w:i/>
                              <w:lang w:val="en-US"/>
                            </w:rPr>
                          </w:ins>
                        </m:ctrlPr>
                      </m:sSubPr>
                      <m:e>
                        <m:r>
                          <w:ins w:id="5338" w:author="mpountou" w:date="2021-02-11T23:14:00Z">
                            <w:rPr>
                              <w:rFonts w:ascii="Cambria Math" w:hAnsi="Cambria Math"/>
                            </w:rPr>
                            <m:t>μ</m:t>
                          </w:ins>
                        </m:r>
                      </m:e>
                      <m:sub>
                        <m:r>
                          <w:ins w:id="5339" w:author="mpountou" w:date="2021-02-11T23:14:00Z">
                            <w:rPr>
                              <w:rFonts w:ascii="Cambria Math" w:hAnsi="Cambria Math"/>
                              <w:lang w:val="en-US"/>
                            </w:rPr>
                            <m:t>v</m:t>
                          </w:ins>
                        </m:r>
                      </m:sub>
                    </m:sSub>
                    <m:r>
                      <w:ins w:id="5340" w:author="mpountou" w:date="2021-02-11T23:14:00Z">
                        <w:rPr>
                          <w:rFonts w:ascii="Cambria Math" w:hAnsi="Cambria Math"/>
                          <w:lang w:val="en-US"/>
                        </w:rPr>
                        <m:t>)</m:t>
                      </w:ins>
                    </m:r>
                  </m:num>
                  <m:den>
                    <m:rad>
                      <m:radPr>
                        <m:degHide m:val="1"/>
                        <m:ctrlPr>
                          <w:ins w:id="5341" w:author="mpountou" w:date="2021-02-11T23:14:00Z">
                            <w:rPr>
                              <w:rFonts w:ascii="Cambria Math" w:hAnsi="Cambria Math"/>
                              <w:i/>
                            </w:rPr>
                          </w:ins>
                        </m:ctrlPr>
                      </m:radPr>
                      <m:deg/>
                      <m:e>
                        <m:r>
                          <w:ins w:id="5342" w:author="mpountou" w:date="2021-02-11T23:14:00Z">
                            <w:rPr>
                              <w:rFonts w:ascii="Cambria Math" w:hAnsi="Cambria Math"/>
                            </w:rPr>
                            <m:t>∑</m:t>
                          </w:ins>
                        </m:r>
                        <m:r>
                          <w:ins w:id="5343" w:author="mpountou" w:date="2021-02-11T23:14:00Z">
                            <w:rPr>
                              <w:rFonts w:ascii="Cambria Math" w:hAnsi="Cambria Math"/>
                              <w:lang w:val="en-US"/>
                            </w:rPr>
                            <m:t>kϵ</m:t>
                          </w:ins>
                        </m:r>
                        <m:sSub>
                          <m:sSubPr>
                            <m:ctrlPr>
                              <w:ins w:id="5344" w:author="mpountou" w:date="2021-02-11T23:14:00Z">
                                <w:rPr>
                                  <w:rFonts w:ascii="Cambria Math" w:hAnsi="Cambria Math"/>
                                  <w:i/>
                                  <w:lang w:val="en-US"/>
                                </w:rPr>
                              </w:ins>
                            </m:ctrlPr>
                          </m:sSubPr>
                          <m:e>
                            <m:r>
                              <w:ins w:id="5345" w:author="mpountou" w:date="2021-02-11T23:14:00Z">
                                <w:rPr>
                                  <w:rFonts w:ascii="Cambria Math" w:hAnsi="Cambria Math"/>
                                  <w:lang w:val="en-US"/>
                                </w:rPr>
                                <m:t>I</m:t>
                              </w:ins>
                            </m:r>
                          </m:e>
                          <m:sub>
                            <m:r>
                              <w:ins w:id="5346" w:author="mpountou" w:date="2021-02-11T23:14:00Z">
                                <w:rPr>
                                  <w:rFonts w:ascii="Cambria Math" w:hAnsi="Cambria Math"/>
                                  <w:lang w:val="en-US"/>
                                </w:rPr>
                                <m:t>u</m:t>
                              </w:ins>
                            </m:r>
                          </m:sub>
                        </m:sSub>
                        <m:r>
                          <w:ins w:id="5347" w:author="mpountou" w:date="2021-02-11T23:14:00Z">
                            <w:rPr>
                              <w:rFonts w:ascii="Cambria Math" w:hAnsi="Cambria Math"/>
                              <w:lang w:val="en-US"/>
                            </w:rPr>
                            <m:t>⋂</m:t>
                          </w:ins>
                        </m:r>
                        <m:sSub>
                          <m:sSubPr>
                            <m:ctrlPr>
                              <w:ins w:id="5348" w:author="mpountou" w:date="2021-02-11T23:14:00Z">
                                <w:rPr>
                                  <w:rFonts w:ascii="Cambria Math" w:hAnsi="Cambria Math"/>
                                  <w:i/>
                                  <w:lang w:val="en-US"/>
                                </w:rPr>
                              </w:ins>
                            </m:ctrlPr>
                          </m:sSubPr>
                          <m:e>
                            <m:r>
                              <w:ins w:id="5349" w:author="mpountou" w:date="2021-02-11T23:14:00Z">
                                <w:rPr>
                                  <w:rFonts w:ascii="Cambria Math" w:hAnsi="Cambria Math"/>
                                  <w:lang w:val="en-US"/>
                                </w:rPr>
                                <m:t>I</m:t>
                              </w:ins>
                            </m:r>
                          </m:e>
                          <m:sub>
                            <m:r>
                              <w:ins w:id="5350" w:author="mpountou" w:date="2021-02-11T23:14:00Z">
                                <w:rPr>
                                  <w:rFonts w:ascii="Cambria Math" w:hAnsi="Cambria Math"/>
                                  <w:lang w:val="en-US"/>
                                </w:rPr>
                                <m:t>v</m:t>
                              </w:ins>
                            </m:r>
                          </m:sub>
                        </m:sSub>
                        <m:sSup>
                          <m:sSupPr>
                            <m:ctrlPr>
                              <w:ins w:id="5351" w:author="mpountou" w:date="2021-02-11T23:14:00Z">
                                <w:rPr>
                                  <w:rFonts w:ascii="Cambria Math" w:hAnsi="Cambria Math"/>
                                  <w:i/>
                                  <w:lang w:val="en-US"/>
                                </w:rPr>
                              </w:ins>
                            </m:ctrlPr>
                          </m:sSupPr>
                          <m:e>
                            <m:d>
                              <m:dPr>
                                <m:ctrlPr>
                                  <w:ins w:id="5352" w:author="mpountou" w:date="2021-02-11T23:14:00Z">
                                    <w:rPr>
                                      <w:rFonts w:ascii="Cambria Math" w:hAnsi="Cambria Math"/>
                                      <w:i/>
                                      <w:lang w:val="en-US"/>
                                    </w:rPr>
                                  </w:ins>
                                </m:ctrlPr>
                              </m:dPr>
                              <m:e>
                                <m:sSub>
                                  <m:sSubPr>
                                    <m:ctrlPr>
                                      <w:ins w:id="5353" w:author="mpountou" w:date="2021-02-11T23:14:00Z">
                                        <w:rPr>
                                          <w:rFonts w:ascii="Cambria Math" w:hAnsi="Cambria Math"/>
                                          <w:i/>
                                          <w:lang w:val="en-US"/>
                                        </w:rPr>
                                      </w:ins>
                                    </m:ctrlPr>
                                  </m:sSubPr>
                                  <m:e>
                                    <m:r>
                                      <w:ins w:id="5354" w:author="mpountou" w:date="2021-02-11T23:14:00Z">
                                        <w:rPr>
                                          <w:rFonts w:ascii="Cambria Math" w:hAnsi="Cambria Math"/>
                                          <w:lang w:val="en-US"/>
                                        </w:rPr>
                                        <m:t>r</m:t>
                                      </w:ins>
                                    </m:r>
                                  </m:e>
                                  <m:sub>
                                    <m:r>
                                      <w:ins w:id="5355" w:author="mpountou" w:date="2021-02-11T23:14:00Z">
                                        <w:rPr>
                                          <w:rFonts w:ascii="Cambria Math" w:hAnsi="Cambria Math"/>
                                          <w:lang w:val="en-US"/>
                                        </w:rPr>
                                        <m:t>uk</m:t>
                                      </w:ins>
                                    </m:r>
                                  </m:sub>
                                </m:sSub>
                                <m:r>
                                  <w:ins w:id="5356" w:author="mpountou" w:date="2021-02-11T23:14:00Z">
                                    <w:rPr>
                                      <w:rFonts w:ascii="Cambria Math" w:hAnsi="Cambria Math"/>
                                      <w:lang w:val="en-US"/>
                                    </w:rPr>
                                    <m:t>-</m:t>
                                  </w:ins>
                                </m:r>
                                <m:sSub>
                                  <m:sSubPr>
                                    <m:ctrlPr>
                                      <w:ins w:id="5357" w:author="mpountou" w:date="2021-02-11T23:14:00Z">
                                        <w:rPr>
                                          <w:rFonts w:ascii="Cambria Math" w:hAnsi="Cambria Math"/>
                                          <w:i/>
                                          <w:lang w:val="en-US"/>
                                        </w:rPr>
                                      </w:ins>
                                    </m:ctrlPr>
                                  </m:sSubPr>
                                  <m:e>
                                    <m:r>
                                      <w:ins w:id="5358" w:author="mpountou" w:date="2021-02-11T23:14:00Z">
                                        <w:rPr>
                                          <w:rFonts w:ascii="Cambria Math" w:hAnsi="Cambria Math"/>
                                        </w:rPr>
                                        <m:t>μ</m:t>
                                      </w:ins>
                                    </m:r>
                                  </m:e>
                                  <m:sub>
                                    <m:r>
                                      <w:ins w:id="5359" w:author="mpountou" w:date="2021-02-11T23:14:00Z">
                                        <w:rPr>
                                          <w:rFonts w:ascii="Cambria Math" w:hAnsi="Cambria Math"/>
                                          <w:lang w:val="en-US"/>
                                        </w:rPr>
                                        <m:t>u</m:t>
                                      </w:ins>
                                    </m:r>
                                  </m:sub>
                                </m:sSub>
                              </m:e>
                            </m:d>
                          </m:e>
                          <m:sup>
                            <m:r>
                              <w:ins w:id="5360" w:author="mpountou" w:date="2021-02-11T23:14:00Z">
                                <w:rPr>
                                  <w:rFonts w:ascii="Cambria Math" w:hAnsi="Cambria Math"/>
                                  <w:lang w:val="en-US"/>
                                </w:rPr>
                                <m:t>2</m:t>
                              </w:ins>
                            </m:r>
                          </m:sup>
                        </m:sSup>
                      </m:e>
                    </m:rad>
                    <m:r>
                      <w:ins w:id="5361" w:author="mpountou" w:date="2021-02-11T23:14:00Z">
                        <w:rPr>
                          <w:rFonts w:ascii="Cambria Math" w:hAnsi="Cambria Math"/>
                        </w:rPr>
                        <m:t>⋅</m:t>
                      </w:ins>
                    </m:r>
                    <m:rad>
                      <m:radPr>
                        <m:degHide m:val="1"/>
                        <m:ctrlPr>
                          <w:ins w:id="5362" w:author="mpountou" w:date="2021-02-11T23:14:00Z">
                            <w:rPr>
                              <w:rFonts w:ascii="Cambria Math" w:hAnsi="Cambria Math"/>
                              <w:i/>
                            </w:rPr>
                          </w:ins>
                        </m:ctrlPr>
                      </m:radPr>
                      <m:deg/>
                      <m:e>
                        <m:r>
                          <w:ins w:id="5363" w:author="mpountou" w:date="2021-02-11T23:14:00Z">
                            <w:rPr>
                              <w:rFonts w:ascii="Cambria Math" w:hAnsi="Cambria Math"/>
                            </w:rPr>
                            <m:t>∑</m:t>
                          </w:ins>
                        </m:r>
                        <m:r>
                          <w:ins w:id="5364" w:author="mpountou" w:date="2021-02-11T23:14:00Z">
                            <w:rPr>
                              <w:rFonts w:ascii="Cambria Math" w:hAnsi="Cambria Math"/>
                              <w:lang w:val="en-US"/>
                            </w:rPr>
                            <m:t>kϵ</m:t>
                          </w:ins>
                        </m:r>
                        <m:sSub>
                          <m:sSubPr>
                            <m:ctrlPr>
                              <w:ins w:id="5365" w:author="mpountou" w:date="2021-02-11T23:14:00Z">
                                <w:rPr>
                                  <w:rFonts w:ascii="Cambria Math" w:hAnsi="Cambria Math"/>
                                  <w:i/>
                                  <w:lang w:val="en-US"/>
                                </w:rPr>
                              </w:ins>
                            </m:ctrlPr>
                          </m:sSubPr>
                          <m:e>
                            <m:r>
                              <w:ins w:id="5366" w:author="mpountou" w:date="2021-02-11T23:14:00Z">
                                <w:rPr>
                                  <w:rFonts w:ascii="Cambria Math" w:hAnsi="Cambria Math"/>
                                  <w:lang w:val="en-US"/>
                                </w:rPr>
                                <m:t>I</m:t>
                              </w:ins>
                            </m:r>
                          </m:e>
                          <m:sub>
                            <m:r>
                              <w:ins w:id="5367" w:author="mpountou" w:date="2021-02-11T23:14:00Z">
                                <w:rPr>
                                  <w:rFonts w:ascii="Cambria Math" w:hAnsi="Cambria Math"/>
                                  <w:lang w:val="en-US"/>
                                </w:rPr>
                                <m:t>u</m:t>
                              </w:ins>
                            </m:r>
                          </m:sub>
                        </m:sSub>
                        <m:r>
                          <w:ins w:id="5368" w:author="mpountou" w:date="2021-02-11T23:14:00Z">
                            <w:rPr>
                              <w:rFonts w:ascii="Cambria Math" w:hAnsi="Cambria Math"/>
                              <w:lang w:val="en-US"/>
                            </w:rPr>
                            <m:t>⋂</m:t>
                          </w:ins>
                        </m:r>
                        <m:sSub>
                          <m:sSubPr>
                            <m:ctrlPr>
                              <w:ins w:id="5369" w:author="mpountou" w:date="2021-02-11T23:14:00Z">
                                <w:rPr>
                                  <w:rFonts w:ascii="Cambria Math" w:hAnsi="Cambria Math"/>
                                  <w:i/>
                                  <w:lang w:val="en-US"/>
                                </w:rPr>
                              </w:ins>
                            </m:ctrlPr>
                          </m:sSubPr>
                          <m:e>
                            <m:r>
                              <w:ins w:id="5370" w:author="mpountou" w:date="2021-02-11T23:14:00Z">
                                <w:rPr>
                                  <w:rFonts w:ascii="Cambria Math" w:hAnsi="Cambria Math"/>
                                  <w:lang w:val="en-US"/>
                                </w:rPr>
                                <m:t>I</m:t>
                              </w:ins>
                            </m:r>
                          </m:e>
                          <m:sub>
                            <m:r>
                              <w:ins w:id="5371" w:author="mpountou" w:date="2021-02-11T23:14:00Z">
                                <w:rPr>
                                  <w:rFonts w:ascii="Cambria Math" w:hAnsi="Cambria Math"/>
                                  <w:lang w:val="en-US"/>
                                </w:rPr>
                                <m:t>v</m:t>
                              </w:ins>
                            </m:r>
                          </m:sub>
                        </m:sSub>
                        <m:sSup>
                          <m:sSupPr>
                            <m:ctrlPr>
                              <w:ins w:id="5372" w:author="mpountou" w:date="2021-02-11T23:14:00Z">
                                <w:rPr>
                                  <w:rFonts w:ascii="Cambria Math" w:hAnsi="Cambria Math"/>
                                  <w:i/>
                                  <w:lang w:val="en-US"/>
                                </w:rPr>
                              </w:ins>
                            </m:ctrlPr>
                          </m:sSupPr>
                          <m:e>
                            <m:d>
                              <m:dPr>
                                <m:ctrlPr>
                                  <w:ins w:id="5373" w:author="mpountou" w:date="2021-02-11T23:14:00Z">
                                    <w:rPr>
                                      <w:rFonts w:ascii="Cambria Math" w:hAnsi="Cambria Math"/>
                                      <w:i/>
                                      <w:lang w:val="en-US"/>
                                    </w:rPr>
                                  </w:ins>
                                </m:ctrlPr>
                              </m:dPr>
                              <m:e>
                                <m:sSub>
                                  <m:sSubPr>
                                    <m:ctrlPr>
                                      <w:ins w:id="5374" w:author="mpountou" w:date="2021-02-11T23:14:00Z">
                                        <w:rPr>
                                          <w:rFonts w:ascii="Cambria Math" w:hAnsi="Cambria Math"/>
                                          <w:i/>
                                          <w:lang w:val="en-US"/>
                                        </w:rPr>
                                      </w:ins>
                                    </m:ctrlPr>
                                  </m:sSubPr>
                                  <m:e>
                                    <m:r>
                                      <w:ins w:id="5375" w:author="mpountou" w:date="2021-02-11T23:14:00Z">
                                        <w:rPr>
                                          <w:rFonts w:ascii="Cambria Math" w:hAnsi="Cambria Math"/>
                                          <w:lang w:val="en-US"/>
                                        </w:rPr>
                                        <m:t>r</m:t>
                                      </w:ins>
                                    </m:r>
                                  </m:e>
                                  <m:sub>
                                    <m:r>
                                      <w:ins w:id="5376" w:author="mpountou" w:date="2021-02-11T23:14:00Z">
                                        <w:rPr>
                                          <w:rFonts w:ascii="Cambria Math" w:hAnsi="Cambria Math"/>
                                          <w:lang w:val="en-US"/>
                                        </w:rPr>
                                        <m:t>vk</m:t>
                                      </w:ins>
                                    </m:r>
                                  </m:sub>
                                </m:sSub>
                                <m:r>
                                  <w:ins w:id="5377" w:author="mpountou" w:date="2021-02-11T23:14:00Z">
                                    <w:rPr>
                                      <w:rFonts w:ascii="Cambria Math" w:hAnsi="Cambria Math"/>
                                      <w:lang w:val="en-US"/>
                                    </w:rPr>
                                    <m:t>-</m:t>
                                  </w:ins>
                                </m:r>
                                <m:sSub>
                                  <m:sSubPr>
                                    <m:ctrlPr>
                                      <w:ins w:id="5378" w:author="mpountou" w:date="2021-02-11T23:14:00Z">
                                        <w:rPr>
                                          <w:rFonts w:ascii="Cambria Math" w:hAnsi="Cambria Math"/>
                                          <w:i/>
                                          <w:lang w:val="en-US"/>
                                        </w:rPr>
                                      </w:ins>
                                    </m:ctrlPr>
                                  </m:sSubPr>
                                  <m:e>
                                    <m:r>
                                      <w:ins w:id="5379" w:author="mpountou" w:date="2021-02-11T23:14:00Z">
                                        <w:rPr>
                                          <w:rFonts w:ascii="Cambria Math" w:hAnsi="Cambria Math"/>
                                        </w:rPr>
                                        <m:t>μ</m:t>
                                      </w:ins>
                                    </m:r>
                                  </m:e>
                                  <m:sub>
                                    <m:r>
                                      <w:ins w:id="5380" w:author="mpountou" w:date="2021-02-11T23:14:00Z">
                                        <w:rPr>
                                          <w:rFonts w:ascii="Cambria Math" w:hAnsi="Cambria Math"/>
                                          <w:lang w:val="en-US"/>
                                        </w:rPr>
                                        <m:t>v</m:t>
                                      </w:ins>
                                    </m:r>
                                  </m:sub>
                                </m:sSub>
                              </m:e>
                            </m:d>
                          </m:e>
                          <m:sup>
                            <m:r>
                              <w:ins w:id="5381" w:author="mpountou" w:date="2021-02-11T23:14:00Z">
                                <w:rPr>
                                  <w:rFonts w:ascii="Cambria Math" w:hAnsi="Cambria Math"/>
                                  <w:lang w:val="en-US"/>
                                </w:rPr>
                                <m:t>2</m:t>
                              </w:ins>
                            </m:r>
                          </m:sup>
                        </m:sSup>
                      </m:e>
                    </m:rad>
                    <w:commentRangeStart w:id="5382"/>
                    <w:commentRangeStart w:id="5383"/>
                    <w:commentRangeEnd w:id="5382"/>
                    <m:r>
                      <w:ins w:id="5384" w:author="mpountou" w:date="2021-02-11T23:14:00Z">
                        <w:rPr>
                          <w:rFonts w:ascii="Cambria Math" w:hAnsi="Cambria Math"/>
                          <w:i/>
                        </w:rPr>
                        <w:commentReference w:id="5382"/>
                      </w:ins>
                    </m:r>
                    <w:commentRangeEnd w:id="5383"/>
                    <m:r>
                      <w:ins w:id="5385" w:author="mpountou" w:date="2021-02-11T23:19:00Z">
                        <m:rPr>
                          <m:sty m:val="p"/>
                        </m:rPr>
                        <w:rPr>
                          <w:rStyle w:val="ad"/>
                        </w:rPr>
                        <w:commentReference w:id="5383"/>
                      </w:ins>
                    </m:r>
                  </m:den>
                </m:f>
              </m:oMath>
            </m:oMathPara>
          </w:p>
        </w:tc>
        <w:tc>
          <w:tcPr>
            <w:tcW w:w="788" w:type="dxa"/>
          </w:tcPr>
          <w:p w14:paraId="4A09C6EF" w14:textId="77777777" w:rsidR="009D3366" w:rsidRPr="009D3366" w:rsidRDefault="009D3366">
            <w:pPr>
              <w:jc w:val="center"/>
              <w:rPr>
                <w:ins w:id="5386" w:author="mpountou" w:date="2021-02-11T23:14:00Z"/>
                <w:rFonts w:eastAsiaTheme="minorEastAsia"/>
                <w:sz w:val="10"/>
                <w:szCs w:val="10"/>
                <w:lang w:val="en-US"/>
                <w:rPrChange w:id="5387" w:author="mpountou" w:date="2021-02-11T23:14:00Z">
                  <w:rPr>
                    <w:ins w:id="5388" w:author="mpountou" w:date="2021-02-11T23:14:00Z"/>
                    <w:rFonts w:eastAsiaTheme="minorEastAsia"/>
                    <w:lang w:val="en-US"/>
                  </w:rPr>
                </w:rPrChange>
              </w:rPr>
              <w:pPrChange w:id="5389" w:author="mpountou" w:date="2021-02-11T21:49:00Z">
                <w:pPr/>
              </w:pPrChange>
            </w:pPr>
          </w:p>
          <w:p w14:paraId="5E46081D" w14:textId="038E56DC" w:rsidR="009D3366" w:rsidRPr="00F75D6D" w:rsidRDefault="009D3366" w:rsidP="004344EE">
            <w:pPr>
              <w:jc w:val="center"/>
              <w:rPr>
                <w:ins w:id="5390" w:author="mpountou" w:date="2021-02-11T23:14:00Z"/>
                <w:rFonts w:eastAsiaTheme="minorEastAsia"/>
                <w:lang w:val="en-US"/>
                <w:rPrChange w:id="5391" w:author="mpountou" w:date="2021-02-11T21:52:00Z">
                  <w:rPr>
                    <w:ins w:id="5392" w:author="mpountou" w:date="2021-02-11T23:14:00Z"/>
                    <w:rFonts w:eastAsiaTheme="minorEastAsia"/>
                  </w:rPr>
                </w:rPrChange>
              </w:rPr>
            </w:pPr>
            <w:ins w:id="5393" w:author="mpountou" w:date="2021-02-11T23:14: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6</w:t>
            </w:r>
            <w:ins w:id="5394" w:author="mpountou" w:date="2021-02-11T23:14:00Z">
              <w:r>
                <w:fldChar w:fldCharType="end"/>
              </w:r>
              <w:r>
                <w:rPr>
                  <w:rFonts w:eastAsiaTheme="minorEastAsia"/>
                  <w:lang w:val="en-US"/>
                </w:rPr>
                <w:t>)</w:t>
              </w:r>
            </w:ins>
          </w:p>
        </w:tc>
      </w:tr>
    </w:tbl>
    <w:p w14:paraId="4D04D61D" w14:textId="2626AE88" w:rsidR="00347707" w:rsidRDefault="00347707">
      <w:pPr>
        <w:pStyle w:val="aa"/>
        <w:pPrChange w:id="5395" w:author="mpountou" w:date="2021-02-11T23:11:00Z">
          <w:pPr>
            <w:pStyle w:val="aa"/>
            <w:jc w:val="center"/>
          </w:pPr>
        </w:pPrChange>
      </w:pPr>
      <w:del w:id="5396" w:author="mpountou" w:date="2021-02-11T23:11:00Z">
        <w:r w:rsidRPr="009D3366" w:rsidDel="009D3366">
          <w:rPr>
            <w:b/>
            <w:rPrChange w:id="5397" w:author="mpountou" w:date="2021-02-11T23:08:00Z">
              <w:rPr/>
            </w:rPrChange>
          </w:rPr>
          <w:delText xml:space="preserve">Πίνακας </w:delText>
        </w:r>
        <w:r w:rsidR="00745585" w:rsidRPr="009D3366" w:rsidDel="009D3366">
          <w:rPr>
            <w:b/>
            <w:rPrChange w:id="5398" w:author="mpountou" w:date="2021-02-11T23:08:00Z">
              <w:rPr/>
            </w:rPrChange>
          </w:rPr>
          <w:fldChar w:fldCharType="begin"/>
        </w:r>
        <w:r w:rsidR="00745585" w:rsidRPr="009D3366" w:rsidDel="009D3366">
          <w:rPr>
            <w:b/>
            <w:rPrChange w:id="5399" w:author="mpountou" w:date="2021-02-11T23:08:00Z">
              <w:rPr/>
            </w:rPrChange>
          </w:rPr>
          <w:delInstrText xml:space="preserve"> SEQ Πίνακας \* ARABIC </w:delInstrText>
        </w:r>
        <w:r w:rsidR="00745585" w:rsidRPr="009D3366" w:rsidDel="009D3366">
          <w:rPr>
            <w:b/>
            <w:rPrChange w:id="5400" w:author="mpountou" w:date="2021-02-11T23:08:00Z">
              <w:rPr>
                <w:noProof/>
              </w:rPr>
            </w:rPrChange>
          </w:rPr>
          <w:fldChar w:fldCharType="separate"/>
        </w:r>
        <w:r w:rsidR="004B4E1E" w:rsidRPr="009D3366" w:rsidDel="009D3366">
          <w:rPr>
            <w:b/>
            <w:noProof/>
            <w:rPrChange w:id="5401" w:author="mpountou" w:date="2021-02-11T23:08:00Z">
              <w:rPr>
                <w:noProof/>
              </w:rPr>
            </w:rPrChange>
          </w:rPr>
          <w:delText>2</w:delText>
        </w:r>
        <w:r w:rsidR="00745585" w:rsidRPr="009D3366" w:rsidDel="009D3366">
          <w:rPr>
            <w:b/>
            <w:noProof/>
            <w:rPrChange w:id="5402" w:author="mpountou" w:date="2021-02-11T23:08:00Z">
              <w:rPr>
                <w:noProof/>
              </w:rPr>
            </w:rPrChange>
          </w:rPr>
          <w:fldChar w:fldCharType="end"/>
        </w:r>
        <w:r w:rsidR="00541E36" w:rsidDel="009D3366">
          <w:delText xml:space="preserve"> - Αναπαράσταση δεδομένων και εύρεση ομοιότητας</w:delText>
        </w:r>
      </w:del>
      <w:bookmarkEnd w:id="5299"/>
      <w:bookmarkEnd w:id="5300"/>
      <w:bookmarkEnd w:id="5301"/>
    </w:p>
    <w:p w14:paraId="4D96EE93" w14:textId="77777777" w:rsidR="006E6F3E" w:rsidRPr="006E6F3E" w:rsidDel="009D3366" w:rsidRDefault="006E6F3E" w:rsidP="006E6F3E">
      <w:pPr>
        <w:rPr>
          <w:del w:id="5403" w:author="mpountou" w:date="2021-02-11T23:15:00Z"/>
        </w:rPr>
      </w:pPr>
    </w:p>
    <w:p w14:paraId="324B67A7" w14:textId="273445B1" w:rsidR="00347707" w:rsidDel="009D3366" w:rsidRDefault="00347707" w:rsidP="00347707">
      <w:pPr>
        <w:rPr>
          <w:del w:id="5404" w:author="mpountou" w:date="2021-02-11T23:15:00Z"/>
        </w:rPr>
      </w:pPr>
      <m:oMathPara>
        <m:oMath>
          <m:r>
            <w:del w:id="5405" w:author="mpountou" w:date="2021-02-11T23:15:00Z">
              <w:rPr>
                <w:rFonts w:ascii="Cambria Math" w:hAnsi="Cambria Math"/>
              </w:rPr>
              <m:t>pearson</m:t>
            </w:del>
          </m:r>
          <m:d>
            <m:dPr>
              <m:ctrlPr>
                <w:del w:id="5406" w:author="mpountou" w:date="2021-02-11T23:15:00Z">
                  <w:rPr>
                    <w:rFonts w:ascii="Cambria Math" w:hAnsi="Cambria Math"/>
                    <w:i/>
                  </w:rPr>
                </w:del>
              </m:ctrlPr>
            </m:dPr>
            <m:e>
              <m:r>
                <w:del w:id="5407" w:author="mpountou" w:date="2021-02-11T23:15:00Z">
                  <w:rPr>
                    <w:rFonts w:ascii="Cambria Math" w:hAnsi="Cambria Math"/>
                  </w:rPr>
                  <m:t>u,v</m:t>
                </w:del>
              </m:r>
            </m:e>
          </m:d>
          <m:r>
            <w:del w:id="5408" w:author="mpountou" w:date="2021-02-11T23:15:00Z">
              <w:rPr>
                <w:rFonts w:ascii="Cambria Math" w:hAnsi="Cambria Math"/>
              </w:rPr>
              <m:t>=</m:t>
            </w:del>
          </m:r>
          <m:f>
            <m:fPr>
              <m:ctrlPr>
                <w:del w:id="5409" w:author="mpountou" w:date="2021-02-11T23:15:00Z">
                  <w:rPr>
                    <w:rFonts w:ascii="Cambria Math" w:hAnsi="Cambria Math"/>
                    <w:i/>
                  </w:rPr>
                </w:del>
              </m:ctrlPr>
            </m:fPr>
            <m:num>
              <m:r>
                <w:del w:id="5410" w:author="mpountou" w:date="2021-02-11T23:15:00Z">
                  <w:rPr>
                    <w:rFonts w:ascii="Cambria Math" w:hAnsi="Cambria Math"/>
                  </w:rPr>
                  <m:t>∑</m:t>
                </w:del>
              </m:r>
              <m:r>
                <w:del w:id="5411" w:author="mpountou" w:date="2021-02-11T23:15:00Z">
                  <w:rPr>
                    <w:rFonts w:ascii="Cambria Math" w:hAnsi="Cambria Math"/>
                    <w:lang w:val="en-US"/>
                  </w:rPr>
                  <m:t>kϵ</m:t>
                </w:del>
              </m:r>
              <m:sSub>
                <m:sSubPr>
                  <m:ctrlPr>
                    <w:del w:id="5412" w:author="mpountou" w:date="2021-02-11T23:15:00Z">
                      <w:rPr>
                        <w:rFonts w:ascii="Cambria Math" w:hAnsi="Cambria Math"/>
                        <w:i/>
                        <w:lang w:val="en-US"/>
                      </w:rPr>
                    </w:del>
                  </m:ctrlPr>
                </m:sSubPr>
                <m:e>
                  <m:r>
                    <w:del w:id="5413" w:author="mpountou" w:date="2021-02-11T23:15:00Z">
                      <w:rPr>
                        <w:rFonts w:ascii="Cambria Math" w:hAnsi="Cambria Math"/>
                        <w:lang w:val="en-US"/>
                      </w:rPr>
                      <m:t>I</m:t>
                    </w:del>
                  </m:r>
                </m:e>
                <m:sub>
                  <m:r>
                    <w:del w:id="5414" w:author="mpountou" w:date="2021-02-11T23:15:00Z">
                      <w:rPr>
                        <w:rFonts w:ascii="Cambria Math" w:hAnsi="Cambria Math"/>
                        <w:lang w:val="en-US"/>
                      </w:rPr>
                      <m:t>u</m:t>
                    </w:del>
                  </m:r>
                </m:sub>
              </m:sSub>
              <m:r>
                <w:del w:id="5415" w:author="mpountou" w:date="2021-02-11T23:15:00Z">
                  <w:rPr>
                    <w:rFonts w:ascii="Cambria Math" w:hAnsi="Cambria Math"/>
                    <w:lang w:val="en-US"/>
                  </w:rPr>
                  <m:t>⋂</m:t>
                </w:del>
              </m:r>
              <m:sSub>
                <m:sSubPr>
                  <m:ctrlPr>
                    <w:del w:id="5416" w:author="mpountou" w:date="2021-02-11T23:15:00Z">
                      <w:rPr>
                        <w:rFonts w:ascii="Cambria Math" w:hAnsi="Cambria Math"/>
                        <w:i/>
                        <w:lang w:val="en-US"/>
                      </w:rPr>
                    </w:del>
                  </m:ctrlPr>
                </m:sSubPr>
                <m:e>
                  <m:r>
                    <w:del w:id="5417" w:author="mpountou" w:date="2021-02-11T23:15:00Z">
                      <w:rPr>
                        <w:rFonts w:ascii="Cambria Math" w:hAnsi="Cambria Math"/>
                        <w:lang w:val="en-US"/>
                      </w:rPr>
                      <m:t>I</m:t>
                    </w:del>
                  </m:r>
                </m:e>
                <m:sub>
                  <m:r>
                    <w:del w:id="5418" w:author="mpountou" w:date="2021-02-11T23:15:00Z">
                      <w:rPr>
                        <w:rFonts w:ascii="Cambria Math" w:hAnsi="Cambria Math"/>
                        <w:lang w:val="en-US"/>
                      </w:rPr>
                      <m:t>v</m:t>
                    </w:del>
                  </m:r>
                </m:sub>
              </m:sSub>
              <m:r>
                <w:del w:id="5419" w:author="mpountou" w:date="2021-02-11T23:15:00Z">
                  <w:rPr>
                    <w:rFonts w:ascii="Cambria Math" w:hAnsi="Cambria Math"/>
                    <w:lang w:val="en-US"/>
                  </w:rPr>
                  <m:t xml:space="preserve">  </m:t>
                </w:del>
              </m:r>
              <m:d>
                <m:dPr>
                  <m:ctrlPr>
                    <w:del w:id="5420" w:author="mpountou" w:date="2021-02-11T23:15:00Z">
                      <w:rPr>
                        <w:rFonts w:ascii="Cambria Math" w:hAnsi="Cambria Math"/>
                        <w:i/>
                        <w:lang w:val="en-US"/>
                      </w:rPr>
                    </w:del>
                  </m:ctrlPr>
                </m:dPr>
                <m:e>
                  <m:sSub>
                    <m:sSubPr>
                      <m:ctrlPr>
                        <w:del w:id="5421" w:author="mpountou" w:date="2021-02-11T23:15:00Z">
                          <w:rPr>
                            <w:rFonts w:ascii="Cambria Math" w:hAnsi="Cambria Math"/>
                            <w:i/>
                            <w:lang w:val="en-US"/>
                          </w:rPr>
                        </w:del>
                      </m:ctrlPr>
                    </m:sSubPr>
                    <m:e>
                      <m:r>
                        <w:del w:id="5422" w:author="mpountou" w:date="2021-02-11T23:15:00Z">
                          <w:rPr>
                            <w:rFonts w:ascii="Cambria Math" w:hAnsi="Cambria Math"/>
                            <w:lang w:val="en-US"/>
                          </w:rPr>
                          <m:t>r</m:t>
                        </w:del>
                      </m:r>
                    </m:e>
                    <m:sub>
                      <m:r>
                        <w:del w:id="5423" w:author="mpountou" w:date="2021-02-11T23:15:00Z">
                          <w:rPr>
                            <w:rFonts w:ascii="Cambria Math" w:hAnsi="Cambria Math"/>
                            <w:lang w:val="en-US"/>
                          </w:rPr>
                          <m:t>uk</m:t>
                        </w:del>
                      </m:r>
                    </m:sub>
                  </m:sSub>
                  <m:r>
                    <w:del w:id="5424" w:author="mpountou" w:date="2021-02-11T23:15:00Z">
                      <w:rPr>
                        <w:rFonts w:ascii="Cambria Math" w:hAnsi="Cambria Math"/>
                        <w:lang w:val="en-US"/>
                      </w:rPr>
                      <m:t>-</m:t>
                    </w:del>
                  </m:r>
                  <m:sSub>
                    <m:sSubPr>
                      <m:ctrlPr>
                        <w:del w:id="5425" w:author="mpountou" w:date="2021-02-11T23:15:00Z">
                          <w:rPr>
                            <w:rFonts w:ascii="Cambria Math" w:hAnsi="Cambria Math"/>
                            <w:i/>
                            <w:lang w:val="en-US"/>
                          </w:rPr>
                        </w:del>
                      </m:ctrlPr>
                    </m:sSubPr>
                    <m:e>
                      <m:r>
                        <w:del w:id="5426" w:author="mpountou" w:date="2021-02-11T23:15:00Z">
                          <w:rPr>
                            <w:rFonts w:ascii="Cambria Math" w:hAnsi="Cambria Math"/>
                          </w:rPr>
                          <m:t>μ</m:t>
                        </w:del>
                      </m:r>
                    </m:e>
                    <m:sub>
                      <m:r>
                        <w:del w:id="5427" w:author="mpountou" w:date="2021-02-11T23:15:00Z">
                          <w:rPr>
                            <w:rFonts w:ascii="Cambria Math" w:hAnsi="Cambria Math"/>
                            <w:lang w:val="en-US"/>
                          </w:rPr>
                          <m:t>u</m:t>
                        </w:del>
                      </m:r>
                    </m:sub>
                  </m:sSub>
                </m:e>
              </m:d>
              <m:r>
                <w:del w:id="5428" w:author="mpountou" w:date="2021-02-11T23:15:00Z">
                  <w:rPr>
                    <w:rFonts w:ascii="Cambria Math" w:hAnsi="Cambria Math"/>
                    <w:lang w:val="en-US"/>
                  </w:rPr>
                  <m:t>⋅(</m:t>
                </w:del>
              </m:r>
              <m:sSub>
                <m:sSubPr>
                  <m:ctrlPr>
                    <w:del w:id="5429" w:author="mpountou" w:date="2021-02-11T23:15:00Z">
                      <w:rPr>
                        <w:rFonts w:ascii="Cambria Math" w:hAnsi="Cambria Math"/>
                        <w:i/>
                        <w:lang w:val="en-US"/>
                      </w:rPr>
                    </w:del>
                  </m:ctrlPr>
                </m:sSubPr>
                <m:e>
                  <m:r>
                    <w:del w:id="5430" w:author="mpountou" w:date="2021-02-11T23:15:00Z">
                      <w:rPr>
                        <w:rFonts w:ascii="Cambria Math" w:hAnsi="Cambria Math"/>
                        <w:lang w:val="en-US"/>
                      </w:rPr>
                      <m:t>r</m:t>
                    </w:del>
                  </m:r>
                </m:e>
                <m:sub>
                  <m:r>
                    <w:del w:id="5431" w:author="mpountou" w:date="2021-02-11T23:15:00Z">
                      <w:rPr>
                        <w:rFonts w:ascii="Cambria Math" w:hAnsi="Cambria Math"/>
                        <w:lang w:val="en-US"/>
                      </w:rPr>
                      <m:t>vk</m:t>
                    </w:del>
                  </m:r>
                </m:sub>
              </m:sSub>
              <m:r>
                <w:del w:id="5432" w:author="mpountou" w:date="2021-02-11T23:15:00Z">
                  <w:rPr>
                    <w:rFonts w:ascii="Cambria Math" w:hAnsi="Cambria Math"/>
                    <w:lang w:val="en-US"/>
                  </w:rPr>
                  <m:t>-</m:t>
                </w:del>
              </m:r>
              <m:sSub>
                <m:sSubPr>
                  <m:ctrlPr>
                    <w:del w:id="5433" w:author="mpountou" w:date="2021-02-11T23:15:00Z">
                      <w:rPr>
                        <w:rFonts w:ascii="Cambria Math" w:hAnsi="Cambria Math"/>
                        <w:i/>
                        <w:lang w:val="en-US"/>
                      </w:rPr>
                    </w:del>
                  </m:ctrlPr>
                </m:sSubPr>
                <m:e>
                  <m:r>
                    <w:del w:id="5434" w:author="mpountou" w:date="2021-02-11T23:15:00Z">
                      <w:rPr>
                        <w:rFonts w:ascii="Cambria Math" w:hAnsi="Cambria Math"/>
                      </w:rPr>
                      <m:t>μ</m:t>
                    </w:del>
                  </m:r>
                </m:e>
                <m:sub>
                  <m:r>
                    <w:del w:id="5435" w:author="mpountou" w:date="2021-02-11T23:15:00Z">
                      <w:rPr>
                        <w:rFonts w:ascii="Cambria Math" w:hAnsi="Cambria Math"/>
                        <w:lang w:val="en-US"/>
                      </w:rPr>
                      <m:t>v</m:t>
                    </w:del>
                  </m:r>
                </m:sub>
              </m:sSub>
              <m:r>
                <w:del w:id="5436" w:author="mpountou" w:date="2021-02-11T23:15:00Z">
                  <w:rPr>
                    <w:rFonts w:ascii="Cambria Math" w:hAnsi="Cambria Math"/>
                    <w:lang w:val="en-US"/>
                  </w:rPr>
                  <m:t>)</m:t>
                </w:del>
              </m:r>
            </m:num>
            <m:den>
              <m:rad>
                <m:radPr>
                  <m:degHide m:val="1"/>
                  <m:ctrlPr>
                    <w:del w:id="5437" w:author="mpountou" w:date="2021-02-11T23:15:00Z">
                      <w:rPr>
                        <w:rFonts w:ascii="Cambria Math" w:hAnsi="Cambria Math"/>
                        <w:i/>
                      </w:rPr>
                    </w:del>
                  </m:ctrlPr>
                </m:radPr>
                <m:deg/>
                <m:e>
                  <m:r>
                    <w:del w:id="5438" w:author="mpountou" w:date="2021-02-11T23:15:00Z">
                      <w:rPr>
                        <w:rFonts w:ascii="Cambria Math" w:hAnsi="Cambria Math"/>
                      </w:rPr>
                      <m:t>∑</m:t>
                    </w:del>
                  </m:r>
                  <m:r>
                    <w:del w:id="5439" w:author="mpountou" w:date="2021-02-11T23:15:00Z">
                      <w:rPr>
                        <w:rFonts w:ascii="Cambria Math" w:hAnsi="Cambria Math"/>
                        <w:lang w:val="en-US"/>
                      </w:rPr>
                      <m:t>kϵ</m:t>
                    </w:del>
                  </m:r>
                  <m:sSub>
                    <m:sSubPr>
                      <m:ctrlPr>
                        <w:del w:id="5440" w:author="mpountou" w:date="2021-02-11T23:15:00Z">
                          <w:rPr>
                            <w:rFonts w:ascii="Cambria Math" w:hAnsi="Cambria Math"/>
                            <w:i/>
                            <w:lang w:val="en-US"/>
                          </w:rPr>
                        </w:del>
                      </m:ctrlPr>
                    </m:sSubPr>
                    <m:e>
                      <m:r>
                        <w:del w:id="5441" w:author="mpountou" w:date="2021-02-11T23:15:00Z">
                          <w:rPr>
                            <w:rFonts w:ascii="Cambria Math" w:hAnsi="Cambria Math"/>
                            <w:lang w:val="en-US"/>
                          </w:rPr>
                          <m:t>I</m:t>
                        </w:del>
                      </m:r>
                    </m:e>
                    <m:sub>
                      <m:r>
                        <w:del w:id="5442" w:author="mpountou" w:date="2021-02-11T23:15:00Z">
                          <w:rPr>
                            <w:rFonts w:ascii="Cambria Math" w:hAnsi="Cambria Math"/>
                            <w:lang w:val="en-US"/>
                          </w:rPr>
                          <m:t>u</m:t>
                        </w:del>
                      </m:r>
                    </m:sub>
                  </m:sSub>
                  <m:r>
                    <w:del w:id="5443" w:author="mpountou" w:date="2021-02-11T23:15:00Z">
                      <w:rPr>
                        <w:rFonts w:ascii="Cambria Math" w:hAnsi="Cambria Math"/>
                        <w:lang w:val="en-US"/>
                      </w:rPr>
                      <m:t>⋂</m:t>
                    </w:del>
                  </m:r>
                  <m:sSub>
                    <m:sSubPr>
                      <m:ctrlPr>
                        <w:del w:id="5444" w:author="mpountou" w:date="2021-02-11T23:15:00Z">
                          <w:rPr>
                            <w:rFonts w:ascii="Cambria Math" w:hAnsi="Cambria Math"/>
                            <w:i/>
                            <w:lang w:val="en-US"/>
                          </w:rPr>
                        </w:del>
                      </m:ctrlPr>
                    </m:sSubPr>
                    <m:e>
                      <m:r>
                        <w:del w:id="5445" w:author="mpountou" w:date="2021-02-11T23:15:00Z">
                          <w:rPr>
                            <w:rFonts w:ascii="Cambria Math" w:hAnsi="Cambria Math"/>
                            <w:lang w:val="en-US"/>
                          </w:rPr>
                          <m:t>I</m:t>
                        </w:del>
                      </m:r>
                    </m:e>
                    <m:sub>
                      <m:r>
                        <w:del w:id="5446" w:author="mpountou" w:date="2021-02-11T23:15:00Z">
                          <w:rPr>
                            <w:rFonts w:ascii="Cambria Math" w:hAnsi="Cambria Math"/>
                            <w:lang w:val="en-US"/>
                          </w:rPr>
                          <m:t>v</m:t>
                        </w:del>
                      </m:r>
                    </m:sub>
                  </m:sSub>
                  <m:sSup>
                    <m:sSupPr>
                      <m:ctrlPr>
                        <w:del w:id="5447" w:author="mpountou" w:date="2021-02-11T23:15:00Z">
                          <w:rPr>
                            <w:rFonts w:ascii="Cambria Math" w:hAnsi="Cambria Math"/>
                            <w:i/>
                            <w:lang w:val="en-US"/>
                          </w:rPr>
                        </w:del>
                      </m:ctrlPr>
                    </m:sSupPr>
                    <m:e>
                      <m:d>
                        <m:dPr>
                          <m:ctrlPr>
                            <w:del w:id="5448" w:author="mpountou" w:date="2021-02-11T23:15:00Z">
                              <w:rPr>
                                <w:rFonts w:ascii="Cambria Math" w:hAnsi="Cambria Math"/>
                                <w:i/>
                                <w:lang w:val="en-US"/>
                              </w:rPr>
                            </w:del>
                          </m:ctrlPr>
                        </m:dPr>
                        <m:e>
                          <m:sSub>
                            <m:sSubPr>
                              <m:ctrlPr>
                                <w:del w:id="5449" w:author="mpountou" w:date="2021-02-11T23:15:00Z">
                                  <w:rPr>
                                    <w:rFonts w:ascii="Cambria Math" w:hAnsi="Cambria Math"/>
                                    <w:i/>
                                    <w:lang w:val="en-US"/>
                                  </w:rPr>
                                </w:del>
                              </m:ctrlPr>
                            </m:sSubPr>
                            <m:e>
                              <m:r>
                                <w:del w:id="5450" w:author="mpountou" w:date="2021-02-11T23:15:00Z">
                                  <w:rPr>
                                    <w:rFonts w:ascii="Cambria Math" w:hAnsi="Cambria Math"/>
                                    <w:lang w:val="en-US"/>
                                  </w:rPr>
                                  <m:t>r</m:t>
                                </w:del>
                              </m:r>
                            </m:e>
                            <m:sub>
                              <m:r>
                                <w:del w:id="5451" w:author="mpountou" w:date="2021-02-11T23:15:00Z">
                                  <w:rPr>
                                    <w:rFonts w:ascii="Cambria Math" w:hAnsi="Cambria Math"/>
                                    <w:lang w:val="en-US"/>
                                  </w:rPr>
                                  <m:t>uk</m:t>
                                </w:del>
                              </m:r>
                            </m:sub>
                          </m:sSub>
                          <m:r>
                            <w:del w:id="5452" w:author="mpountou" w:date="2021-02-11T23:15:00Z">
                              <w:rPr>
                                <w:rFonts w:ascii="Cambria Math" w:hAnsi="Cambria Math"/>
                                <w:lang w:val="en-US"/>
                              </w:rPr>
                              <m:t>-</m:t>
                            </w:del>
                          </m:r>
                          <m:sSub>
                            <m:sSubPr>
                              <m:ctrlPr>
                                <w:del w:id="5453" w:author="mpountou" w:date="2021-02-11T23:15:00Z">
                                  <w:rPr>
                                    <w:rFonts w:ascii="Cambria Math" w:hAnsi="Cambria Math"/>
                                    <w:i/>
                                    <w:lang w:val="en-US"/>
                                  </w:rPr>
                                </w:del>
                              </m:ctrlPr>
                            </m:sSubPr>
                            <m:e>
                              <m:r>
                                <w:del w:id="5454" w:author="mpountou" w:date="2021-02-11T23:15:00Z">
                                  <w:rPr>
                                    <w:rFonts w:ascii="Cambria Math" w:hAnsi="Cambria Math"/>
                                  </w:rPr>
                                  <m:t>μ</m:t>
                                </w:del>
                              </m:r>
                            </m:e>
                            <m:sub>
                              <m:r>
                                <w:del w:id="5455" w:author="mpountou" w:date="2021-02-11T23:15:00Z">
                                  <w:rPr>
                                    <w:rFonts w:ascii="Cambria Math" w:hAnsi="Cambria Math"/>
                                    <w:lang w:val="en-US"/>
                                  </w:rPr>
                                  <m:t>u</m:t>
                                </w:del>
                              </m:r>
                            </m:sub>
                          </m:sSub>
                        </m:e>
                      </m:d>
                    </m:e>
                    <m:sup>
                      <m:r>
                        <w:del w:id="5456" w:author="mpountou" w:date="2021-02-11T23:15:00Z">
                          <w:rPr>
                            <w:rFonts w:ascii="Cambria Math" w:hAnsi="Cambria Math"/>
                            <w:lang w:val="en-US"/>
                          </w:rPr>
                          <m:t>2</m:t>
                        </w:del>
                      </m:r>
                    </m:sup>
                  </m:sSup>
                </m:e>
              </m:rad>
              <m:r>
                <w:del w:id="5457" w:author="mpountou" w:date="2021-02-11T23:15:00Z">
                  <w:rPr>
                    <w:rFonts w:ascii="Cambria Math" w:hAnsi="Cambria Math"/>
                  </w:rPr>
                  <m:t>⋅</m:t>
                </w:del>
              </m:r>
              <m:rad>
                <m:radPr>
                  <m:degHide m:val="1"/>
                  <m:ctrlPr>
                    <w:del w:id="5458" w:author="mpountou" w:date="2021-02-11T23:15:00Z">
                      <w:rPr>
                        <w:rFonts w:ascii="Cambria Math" w:hAnsi="Cambria Math"/>
                        <w:i/>
                      </w:rPr>
                    </w:del>
                  </m:ctrlPr>
                </m:radPr>
                <m:deg/>
                <m:e>
                  <m:r>
                    <w:del w:id="5459" w:author="mpountou" w:date="2021-02-11T23:15:00Z">
                      <w:rPr>
                        <w:rFonts w:ascii="Cambria Math" w:hAnsi="Cambria Math"/>
                      </w:rPr>
                      <m:t>∑</m:t>
                    </w:del>
                  </m:r>
                  <m:r>
                    <w:del w:id="5460" w:author="mpountou" w:date="2021-02-11T23:15:00Z">
                      <w:rPr>
                        <w:rFonts w:ascii="Cambria Math" w:hAnsi="Cambria Math"/>
                        <w:lang w:val="en-US"/>
                      </w:rPr>
                      <m:t>kϵ</m:t>
                    </w:del>
                  </m:r>
                  <m:sSub>
                    <m:sSubPr>
                      <m:ctrlPr>
                        <w:del w:id="5461" w:author="mpountou" w:date="2021-02-11T23:15:00Z">
                          <w:rPr>
                            <w:rFonts w:ascii="Cambria Math" w:hAnsi="Cambria Math"/>
                            <w:i/>
                            <w:lang w:val="en-US"/>
                          </w:rPr>
                        </w:del>
                      </m:ctrlPr>
                    </m:sSubPr>
                    <m:e>
                      <m:r>
                        <w:del w:id="5462" w:author="mpountou" w:date="2021-02-11T23:15:00Z">
                          <w:rPr>
                            <w:rFonts w:ascii="Cambria Math" w:hAnsi="Cambria Math"/>
                            <w:lang w:val="en-US"/>
                          </w:rPr>
                          <m:t>I</m:t>
                        </w:del>
                      </m:r>
                    </m:e>
                    <m:sub>
                      <m:r>
                        <w:del w:id="5463" w:author="mpountou" w:date="2021-02-11T23:15:00Z">
                          <w:rPr>
                            <w:rFonts w:ascii="Cambria Math" w:hAnsi="Cambria Math"/>
                            <w:lang w:val="en-US"/>
                          </w:rPr>
                          <m:t>u</m:t>
                        </w:del>
                      </m:r>
                    </m:sub>
                  </m:sSub>
                  <m:r>
                    <w:del w:id="5464" w:author="mpountou" w:date="2021-02-11T23:15:00Z">
                      <w:rPr>
                        <w:rFonts w:ascii="Cambria Math" w:hAnsi="Cambria Math"/>
                        <w:lang w:val="en-US"/>
                      </w:rPr>
                      <m:t>⋂</m:t>
                    </w:del>
                  </m:r>
                  <m:sSub>
                    <m:sSubPr>
                      <m:ctrlPr>
                        <w:del w:id="5465" w:author="mpountou" w:date="2021-02-11T23:15:00Z">
                          <w:rPr>
                            <w:rFonts w:ascii="Cambria Math" w:hAnsi="Cambria Math"/>
                            <w:i/>
                            <w:lang w:val="en-US"/>
                          </w:rPr>
                        </w:del>
                      </m:ctrlPr>
                    </m:sSubPr>
                    <m:e>
                      <m:r>
                        <w:del w:id="5466" w:author="mpountou" w:date="2021-02-11T23:15:00Z">
                          <w:rPr>
                            <w:rFonts w:ascii="Cambria Math" w:hAnsi="Cambria Math"/>
                            <w:lang w:val="en-US"/>
                          </w:rPr>
                          <m:t>I</m:t>
                        </w:del>
                      </m:r>
                    </m:e>
                    <m:sub>
                      <m:r>
                        <w:del w:id="5467" w:author="mpountou" w:date="2021-02-11T23:15:00Z">
                          <w:rPr>
                            <w:rFonts w:ascii="Cambria Math" w:hAnsi="Cambria Math"/>
                            <w:lang w:val="en-US"/>
                          </w:rPr>
                          <m:t>v</m:t>
                        </w:del>
                      </m:r>
                    </m:sub>
                  </m:sSub>
                  <m:sSup>
                    <m:sSupPr>
                      <m:ctrlPr>
                        <w:del w:id="5468" w:author="mpountou" w:date="2021-02-11T23:15:00Z">
                          <w:rPr>
                            <w:rFonts w:ascii="Cambria Math" w:hAnsi="Cambria Math"/>
                            <w:i/>
                            <w:lang w:val="en-US"/>
                          </w:rPr>
                        </w:del>
                      </m:ctrlPr>
                    </m:sSupPr>
                    <m:e>
                      <m:d>
                        <m:dPr>
                          <m:ctrlPr>
                            <w:del w:id="5469" w:author="mpountou" w:date="2021-02-11T23:15:00Z">
                              <w:rPr>
                                <w:rFonts w:ascii="Cambria Math" w:hAnsi="Cambria Math"/>
                                <w:i/>
                                <w:lang w:val="en-US"/>
                              </w:rPr>
                            </w:del>
                          </m:ctrlPr>
                        </m:dPr>
                        <m:e>
                          <m:sSub>
                            <m:sSubPr>
                              <m:ctrlPr>
                                <w:del w:id="5470" w:author="mpountou" w:date="2021-02-11T23:15:00Z">
                                  <w:rPr>
                                    <w:rFonts w:ascii="Cambria Math" w:hAnsi="Cambria Math"/>
                                    <w:i/>
                                    <w:lang w:val="en-US"/>
                                  </w:rPr>
                                </w:del>
                              </m:ctrlPr>
                            </m:sSubPr>
                            <m:e>
                              <m:r>
                                <w:del w:id="5471" w:author="mpountou" w:date="2021-02-11T23:15:00Z">
                                  <w:rPr>
                                    <w:rFonts w:ascii="Cambria Math" w:hAnsi="Cambria Math"/>
                                    <w:lang w:val="en-US"/>
                                  </w:rPr>
                                  <m:t>r</m:t>
                                </w:del>
                              </m:r>
                            </m:e>
                            <m:sub>
                              <m:r>
                                <w:del w:id="5472" w:author="mpountou" w:date="2021-02-11T23:15:00Z">
                                  <w:rPr>
                                    <w:rFonts w:ascii="Cambria Math" w:hAnsi="Cambria Math"/>
                                    <w:lang w:val="en-US"/>
                                  </w:rPr>
                                  <m:t>vk</m:t>
                                </w:del>
                              </m:r>
                            </m:sub>
                          </m:sSub>
                          <m:r>
                            <w:del w:id="5473" w:author="mpountou" w:date="2021-02-11T23:15:00Z">
                              <w:rPr>
                                <w:rFonts w:ascii="Cambria Math" w:hAnsi="Cambria Math"/>
                                <w:lang w:val="en-US"/>
                              </w:rPr>
                              <m:t>-</m:t>
                            </w:del>
                          </m:r>
                          <m:sSub>
                            <m:sSubPr>
                              <m:ctrlPr>
                                <w:del w:id="5474" w:author="mpountou" w:date="2021-02-11T23:15:00Z">
                                  <w:rPr>
                                    <w:rFonts w:ascii="Cambria Math" w:hAnsi="Cambria Math"/>
                                    <w:i/>
                                    <w:lang w:val="en-US"/>
                                  </w:rPr>
                                </w:del>
                              </m:ctrlPr>
                            </m:sSubPr>
                            <m:e>
                              <m:r>
                                <w:del w:id="5475" w:author="mpountou" w:date="2021-02-11T23:15:00Z">
                                  <w:rPr>
                                    <w:rFonts w:ascii="Cambria Math" w:hAnsi="Cambria Math"/>
                                  </w:rPr>
                                  <m:t>μ</m:t>
                                </w:del>
                              </m:r>
                            </m:e>
                            <m:sub>
                              <m:r>
                                <w:del w:id="5476" w:author="mpountou" w:date="2021-02-11T23:15:00Z">
                                  <w:rPr>
                                    <w:rFonts w:ascii="Cambria Math" w:hAnsi="Cambria Math"/>
                                    <w:lang w:val="en-US"/>
                                  </w:rPr>
                                  <m:t>v</m:t>
                                </w:del>
                              </m:r>
                            </m:sub>
                          </m:sSub>
                        </m:e>
                      </m:d>
                    </m:e>
                    <m:sup>
                      <m:r>
                        <w:del w:id="5477" w:author="mpountou" w:date="2021-02-11T23:15:00Z">
                          <w:rPr>
                            <w:rFonts w:ascii="Cambria Math" w:hAnsi="Cambria Math"/>
                            <w:lang w:val="en-US"/>
                          </w:rPr>
                          <m:t>2</m:t>
                        </w:del>
                      </m:r>
                    </m:sup>
                  </m:sSup>
                </m:e>
              </m:rad>
              <w:commentRangeStart w:id="5478"/>
              <w:commentRangeStart w:id="5479"/>
              <w:commentRangeEnd w:id="5478"/>
              <m:r>
                <w:del w:id="5480" w:author="mpountou" w:date="2021-02-11T23:15:00Z">
                  <m:rPr>
                    <m:sty m:val="p"/>
                  </m:rPr>
                  <w:rPr>
                    <w:rStyle w:val="ad"/>
                  </w:rPr>
                  <w:commentReference w:id="5478"/>
                </w:del>
              </m:r>
              <w:commentRangeEnd w:id="5479"/>
              <m:r>
                <m:rPr>
                  <m:sty m:val="p"/>
                </m:rPr>
                <w:rPr>
                  <w:rStyle w:val="ad"/>
                </w:rPr>
                <w:commentReference w:id="5479"/>
              </m:r>
            </m:den>
          </m:f>
        </m:oMath>
      </m:oMathPara>
    </w:p>
    <w:p w14:paraId="1B62574B" w14:textId="77777777" w:rsidR="009D3366" w:rsidRPr="00347707" w:rsidRDefault="009D3366" w:rsidP="00347707">
      <w:pPr>
        <w:rPr>
          <w:ins w:id="5481" w:author="mpountou" w:date="2021-02-11T23:15:00Z"/>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4E75CC9E" w14:textId="77777777" w:rsidTr="004344EE">
        <w:trPr>
          <w:ins w:id="5482" w:author="mpountou" w:date="2021-02-11T23:15:00Z"/>
        </w:trPr>
        <w:tc>
          <w:tcPr>
            <w:tcW w:w="704" w:type="dxa"/>
          </w:tcPr>
          <w:p w14:paraId="3423DA67" w14:textId="77777777" w:rsidR="009D3366" w:rsidRDefault="009D3366">
            <w:pPr>
              <w:jc w:val="center"/>
              <w:rPr>
                <w:ins w:id="5483" w:author="mpountou" w:date="2021-02-11T23:15:00Z"/>
                <w:rFonts w:eastAsiaTheme="minorEastAsia"/>
              </w:rPr>
              <w:pPrChange w:id="5484" w:author="mpountou" w:date="2021-02-11T21:49:00Z">
                <w:pPr/>
              </w:pPrChange>
            </w:pPr>
          </w:p>
        </w:tc>
        <w:tc>
          <w:tcPr>
            <w:tcW w:w="6804" w:type="dxa"/>
          </w:tcPr>
          <w:p w14:paraId="153CA6FB" w14:textId="5EE82F27" w:rsidR="009D3366" w:rsidRPr="009D3366" w:rsidRDefault="009D3366" w:rsidP="009D3366">
            <w:pPr>
              <w:jc w:val="center"/>
              <w:rPr>
                <w:ins w:id="5485" w:author="mpountou" w:date="2021-02-11T23:15:00Z"/>
                <w:rFonts w:ascii="Cambria Math" w:hAnsi="Cambria Math"/>
                <w:i/>
              </w:rPr>
            </w:pPr>
            <m:oMathPara>
              <m:oMath>
                <m:r>
                  <w:ins w:id="5486" w:author="mpountou" w:date="2021-02-11T23:15:00Z">
                    <w:rPr>
                      <w:rFonts w:ascii="Cambria Math" w:hAnsi="Cambria Math"/>
                    </w:rPr>
                    <m:t>cosine</m:t>
                  </w:ins>
                </m:r>
                <m:d>
                  <m:dPr>
                    <m:ctrlPr>
                      <w:ins w:id="5487" w:author="mpountou" w:date="2021-02-11T23:15:00Z">
                        <w:rPr>
                          <w:rFonts w:ascii="Cambria Math" w:hAnsi="Cambria Math"/>
                          <w:i/>
                        </w:rPr>
                      </w:ins>
                    </m:ctrlPr>
                  </m:dPr>
                  <m:e>
                    <m:r>
                      <w:ins w:id="5488" w:author="mpountou" w:date="2021-02-11T23:15:00Z">
                        <w:rPr>
                          <w:rFonts w:ascii="Cambria Math" w:hAnsi="Cambria Math"/>
                        </w:rPr>
                        <m:t>u,v</m:t>
                      </w:ins>
                    </m:r>
                  </m:e>
                </m:d>
                <m:r>
                  <w:ins w:id="5489" w:author="mpountou" w:date="2021-02-11T23:15:00Z">
                    <w:rPr>
                      <w:rFonts w:ascii="Cambria Math" w:hAnsi="Cambria Math"/>
                    </w:rPr>
                    <m:t>=</m:t>
                  </w:ins>
                </m:r>
                <m:f>
                  <m:fPr>
                    <m:ctrlPr>
                      <w:ins w:id="5490" w:author="mpountou" w:date="2021-02-11T23:15:00Z">
                        <w:rPr>
                          <w:rFonts w:ascii="Cambria Math" w:hAnsi="Cambria Math"/>
                          <w:i/>
                        </w:rPr>
                      </w:ins>
                    </m:ctrlPr>
                  </m:fPr>
                  <m:num>
                    <m:r>
                      <w:ins w:id="5491" w:author="mpountou" w:date="2021-02-11T23:15:00Z">
                        <w:rPr>
                          <w:rFonts w:ascii="Cambria Math" w:hAnsi="Cambria Math"/>
                        </w:rPr>
                        <m:t>∑</m:t>
                      </w:ins>
                    </m:r>
                    <m:r>
                      <w:ins w:id="5492" w:author="mpountou" w:date="2021-02-11T23:15:00Z">
                        <w:rPr>
                          <w:rFonts w:ascii="Cambria Math" w:hAnsi="Cambria Math"/>
                          <w:lang w:val="en-US"/>
                        </w:rPr>
                        <m:t>kϵ</m:t>
                      </w:ins>
                    </m:r>
                    <m:sSub>
                      <m:sSubPr>
                        <m:ctrlPr>
                          <w:ins w:id="5493" w:author="mpountou" w:date="2021-02-11T23:15:00Z">
                            <w:rPr>
                              <w:rFonts w:ascii="Cambria Math" w:hAnsi="Cambria Math"/>
                              <w:i/>
                              <w:lang w:val="en-US"/>
                            </w:rPr>
                          </w:ins>
                        </m:ctrlPr>
                      </m:sSubPr>
                      <m:e>
                        <m:r>
                          <w:ins w:id="5494" w:author="mpountou" w:date="2021-02-11T23:15:00Z">
                            <w:rPr>
                              <w:rFonts w:ascii="Cambria Math" w:hAnsi="Cambria Math"/>
                              <w:lang w:val="en-US"/>
                            </w:rPr>
                            <m:t>I</m:t>
                          </w:ins>
                        </m:r>
                      </m:e>
                      <m:sub>
                        <m:r>
                          <w:ins w:id="5495" w:author="mpountou" w:date="2021-02-11T23:15:00Z">
                            <w:rPr>
                              <w:rFonts w:ascii="Cambria Math" w:hAnsi="Cambria Math"/>
                              <w:lang w:val="en-US"/>
                            </w:rPr>
                            <m:t>u</m:t>
                          </w:ins>
                        </m:r>
                      </m:sub>
                    </m:sSub>
                    <m:r>
                      <w:ins w:id="5496" w:author="mpountou" w:date="2021-02-11T23:15:00Z">
                        <w:rPr>
                          <w:rFonts w:ascii="Cambria Math" w:hAnsi="Cambria Math"/>
                          <w:lang w:val="en-US"/>
                        </w:rPr>
                        <m:t>⋂</m:t>
                      </w:ins>
                    </m:r>
                    <m:sSub>
                      <m:sSubPr>
                        <m:ctrlPr>
                          <w:ins w:id="5497" w:author="mpountou" w:date="2021-02-11T23:15:00Z">
                            <w:rPr>
                              <w:rFonts w:ascii="Cambria Math" w:hAnsi="Cambria Math"/>
                              <w:i/>
                              <w:lang w:val="en-US"/>
                            </w:rPr>
                          </w:ins>
                        </m:ctrlPr>
                      </m:sSubPr>
                      <m:e>
                        <m:r>
                          <w:ins w:id="5498" w:author="mpountou" w:date="2021-02-11T23:15:00Z">
                            <w:rPr>
                              <w:rFonts w:ascii="Cambria Math" w:hAnsi="Cambria Math"/>
                              <w:lang w:val="en-US"/>
                            </w:rPr>
                            <m:t>I</m:t>
                          </w:ins>
                        </m:r>
                      </m:e>
                      <m:sub>
                        <m:r>
                          <w:ins w:id="5499" w:author="mpountou" w:date="2021-02-11T23:15:00Z">
                            <w:rPr>
                              <w:rFonts w:ascii="Cambria Math" w:hAnsi="Cambria Math"/>
                              <w:lang w:val="en-US"/>
                            </w:rPr>
                            <m:t>v</m:t>
                          </w:ins>
                        </m:r>
                      </m:sub>
                    </m:sSub>
                    <m:r>
                      <w:ins w:id="5500" w:author="mpountou" w:date="2021-02-11T23:15:00Z">
                        <w:rPr>
                          <w:rFonts w:ascii="Cambria Math" w:hAnsi="Cambria Math"/>
                          <w:lang w:val="en-US"/>
                        </w:rPr>
                        <m:t xml:space="preserve">  </m:t>
                      </w:ins>
                    </m:r>
                    <m:sSub>
                      <m:sSubPr>
                        <m:ctrlPr>
                          <w:ins w:id="5501" w:author="mpountou" w:date="2021-02-11T23:15:00Z">
                            <w:rPr>
                              <w:rFonts w:ascii="Cambria Math" w:hAnsi="Cambria Math"/>
                              <w:i/>
                              <w:lang w:val="en-US"/>
                            </w:rPr>
                          </w:ins>
                        </m:ctrlPr>
                      </m:sSubPr>
                      <m:e>
                        <m:r>
                          <w:ins w:id="5502" w:author="mpountou" w:date="2021-02-11T23:15:00Z">
                            <w:rPr>
                              <w:rFonts w:ascii="Cambria Math" w:hAnsi="Cambria Math"/>
                              <w:lang w:val="en-US"/>
                            </w:rPr>
                            <m:t>r</m:t>
                          </w:ins>
                        </m:r>
                      </m:e>
                      <m:sub>
                        <m:r>
                          <w:ins w:id="5503" w:author="mpountou" w:date="2021-02-11T23:15:00Z">
                            <w:rPr>
                              <w:rFonts w:ascii="Cambria Math" w:hAnsi="Cambria Math"/>
                              <w:lang w:val="en-US"/>
                            </w:rPr>
                            <m:t>uk</m:t>
                          </w:ins>
                        </m:r>
                      </m:sub>
                    </m:sSub>
                    <m:r>
                      <w:ins w:id="5504" w:author="mpountou" w:date="2021-02-11T23:15:00Z">
                        <w:rPr>
                          <w:rFonts w:ascii="Cambria Math" w:hAnsi="Cambria Math"/>
                          <w:lang w:val="en-US"/>
                        </w:rPr>
                        <m:t>⋅</m:t>
                      </w:ins>
                    </m:r>
                    <m:sSub>
                      <m:sSubPr>
                        <m:ctrlPr>
                          <w:ins w:id="5505" w:author="mpountou" w:date="2021-02-11T23:15:00Z">
                            <w:rPr>
                              <w:rFonts w:ascii="Cambria Math" w:hAnsi="Cambria Math"/>
                              <w:i/>
                              <w:lang w:val="en-US"/>
                            </w:rPr>
                          </w:ins>
                        </m:ctrlPr>
                      </m:sSubPr>
                      <m:e>
                        <m:r>
                          <w:ins w:id="5506" w:author="mpountou" w:date="2021-02-11T23:15:00Z">
                            <w:rPr>
                              <w:rFonts w:ascii="Cambria Math" w:hAnsi="Cambria Math"/>
                              <w:lang w:val="en-US"/>
                            </w:rPr>
                            <m:t>r</m:t>
                          </w:ins>
                        </m:r>
                      </m:e>
                      <m:sub>
                        <m:r>
                          <w:ins w:id="5507" w:author="mpountou" w:date="2021-02-11T23:15:00Z">
                            <w:rPr>
                              <w:rFonts w:ascii="Cambria Math" w:hAnsi="Cambria Math"/>
                              <w:lang w:val="en-US"/>
                            </w:rPr>
                            <m:t>vk</m:t>
                          </w:ins>
                        </m:r>
                      </m:sub>
                    </m:sSub>
                  </m:num>
                  <m:den>
                    <m:rad>
                      <m:radPr>
                        <m:degHide m:val="1"/>
                        <m:ctrlPr>
                          <w:ins w:id="5508" w:author="mpountou" w:date="2021-02-11T23:15:00Z">
                            <w:rPr>
                              <w:rFonts w:ascii="Cambria Math" w:hAnsi="Cambria Math"/>
                              <w:i/>
                            </w:rPr>
                          </w:ins>
                        </m:ctrlPr>
                      </m:radPr>
                      <m:deg/>
                      <m:e>
                        <m:r>
                          <w:ins w:id="5509" w:author="mpountou" w:date="2021-02-11T23:15:00Z">
                            <w:rPr>
                              <w:rFonts w:ascii="Cambria Math" w:hAnsi="Cambria Math"/>
                            </w:rPr>
                            <m:t>∑</m:t>
                          </w:ins>
                        </m:r>
                        <m:r>
                          <w:ins w:id="5510" w:author="mpountou" w:date="2021-02-11T23:15:00Z">
                            <w:rPr>
                              <w:rFonts w:ascii="Cambria Math" w:hAnsi="Cambria Math"/>
                              <w:lang w:val="en-US"/>
                            </w:rPr>
                            <m:t>kϵ</m:t>
                          </w:ins>
                        </m:r>
                        <m:sSub>
                          <m:sSubPr>
                            <m:ctrlPr>
                              <w:ins w:id="5511" w:author="mpountou" w:date="2021-02-11T23:15:00Z">
                                <w:rPr>
                                  <w:rFonts w:ascii="Cambria Math" w:hAnsi="Cambria Math"/>
                                  <w:i/>
                                  <w:lang w:val="en-US"/>
                                </w:rPr>
                              </w:ins>
                            </m:ctrlPr>
                          </m:sSubPr>
                          <m:e>
                            <m:r>
                              <w:ins w:id="5512" w:author="mpountou" w:date="2021-02-11T23:15:00Z">
                                <w:rPr>
                                  <w:rFonts w:ascii="Cambria Math" w:hAnsi="Cambria Math"/>
                                  <w:lang w:val="en-US"/>
                                </w:rPr>
                                <m:t>I</m:t>
                              </w:ins>
                            </m:r>
                          </m:e>
                          <m:sub>
                            <m:r>
                              <w:ins w:id="5513" w:author="mpountou" w:date="2021-02-11T23:15:00Z">
                                <w:rPr>
                                  <w:rFonts w:ascii="Cambria Math" w:hAnsi="Cambria Math"/>
                                  <w:lang w:val="en-US"/>
                                </w:rPr>
                                <m:t>u</m:t>
                              </w:ins>
                            </m:r>
                          </m:sub>
                        </m:sSub>
                        <m:r>
                          <w:ins w:id="5514" w:author="mpountou" w:date="2021-02-11T23:15:00Z">
                            <w:rPr>
                              <w:rFonts w:ascii="Cambria Math" w:hAnsi="Cambria Math"/>
                              <w:lang w:val="en-US"/>
                            </w:rPr>
                            <m:t>⋂</m:t>
                          </w:ins>
                        </m:r>
                        <m:sSub>
                          <m:sSubPr>
                            <m:ctrlPr>
                              <w:ins w:id="5515" w:author="mpountou" w:date="2021-02-11T23:15:00Z">
                                <w:rPr>
                                  <w:rFonts w:ascii="Cambria Math" w:hAnsi="Cambria Math"/>
                                  <w:i/>
                                  <w:lang w:val="en-US"/>
                                </w:rPr>
                              </w:ins>
                            </m:ctrlPr>
                          </m:sSubPr>
                          <m:e>
                            <m:r>
                              <w:ins w:id="5516" w:author="mpountou" w:date="2021-02-11T23:15:00Z">
                                <w:rPr>
                                  <w:rFonts w:ascii="Cambria Math" w:hAnsi="Cambria Math"/>
                                  <w:lang w:val="en-US"/>
                                </w:rPr>
                                <m:t>I</m:t>
                              </w:ins>
                            </m:r>
                          </m:e>
                          <m:sub>
                            <m:r>
                              <w:ins w:id="5517" w:author="mpountou" w:date="2021-02-11T23:15:00Z">
                                <w:rPr>
                                  <w:rFonts w:ascii="Cambria Math" w:hAnsi="Cambria Math"/>
                                  <w:lang w:val="en-US"/>
                                </w:rPr>
                                <m:t>v</m:t>
                              </w:ins>
                            </m:r>
                          </m:sub>
                        </m:sSub>
                        <m:r>
                          <w:ins w:id="5518" w:author="mpountou" w:date="2021-02-11T23:15:00Z">
                            <w:rPr>
                              <w:rFonts w:ascii="Cambria Math" w:hAnsi="Cambria Math"/>
                              <w:lang w:val="en-US"/>
                            </w:rPr>
                            <m:t xml:space="preserve">  </m:t>
                          </w:ins>
                        </m:r>
                        <m:sSup>
                          <m:sSupPr>
                            <m:ctrlPr>
                              <w:ins w:id="5519" w:author="mpountou" w:date="2021-02-11T23:15:00Z">
                                <w:rPr>
                                  <w:rFonts w:ascii="Cambria Math" w:hAnsi="Cambria Math"/>
                                  <w:i/>
                                  <w:lang w:val="en-US"/>
                                </w:rPr>
                              </w:ins>
                            </m:ctrlPr>
                          </m:sSupPr>
                          <m:e>
                            <m:sSub>
                              <m:sSubPr>
                                <m:ctrlPr>
                                  <w:ins w:id="5520" w:author="mpountou" w:date="2021-02-11T23:15:00Z">
                                    <w:rPr>
                                      <w:rFonts w:ascii="Cambria Math" w:hAnsi="Cambria Math"/>
                                      <w:i/>
                                      <w:lang w:val="en-US"/>
                                    </w:rPr>
                                  </w:ins>
                                </m:ctrlPr>
                              </m:sSubPr>
                              <m:e>
                                <m:r>
                                  <w:ins w:id="5521" w:author="mpountou" w:date="2021-02-11T23:15:00Z">
                                    <w:rPr>
                                      <w:rFonts w:ascii="Cambria Math" w:hAnsi="Cambria Math"/>
                                      <w:lang w:val="en-US"/>
                                    </w:rPr>
                                    <m:t>r</m:t>
                                  </w:ins>
                                </m:r>
                              </m:e>
                              <m:sub>
                                <m:r>
                                  <w:ins w:id="5522" w:author="mpountou" w:date="2021-02-11T23:15:00Z">
                                    <w:rPr>
                                      <w:rFonts w:ascii="Cambria Math" w:hAnsi="Cambria Math"/>
                                      <w:lang w:val="en-US"/>
                                    </w:rPr>
                                    <m:t>uk</m:t>
                                  </w:ins>
                                </m:r>
                              </m:sub>
                            </m:sSub>
                          </m:e>
                          <m:sup>
                            <m:r>
                              <w:ins w:id="5523" w:author="mpountou" w:date="2021-02-11T23:15:00Z">
                                <w:rPr>
                                  <w:rFonts w:ascii="Cambria Math" w:hAnsi="Cambria Math"/>
                                  <w:lang w:val="en-US"/>
                                </w:rPr>
                                <m:t>2</m:t>
                              </w:ins>
                            </m:r>
                          </m:sup>
                        </m:sSup>
                      </m:e>
                    </m:rad>
                    <m:r>
                      <w:ins w:id="5524" w:author="mpountou" w:date="2021-02-11T23:15:00Z">
                        <w:rPr>
                          <w:rFonts w:ascii="Cambria Math" w:hAnsi="Cambria Math"/>
                        </w:rPr>
                        <m:t>⋅</m:t>
                      </w:ins>
                    </m:r>
                    <m:rad>
                      <m:radPr>
                        <m:degHide m:val="1"/>
                        <m:ctrlPr>
                          <w:ins w:id="5525" w:author="mpountou" w:date="2021-02-11T23:15:00Z">
                            <w:rPr>
                              <w:rFonts w:ascii="Cambria Math" w:hAnsi="Cambria Math"/>
                              <w:i/>
                            </w:rPr>
                          </w:ins>
                        </m:ctrlPr>
                      </m:radPr>
                      <m:deg/>
                      <m:e>
                        <m:r>
                          <w:ins w:id="5526" w:author="mpountou" w:date="2021-02-11T23:15:00Z">
                            <w:rPr>
                              <w:rFonts w:ascii="Cambria Math" w:hAnsi="Cambria Math"/>
                            </w:rPr>
                            <m:t>∑</m:t>
                          </w:ins>
                        </m:r>
                        <m:r>
                          <w:ins w:id="5527" w:author="mpountou" w:date="2021-02-11T23:15:00Z">
                            <w:rPr>
                              <w:rFonts w:ascii="Cambria Math" w:hAnsi="Cambria Math"/>
                              <w:lang w:val="en-US"/>
                            </w:rPr>
                            <m:t>kϵ</m:t>
                          </w:ins>
                        </m:r>
                        <m:sSub>
                          <m:sSubPr>
                            <m:ctrlPr>
                              <w:ins w:id="5528" w:author="mpountou" w:date="2021-02-11T23:15:00Z">
                                <w:rPr>
                                  <w:rFonts w:ascii="Cambria Math" w:hAnsi="Cambria Math"/>
                                  <w:i/>
                                  <w:lang w:val="en-US"/>
                                </w:rPr>
                              </w:ins>
                            </m:ctrlPr>
                          </m:sSubPr>
                          <m:e>
                            <m:r>
                              <w:ins w:id="5529" w:author="mpountou" w:date="2021-02-11T23:15:00Z">
                                <w:rPr>
                                  <w:rFonts w:ascii="Cambria Math" w:hAnsi="Cambria Math"/>
                                  <w:lang w:val="en-US"/>
                                </w:rPr>
                                <m:t>I</m:t>
                              </w:ins>
                            </m:r>
                          </m:e>
                          <m:sub>
                            <m:r>
                              <w:ins w:id="5530" w:author="mpountou" w:date="2021-02-11T23:15:00Z">
                                <w:rPr>
                                  <w:rFonts w:ascii="Cambria Math" w:hAnsi="Cambria Math"/>
                                  <w:lang w:val="en-US"/>
                                </w:rPr>
                                <m:t>u</m:t>
                              </w:ins>
                            </m:r>
                          </m:sub>
                        </m:sSub>
                        <m:r>
                          <w:ins w:id="5531" w:author="mpountou" w:date="2021-02-11T23:15:00Z">
                            <w:rPr>
                              <w:rFonts w:ascii="Cambria Math" w:hAnsi="Cambria Math"/>
                              <w:lang w:val="en-US"/>
                            </w:rPr>
                            <m:t>⋂</m:t>
                          </w:ins>
                        </m:r>
                        <m:sSub>
                          <m:sSubPr>
                            <m:ctrlPr>
                              <w:ins w:id="5532" w:author="mpountou" w:date="2021-02-11T23:15:00Z">
                                <w:rPr>
                                  <w:rFonts w:ascii="Cambria Math" w:hAnsi="Cambria Math"/>
                                  <w:i/>
                                  <w:lang w:val="en-US"/>
                                </w:rPr>
                              </w:ins>
                            </m:ctrlPr>
                          </m:sSubPr>
                          <m:e>
                            <m:r>
                              <w:ins w:id="5533" w:author="mpountou" w:date="2021-02-11T23:15:00Z">
                                <w:rPr>
                                  <w:rFonts w:ascii="Cambria Math" w:hAnsi="Cambria Math"/>
                                  <w:lang w:val="en-US"/>
                                </w:rPr>
                                <m:t>I</m:t>
                              </w:ins>
                            </m:r>
                          </m:e>
                          <m:sub>
                            <m:r>
                              <w:ins w:id="5534" w:author="mpountou" w:date="2021-02-11T23:15:00Z">
                                <w:rPr>
                                  <w:rFonts w:ascii="Cambria Math" w:hAnsi="Cambria Math"/>
                                  <w:lang w:val="en-US"/>
                                </w:rPr>
                                <m:t>v</m:t>
                              </w:ins>
                            </m:r>
                          </m:sub>
                        </m:sSub>
                        <m:sSup>
                          <m:sSupPr>
                            <m:ctrlPr>
                              <w:ins w:id="5535" w:author="mpountou" w:date="2021-02-11T23:15:00Z">
                                <w:rPr>
                                  <w:rFonts w:ascii="Cambria Math" w:hAnsi="Cambria Math"/>
                                  <w:i/>
                                  <w:lang w:val="en-US"/>
                                </w:rPr>
                              </w:ins>
                            </m:ctrlPr>
                          </m:sSupPr>
                          <m:e>
                            <m:sSub>
                              <m:sSubPr>
                                <m:ctrlPr>
                                  <w:ins w:id="5536" w:author="mpountou" w:date="2021-02-11T23:15:00Z">
                                    <w:rPr>
                                      <w:rFonts w:ascii="Cambria Math" w:hAnsi="Cambria Math"/>
                                      <w:i/>
                                      <w:lang w:val="en-US"/>
                                    </w:rPr>
                                  </w:ins>
                                </m:ctrlPr>
                              </m:sSubPr>
                              <m:e>
                                <m:r>
                                  <w:ins w:id="5537" w:author="mpountou" w:date="2021-02-11T23:15:00Z">
                                    <w:rPr>
                                      <w:rFonts w:ascii="Cambria Math" w:hAnsi="Cambria Math"/>
                                      <w:lang w:val="en-US"/>
                                    </w:rPr>
                                    <m:t xml:space="preserve">  r</m:t>
                                  </w:ins>
                                </m:r>
                              </m:e>
                              <m:sub>
                                <m:r>
                                  <w:ins w:id="5538" w:author="mpountou" w:date="2021-02-11T23:15:00Z">
                                    <w:rPr>
                                      <w:rFonts w:ascii="Cambria Math" w:hAnsi="Cambria Math"/>
                                      <w:lang w:val="en-US"/>
                                    </w:rPr>
                                    <m:t>vk</m:t>
                                  </w:ins>
                                </m:r>
                              </m:sub>
                            </m:sSub>
                          </m:e>
                          <m:sup>
                            <m:r>
                              <w:ins w:id="5539" w:author="mpountou" w:date="2021-02-11T23:15:00Z">
                                <w:rPr>
                                  <w:rFonts w:ascii="Cambria Math" w:hAnsi="Cambria Math"/>
                                  <w:lang w:val="en-US"/>
                                </w:rPr>
                                <m:t>2</m:t>
                              </w:ins>
                            </m:r>
                          </m:sup>
                        </m:sSup>
                      </m:e>
                    </m:rad>
                    <w:commentRangeStart w:id="5540"/>
                    <w:commentRangeStart w:id="5541"/>
                    <w:commentRangeEnd w:id="5540"/>
                    <m:r>
                      <w:ins w:id="5542" w:author="mpountou" w:date="2021-02-11T23:15:00Z">
                        <w:rPr>
                          <w:rFonts w:ascii="Cambria Math" w:hAnsi="Cambria Math"/>
                          <w:i/>
                        </w:rPr>
                        <w:commentReference w:id="5540"/>
                      </w:ins>
                    </m:r>
                    <w:commentRangeEnd w:id="5541"/>
                    <m:r>
                      <w:ins w:id="5543" w:author="mpountou" w:date="2021-02-11T23:19:00Z">
                        <m:rPr>
                          <m:sty m:val="p"/>
                        </m:rPr>
                        <w:rPr>
                          <w:rStyle w:val="ad"/>
                        </w:rPr>
                        <w:commentReference w:id="5541"/>
                      </w:ins>
                    </m:r>
                  </m:den>
                </m:f>
              </m:oMath>
            </m:oMathPara>
          </w:p>
          <w:p w14:paraId="5E7E6095" w14:textId="4CDDA980" w:rsidR="009D3366" w:rsidRPr="00F75D6D" w:rsidRDefault="009D3366">
            <w:pPr>
              <w:jc w:val="center"/>
              <w:rPr>
                <w:ins w:id="5544" w:author="mpountou" w:date="2021-02-11T23:15:00Z"/>
                <w:rFonts w:eastAsiaTheme="minorEastAsia"/>
                <w:i/>
                <w:rPrChange w:id="5545" w:author="mpountou" w:date="2021-02-11T21:53:00Z">
                  <w:rPr>
                    <w:ins w:id="5546" w:author="mpountou" w:date="2021-02-11T23:15:00Z"/>
                    <w:rFonts w:eastAsiaTheme="minorEastAsia"/>
                  </w:rPr>
                </w:rPrChange>
              </w:rPr>
              <w:pPrChange w:id="5547" w:author="mpountou" w:date="2021-02-11T21:53:00Z">
                <w:pPr/>
              </w:pPrChange>
            </w:pPr>
          </w:p>
        </w:tc>
        <w:tc>
          <w:tcPr>
            <w:tcW w:w="788" w:type="dxa"/>
          </w:tcPr>
          <w:p w14:paraId="69DE881B" w14:textId="77777777" w:rsidR="009D3366" w:rsidRPr="009D3366" w:rsidRDefault="009D3366">
            <w:pPr>
              <w:jc w:val="center"/>
              <w:rPr>
                <w:ins w:id="5548" w:author="mpountou" w:date="2021-02-11T23:16:00Z"/>
                <w:rFonts w:eastAsiaTheme="minorEastAsia"/>
                <w:sz w:val="10"/>
                <w:szCs w:val="10"/>
                <w:lang w:val="en-US"/>
                <w:rPrChange w:id="5549" w:author="mpountou" w:date="2021-02-11T23:16:00Z">
                  <w:rPr>
                    <w:ins w:id="5550" w:author="mpountou" w:date="2021-02-11T23:16:00Z"/>
                    <w:rFonts w:eastAsiaTheme="minorEastAsia"/>
                    <w:lang w:val="en-US"/>
                  </w:rPr>
                </w:rPrChange>
              </w:rPr>
              <w:pPrChange w:id="5551" w:author="mpountou" w:date="2021-02-11T21:49:00Z">
                <w:pPr/>
              </w:pPrChange>
            </w:pPr>
          </w:p>
          <w:p w14:paraId="314C12B1" w14:textId="38888C29" w:rsidR="009D3366" w:rsidRPr="00F75D6D" w:rsidRDefault="009D3366" w:rsidP="004344EE">
            <w:pPr>
              <w:jc w:val="center"/>
              <w:rPr>
                <w:ins w:id="5552" w:author="mpountou" w:date="2021-02-11T23:15:00Z"/>
                <w:rFonts w:eastAsiaTheme="minorEastAsia"/>
                <w:lang w:val="en-US"/>
                <w:rPrChange w:id="5553" w:author="mpountou" w:date="2021-02-11T21:52:00Z">
                  <w:rPr>
                    <w:ins w:id="5554" w:author="mpountou" w:date="2021-02-11T23:15:00Z"/>
                    <w:rFonts w:eastAsiaTheme="minorEastAsia"/>
                  </w:rPr>
                </w:rPrChange>
              </w:rPr>
            </w:pPr>
            <w:ins w:id="5555" w:author="mpountou" w:date="2021-02-11T23:15: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7</w:t>
            </w:r>
            <w:ins w:id="5556" w:author="mpountou" w:date="2021-02-11T23:15:00Z">
              <w:r>
                <w:fldChar w:fldCharType="end"/>
              </w:r>
              <w:r>
                <w:rPr>
                  <w:rFonts w:eastAsiaTheme="minorEastAsia"/>
                  <w:lang w:val="en-US"/>
                </w:rPr>
                <w:t>)</w:t>
              </w:r>
            </w:ins>
          </w:p>
        </w:tc>
      </w:tr>
    </w:tbl>
    <w:p w14:paraId="11D43AE0" w14:textId="7C8A7570" w:rsidR="006E6F3E" w:rsidDel="009D3366" w:rsidRDefault="006E6F3E" w:rsidP="00347707">
      <w:pPr>
        <w:pStyle w:val="aa"/>
        <w:jc w:val="center"/>
        <w:rPr>
          <w:del w:id="5557" w:author="mpountou" w:date="2021-02-11T23:15:00Z"/>
        </w:rPr>
      </w:pPr>
    </w:p>
    <w:p w14:paraId="15E3689D" w14:textId="401CD5F8" w:rsidR="00347707" w:rsidRPr="00347707" w:rsidDel="009D3366" w:rsidRDefault="00347707" w:rsidP="00347707">
      <w:pPr>
        <w:pStyle w:val="aa"/>
        <w:jc w:val="center"/>
        <w:rPr>
          <w:del w:id="5558" w:author="mpountou" w:date="2021-02-11T23:15:00Z"/>
          <w:lang w:val="en-US"/>
        </w:rPr>
      </w:pPr>
      <w:del w:id="5559" w:author="mpountou" w:date="2021-02-11T23:15:00Z">
        <w:r w:rsidDel="009D3366">
          <w:delText xml:space="preserve">Εξίσωση </w:delText>
        </w:r>
        <w:r w:rsidR="00745585" w:rsidDel="009D3366">
          <w:fldChar w:fldCharType="begin"/>
        </w:r>
        <w:r w:rsidR="00745585" w:rsidDel="009D3366">
          <w:delInstrText xml:space="preserve"> SEQ Εξίσωση \* ARABIC </w:delInstrText>
        </w:r>
        <w:r w:rsidR="00745585" w:rsidDel="009D3366">
          <w:fldChar w:fldCharType="separate"/>
        </w:r>
        <w:r w:rsidR="003A41E1" w:rsidDel="009D3366">
          <w:rPr>
            <w:noProof/>
          </w:rPr>
          <w:delText>1</w:delText>
        </w:r>
        <w:r w:rsidR="00745585" w:rsidDel="009D3366">
          <w:rPr>
            <w:noProof/>
          </w:rPr>
          <w:fldChar w:fldCharType="end"/>
        </w:r>
        <w:r w:rsidDel="009D3366">
          <w:delText xml:space="preserve"> - </w:delText>
        </w:r>
        <w:r w:rsidRPr="00DA412B" w:rsidDel="009D3366">
          <w:delText>Μετρική ομοιότητας pearson</w:delText>
        </w:r>
      </w:del>
    </w:p>
    <w:p w14:paraId="5030FC37" w14:textId="77777777" w:rsidR="00347707" w:rsidRPr="00347707" w:rsidDel="009D3366" w:rsidRDefault="00347707" w:rsidP="00347707">
      <w:pPr>
        <w:rPr>
          <w:del w:id="5560" w:author="mpountou" w:date="2021-02-11T23:16:00Z"/>
          <w:lang w:val="en-US"/>
        </w:rPr>
      </w:pPr>
    </w:p>
    <w:p w14:paraId="0248B821" w14:textId="40EA64D5" w:rsidR="00347707" w:rsidRPr="00347707" w:rsidDel="009D3366" w:rsidRDefault="00347707" w:rsidP="00347707">
      <w:pPr>
        <w:rPr>
          <w:del w:id="5561" w:author="mpountou" w:date="2021-02-11T23:16:00Z"/>
          <w:i/>
        </w:rPr>
      </w:pPr>
      <m:oMathPara>
        <m:oMath>
          <m:r>
            <w:del w:id="5562" w:author="mpountou" w:date="2021-02-11T23:16:00Z">
              <w:rPr>
                <w:rFonts w:ascii="Cambria Math" w:hAnsi="Cambria Math"/>
              </w:rPr>
              <m:t>cosine</m:t>
            </w:del>
          </m:r>
          <m:d>
            <m:dPr>
              <m:ctrlPr>
                <w:del w:id="5563" w:author="mpountou" w:date="2021-02-11T23:16:00Z">
                  <w:rPr>
                    <w:rFonts w:ascii="Cambria Math" w:hAnsi="Cambria Math"/>
                    <w:i/>
                  </w:rPr>
                </w:del>
              </m:ctrlPr>
            </m:dPr>
            <m:e>
              <m:r>
                <w:del w:id="5564" w:author="mpountou" w:date="2021-02-11T23:16:00Z">
                  <w:rPr>
                    <w:rFonts w:ascii="Cambria Math" w:hAnsi="Cambria Math"/>
                  </w:rPr>
                  <m:t>u,v</m:t>
                </w:del>
              </m:r>
            </m:e>
          </m:d>
          <m:r>
            <w:del w:id="5565" w:author="mpountou" w:date="2021-02-11T23:16:00Z">
              <w:rPr>
                <w:rFonts w:ascii="Cambria Math" w:hAnsi="Cambria Math"/>
              </w:rPr>
              <m:t>=</m:t>
            </w:del>
          </m:r>
          <m:f>
            <m:fPr>
              <m:ctrlPr>
                <w:del w:id="5566" w:author="mpountou" w:date="2021-02-11T23:16:00Z">
                  <w:rPr>
                    <w:rFonts w:ascii="Cambria Math" w:hAnsi="Cambria Math"/>
                    <w:i/>
                  </w:rPr>
                </w:del>
              </m:ctrlPr>
            </m:fPr>
            <m:num>
              <m:r>
                <w:del w:id="5567" w:author="mpountou" w:date="2021-02-11T23:16:00Z">
                  <w:rPr>
                    <w:rFonts w:ascii="Cambria Math" w:hAnsi="Cambria Math"/>
                  </w:rPr>
                  <m:t>∑</m:t>
                </w:del>
              </m:r>
              <m:r>
                <w:del w:id="5568" w:author="mpountou" w:date="2021-02-11T23:16:00Z">
                  <w:rPr>
                    <w:rFonts w:ascii="Cambria Math" w:hAnsi="Cambria Math"/>
                    <w:lang w:val="en-US"/>
                  </w:rPr>
                  <m:t>kϵ</m:t>
                </w:del>
              </m:r>
              <m:sSub>
                <m:sSubPr>
                  <m:ctrlPr>
                    <w:del w:id="5569" w:author="mpountou" w:date="2021-02-11T23:16:00Z">
                      <w:rPr>
                        <w:rFonts w:ascii="Cambria Math" w:hAnsi="Cambria Math"/>
                        <w:i/>
                        <w:lang w:val="en-US"/>
                      </w:rPr>
                    </w:del>
                  </m:ctrlPr>
                </m:sSubPr>
                <m:e>
                  <m:r>
                    <w:del w:id="5570" w:author="mpountou" w:date="2021-02-11T23:16:00Z">
                      <w:rPr>
                        <w:rFonts w:ascii="Cambria Math" w:hAnsi="Cambria Math"/>
                        <w:lang w:val="en-US"/>
                      </w:rPr>
                      <m:t>I</m:t>
                    </w:del>
                  </m:r>
                </m:e>
                <m:sub>
                  <m:r>
                    <w:del w:id="5571" w:author="mpountou" w:date="2021-02-11T23:16:00Z">
                      <w:rPr>
                        <w:rFonts w:ascii="Cambria Math" w:hAnsi="Cambria Math"/>
                        <w:lang w:val="en-US"/>
                      </w:rPr>
                      <m:t>u</m:t>
                    </w:del>
                  </m:r>
                </m:sub>
              </m:sSub>
              <m:r>
                <w:del w:id="5572" w:author="mpountou" w:date="2021-02-11T23:16:00Z">
                  <w:rPr>
                    <w:rFonts w:ascii="Cambria Math" w:hAnsi="Cambria Math"/>
                    <w:lang w:val="en-US"/>
                  </w:rPr>
                  <m:t>⋂</m:t>
                </w:del>
              </m:r>
              <m:sSub>
                <m:sSubPr>
                  <m:ctrlPr>
                    <w:del w:id="5573" w:author="mpountou" w:date="2021-02-11T23:16:00Z">
                      <w:rPr>
                        <w:rFonts w:ascii="Cambria Math" w:hAnsi="Cambria Math"/>
                        <w:i/>
                        <w:lang w:val="en-US"/>
                      </w:rPr>
                    </w:del>
                  </m:ctrlPr>
                </m:sSubPr>
                <m:e>
                  <m:r>
                    <w:del w:id="5574" w:author="mpountou" w:date="2021-02-11T23:16:00Z">
                      <w:rPr>
                        <w:rFonts w:ascii="Cambria Math" w:hAnsi="Cambria Math"/>
                        <w:lang w:val="en-US"/>
                      </w:rPr>
                      <m:t>I</m:t>
                    </w:del>
                  </m:r>
                </m:e>
                <m:sub>
                  <m:r>
                    <w:del w:id="5575" w:author="mpountou" w:date="2021-02-11T23:16:00Z">
                      <w:rPr>
                        <w:rFonts w:ascii="Cambria Math" w:hAnsi="Cambria Math"/>
                        <w:lang w:val="en-US"/>
                      </w:rPr>
                      <m:t>v</m:t>
                    </w:del>
                  </m:r>
                </m:sub>
              </m:sSub>
              <m:r>
                <w:del w:id="5576" w:author="mpountou" w:date="2021-02-11T23:16:00Z">
                  <w:rPr>
                    <w:rFonts w:ascii="Cambria Math" w:hAnsi="Cambria Math"/>
                    <w:lang w:val="en-US"/>
                  </w:rPr>
                  <m:t xml:space="preserve">  </m:t>
                </w:del>
              </m:r>
              <m:sSub>
                <m:sSubPr>
                  <m:ctrlPr>
                    <w:del w:id="5577" w:author="mpountou" w:date="2021-02-11T23:16:00Z">
                      <w:rPr>
                        <w:rFonts w:ascii="Cambria Math" w:hAnsi="Cambria Math"/>
                        <w:i/>
                        <w:lang w:val="en-US"/>
                      </w:rPr>
                    </w:del>
                  </m:ctrlPr>
                </m:sSubPr>
                <m:e>
                  <m:r>
                    <w:del w:id="5578" w:author="mpountou" w:date="2021-02-11T23:16:00Z">
                      <w:rPr>
                        <w:rFonts w:ascii="Cambria Math" w:hAnsi="Cambria Math"/>
                        <w:lang w:val="en-US"/>
                      </w:rPr>
                      <m:t>r</m:t>
                    </w:del>
                  </m:r>
                </m:e>
                <m:sub>
                  <m:r>
                    <w:del w:id="5579" w:author="mpountou" w:date="2021-02-11T23:16:00Z">
                      <w:rPr>
                        <w:rFonts w:ascii="Cambria Math" w:hAnsi="Cambria Math"/>
                        <w:lang w:val="en-US"/>
                      </w:rPr>
                      <m:t>uk</m:t>
                    </w:del>
                  </m:r>
                </m:sub>
              </m:sSub>
              <m:r>
                <w:del w:id="5580" w:author="mpountou" w:date="2021-02-11T23:16:00Z">
                  <w:rPr>
                    <w:rFonts w:ascii="Cambria Math" w:hAnsi="Cambria Math"/>
                    <w:lang w:val="en-US"/>
                  </w:rPr>
                  <m:t>⋅</m:t>
                </w:del>
              </m:r>
              <m:sSub>
                <m:sSubPr>
                  <m:ctrlPr>
                    <w:del w:id="5581" w:author="mpountou" w:date="2021-02-11T23:16:00Z">
                      <w:rPr>
                        <w:rFonts w:ascii="Cambria Math" w:hAnsi="Cambria Math"/>
                        <w:i/>
                        <w:lang w:val="en-US"/>
                      </w:rPr>
                    </w:del>
                  </m:ctrlPr>
                </m:sSubPr>
                <m:e>
                  <m:r>
                    <w:del w:id="5582" w:author="mpountou" w:date="2021-02-11T23:16:00Z">
                      <w:rPr>
                        <w:rFonts w:ascii="Cambria Math" w:hAnsi="Cambria Math"/>
                        <w:lang w:val="en-US"/>
                      </w:rPr>
                      <m:t>r</m:t>
                    </w:del>
                  </m:r>
                </m:e>
                <m:sub>
                  <m:r>
                    <w:del w:id="5583" w:author="mpountou" w:date="2021-02-11T23:16:00Z">
                      <w:rPr>
                        <w:rFonts w:ascii="Cambria Math" w:hAnsi="Cambria Math"/>
                        <w:lang w:val="en-US"/>
                      </w:rPr>
                      <m:t>vk</m:t>
                    </w:del>
                  </m:r>
                </m:sub>
              </m:sSub>
            </m:num>
            <m:den>
              <m:rad>
                <m:radPr>
                  <m:degHide m:val="1"/>
                  <m:ctrlPr>
                    <w:del w:id="5584" w:author="mpountou" w:date="2021-02-11T23:16:00Z">
                      <w:rPr>
                        <w:rFonts w:ascii="Cambria Math" w:hAnsi="Cambria Math"/>
                        <w:i/>
                      </w:rPr>
                    </w:del>
                  </m:ctrlPr>
                </m:radPr>
                <m:deg/>
                <m:e>
                  <m:r>
                    <w:del w:id="5585" w:author="mpountou" w:date="2021-02-11T23:16:00Z">
                      <w:rPr>
                        <w:rFonts w:ascii="Cambria Math" w:hAnsi="Cambria Math"/>
                      </w:rPr>
                      <m:t>∑</m:t>
                    </w:del>
                  </m:r>
                  <m:r>
                    <w:del w:id="5586" w:author="mpountou" w:date="2021-02-11T23:16:00Z">
                      <w:rPr>
                        <w:rFonts w:ascii="Cambria Math" w:hAnsi="Cambria Math"/>
                        <w:lang w:val="en-US"/>
                      </w:rPr>
                      <m:t>kϵ</m:t>
                    </w:del>
                  </m:r>
                  <m:sSub>
                    <m:sSubPr>
                      <m:ctrlPr>
                        <w:del w:id="5587" w:author="mpountou" w:date="2021-02-11T23:16:00Z">
                          <w:rPr>
                            <w:rFonts w:ascii="Cambria Math" w:hAnsi="Cambria Math"/>
                            <w:i/>
                            <w:lang w:val="en-US"/>
                          </w:rPr>
                        </w:del>
                      </m:ctrlPr>
                    </m:sSubPr>
                    <m:e>
                      <m:r>
                        <w:del w:id="5588" w:author="mpountou" w:date="2021-02-11T23:16:00Z">
                          <w:rPr>
                            <w:rFonts w:ascii="Cambria Math" w:hAnsi="Cambria Math"/>
                            <w:lang w:val="en-US"/>
                          </w:rPr>
                          <m:t>I</m:t>
                        </w:del>
                      </m:r>
                    </m:e>
                    <m:sub>
                      <m:r>
                        <w:del w:id="5589" w:author="mpountou" w:date="2021-02-11T23:16:00Z">
                          <w:rPr>
                            <w:rFonts w:ascii="Cambria Math" w:hAnsi="Cambria Math"/>
                            <w:lang w:val="en-US"/>
                          </w:rPr>
                          <m:t>u</m:t>
                        </w:del>
                      </m:r>
                    </m:sub>
                  </m:sSub>
                  <m:r>
                    <w:del w:id="5590" w:author="mpountou" w:date="2021-02-11T23:16:00Z">
                      <w:rPr>
                        <w:rFonts w:ascii="Cambria Math" w:hAnsi="Cambria Math"/>
                        <w:lang w:val="en-US"/>
                      </w:rPr>
                      <m:t>⋂</m:t>
                    </w:del>
                  </m:r>
                  <m:sSub>
                    <m:sSubPr>
                      <m:ctrlPr>
                        <w:del w:id="5591" w:author="mpountou" w:date="2021-02-11T23:16:00Z">
                          <w:rPr>
                            <w:rFonts w:ascii="Cambria Math" w:hAnsi="Cambria Math"/>
                            <w:i/>
                            <w:lang w:val="en-US"/>
                          </w:rPr>
                        </w:del>
                      </m:ctrlPr>
                    </m:sSubPr>
                    <m:e>
                      <m:r>
                        <w:del w:id="5592" w:author="mpountou" w:date="2021-02-11T23:16:00Z">
                          <w:rPr>
                            <w:rFonts w:ascii="Cambria Math" w:hAnsi="Cambria Math"/>
                            <w:lang w:val="en-US"/>
                          </w:rPr>
                          <m:t>I</m:t>
                        </w:del>
                      </m:r>
                    </m:e>
                    <m:sub>
                      <m:r>
                        <w:del w:id="5593" w:author="mpountou" w:date="2021-02-11T23:16:00Z">
                          <w:rPr>
                            <w:rFonts w:ascii="Cambria Math" w:hAnsi="Cambria Math"/>
                            <w:lang w:val="en-US"/>
                          </w:rPr>
                          <m:t>v</m:t>
                        </w:del>
                      </m:r>
                    </m:sub>
                  </m:sSub>
                  <m:r>
                    <w:del w:id="5594" w:author="mpountou" w:date="2021-02-11T23:16:00Z">
                      <w:rPr>
                        <w:rFonts w:ascii="Cambria Math" w:hAnsi="Cambria Math"/>
                        <w:lang w:val="en-US"/>
                      </w:rPr>
                      <m:t xml:space="preserve">  </m:t>
                    </w:del>
                  </m:r>
                  <m:sSup>
                    <m:sSupPr>
                      <m:ctrlPr>
                        <w:del w:id="5595" w:author="mpountou" w:date="2021-02-11T23:16:00Z">
                          <w:rPr>
                            <w:rFonts w:ascii="Cambria Math" w:hAnsi="Cambria Math"/>
                            <w:i/>
                            <w:lang w:val="en-US"/>
                          </w:rPr>
                        </w:del>
                      </m:ctrlPr>
                    </m:sSupPr>
                    <m:e>
                      <m:sSub>
                        <m:sSubPr>
                          <m:ctrlPr>
                            <w:del w:id="5596" w:author="mpountou" w:date="2021-02-11T23:16:00Z">
                              <w:rPr>
                                <w:rFonts w:ascii="Cambria Math" w:hAnsi="Cambria Math"/>
                                <w:i/>
                                <w:lang w:val="en-US"/>
                              </w:rPr>
                            </w:del>
                          </m:ctrlPr>
                        </m:sSubPr>
                        <m:e>
                          <m:r>
                            <w:del w:id="5597" w:author="mpountou" w:date="2021-02-11T23:16:00Z">
                              <w:rPr>
                                <w:rFonts w:ascii="Cambria Math" w:hAnsi="Cambria Math"/>
                                <w:lang w:val="en-US"/>
                              </w:rPr>
                              <m:t>r</m:t>
                            </w:del>
                          </m:r>
                        </m:e>
                        <m:sub>
                          <m:r>
                            <w:del w:id="5598" w:author="mpountou" w:date="2021-02-11T23:16:00Z">
                              <w:rPr>
                                <w:rFonts w:ascii="Cambria Math" w:hAnsi="Cambria Math"/>
                                <w:lang w:val="en-US"/>
                              </w:rPr>
                              <m:t>uk</m:t>
                            </w:del>
                          </m:r>
                        </m:sub>
                      </m:sSub>
                    </m:e>
                    <m:sup>
                      <m:r>
                        <w:del w:id="5599" w:author="mpountou" w:date="2021-02-11T23:16:00Z">
                          <w:rPr>
                            <w:rFonts w:ascii="Cambria Math" w:hAnsi="Cambria Math"/>
                            <w:lang w:val="en-US"/>
                          </w:rPr>
                          <m:t>2</m:t>
                        </w:del>
                      </m:r>
                    </m:sup>
                  </m:sSup>
                </m:e>
              </m:rad>
              <m:r>
                <w:del w:id="5600" w:author="mpountou" w:date="2021-02-11T23:16:00Z">
                  <w:rPr>
                    <w:rFonts w:ascii="Cambria Math" w:hAnsi="Cambria Math"/>
                  </w:rPr>
                  <m:t>⋅</m:t>
                </w:del>
              </m:r>
              <m:rad>
                <m:radPr>
                  <m:degHide m:val="1"/>
                  <m:ctrlPr>
                    <w:del w:id="5601" w:author="mpountou" w:date="2021-02-11T23:16:00Z">
                      <w:rPr>
                        <w:rFonts w:ascii="Cambria Math" w:hAnsi="Cambria Math"/>
                        <w:i/>
                      </w:rPr>
                    </w:del>
                  </m:ctrlPr>
                </m:radPr>
                <m:deg/>
                <m:e>
                  <m:r>
                    <w:del w:id="5602" w:author="mpountou" w:date="2021-02-11T23:16:00Z">
                      <w:rPr>
                        <w:rFonts w:ascii="Cambria Math" w:hAnsi="Cambria Math"/>
                      </w:rPr>
                      <m:t>∑</m:t>
                    </w:del>
                  </m:r>
                  <m:r>
                    <w:del w:id="5603" w:author="mpountou" w:date="2021-02-11T23:16:00Z">
                      <w:rPr>
                        <w:rFonts w:ascii="Cambria Math" w:hAnsi="Cambria Math"/>
                        <w:lang w:val="en-US"/>
                      </w:rPr>
                      <m:t>kϵ</m:t>
                    </w:del>
                  </m:r>
                  <m:sSub>
                    <m:sSubPr>
                      <m:ctrlPr>
                        <w:del w:id="5604" w:author="mpountou" w:date="2021-02-11T23:16:00Z">
                          <w:rPr>
                            <w:rFonts w:ascii="Cambria Math" w:hAnsi="Cambria Math"/>
                            <w:i/>
                            <w:lang w:val="en-US"/>
                          </w:rPr>
                        </w:del>
                      </m:ctrlPr>
                    </m:sSubPr>
                    <m:e>
                      <m:r>
                        <w:del w:id="5605" w:author="mpountou" w:date="2021-02-11T23:16:00Z">
                          <w:rPr>
                            <w:rFonts w:ascii="Cambria Math" w:hAnsi="Cambria Math"/>
                            <w:lang w:val="en-US"/>
                          </w:rPr>
                          <m:t>I</m:t>
                        </w:del>
                      </m:r>
                    </m:e>
                    <m:sub>
                      <m:r>
                        <w:del w:id="5606" w:author="mpountou" w:date="2021-02-11T23:16:00Z">
                          <w:rPr>
                            <w:rFonts w:ascii="Cambria Math" w:hAnsi="Cambria Math"/>
                            <w:lang w:val="en-US"/>
                          </w:rPr>
                          <m:t>u</m:t>
                        </w:del>
                      </m:r>
                    </m:sub>
                  </m:sSub>
                  <m:r>
                    <w:del w:id="5607" w:author="mpountou" w:date="2021-02-11T23:16:00Z">
                      <w:rPr>
                        <w:rFonts w:ascii="Cambria Math" w:hAnsi="Cambria Math"/>
                        <w:lang w:val="en-US"/>
                      </w:rPr>
                      <m:t>⋂</m:t>
                    </w:del>
                  </m:r>
                  <m:sSub>
                    <m:sSubPr>
                      <m:ctrlPr>
                        <w:del w:id="5608" w:author="mpountou" w:date="2021-02-11T23:16:00Z">
                          <w:rPr>
                            <w:rFonts w:ascii="Cambria Math" w:hAnsi="Cambria Math"/>
                            <w:i/>
                            <w:lang w:val="en-US"/>
                          </w:rPr>
                        </w:del>
                      </m:ctrlPr>
                    </m:sSubPr>
                    <m:e>
                      <m:r>
                        <w:del w:id="5609" w:author="mpountou" w:date="2021-02-11T23:16:00Z">
                          <w:rPr>
                            <w:rFonts w:ascii="Cambria Math" w:hAnsi="Cambria Math"/>
                            <w:lang w:val="en-US"/>
                          </w:rPr>
                          <m:t>I</m:t>
                        </w:del>
                      </m:r>
                    </m:e>
                    <m:sub>
                      <m:r>
                        <w:del w:id="5610" w:author="mpountou" w:date="2021-02-11T23:16:00Z">
                          <w:rPr>
                            <w:rFonts w:ascii="Cambria Math" w:hAnsi="Cambria Math"/>
                            <w:lang w:val="en-US"/>
                          </w:rPr>
                          <m:t>v</m:t>
                        </w:del>
                      </m:r>
                    </m:sub>
                  </m:sSub>
                  <m:sSup>
                    <m:sSupPr>
                      <m:ctrlPr>
                        <w:del w:id="5611" w:author="mpountou" w:date="2021-02-11T23:16:00Z">
                          <w:rPr>
                            <w:rFonts w:ascii="Cambria Math" w:hAnsi="Cambria Math"/>
                            <w:i/>
                            <w:lang w:val="en-US"/>
                          </w:rPr>
                        </w:del>
                      </m:ctrlPr>
                    </m:sSupPr>
                    <m:e>
                      <m:sSub>
                        <m:sSubPr>
                          <m:ctrlPr>
                            <w:del w:id="5612" w:author="mpountou" w:date="2021-02-11T23:16:00Z">
                              <w:rPr>
                                <w:rFonts w:ascii="Cambria Math" w:hAnsi="Cambria Math"/>
                                <w:i/>
                                <w:lang w:val="en-US"/>
                              </w:rPr>
                            </w:del>
                          </m:ctrlPr>
                        </m:sSubPr>
                        <m:e>
                          <m:r>
                            <w:del w:id="5613" w:author="mpountou" w:date="2021-02-11T23:16:00Z">
                              <w:rPr>
                                <w:rFonts w:ascii="Cambria Math" w:hAnsi="Cambria Math"/>
                                <w:lang w:val="en-US"/>
                              </w:rPr>
                              <m:t xml:space="preserve">  r</m:t>
                            </w:del>
                          </m:r>
                        </m:e>
                        <m:sub>
                          <m:r>
                            <w:del w:id="5614" w:author="mpountou" w:date="2021-02-11T23:16:00Z">
                              <w:rPr>
                                <w:rFonts w:ascii="Cambria Math" w:hAnsi="Cambria Math"/>
                                <w:lang w:val="en-US"/>
                              </w:rPr>
                              <m:t>vk</m:t>
                            </w:del>
                          </m:r>
                        </m:sub>
                      </m:sSub>
                    </m:e>
                    <m:sup>
                      <m:r>
                        <w:del w:id="5615" w:author="mpountou" w:date="2021-02-11T23:16:00Z">
                          <w:rPr>
                            <w:rFonts w:ascii="Cambria Math" w:hAnsi="Cambria Math"/>
                            <w:lang w:val="en-US"/>
                          </w:rPr>
                          <m:t>2</m:t>
                        </w:del>
                      </m:r>
                    </m:sup>
                  </m:sSup>
                </m:e>
              </m:rad>
            </m:den>
          </m:f>
        </m:oMath>
      </m:oMathPara>
    </w:p>
    <w:p w14:paraId="3ACC7DEA" w14:textId="77777777" w:rsidR="006E6F3E" w:rsidDel="009D3366" w:rsidRDefault="006E6F3E" w:rsidP="00347707">
      <w:pPr>
        <w:pStyle w:val="aa"/>
        <w:jc w:val="center"/>
        <w:rPr>
          <w:del w:id="5616" w:author="mpountou" w:date="2021-02-11T23:16:00Z"/>
        </w:rPr>
      </w:pPr>
    </w:p>
    <w:p w14:paraId="52074F21" w14:textId="5784688E" w:rsidR="00347707" w:rsidRPr="00347707" w:rsidDel="009D3366" w:rsidRDefault="00347707" w:rsidP="00412163">
      <w:pPr>
        <w:pStyle w:val="aa"/>
        <w:jc w:val="center"/>
        <w:rPr>
          <w:del w:id="5617" w:author="mpountou" w:date="2021-02-11T23:16:00Z"/>
        </w:rPr>
      </w:pPr>
      <w:del w:id="5618" w:author="mpountou" w:date="2021-02-11T23:16:00Z">
        <w:r w:rsidDel="009D3366">
          <w:delText xml:space="preserve">Εξίσωση </w:delText>
        </w:r>
        <w:r w:rsidR="00745585" w:rsidDel="009D3366">
          <w:fldChar w:fldCharType="begin"/>
        </w:r>
        <w:r w:rsidR="00745585" w:rsidDel="009D3366">
          <w:delInstrText xml:space="preserve"> SEQ Εξίσωση \* ARABIC </w:delInstrText>
        </w:r>
        <w:r w:rsidR="00745585" w:rsidDel="009D3366">
          <w:fldChar w:fldCharType="separate"/>
        </w:r>
        <w:r w:rsidR="003A41E1" w:rsidDel="009D3366">
          <w:rPr>
            <w:noProof/>
          </w:rPr>
          <w:delText>2</w:delText>
        </w:r>
        <w:r w:rsidR="00745585" w:rsidDel="009D3366">
          <w:rPr>
            <w:noProof/>
          </w:rPr>
          <w:fldChar w:fldCharType="end"/>
        </w:r>
        <w:r w:rsidDel="009D3366">
          <w:delText xml:space="preserve"> </w:delText>
        </w:r>
        <w:r w:rsidRPr="00506D91" w:rsidDel="009D3366">
          <w:delText xml:space="preserve">- Μετρική ομοιότητας </w:delText>
        </w:r>
        <w:r w:rsidR="00412163" w:rsidRPr="00506D91" w:rsidDel="009D3366">
          <w:delText>συνημίτονου</w:delText>
        </w:r>
      </w:del>
    </w:p>
    <w:p w14:paraId="7D737CA7" w14:textId="77777777"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14:paraId="52820070" w14:textId="77777777"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14:paraId="6057A692" w14:textId="66469627" w:rsidR="00347707" w:rsidRDefault="00347707" w:rsidP="00347707">
      <w:pPr>
        <w:rPr>
          <w:ins w:id="5619" w:author="mpountou" w:date="2021-02-11T23:17:00Z"/>
        </w:rPr>
      </w:pPr>
      <w:r w:rsidRPr="00347707">
        <w:t>Από το πιο πάνω παράδειγμα προκύπτει ότι</w:t>
      </w:r>
    </w:p>
    <w:p w14:paraId="3CFB3C85" w14:textId="77777777" w:rsidR="009D3366" w:rsidRPr="009D3366" w:rsidRDefault="009D3366" w:rsidP="00347707">
      <w:pPr>
        <w:rPr>
          <w:sz w:val="6"/>
          <w:szCs w:val="6"/>
          <w:rPrChange w:id="5620" w:author="mpountou" w:date="2021-02-11T23:17:00Z">
            <w:rPr/>
          </w:rPrChange>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5E4E7538" w14:textId="77777777" w:rsidTr="004344EE">
        <w:trPr>
          <w:ins w:id="5621" w:author="mpountou" w:date="2021-02-11T23:16:00Z"/>
        </w:trPr>
        <w:tc>
          <w:tcPr>
            <w:tcW w:w="704" w:type="dxa"/>
          </w:tcPr>
          <w:p w14:paraId="5F6B6F85" w14:textId="77777777" w:rsidR="009D3366" w:rsidRDefault="009D3366">
            <w:pPr>
              <w:jc w:val="center"/>
              <w:rPr>
                <w:ins w:id="5622" w:author="mpountou" w:date="2021-02-11T23:16:00Z"/>
                <w:rFonts w:eastAsiaTheme="minorEastAsia"/>
              </w:rPr>
              <w:pPrChange w:id="5623" w:author="mpountou" w:date="2021-02-11T21:49:00Z">
                <w:pPr/>
              </w:pPrChange>
            </w:pPr>
          </w:p>
        </w:tc>
        <w:commentRangeStart w:id="5624"/>
        <w:commentRangeStart w:id="5625"/>
        <w:tc>
          <w:tcPr>
            <w:tcW w:w="6804" w:type="dxa"/>
          </w:tcPr>
          <w:p w14:paraId="37A2220D" w14:textId="635F4382" w:rsidR="009D3366" w:rsidRPr="009D3366" w:rsidRDefault="00851A19">
            <w:pPr>
              <w:jc w:val="center"/>
              <w:rPr>
                <w:ins w:id="5626" w:author="mpountou" w:date="2021-02-11T23:16:00Z"/>
                <w:rFonts w:ascii="Cambria Math" w:hAnsi="Cambria Math"/>
                <w:i/>
                <w:rPrChange w:id="5627" w:author="mpountou" w:date="2021-02-11T23:17:00Z">
                  <w:rPr>
                    <w:ins w:id="5628" w:author="mpountou" w:date="2021-02-11T23:16:00Z"/>
                    <w:rFonts w:eastAsiaTheme="minorEastAsia"/>
                  </w:rPr>
                </w:rPrChange>
              </w:rPr>
              <w:pPrChange w:id="5629" w:author="mpountou" w:date="2021-02-11T23:17:00Z">
                <w:pPr/>
              </w:pPrChange>
            </w:pPr>
            <m:oMathPara>
              <m:oMath>
                <m:sSub>
                  <m:sSubPr>
                    <m:ctrlPr>
                      <w:ins w:id="5630" w:author="mpountou" w:date="2021-02-11T23:16:00Z">
                        <w:rPr>
                          <w:rFonts w:ascii="Cambria Math" w:hAnsi="Cambria Math"/>
                          <w:i/>
                        </w:rPr>
                      </w:ins>
                    </m:ctrlPr>
                  </m:sSubPr>
                  <m:e>
                    <m:r>
                      <w:ins w:id="5631" w:author="mpountou" w:date="2021-02-11T23:16:00Z">
                        <w:rPr>
                          <w:rFonts w:ascii="Cambria Math" w:hAnsi="Cambria Math"/>
                        </w:rPr>
                        <m:t>Ι</m:t>
                      </w:ins>
                    </m:r>
                  </m:e>
                  <m:sub>
                    <m:r>
                      <w:ins w:id="5632" w:author="mpountou" w:date="2021-02-11T23:16:00Z">
                        <w:rPr>
                          <w:rFonts w:ascii="Cambria Math" w:hAnsi="Cambria Math"/>
                        </w:rPr>
                        <m:t>υ</m:t>
                      </w:ins>
                    </m:r>
                  </m:sub>
                </m:sSub>
                <m:r>
                  <w:ins w:id="5633" w:author="mpountou" w:date="2021-02-11T23:16:00Z">
                    <w:rPr>
                      <w:rFonts w:ascii="Cambria Math" w:hAnsi="Cambria Math"/>
                    </w:rPr>
                    <m:t>∩</m:t>
                  </w:ins>
                </m:r>
                <m:sSub>
                  <m:sSubPr>
                    <m:ctrlPr>
                      <w:ins w:id="5634" w:author="mpountou" w:date="2021-02-11T23:16:00Z">
                        <w:rPr>
                          <w:rFonts w:ascii="Cambria Math" w:hAnsi="Cambria Math"/>
                          <w:i/>
                        </w:rPr>
                      </w:ins>
                    </m:ctrlPr>
                  </m:sSubPr>
                  <m:e>
                    <m:r>
                      <w:ins w:id="5635" w:author="mpountou" w:date="2021-02-11T23:16:00Z">
                        <w:rPr>
                          <w:rFonts w:ascii="Cambria Math" w:hAnsi="Cambria Math"/>
                        </w:rPr>
                        <m:t>Ι</m:t>
                      </w:ins>
                    </m:r>
                  </m:e>
                  <m:sub>
                    <m:r>
                      <w:ins w:id="5636" w:author="mpountou" w:date="2021-02-11T23:16:00Z">
                        <w:rPr>
                          <w:rFonts w:ascii="Cambria Math" w:hAnsi="Cambria Math"/>
                          <w:lang w:val="en-US"/>
                        </w:rPr>
                        <m:t>v</m:t>
                      </w:ins>
                    </m:r>
                  </m:sub>
                </m:sSub>
                <m:r>
                  <w:ins w:id="5637" w:author="mpountou" w:date="2021-02-11T23:16:00Z">
                    <w:rPr>
                      <w:rFonts w:ascii="Cambria Math" w:hAnsi="Cambria Math"/>
                    </w:rPr>
                    <m:t>=[1,3,5]</m:t>
                  </w:ins>
                </m:r>
                <w:commentRangeEnd w:id="5624"/>
                <m:r>
                  <w:ins w:id="5638" w:author="mpountou" w:date="2021-02-11T23:16:00Z">
                    <w:rPr>
                      <w:rFonts w:ascii="Cambria Math" w:hAnsi="Cambria Math"/>
                      <w:i/>
                    </w:rPr>
                    <w:commentReference w:id="5624"/>
                  </w:ins>
                </m:r>
                <w:commentRangeEnd w:id="5625"/>
                <m:r>
                  <w:ins w:id="5639" w:author="mpountou" w:date="2021-02-11T23:20:00Z">
                    <m:rPr>
                      <m:sty m:val="p"/>
                    </m:rPr>
                    <w:rPr>
                      <w:rStyle w:val="ad"/>
                    </w:rPr>
                    <w:commentReference w:id="5625"/>
                  </w:ins>
                </m:r>
              </m:oMath>
            </m:oMathPara>
          </w:p>
        </w:tc>
        <w:tc>
          <w:tcPr>
            <w:tcW w:w="788" w:type="dxa"/>
          </w:tcPr>
          <w:p w14:paraId="6201134E" w14:textId="676F65D3" w:rsidR="009D3366" w:rsidRPr="00F75D6D" w:rsidRDefault="009D3366" w:rsidP="004344EE">
            <w:pPr>
              <w:jc w:val="center"/>
              <w:rPr>
                <w:ins w:id="5640" w:author="mpountou" w:date="2021-02-11T23:16:00Z"/>
                <w:rFonts w:eastAsiaTheme="minorEastAsia"/>
                <w:lang w:val="en-US"/>
                <w:rPrChange w:id="5641" w:author="mpountou" w:date="2021-02-11T21:52:00Z">
                  <w:rPr>
                    <w:ins w:id="5642" w:author="mpountou" w:date="2021-02-11T23:16:00Z"/>
                    <w:rFonts w:eastAsiaTheme="minorEastAsia"/>
                  </w:rPr>
                </w:rPrChange>
              </w:rPr>
            </w:pPr>
            <w:ins w:id="5643" w:author="mpountou" w:date="2021-02-11T23:16: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8</w:t>
            </w:r>
            <w:ins w:id="5644" w:author="mpountou" w:date="2021-02-11T23:16:00Z">
              <w:r>
                <w:fldChar w:fldCharType="end"/>
              </w:r>
              <w:r>
                <w:rPr>
                  <w:rFonts w:eastAsiaTheme="minorEastAsia"/>
                  <w:lang w:val="en-US"/>
                </w:rPr>
                <w:t>)</w:t>
              </w:r>
            </w:ins>
          </w:p>
        </w:tc>
      </w:tr>
    </w:tbl>
    <w:p w14:paraId="1D9E1FBC" w14:textId="77777777" w:rsidR="00F6385D" w:rsidRPr="009D3366" w:rsidDel="009D3366" w:rsidRDefault="00F6385D" w:rsidP="00347707">
      <w:pPr>
        <w:rPr>
          <w:del w:id="5645" w:author="mpountou" w:date="2021-02-11T23:17:00Z"/>
          <w:sz w:val="6"/>
          <w:szCs w:val="6"/>
          <w:rPrChange w:id="5646" w:author="mpountou" w:date="2021-02-11T23:17:00Z">
            <w:rPr>
              <w:del w:id="5647" w:author="mpountou" w:date="2021-02-11T23:17:00Z"/>
            </w:rPr>
          </w:rPrChange>
        </w:rPr>
      </w:pPr>
    </w:p>
    <w:commentRangeStart w:id="5648"/>
    <w:p w14:paraId="563429F7" w14:textId="77015853" w:rsidR="00347707" w:rsidRPr="00F6385D" w:rsidDel="009D3366" w:rsidRDefault="00851A19" w:rsidP="00347707">
      <w:pPr>
        <w:rPr>
          <w:del w:id="5649" w:author="mpountou" w:date="2021-02-11T23:17:00Z"/>
          <w:rFonts w:eastAsiaTheme="minorEastAsia"/>
        </w:rPr>
      </w:pPr>
      <m:oMathPara>
        <m:oMath>
          <m:sSub>
            <m:sSubPr>
              <m:ctrlPr>
                <w:del w:id="5650" w:author="mpountou" w:date="2021-02-11T23:17:00Z">
                  <w:rPr>
                    <w:rFonts w:ascii="Cambria Math" w:hAnsi="Cambria Math"/>
                    <w:i/>
                  </w:rPr>
                </w:del>
              </m:ctrlPr>
            </m:sSubPr>
            <m:e>
              <m:r>
                <w:del w:id="5651" w:author="mpountou" w:date="2021-02-11T23:17:00Z">
                  <w:rPr>
                    <w:rFonts w:ascii="Cambria Math" w:hAnsi="Cambria Math"/>
                  </w:rPr>
                  <m:t>Ι</m:t>
                </w:del>
              </m:r>
            </m:e>
            <m:sub>
              <m:r>
                <w:del w:id="5652" w:author="mpountou" w:date="2021-02-11T23:17:00Z">
                  <w:rPr>
                    <w:rFonts w:ascii="Cambria Math" w:hAnsi="Cambria Math"/>
                  </w:rPr>
                  <m:t>υ</m:t>
                </w:del>
              </m:r>
            </m:sub>
          </m:sSub>
          <m:r>
            <w:del w:id="5653" w:author="mpountou" w:date="2021-02-11T23:17:00Z">
              <w:rPr>
                <w:rFonts w:ascii="Cambria Math" w:hAnsi="Cambria Math"/>
              </w:rPr>
              <m:t>∩</m:t>
            </w:del>
          </m:r>
          <m:sSub>
            <m:sSubPr>
              <m:ctrlPr>
                <w:del w:id="5654" w:author="mpountou" w:date="2021-02-11T23:17:00Z">
                  <w:rPr>
                    <w:rFonts w:ascii="Cambria Math" w:hAnsi="Cambria Math"/>
                    <w:i/>
                  </w:rPr>
                </w:del>
              </m:ctrlPr>
            </m:sSubPr>
            <m:e>
              <m:r>
                <w:del w:id="5655" w:author="mpountou" w:date="2021-02-11T23:17:00Z">
                  <w:rPr>
                    <w:rFonts w:ascii="Cambria Math" w:hAnsi="Cambria Math"/>
                  </w:rPr>
                  <m:t>Ι</m:t>
                </w:del>
              </m:r>
            </m:e>
            <m:sub>
              <m:r>
                <w:del w:id="5656" w:author="mpountou" w:date="2021-02-11T23:17:00Z">
                  <w:rPr>
                    <w:rFonts w:ascii="Cambria Math" w:hAnsi="Cambria Math"/>
                    <w:lang w:val="en-US"/>
                  </w:rPr>
                  <m:t>v</m:t>
                </w:del>
              </m:r>
            </m:sub>
          </m:sSub>
          <m:r>
            <w:del w:id="5657" w:author="mpountou" w:date="2021-02-11T23:17:00Z">
              <w:rPr>
                <w:rFonts w:ascii="Cambria Math" w:hAnsi="Cambria Math"/>
              </w:rPr>
              <m:t>=[1,3,5]</m:t>
            </w:del>
          </m:r>
          <w:commentRangeEnd w:id="5648"/>
          <m:r>
            <w:del w:id="5658" w:author="mpountou" w:date="2021-02-11T23:17:00Z">
              <m:rPr>
                <m:sty m:val="p"/>
              </m:rPr>
              <w:rPr>
                <w:rStyle w:val="ad"/>
              </w:rPr>
              <w:commentReference w:id="5648"/>
            </w:del>
          </m:r>
        </m:oMath>
      </m:oMathPara>
    </w:p>
    <w:p w14:paraId="2A3ACB30" w14:textId="77777777" w:rsidR="00F6385D" w:rsidRPr="00347707" w:rsidRDefault="00F6385D" w:rsidP="00347707"/>
    <w:p w14:paraId="2C91BDD7" w14:textId="77777777"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14:paraId="6E2CACEE" w14:textId="77777777" w:rsidR="007F0326" w:rsidRDefault="007F0326" w:rsidP="00347707">
      <w:pPr>
        <w:rPr>
          <w:rFonts w:eastAsiaTheme="minorEastAsia"/>
        </w:rPr>
      </w:pPr>
    </w:p>
    <w:p w14:paraId="42F31FC5" w14:textId="77777777" w:rsidR="00BD5935" w:rsidRPr="001E793D" w:rsidRDefault="00BD5935" w:rsidP="00BD5935">
      <w:pPr>
        <w:pStyle w:val="3"/>
        <w:rPr>
          <w:rFonts w:eastAsiaTheme="minorEastAsia"/>
          <w:b/>
          <w:bCs/>
          <w:rPrChange w:id="5659" w:author="Sotirios Filippos Tsarouchis" w:date="2021-02-09T17:20:00Z">
            <w:rPr>
              <w:rFonts w:eastAsiaTheme="minorEastAsia"/>
            </w:rPr>
          </w:rPrChange>
        </w:rPr>
      </w:pPr>
      <w:bookmarkStart w:id="5660" w:name="_Toc64223382"/>
      <w:r w:rsidRPr="001E793D">
        <w:rPr>
          <w:rFonts w:eastAsiaTheme="minorEastAsia"/>
          <w:b/>
          <w:bCs/>
          <w:rPrChange w:id="5661" w:author="Sotirios Filippos Tsarouchis" w:date="2021-02-09T17:20:00Z">
            <w:rPr>
              <w:rFonts w:eastAsiaTheme="minorEastAsia"/>
            </w:rPr>
          </w:rPrChange>
        </w:rPr>
        <w:t>Ρίζα μέσου τετραγωνικού σφάλματος (</w:t>
      </w:r>
      <w:r w:rsidRPr="001E793D">
        <w:rPr>
          <w:rFonts w:eastAsiaTheme="minorEastAsia"/>
          <w:b/>
          <w:bCs/>
          <w:lang w:val="en-US"/>
          <w:rPrChange w:id="5662" w:author="Sotirios Filippos Tsarouchis" w:date="2021-02-09T17:20:00Z">
            <w:rPr>
              <w:rFonts w:eastAsiaTheme="minorEastAsia"/>
              <w:lang w:val="en-US"/>
            </w:rPr>
          </w:rPrChange>
        </w:rPr>
        <w:t>RMSE</w:t>
      </w:r>
      <w:r w:rsidRPr="001E793D">
        <w:rPr>
          <w:rFonts w:eastAsiaTheme="minorEastAsia"/>
          <w:b/>
          <w:bCs/>
          <w:rPrChange w:id="5663" w:author="Sotirios Filippos Tsarouchis" w:date="2021-02-09T17:20:00Z">
            <w:rPr>
              <w:rFonts w:eastAsiaTheme="minorEastAsia"/>
            </w:rPr>
          </w:rPrChange>
        </w:rPr>
        <w:t>)</w:t>
      </w:r>
      <w:bookmarkEnd w:id="5660"/>
    </w:p>
    <w:p w14:paraId="0416A568" w14:textId="77777777" w:rsidR="00BD5935" w:rsidRDefault="00BD5935" w:rsidP="00BD5935"/>
    <w:p w14:paraId="73D43C47" w14:textId="77777777"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End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w:t>
      </w:r>
    </w:p>
    <w:p w14:paraId="30196428" w14:textId="442272CB" w:rsidR="00BD5935" w:rsidRDefault="00F369AE" w:rsidP="00BD5935">
      <w:pPr>
        <w:rPr>
          <w:ins w:id="5664" w:author="mpountou" w:date="2021-02-11T23:18:00Z"/>
        </w:rPr>
      </w:pPr>
      <w:r>
        <w:t xml:space="preserve">Αυτό σημαίνει ότι για μοντέλα που τα μεγάλα σφάλματα είναι ανεπιθύμητα </w:t>
      </w:r>
      <w:r w:rsidR="00B53BAB">
        <w:t xml:space="preserve">ή ακόμη και απαγορευτικά, </w:t>
      </w:r>
      <w:r>
        <w:t xml:space="preserve">η μετρική αυτή θα πρέπει να λαμβάνεται σοβαρά υπ’ όψη.   </w:t>
      </w:r>
      <w:r w:rsidR="00BD5935">
        <w:t xml:space="preserve"> </w:t>
      </w:r>
      <w:r w:rsidR="00B53BAB">
        <w:t>Πιο αναλυτικά η μετρική δ</w:t>
      </w:r>
      <w:r w:rsidR="00BD5935">
        <w:t>ίνεται από τον τύπο</w:t>
      </w:r>
      <w:r w:rsidR="00B53BAB">
        <w:t>:</w:t>
      </w:r>
    </w:p>
    <w:p w14:paraId="789AB175" w14:textId="77777777" w:rsidR="00D9045B" w:rsidRPr="00D9045B" w:rsidRDefault="00D9045B" w:rsidP="00BD5935">
      <w:pPr>
        <w:rPr>
          <w:sz w:val="6"/>
          <w:szCs w:val="6"/>
          <w:rPrChange w:id="5665" w:author="mpountou" w:date="2021-02-11T23:18:00Z">
            <w:rPr/>
          </w:rPrChange>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9045B" w14:paraId="24717279" w14:textId="77777777" w:rsidTr="004344EE">
        <w:trPr>
          <w:ins w:id="5666" w:author="mpountou" w:date="2021-02-11T23:17:00Z"/>
        </w:trPr>
        <w:tc>
          <w:tcPr>
            <w:tcW w:w="704" w:type="dxa"/>
          </w:tcPr>
          <w:p w14:paraId="7625C9E9" w14:textId="77777777" w:rsidR="00D9045B" w:rsidRDefault="00D9045B">
            <w:pPr>
              <w:jc w:val="center"/>
              <w:rPr>
                <w:ins w:id="5667" w:author="mpountou" w:date="2021-02-11T23:17:00Z"/>
                <w:rFonts w:eastAsiaTheme="minorEastAsia"/>
              </w:rPr>
              <w:pPrChange w:id="5668" w:author="mpountou" w:date="2021-02-11T21:49:00Z">
                <w:pPr/>
              </w:pPrChange>
            </w:pPr>
          </w:p>
        </w:tc>
        <w:tc>
          <w:tcPr>
            <w:tcW w:w="6804" w:type="dxa"/>
          </w:tcPr>
          <w:p w14:paraId="22BFDE64" w14:textId="05EA23F4" w:rsidR="00D9045B" w:rsidRPr="00F75D6D" w:rsidRDefault="00D9045B">
            <w:pPr>
              <w:jc w:val="center"/>
              <w:rPr>
                <w:ins w:id="5669" w:author="mpountou" w:date="2021-02-11T23:17:00Z"/>
                <w:rFonts w:eastAsiaTheme="minorEastAsia"/>
                <w:i/>
                <w:rPrChange w:id="5670" w:author="mpountou" w:date="2021-02-11T21:53:00Z">
                  <w:rPr>
                    <w:ins w:id="5671" w:author="mpountou" w:date="2021-02-11T23:17:00Z"/>
                    <w:rFonts w:eastAsiaTheme="minorEastAsia"/>
                  </w:rPr>
                </w:rPrChange>
              </w:rPr>
              <w:pPrChange w:id="5672" w:author="mpountou" w:date="2021-02-11T21:53:00Z">
                <w:pPr/>
              </w:pPrChange>
            </w:pPr>
            <m:oMathPara>
              <m:oMath>
                <m:r>
                  <w:ins w:id="5673" w:author="mpountou" w:date="2021-02-11T23:18:00Z">
                    <w:rPr>
                      <w:rFonts w:ascii="Cambria Math" w:hAnsi="Cambria Math"/>
                    </w:rPr>
                    <m:t>RMSE=</m:t>
                  </w:ins>
                </m:r>
                <m:rad>
                  <m:radPr>
                    <m:degHide m:val="1"/>
                    <m:ctrlPr>
                      <w:ins w:id="5674" w:author="mpountou" w:date="2021-02-11T23:18:00Z">
                        <w:rPr>
                          <w:rFonts w:ascii="Cambria Math" w:hAnsi="Cambria Math"/>
                          <w:i/>
                        </w:rPr>
                      </w:ins>
                    </m:ctrlPr>
                  </m:radPr>
                  <m:deg/>
                  <m:e>
                    <m:nary>
                      <m:naryPr>
                        <m:chr m:val="∑"/>
                        <m:subHide m:val="1"/>
                        <m:supHide m:val="1"/>
                        <m:ctrlPr>
                          <w:ins w:id="5675" w:author="mpountou" w:date="2021-02-11T23:18:00Z">
                            <w:rPr>
                              <w:rFonts w:ascii="Cambria Math" w:hAnsi="Cambria Math"/>
                              <w:i/>
                            </w:rPr>
                          </w:ins>
                        </m:ctrlPr>
                      </m:naryPr>
                      <m:sub/>
                      <m:sup/>
                      <m:e>
                        <m:f>
                          <m:fPr>
                            <m:ctrlPr>
                              <w:ins w:id="5676" w:author="mpountou" w:date="2021-02-11T23:18:00Z">
                                <w:rPr>
                                  <w:rFonts w:ascii="Cambria Math" w:hAnsi="Cambria Math"/>
                                  <w:i/>
                                </w:rPr>
                              </w:ins>
                            </m:ctrlPr>
                          </m:fPr>
                          <m:num>
                            <m:sSup>
                              <m:sSupPr>
                                <m:ctrlPr>
                                  <w:ins w:id="5677" w:author="mpountou" w:date="2021-02-11T23:18:00Z">
                                    <w:rPr>
                                      <w:rFonts w:ascii="Cambria Math" w:hAnsi="Cambria Math"/>
                                      <w:i/>
                                    </w:rPr>
                                  </w:ins>
                                </m:ctrlPr>
                              </m:sSupPr>
                              <m:e>
                                <m:d>
                                  <m:dPr>
                                    <m:ctrlPr>
                                      <w:ins w:id="5678" w:author="mpountou" w:date="2021-02-11T23:18:00Z">
                                        <w:rPr>
                                          <w:rFonts w:ascii="Cambria Math" w:hAnsi="Cambria Math"/>
                                          <w:i/>
                                        </w:rPr>
                                      </w:ins>
                                    </m:ctrlPr>
                                  </m:dPr>
                                  <m:e>
                                    <m:acc>
                                      <m:accPr>
                                        <m:ctrlPr>
                                          <w:ins w:id="5679" w:author="mpountou" w:date="2021-02-11T23:18:00Z">
                                            <w:rPr>
                                              <w:rFonts w:ascii="Cambria Math" w:hAnsi="Cambria Math"/>
                                              <w:i/>
                                            </w:rPr>
                                          </w:ins>
                                        </m:ctrlPr>
                                      </m:accPr>
                                      <m:e>
                                        <m:sSub>
                                          <m:sSubPr>
                                            <m:ctrlPr>
                                              <w:ins w:id="5680" w:author="mpountou" w:date="2021-02-11T23:18:00Z">
                                                <w:rPr>
                                                  <w:rFonts w:ascii="Cambria Math" w:hAnsi="Cambria Math"/>
                                                  <w:i/>
                                                </w:rPr>
                                              </w:ins>
                                            </m:ctrlPr>
                                          </m:sSubPr>
                                          <m:e>
                                            <m:r>
                                              <w:ins w:id="5681" w:author="mpountou" w:date="2021-02-11T23:18:00Z">
                                                <w:rPr>
                                                  <w:rFonts w:ascii="Cambria Math" w:hAnsi="Cambria Math"/>
                                                </w:rPr>
                                                <m:t>y</m:t>
                                              </w:ins>
                                            </m:r>
                                          </m:e>
                                          <m:sub>
                                            <m:r>
                                              <w:ins w:id="5682" w:author="mpountou" w:date="2021-02-11T23:18:00Z">
                                                <w:rPr>
                                                  <w:rFonts w:ascii="Cambria Math" w:hAnsi="Cambria Math"/>
                                                </w:rPr>
                                                <m:t>i</m:t>
                                              </w:ins>
                                            </m:r>
                                          </m:sub>
                                        </m:sSub>
                                      </m:e>
                                    </m:acc>
                                    <m:r>
                                      <w:ins w:id="5683" w:author="mpountou" w:date="2021-02-11T23:18:00Z">
                                        <w:rPr>
                                          <w:rFonts w:ascii="Cambria Math" w:hAnsi="Cambria Math"/>
                                        </w:rPr>
                                        <m:t>-</m:t>
                                      </w:ins>
                                    </m:r>
                                    <m:sSub>
                                      <m:sSubPr>
                                        <m:ctrlPr>
                                          <w:ins w:id="5684" w:author="mpountou" w:date="2021-02-11T23:18:00Z">
                                            <w:rPr>
                                              <w:rFonts w:ascii="Cambria Math" w:hAnsi="Cambria Math"/>
                                              <w:i/>
                                            </w:rPr>
                                          </w:ins>
                                        </m:ctrlPr>
                                      </m:sSubPr>
                                      <m:e>
                                        <m:r>
                                          <w:ins w:id="5685" w:author="mpountou" w:date="2021-02-11T23:18:00Z">
                                            <w:rPr>
                                              <w:rFonts w:ascii="Cambria Math" w:hAnsi="Cambria Math"/>
                                            </w:rPr>
                                            <m:t>y</m:t>
                                          </w:ins>
                                        </m:r>
                                      </m:e>
                                      <m:sub>
                                        <m:r>
                                          <w:ins w:id="5686" w:author="mpountou" w:date="2021-02-11T23:18:00Z">
                                            <w:rPr>
                                              <w:rFonts w:ascii="Cambria Math" w:hAnsi="Cambria Math"/>
                                            </w:rPr>
                                            <m:t>i</m:t>
                                          </w:ins>
                                        </m:r>
                                      </m:sub>
                                    </m:sSub>
                                  </m:e>
                                </m:d>
                              </m:e>
                              <m:sup>
                                <m:r>
                                  <w:ins w:id="5687" w:author="mpountou" w:date="2021-02-11T23:18:00Z">
                                    <w:rPr>
                                      <w:rFonts w:ascii="Cambria Math" w:hAnsi="Cambria Math"/>
                                    </w:rPr>
                                    <m:t>2</m:t>
                                  </w:ins>
                                </m:r>
                              </m:sup>
                            </m:sSup>
                          </m:num>
                          <m:den>
                            <m:r>
                              <w:ins w:id="5688" w:author="mpountou" w:date="2021-02-11T23:18:00Z">
                                <w:rPr>
                                  <w:rFonts w:ascii="Cambria Math" w:hAnsi="Cambria Math"/>
                                </w:rPr>
                                <m:t>n</m:t>
                              </w:ins>
                            </m:r>
                          </m:den>
                        </m:f>
                      </m:e>
                    </m:nary>
                  </m:e>
                </m:rad>
              </m:oMath>
            </m:oMathPara>
          </w:p>
        </w:tc>
        <w:tc>
          <w:tcPr>
            <w:tcW w:w="788" w:type="dxa"/>
          </w:tcPr>
          <w:p w14:paraId="51268088" w14:textId="77777777" w:rsidR="00D9045B" w:rsidRPr="00D9045B" w:rsidRDefault="00D9045B">
            <w:pPr>
              <w:jc w:val="center"/>
              <w:rPr>
                <w:ins w:id="5689" w:author="mpountou" w:date="2021-02-11T23:18:00Z"/>
                <w:rFonts w:eastAsiaTheme="minorEastAsia"/>
                <w:sz w:val="12"/>
                <w:szCs w:val="12"/>
                <w:lang w:val="en-US"/>
                <w:rPrChange w:id="5690" w:author="mpountou" w:date="2021-02-11T23:18:00Z">
                  <w:rPr>
                    <w:ins w:id="5691" w:author="mpountou" w:date="2021-02-11T23:18:00Z"/>
                    <w:rFonts w:eastAsiaTheme="minorEastAsia"/>
                    <w:lang w:val="en-US"/>
                  </w:rPr>
                </w:rPrChange>
              </w:rPr>
              <w:pPrChange w:id="5692" w:author="mpountou" w:date="2021-02-11T21:49:00Z">
                <w:pPr/>
              </w:pPrChange>
            </w:pPr>
          </w:p>
          <w:p w14:paraId="35C367CA" w14:textId="63F06F01" w:rsidR="00D9045B" w:rsidRPr="00F75D6D" w:rsidRDefault="00D9045B" w:rsidP="004344EE">
            <w:pPr>
              <w:jc w:val="center"/>
              <w:rPr>
                <w:ins w:id="5693" w:author="mpountou" w:date="2021-02-11T23:17:00Z"/>
                <w:rFonts w:eastAsiaTheme="minorEastAsia"/>
                <w:lang w:val="en-US"/>
                <w:rPrChange w:id="5694" w:author="mpountou" w:date="2021-02-11T21:52:00Z">
                  <w:rPr>
                    <w:ins w:id="5695" w:author="mpountou" w:date="2021-02-11T23:17:00Z"/>
                    <w:rFonts w:eastAsiaTheme="minorEastAsia"/>
                  </w:rPr>
                </w:rPrChange>
              </w:rPr>
            </w:pPr>
            <w:ins w:id="5696" w:author="mpountou" w:date="2021-02-11T23:17: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9</w:t>
            </w:r>
            <w:ins w:id="5697" w:author="mpountou" w:date="2021-02-11T23:17:00Z">
              <w:r>
                <w:fldChar w:fldCharType="end"/>
              </w:r>
              <w:r>
                <w:rPr>
                  <w:rFonts w:eastAsiaTheme="minorEastAsia"/>
                  <w:lang w:val="en-US"/>
                </w:rPr>
                <w:t>)</w:t>
              </w:r>
            </w:ins>
          </w:p>
        </w:tc>
      </w:tr>
    </w:tbl>
    <w:p w14:paraId="59242FD1" w14:textId="2DE3D2D5" w:rsidR="00F6385D" w:rsidDel="00D9045B" w:rsidRDefault="00F6385D" w:rsidP="00BD5935">
      <w:pPr>
        <w:rPr>
          <w:del w:id="5698" w:author="mpountou" w:date="2021-02-11T23:18:00Z"/>
        </w:rPr>
      </w:pPr>
    </w:p>
    <w:p w14:paraId="5C4B443C" w14:textId="181C0C60" w:rsidR="00BD5935" w:rsidRPr="00F6385D" w:rsidDel="00D9045B" w:rsidRDefault="00BD5935" w:rsidP="00BD5935">
      <w:pPr>
        <w:rPr>
          <w:del w:id="5699" w:author="mpountou" w:date="2021-02-11T23:18:00Z"/>
          <w:rFonts w:eastAsiaTheme="minorEastAsia"/>
        </w:rPr>
      </w:pPr>
      <m:oMathPara>
        <m:oMath>
          <m:r>
            <w:del w:id="5700" w:author="mpountou" w:date="2021-02-11T23:18:00Z">
              <w:rPr>
                <w:rFonts w:ascii="Cambria Math" w:hAnsi="Cambria Math"/>
              </w:rPr>
              <m:t>RMSE=</m:t>
            </w:del>
          </m:r>
          <m:rad>
            <m:radPr>
              <m:degHide m:val="1"/>
              <m:ctrlPr>
                <w:del w:id="5701" w:author="mpountou" w:date="2021-02-11T23:18:00Z">
                  <w:rPr>
                    <w:rFonts w:ascii="Cambria Math" w:hAnsi="Cambria Math"/>
                    <w:i/>
                  </w:rPr>
                </w:del>
              </m:ctrlPr>
            </m:radPr>
            <m:deg/>
            <m:e>
              <m:nary>
                <m:naryPr>
                  <m:chr m:val="∑"/>
                  <m:subHide m:val="1"/>
                  <m:supHide m:val="1"/>
                  <m:ctrlPr>
                    <w:del w:id="5702" w:author="mpountou" w:date="2021-02-11T23:18:00Z">
                      <w:rPr>
                        <w:rFonts w:ascii="Cambria Math" w:hAnsi="Cambria Math"/>
                        <w:i/>
                      </w:rPr>
                    </w:del>
                  </m:ctrlPr>
                </m:naryPr>
                <m:sub/>
                <m:sup/>
                <m:e>
                  <m:f>
                    <m:fPr>
                      <m:ctrlPr>
                        <w:del w:id="5703" w:author="mpountou" w:date="2021-02-11T23:18:00Z">
                          <w:rPr>
                            <w:rFonts w:ascii="Cambria Math" w:hAnsi="Cambria Math"/>
                            <w:i/>
                          </w:rPr>
                        </w:del>
                      </m:ctrlPr>
                    </m:fPr>
                    <m:num>
                      <m:sSup>
                        <m:sSupPr>
                          <m:ctrlPr>
                            <w:del w:id="5704" w:author="mpountou" w:date="2021-02-11T23:18:00Z">
                              <w:rPr>
                                <w:rFonts w:ascii="Cambria Math" w:hAnsi="Cambria Math"/>
                                <w:i/>
                              </w:rPr>
                            </w:del>
                          </m:ctrlPr>
                        </m:sSupPr>
                        <m:e>
                          <m:d>
                            <m:dPr>
                              <m:ctrlPr>
                                <w:del w:id="5705" w:author="mpountou" w:date="2021-02-11T23:18:00Z">
                                  <w:rPr>
                                    <w:rFonts w:ascii="Cambria Math" w:hAnsi="Cambria Math"/>
                                    <w:i/>
                                  </w:rPr>
                                </w:del>
                              </m:ctrlPr>
                            </m:dPr>
                            <m:e>
                              <m:acc>
                                <m:accPr>
                                  <m:ctrlPr>
                                    <w:del w:id="5706" w:author="mpountou" w:date="2021-02-11T23:18:00Z">
                                      <w:rPr>
                                        <w:rFonts w:ascii="Cambria Math" w:hAnsi="Cambria Math"/>
                                        <w:i/>
                                      </w:rPr>
                                    </w:del>
                                  </m:ctrlPr>
                                </m:accPr>
                                <m:e>
                                  <m:sSub>
                                    <m:sSubPr>
                                      <m:ctrlPr>
                                        <w:del w:id="5707" w:author="mpountou" w:date="2021-02-11T23:18:00Z">
                                          <w:rPr>
                                            <w:rFonts w:ascii="Cambria Math" w:hAnsi="Cambria Math"/>
                                            <w:i/>
                                          </w:rPr>
                                        </w:del>
                                      </m:ctrlPr>
                                    </m:sSubPr>
                                    <m:e>
                                      <m:r>
                                        <w:del w:id="5708" w:author="mpountou" w:date="2021-02-11T23:18:00Z">
                                          <w:rPr>
                                            <w:rFonts w:ascii="Cambria Math" w:hAnsi="Cambria Math"/>
                                          </w:rPr>
                                          <m:t>y</m:t>
                                        </w:del>
                                      </m:r>
                                    </m:e>
                                    <m:sub>
                                      <m:r>
                                        <w:del w:id="5709" w:author="mpountou" w:date="2021-02-11T23:18:00Z">
                                          <w:rPr>
                                            <w:rFonts w:ascii="Cambria Math" w:hAnsi="Cambria Math"/>
                                          </w:rPr>
                                          <m:t>i</m:t>
                                        </w:del>
                                      </m:r>
                                    </m:sub>
                                  </m:sSub>
                                </m:e>
                              </m:acc>
                              <m:r>
                                <w:del w:id="5710" w:author="mpountou" w:date="2021-02-11T23:18:00Z">
                                  <w:rPr>
                                    <w:rFonts w:ascii="Cambria Math" w:hAnsi="Cambria Math"/>
                                  </w:rPr>
                                  <m:t>-</m:t>
                                </w:del>
                              </m:r>
                              <m:sSub>
                                <m:sSubPr>
                                  <m:ctrlPr>
                                    <w:del w:id="5711" w:author="mpountou" w:date="2021-02-11T23:18:00Z">
                                      <w:rPr>
                                        <w:rFonts w:ascii="Cambria Math" w:hAnsi="Cambria Math"/>
                                        <w:i/>
                                      </w:rPr>
                                    </w:del>
                                  </m:ctrlPr>
                                </m:sSubPr>
                                <m:e>
                                  <m:r>
                                    <w:del w:id="5712" w:author="mpountou" w:date="2021-02-11T23:18:00Z">
                                      <w:rPr>
                                        <w:rFonts w:ascii="Cambria Math" w:hAnsi="Cambria Math"/>
                                      </w:rPr>
                                      <m:t>y</m:t>
                                    </w:del>
                                  </m:r>
                                </m:e>
                                <m:sub>
                                  <m:r>
                                    <w:del w:id="5713" w:author="mpountou" w:date="2021-02-11T23:18:00Z">
                                      <w:rPr>
                                        <w:rFonts w:ascii="Cambria Math" w:hAnsi="Cambria Math"/>
                                      </w:rPr>
                                      <m:t>i</m:t>
                                    </w:del>
                                  </m:r>
                                </m:sub>
                              </m:sSub>
                            </m:e>
                          </m:d>
                        </m:e>
                        <m:sup>
                          <m:r>
                            <w:del w:id="5714" w:author="mpountou" w:date="2021-02-11T23:18:00Z">
                              <w:rPr>
                                <w:rFonts w:ascii="Cambria Math" w:hAnsi="Cambria Math"/>
                              </w:rPr>
                              <m:t>2</m:t>
                            </w:del>
                          </m:r>
                        </m:sup>
                      </m:sSup>
                    </m:num>
                    <m:den>
                      <m:r>
                        <w:del w:id="5715" w:author="mpountou" w:date="2021-02-11T23:18:00Z">
                          <w:rPr>
                            <w:rFonts w:ascii="Cambria Math" w:hAnsi="Cambria Math"/>
                          </w:rPr>
                          <m:t>n</m:t>
                        </w:del>
                      </m:r>
                    </m:den>
                  </m:f>
                </m:e>
              </m:nary>
            </m:e>
          </m:rad>
          <w:commentRangeStart w:id="5716"/>
          <w:commentRangeStart w:id="5717"/>
          <w:commentRangeEnd w:id="5716"/>
          <m:r>
            <w:del w:id="5718" w:author="mpountou" w:date="2021-02-11T23:18:00Z">
              <m:rPr>
                <m:sty m:val="p"/>
              </m:rPr>
              <w:rPr>
                <w:rStyle w:val="ad"/>
              </w:rPr>
              <w:commentReference w:id="5716"/>
            </w:del>
          </m:r>
          <w:commentRangeEnd w:id="5717"/>
          <m:r>
            <m:rPr>
              <m:sty m:val="p"/>
            </m:rPr>
            <w:rPr>
              <w:rStyle w:val="ad"/>
            </w:rPr>
            <w:commentReference w:id="5717"/>
          </m:r>
          <m:r>
            <w:del w:id="5719" w:author="mpountou" w:date="2021-02-11T23:18:00Z">
              <w:rPr>
                <w:rFonts w:ascii="Cambria Math" w:hAnsi="Cambria Math"/>
              </w:rPr>
              <m:t xml:space="preserve"> </m:t>
            </w:del>
          </m:r>
        </m:oMath>
      </m:oMathPara>
    </w:p>
    <w:p w14:paraId="4E858D6F" w14:textId="77777777" w:rsidR="00F6385D" w:rsidRPr="00BD5935" w:rsidRDefault="00F6385D" w:rsidP="00BD5935">
      <w:pPr>
        <w:rPr>
          <w:rFonts w:eastAsiaTheme="minorEastAsia"/>
        </w:rPr>
      </w:pPr>
    </w:p>
    <w:p w14:paraId="748FBAC8" w14:textId="77777777"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14:paraId="48FD743B" w14:textId="77777777" w:rsidR="00F369AE" w:rsidRPr="00BF0026" w:rsidRDefault="00F369AE" w:rsidP="00BD5935">
      <w:pPr>
        <w:rPr>
          <w:i/>
        </w:rPr>
      </w:pPr>
    </w:p>
    <w:p w14:paraId="3E60D2BA" w14:textId="77777777" w:rsidR="007F0326" w:rsidRPr="001E793D" w:rsidRDefault="00F369AE" w:rsidP="00F369AE">
      <w:pPr>
        <w:pStyle w:val="3"/>
        <w:rPr>
          <w:b/>
          <w:bCs/>
          <w:rPrChange w:id="5720" w:author="Sotirios Filippos Tsarouchis" w:date="2021-02-09T17:21:00Z">
            <w:rPr/>
          </w:rPrChange>
        </w:rPr>
      </w:pPr>
      <w:bookmarkStart w:id="5721" w:name="_Toc64223383"/>
      <w:r w:rsidRPr="001E793D">
        <w:rPr>
          <w:b/>
          <w:bCs/>
          <w:rPrChange w:id="5722" w:author="Sotirios Filippos Tsarouchis" w:date="2021-02-09T17:21:00Z">
            <w:rPr/>
          </w:rPrChange>
        </w:rPr>
        <w:t>Μέσο απόλυτο σφάλμα (</w:t>
      </w:r>
      <w:r w:rsidRPr="001E793D">
        <w:rPr>
          <w:b/>
          <w:bCs/>
          <w:lang w:val="en-US"/>
          <w:rPrChange w:id="5723" w:author="Sotirios Filippos Tsarouchis" w:date="2021-02-09T17:21:00Z">
            <w:rPr>
              <w:lang w:val="en-US"/>
            </w:rPr>
          </w:rPrChange>
        </w:rPr>
        <w:t>MAE</w:t>
      </w:r>
      <w:r w:rsidRPr="001E793D">
        <w:rPr>
          <w:b/>
          <w:bCs/>
          <w:rPrChange w:id="5724" w:author="Sotirios Filippos Tsarouchis" w:date="2021-02-09T17:21:00Z">
            <w:rPr/>
          </w:rPrChange>
        </w:rPr>
        <w:t>)</w:t>
      </w:r>
      <w:bookmarkEnd w:id="5721"/>
    </w:p>
    <w:p w14:paraId="2380F480" w14:textId="77777777" w:rsidR="008E290A" w:rsidRPr="00276590" w:rsidRDefault="00276590" w:rsidP="002B3EF6">
      <w:r w:rsidRPr="00276590">
        <w:t xml:space="preserve"> </w:t>
      </w:r>
    </w:p>
    <w:p w14:paraId="25309E8E" w14:textId="77777777"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8A17B8" w14:paraId="380D869E" w14:textId="77777777" w:rsidTr="004344EE">
        <w:trPr>
          <w:ins w:id="5725" w:author="mpountou" w:date="2021-02-11T23:20:00Z"/>
        </w:trPr>
        <w:tc>
          <w:tcPr>
            <w:tcW w:w="704" w:type="dxa"/>
          </w:tcPr>
          <w:p w14:paraId="22E80E2C" w14:textId="77777777" w:rsidR="008A17B8" w:rsidRDefault="008A17B8">
            <w:pPr>
              <w:jc w:val="center"/>
              <w:rPr>
                <w:ins w:id="5726" w:author="mpountou" w:date="2021-02-11T23:20:00Z"/>
                <w:rFonts w:eastAsiaTheme="minorEastAsia"/>
              </w:rPr>
              <w:pPrChange w:id="5727" w:author="mpountou" w:date="2021-02-11T21:49:00Z">
                <w:pPr/>
              </w:pPrChange>
            </w:pPr>
          </w:p>
        </w:tc>
        <w:tc>
          <w:tcPr>
            <w:tcW w:w="6804" w:type="dxa"/>
          </w:tcPr>
          <w:p w14:paraId="145B92F3" w14:textId="5260F8BD" w:rsidR="008A17B8" w:rsidRPr="008A17B8" w:rsidRDefault="008A17B8" w:rsidP="008A17B8">
            <w:pPr>
              <w:jc w:val="center"/>
              <w:rPr>
                <w:ins w:id="5728" w:author="mpountou" w:date="2021-02-11T23:20:00Z"/>
                <w:rFonts w:ascii="Cambria Math" w:hAnsi="Cambria Math"/>
                <w:i/>
              </w:rPr>
            </w:pPr>
            <m:oMathPara>
              <m:oMath>
                <m:r>
                  <w:ins w:id="5729" w:author="mpountou" w:date="2021-02-11T23:20:00Z">
                    <w:rPr>
                      <w:rFonts w:ascii="Cambria Math" w:hAnsi="Cambria Math"/>
                    </w:rPr>
                    <m:t>MAE=</m:t>
                  </w:ins>
                </m:r>
                <m:nary>
                  <m:naryPr>
                    <m:chr m:val="∑"/>
                    <m:subHide m:val="1"/>
                    <m:supHide m:val="1"/>
                    <m:ctrlPr>
                      <w:ins w:id="5730" w:author="mpountou" w:date="2021-02-11T23:20:00Z">
                        <w:rPr>
                          <w:rFonts w:ascii="Cambria Math" w:hAnsi="Cambria Math"/>
                          <w:i/>
                        </w:rPr>
                      </w:ins>
                    </m:ctrlPr>
                  </m:naryPr>
                  <m:sub/>
                  <m:sup/>
                  <m:e>
                    <m:f>
                      <m:fPr>
                        <m:ctrlPr>
                          <w:ins w:id="5731" w:author="mpountou" w:date="2021-02-11T23:20:00Z">
                            <w:rPr>
                              <w:rFonts w:ascii="Cambria Math" w:hAnsi="Cambria Math"/>
                              <w:i/>
                            </w:rPr>
                          </w:ins>
                        </m:ctrlPr>
                      </m:fPr>
                      <m:num>
                        <m:r>
                          <w:ins w:id="5732" w:author="mpountou" w:date="2021-02-11T23:20:00Z">
                            <w:rPr>
                              <w:rFonts w:ascii="Cambria Math" w:hAnsi="Cambria Math"/>
                            </w:rPr>
                            <m:t xml:space="preserve">| </m:t>
                          </w:ins>
                        </m:r>
                        <m:sSub>
                          <m:sSubPr>
                            <m:ctrlPr>
                              <w:ins w:id="5733" w:author="mpountou" w:date="2021-02-11T23:20:00Z">
                                <w:rPr>
                                  <w:rFonts w:ascii="Cambria Math" w:hAnsi="Cambria Math"/>
                                  <w:i/>
                                </w:rPr>
                              </w:ins>
                            </m:ctrlPr>
                          </m:sSubPr>
                          <m:e>
                            <m:acc>
                              <m:accPr>
                                <m:ctrlPr>
                                  <w:ins w:id="5734" w:author="mpountou" w:date="2021-02-11T23:20:00Z">
                                    <w:rPr>
                                      <w:rFonts w:ascii="Cambria Math" w:hAnsi="Cambria Math"/>
                                      <w:i/>
                                    </w:rPr>
                                  </w:ins>
                                </m:ctrlPr>
                              </m:accPr>
                              <m:e>
                                <m:r>
                                  <w:ins w:id="5735" w:author="mpountou" w:date="2021-02-11T23:20:00Z">
                                    <w:rPr>
                                      <w:rFonts w:ascii="Cambria Math" w:hAnsi="Cambria Math"/>
                                    </w:rPr>
                                    <m:t>y</m:t>
                                  </w:ins>
                                </m:r>
                              </m:e>
                            </m:acc>
                          </m:e>
                          <m:sub>
                            <m:r>
                              <w:ins w:id="5736" w:author="mpountou" w:date="2021-02-11T23:20:00Z">
                                <w:rPr>
                                  <w:rFonts w:ascii="Cambria Math" w:hAnsi="Cambria Math"/>
                                </w:rPr>
                                <m:t>i</m:t>
                              </w:ins>
                            </m:r>
                          </m:sub>
                        </m:sSub>
                        <m:r>
                          <w:ins w:id="5737" w:author="mpountou" w:date="2021-02-11T23:20:00Z">
                            <w:rPr>
                              <w:rFonts w:ascii="Cambria Math" w:hAnsi="Cambria Math"/>
                            </w:rPr>
                            <m:t>-</m:t>
                          </w:ins>
                        </m:r>
                        <m:sSub>
                          <m:sSubPr>
                            <m:ctrlPr>
                              <w:ins w:id="5738" w:author="mpountou" w:date="2021-02-11T23:20:00Z">
                                <w:rPr>
                                  <w:rFonts w:ascii="Cambria Math" w:hAnsi="Cambria Math"/>
                                  <w:i/>
                                </w:rPr>
                              </w:ins>
                            </m:ctrlPr>
                          </m:sSubPr>
                          <m:e>
                            <m:r>
                              <w:ins w:id="5739" w:author="mpountou" w:date="2021-02-11T23:20:00Z">
                                <w:rPr>
                                  <w:rFonts w:ascii="Cambria Math" w:hAnsi="Cambria Math"/>
                                </w:rPr>
                                <m:t>y</m:t>
                              </w:ins>
                            </m:r>
                          </m:e>
                          <m:sub>
                            <m:r>
                              <w:ins w:id="5740" w:author="mpountou" w:date="2021-02-11T23:20:00Z">
                                <w:rPr>
                                  <w:rFonts w:ascii="Cambria Math" w:hAnsi="Cambria Math"/>
                                </w:rPr>
                                <m:t>i</m:t>
                              </w:ins>
                            </m:r>
                          </m:sub>
                        </m:sSub>
                        <m:r>
                          <w:ins w:id="5741" w:author="mpountou" w:date="2021-02-11T23:20:00Z">
                            <w:rPr>
                              <w:rFonts w:ascii="Cambria Math" w:hAnsi="Cambria Math"/>
                            </w:rPr>
                            <m:t xml:space="preserve"> |</m:t>
                          </w:ins>
                        </m:r>
                      </m:num>
                      <m:den>
                        <m:r>
                          <w:ins w:id="5742" w:author="mpountou" w:date="2021-02-11T23:20:00Z">
                            <w:rPr>
                              <w:rFonts w:ascii="Cambria Math" w:hAnsi="Cambria Math"/>
                            </w:rPr>
                            <m:t>n</m:t>
                          </w:ins>
                        </m:r>
                      </m:den>
                    </m:f>
                    <w:commentRangeStart w:id="5743"/>
                    <w:commentRangeStart w:id="5744"/>
                    <w:commentRangeEnd w:id="5743"/>
                    <m:r>
                      <w:ins w:id="5745" w:author="mpountou" w:date="2021-02-11T23:20:00Z">
                        <w:rPr>
                          <w:rFonts w:ascii="Cambria Math" w:hAnsi="Cambria Math"/>
                          <w:i/>
                        </w:rPr>
                        <w:commentReference w:id="5743"/>
                      </w:ins>
                    </m:r>
                    <w:commentRangeEnd w:id="5744"/>
                    <m:r>
                      <w:ins w:id="5746" w:author="mpountou" w:date="2021-02-11T23:21:00Z">
                        <m:rPr>
                          <m:sty m:val="p"/>
                        </m:rPr>
                        <w:rPr>
                          <w:rStyle w:val="ad"/>
                        </w:rPr>
                        <w:commentReference w:id="5744"/>
                      </w:ins>
                    </m:r>
                  </m:e>
                </m:nary>
              </m:oMath>
            </m:oMathPara>
          </w:p>
          <w:p w14:paraId="3B746582" w14:textId="6C1BA6AA" w:rsidR="008A17B8" w:rsidRPr="00F75D6D" w:rsidRDefault="008A17B8">
            <w:pPr>
              <w:jc w:val="center"/>
              <w:rPr>
                <w:ins w:id="5747" w:author="mpountou" w:date="2021-02-11T23:20:00Z"/>
                <w:rFonts w:eastAsiaTheme="minorEastAsia"/>
                <w:i/>
                <w:rPrChange w:id="5748" w:author="mpountou" w:date="2021-02-11T21:53:00Z">
                  <w:rPr>
                    <w:ins w:id="5749" w:author="mpountou" w:date="2021-02-11T23:20:00Z"/>
                    <w:rFonts w:eastAsiaTheme="minorEastAsia"/>
                  </w:rPr>
                </w:rPrChange>
              </w:rPr>
              <w:pPrChange w:id="5750" w:author="mpountou" w:date="2021-02-11T21:53:00Z">
                <w:pPr/>
              </w:pPrChange>
            </w:pPr>
          </w:p>
        </w:tc>
        <w:tc>
          <w:tcPr>
            <w:tcW w:w="788" w:type="dxa"/>
          </w:tcPr>
          <w:p w14:paraId="7B66F68D" w14:textId="285F59DD" w:rsidR="008A17B8" w:rsidRPr="00F75D6D" w:rsidRDefault="008A17B8" w:rsidP="004344EE">
            <w:pPr>
              <w:jc w:val="center"/>
              <w:rPr>
                <w:ins w:id="5751" w:author="mpountou" w:date="2021-02-11T23:20:00Z"/>
                <w:rFonts w:eastAsiaTheme="minorEastAsia"/>
                <w:lang w:val="en-US"/>
                <w:rPrChange w:id="5752" w:author="mpountou" w:date="2021-02-11T21:52:00Z">
                  <w:rPr>
                    <w:ins w:id="5753" w:author="mpountou" w:date="2021-02-11T23:20:00Z"/>
                    <w:rFonts w:eastAsiaTheme="minorEastAsia"/>
                  </w:rPr>
                </w:rPrChange>
              </w:rPr>
            </w:pPr>
            <w:ins w:id="5754" w:author="mpountou" w:date="2021-02-11T23:20:00Z">
              <w:r>
                <w:rPr>
                  <w:rFonts w:eastAsiaTheme="minorEastAsia"/>
                  <w:lang w:val="en-US"/>
                </w:rPr>
                <w:lastRenderedPageBreak/>
                <w:t>(</w:t>
              </w:r>
              <w:r>
                <w:fldChar w:fldCharType="begin"/>
              </w:r>
              <w:r>
                <w:rPr>
                  <w:rFonts w:eastAsiaTheme="minorEastAsia"/>
                </w:rPr>
                <w:instrText xml:space="preserve"> SEQ Eq \* MERGEFORMAT </w:instrText>
              </w:r>
              <w:r>
                <w:fldChar w:fldCharType="separate"/>
              </w:r>
            </w:ins>
            <w:r w:rsidR="004344EE">
              <w:rPr>
                <w:rFonts w:eastAsiaTheme="minorEastAsia"/>
                <w:noProof/>
              </w:rPr>
              <w:t>10</w:t>
            </w:r>
            <w:ins w:id="5755" w:author="mpountou" w:date="2021-02-11T23:20:00Z">
              <w:r>
                <w:fldChar w:fldCharType="end"/>
              </w:r>
              <w:r>
                <w:rPr>
                  <w:rFonts w:eastAsiaTheme="minorEastAsia"/>
                  <w:lang w:val="en-US"/>
                </w:rPr>
                <w:t>)</w:t>
              </w:r>
            </w:ins>
          </w:p>
        </w:tc>
      </w:tr>
    </w:tbl>
    <w:p w14:paraId="553F6F13" w14:textId="77777777" w:rsidR="00F6385D" w:rsidDel="008A17B8" w:rsidRDefault="00F6385D" w:rsidP="00B53BAB">
      <w:pPr>
        <w:rPr>
          <w:del w:id="5756" w:author="mpountou" w:date="2021-02-11T23:20:00Z"/>
        </w:rPr>
      </w:pPr>
    </w:p>
    <w:p w14:paraId="7D94FC4C" w14:textId="76A32940" w:rsidR="00BF0026" w:rsidRPr="00F6385D" w:rsidDel="008A17B8" w:rsidRDefault="00BF0026" w:rsidP="00B53BAB">
      <w:pPr>
        <w:rPr>
          <w:del w:id="5757" w:author="mpountou" w:date="2021-02-11T23:20:00Z"/>
          <w:rFonts w:eastAsiaTheme="minorEastAsia"/>
          <w:i/>
        </w:rPr>
      </w:pPr>
      <m:oMathPara>
        <m:oMath>
          <m:r>
            <w:del w:id="5758" w:author="mpountou" w:date="2021-02-11T23:20:00Z">
              <w:rPr>
                <w:rFonts w:ascii="Cambria Math" w:hAnsi="Cambria Math"/>
              </w:rPr>
              <m:t>MAE=</m:t>
            </w:del>
          </m:r>
          <m:nary>
            <m:naryPr>
              <m:chr m:val="∑"/>
              <m:subHide m:val="1"/>
              <m:supHide m:val="1"/>
              <m:ctrlPr>
                <w:del w:id="5759" w:author="mpountou" w:date="2021-02-11T23:20:00Z">
                  <w:rPr>
                    <w:rFonts w:ascii="Cambria Math" w:hAnsi="Cambria Math"/>
                    <w:i/>
                  </w:rPr>
                </w:del>
              </m:ctrlPr>
            </m:naryPr>
            <m:sub/>
            <m:sup/>
            <m:e>
              <m:f>
                <m:fPr>
                  <m:ctrlPr>
                    <w:del w:id="5760" w:author="mpountou" w:date="2021-02-11T23:20:00Z">
                      <w:rPr>
                        <w:rFonts w:ascii="Cambria Math" w:hAnsi="Cambria Math"/>
                        <w:i/>
                      </w:rPr>
                    </w:del>
                  </m:ctrlPr>
                </m:fPr>
                <m:num>
                  <m:r>
                    <w:del w:id="5761" w:author="mpountou" w:date="2021-02-11T23:20:00Z">
                      <w:rPr>
                        <w:rFonts w:ascii="Cambria Math" w:hAnsi="Cambria Math"/>
                      </w:rPr>
                      <m:t xml:space="preserve">| </m:t>
                    </w:del>
                  </m:r>
                  <m:sSub>
                    <m:sSubPr>
                      <m:ctrlPr>
                        <w:del w:id="5762" w:author="mpountou" w:date="2021-02-11T23:20:00Z">
                          <w:rPr>
                            <w:rFonts w:ascii="Cambria Math" w:hAnsi="Cambria Math"/>
                            <w:i/>
                          </w:rPr>
                        </w:del>
                      </m:ctrlPr>
                    </m:sSubPr>
                    <m:e>
                      <m:acc>
                        <m:accPr>
                          <m:ctrlPr>
                            <w:del w:id="5763" w:author="mpountou" w:date="2021-02-11T23:20:00Z">
                              <w:rPr>
                                <w:rFonts w:ascii="Cambria Math" w:hAnsi="Cambria Math"/>
                                <w:i/>
                              </w:rPr>
                            </w:del>
                          </m:ctrlPr>
                        </m:accPr>
                        <m:e>
                          <m:r>
                            <w:del w:id="5764" w:author="mpountou" w:date="2021-02-11T23:20:00Z">
                              <w:rPr>
                                <w:rFonts w:ascii="Cambria Math" w:hAnsi="Cambria Math"/>
                              </w:rPr>
                              <m:t>y</m:t>
                            </w:del>
                          </m:r>
                        </m:e>
                      </m:acc>
                    </m:e>
                    <m:sub>
                      <m:r>
                        <w:del w:id="5765" w:author="mpountou" w:date="2021-02-11T23:20:00Z">
                          <w:rPr>
                            <w:rFonts w:ascii="Cambria Math" w:hAnsi="Cambria Math"/>
                          </w:rPr>
                          <m:t>i</m:t>
                        </w:del>
                      </m:r>
                    </m:sub>
                  </m:sSub>
                  <m:r>
                    <w:del w:id="5766" w:author="mpountou" w:date="2021-02-11T23:20:00Z">
                      <w:rPr>
                        <w:rFonts w:ascii="Cambria Math" w:hAnsi="Cambria Math"/>
                      </w:rPr>
                      <m:t>-</m:t>
                    </w:del>
                  </m:r>
                  <m:sSub>
                    <m:sSubPr>
                      <m:ctrlPr>
                        <w:del w:id="5767" w:author="mpountou" w:date="2021-02-11T23:20:00Z">
                          <w:rPr>
                            <w:rFonts w:ascii="Cambria Math" w:hAnsi="Cambria Math"/>
                            <w:i/>
                          </w:rPr>
                        </w:del>
                      </m:ctrlPr>
                    </m:sSubPr>
                    <m:e>
                      <m:r>
                        <w:del w:id="5768" w:author="mpountou" w:date="2021-02-11T23:20:00Z">
                          <w:rPr>
                            <w:rFonts w:ascii="Cambria Math" w:hAnsi="Cambria Math"/>
                          </w:rPr>
                          <m:t>y</m:t>
                        </w:del>
                      </m:r>
                    </m:e>
                    <m:sub>
                      <m:r>
                        <w:del w:id="5769" w:author="mpountou" w:date="2021-02-11T23:20:00Z">
                          <w:rPr>
                            <w:rFonts w:ascii="Cambria Math" w:hAnsi="Cambria Math"/>
                          </w:rPr>
                          <m:t>i</m:t>
                        </w:del>
                      </m:r>
                    </m:sub>
                  </m:sSub>
                  <m:r>
                    <w:del w:id="5770" w:author="mpountou" w:date="2021-02-11T23:20:00Z">
                      <w:rPr>
                        <w:rFonts w:ascii="Cambria Math" w:hAnsi="Cambria Math"/>
                      </w:rPr>
                      <m:t xml:space="preserve"> |</m:t>
                    </w:del>
                  </m:r>
                </m:num>
                <m:den>
                  <m:r>
                    <w:del w:id="5771" w:author="mpountou" w:date="2021-02-11T23:20:00Z">
                      <w:rPr>
                        <w:rFonts w:ascii="Cambria Math" w:hAnsi="Cambria Math"/>
                      </w:rPr>
                      <m:t>n</m:t>
                    </w:del>
                  </m:r>
                </m:den>
              </m:f>
              <w:commentRangeStart w:id="5772"/>
              <w:commentRangeStart w:id="5773"/>
              <w:commentRangeEnd w:id="5772"/>
              <m:r>
                <w:del w:id="5774" w:author="mpountou" w:date="2021-02-11T23:20:00Z">
                  <m:rPr>
                    <m:sty m:val="p"/>
                  </m:rPr>
                  <w:rPr>
                    <w:rStyle w:val="ad"/>
                  </w:rPr>
                  <w:commentReference w:id="5772"/>
                </w:del>
              </m:r>
              <w:commentRangeEnd w:id="5773"/>
              <m:r>
                <m:rPr>
                  <m:sty m:val="p"/>
                </m:rPr>
                <w:rPr>
                  <w:rStyle w:val="ad"/>
                </w:rPr>
                <w:commentReference w:id="5773"/>
              </m:r>
            </m:e>
          </m:nary>
        </m:oMath>
      </m:oMathPara>
    </w:p>
    <w:p w14:paraId="579FEBFD" w14:textId="77777777" w:rsidR="00F6385D" w:rsidRPr="00BF0026" w:rsidDel="008A17B8" w:rsidRDefault="00F6385D" w:rsidP="00B53BAB">
      <w:pPr>
        <w:rPr>
          <w:del w:id="5775" w:author="mpountou" w:date="2021-02-11T23:20:00Z"/>
          <w:i/>
        </w:rPr>
      </w:pPr>
    </w:p>
    <w:p w14:paraId="2D2D36D5" w14:textId="77777777"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14:paraId="3A9D4EC3" w14:textId="6011359E"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EndPr/>
        <w:sdtContent>
          <w:r>
            <w:fldChar w:fldCharType="begin"/>
          </w:r>
          <w:r>
            <w:instrText xml:space="preserve"> CITATION Cha14 \l 1032 </w:instrText>
          </w:r>
          <w:r>
            <w:fldChar w:fldCharType="separate"/>
          </w:r>
          <w:r w:rsidR="001103F1" w:rsidRPr="001103F1">
            <w:rPr>
              <w:noProof/>
            </w:rPr>
            <w:t>[16]</w:t>
          </w:r>
          <w:r>
            <w:fldChar w:fldCharType="end"/>
          </w:r>
        </w:sdtContent>
      </w:sdt>
      <w:ins w:id="5776" w:author="Sotirios Filippos Tsarouchis" w:date="2021-02-09T17:22:00Z">
        <w:r w:rsidR="001E793D">
          <w:t xml:space="preserve">, </w:t>
        </w:r>
      </w:ins>
      <w:del w:id="5777" w:author="Sotirios Filippos Tsarouchis" w:date="2021-02-09T17:22:00Z">
        <w:r w:rsidDel="001E793D">
          <w:delText xml:space="preserve"> </w:delText>
        </w:r>
      </w:del>
      <w:r>
        <w:t>ενώ αγνοεί την κατεύθυνση του σφάλματος αφού περιλαμβάνει την μέση τιμή στον υπολογισμό του τύπου.</w:t>
      </w:r>
    </w:p>
    <w:p w14:paraId="3FE37052" w14:textId="77777777" w:rsidR="008E290A" w:rsidRDefault="008E290A" w:rsidP="002B3EF6"/>
    <w:p w14:paraId="1358DFB2" w14:textId="77777777" w:rsidR="008E290A" w:rsidRPr="001E793D" w:rsidRDefault="00D05068" w:rsidP="00D05068">
      <w:pPr>
        <w:pStyle w:val="3"/>
        <w:rPr>
          <w:b/>
          <w:bCs/>
          <w:rPrChange w:id="5778" w:author="Sotirios Filippos Tsarouchis" w:date="2021-02-09T17:22:00Z">
            <w:rPr/>
          </w:rPrChange>
        </w:rPr>
      </w:pPr>
      <w:bookmarkStart w:id="5779" w:name="_Toc64223384"/>
      <w:r w:rsidRPr="001E793D">
        <w:rPr>
          <w:b/>
          <w:bCs/>
          <w:rPrChange w:id="5780" w:author="Sotirios Filippos Tsarouchis" w:date="2021-02-09T17:22:00Z">
            <w:rPr/>
          </w:rPrChange>
        </w:rPr>
        <w:t>Κάλυψη (</w:t>
      </w:r>
      <w:r w:rsidRPr="001E793D">
        <w:rPr>
          <w:b/>
          <w:bCs/>
          <w:lang w:val="en-US"/>
          <w:rPrChange w:id="5781" w:author="Sotirios Filippos Tsarouchis" w:date="2021-02-09T17:22:00Z">
            <w:rPr>
              <w:lang w:val="en-US"/>
            </w:rPr>
          </w:rPrChange>
        </w:rPr>
        <w:t>Coverage)</w:t>
      </w:r>
      <w:bookmarkEnd w:id="5779"/>
      <w:r w:rsidRPr="001E793D">
        <w:rPr>
          <w:b/>
          <w:bCs/>
          <w:lang w:val="en-US"/>
          <w:rPrChange w:id="5782" w:author="Sotirios Filippos Tsarouchis" w:date="2021-02-09T17:22:00Z">
            <w:rPr>
              <w:lang w:val="en-US"/>
            </w:rPr>
          </w:rPrChange>
        </w:rPr>
        <w:t xml:space="preserve"> </w:t>
      </w:r>
    </w:p>
    <w:p w14:paraId="538A6456" w14:textId="77777777" w:rsidR="008E290A" w:rsidRDefault="008E290A" w:rsidP="002B3EF6"/>
    <w:p w14:paraId="7F382BAD" w14:textId="77777777" w:rsidR="00D05068" w:rsidRDefault="00D05068" w:rsidP="00D05068">
      <w:r>
        <w:t xml:space="preserve">Σύμφωνα με την βιβλιογραφία </w:t>
      </w:r>
      <w:sdt>
        <w:sdtPr>
          <w:id w:val="-837069693"/>
          <w:citation/>
        </w:sdtPr>
        <w:sdtEnd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14:paraId="28F09664" w14:textId="77777777"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14:paraId="30C64EA0" w14:textId="77777777"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14:paraId="42C310DD" w14:textId="4FC83FCD" w:rsidR="00D05068" w:rsidRDefault="00D05068" w:rsidP="00D05068">
      <w:pPr>
        <w:rPr>
          <w:ins w:id="5783" w:author="mpountou" w:date="2021-02-11T23:22:00Z"/>
        </w:rPr>
      </w:pPr>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End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14:paraId="504480DA" w14:textId="77777777" w:rsidR="008A17B8" w:rsidRPr="00CC6AA1" w:rsidRDefault="008A17B8" w:rsidP="00D05068"/>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229"/>
        <w:gridCol w:w="788"/>
      </w:tblGrid>
      <w:tr w:rsidR="008A17B8" w14:paraId="5AB068E9" w14:textId="77777777" w:rsidTr="004344EE">
        <w:trPr>
          <w:ins w:id="5784" w:author="mpountou" w:date="2021-02-11T23:22:00Z"/>
        </w:trPr>
        <w:tc>
          <w:tcPr>
            <w:tcW w:w="279" w:type="dxa"/>
          </w:tcPr>
          <w:p w14:paraId="574C3C89" w14:textId="77777777" w:rsidR="008A17B8" w:rsidRDefault="008A17B8">
            <w:pPr>
              <w:jc w:val="center"/>
              <w:rPr>
                <w:ins w:id="5785" w:author="mpountou" w:date="2021-02-11T23:22:00Z"/>
                <w:rFonts w:eastAsiaTheme="minorEastAsia"/>
              </w:rPr>
              <w:pPrChange w:id="5786" w:author="mpountou" w:date="2021-02-11T21:49:00Z">
                <w:pPr/>
              </w:pPrChange>
            </w:pPr>
          </w:p>
        </w:tc>
        <w:tc>
          <w:tcPr>
            <w:tcW w:w="7229" w:type="dxa"/>
          </w:tcPr>
          <w:p w14:paraId="020FDDFA" w14:textId="4108E008" w:rsidR="008A17B8" w:rsidRPr="008A17B8" w:rsidRDefault="008A17B8" w:rsidP="008A17B8">
            <w:pPr>
              <w:jc w:val="center"/>
              <w:rPr>
                <w:ins w:id="5787" w:author="mpountou" w:date="2021-02-11T23:22:00Z"/>
                <w:rFonts w:ascii="Cambria Math" w:hAnsi="Cambria Math"/>
                <w:i/>
                <w:sz w:val="20"/>
                <w:szCs w:val="20"/>
                <w:rPrChange w:id="5788" w:author="mpountou" w:date="2021-02-11T23:22:00Z">
                  <w:rPr>
                    <w:ins w:id="5789" w:author="mpountou" w:date="2021-02-11T23:22:00Z"/>
                    <w:rFonts w:ascii="Cambria Math" w:hAnsi="Cambria Math"/>
                    <w:i/>
                  </w:rPr>
                </w:rPrChange>
              </w:rPr>
            </w:pPr>
            <m:oMathPara>
              <m:oMath>
                <m:r>
                  <w:ins w:id="5790" w:author="mpountou" w:date="2021-02-11T23:22:00Z">
                    <w:rPr>
                      <w:rFonts w:ascii="Cambria Math" w:hAnsi="Cambria Math"/>
                      <w:sz w:val="20"/>
                      <w:szCs w:val="20"/>
                      <w:rPrChange w:id="5791" w:author="mpountou" w:date="2021-02-11T23:22:00Z">
                        <w:rPr>
                          <w:rFonts w:ascii="Cambria Math" w:hAnsi="Cambria Math"/>
                        </w:rPr>
                      </w:rPrChange>
                    </w:rPr>
                    <m:t>coverage=</m:t>
                  </w:ins>
                </m:r>
                <m:f>
                  <m:fPr>
                    <m:ctrlPr>
                      <w:ins w:id="5792" w:author="mpountou" w:date="2021-02-11T23:22:00Z">
                        <w:rPr>
                          <w:rFonts w:ascii="Cambria Math" w:hAnsi="Cambria Math"/>
                          <w:i/>
                          <w:sz w:val="20"/>
                          <w:szCs w:val="20"/>
                        </w:rPr>
                      </w:ins>
                    </m:ctrlPr>
                  </m:fPr>
                  <m:num>
                    <m:r>
                      <w:ins w:id="5793" w:author="mpountou" w:date="2021-02-11T23:22:00Z">
                        <w:rPr>
                          <w:rFonts w:ascii="Cambria Math" w:hAnsi="Cambria Math"/>
                          <w:sz w:val="20"/>
                          <w:szCs w:val="20"/>
                          <w:rPrChange w:id="5794" w:author="mpountou" w:date="2021-02-11T23:22:00Z">
                            <w:rPr>
                              <w:rFonts w:ascii="Cambria Math" w:hAnsi="Cambria Math"/>
                            </w:rPr>
                          </w:rPrChange>
                        </w:rPr>
                        <m:t>σύνολο στοιχείων που μπορούν να προταθούν α</m:t>
                      </w:ins>
                    </m:r>
                    <m:sSup>
                      <m:sSupPr>
                        <m:ctrlPr>
                          <w:ins w:id="5795" w:author="mpountou" w:date="2021-02-11T23:22:00Z">
                            <w:rPr>
                              <w:rFonts w:ascii="Cambria Math" w:hAnsi="Cambria Math"/>
                              <w:i/>
                              <w:sz w:val="20"/>
                              <w:szCs w:val="20"/>
                            </w:rPr>
                          </w:ins>
                        </m:ctrlPr>
                      </m:sSupPr>
                      <m:e>
                        <m:r>
                          <w:ins w:id="5796" w:author="mpountou" w:date="2021-02-11T23:22:00Z">
                            <w:rPr>
                              <w:rFonts w:ascii="Cambria Math" w:hAnsi="Cambria Math"/>
                              <w:sz w:val="20"/>
                              <w:szCs w:val="20"/>
                              <w:rPrChange w:id="5797" w:author="mpountou" w:date="2021-02-11T23:22:00Z">
                                <w:rPr>
                                  <w:rFonts w:ascii="Cambria Math" w:hAnsi="Cambria Math"/>
                                </w:rPr>
                              </w:rPrChange>
                            </w:rPr>
                            <m:t>π</m:t>
                          </w:ins>
                        </m:r>
                      </m:e>
                      <m:sup>
                        <m:r>
                          <w:ins w:id="5798" w:author="mpountou" w:date="2021-02-11T23:22:00Z">
                            <w:rPr>
                              <w:rFonts w:ascii="Cambria Math" w:hAnsi="Cambria Math"/>
                              <w:sz w:val="20"/>
                              <w:szCs w:val="20"/>
                              <w:rPrChange w:id="5799" w:author="mpountou" w:date="2021-02-11T23:22:00Z">
                                <w:rPr>
                                  <w:rFonts w:ascii="Cambria Math" w:hAnsi="Cambria Math"/>
                                </w:rPr>
                              </w:rPrChange>
                            </w:rPr>
                            <m:t>'</m:t>
                          </w:ins>
                        </m:r>
                      </m:sup>
                    </m:sSup>
                    <m:r>
                      <w:ins w:id="5800" w:author="mpountou" w:date="2021-02-11T23:22:00Z">
                        <w:rPr>
                          <w:rFonts w:ascii="Cambria Math" w:hAnsi="Cambria Math"/>
                          <w:sz w:val="20"/>
                          <w:szCs w:val="20"/>
                          <w:rPrChange w:id="5801" w:author="mpountou" w:date="2021-02-11T23:22:00Z">
                            <w:rPr>
                              <w:rFonts w:ascii="Cambria Math" w:hAnsi="Cambria Math"/>
                            </w:rPr>
                          </w:rPrChange>
                        </w:rPr>
                        <m:t>το σύστημα</m:t>
                      </w:ins>
                    </m:r>
                  </m:num>
                  <m:den>
                    <m:r>
                      <w:ins w:id="5802" w:author="mpountou" w:date="2021-02-11T23:22:00Z">
                        <w:rPr>
                          <w:rFonts w:ascii="Cambria Math" w:hAnsi="Cambria Math"/>
                          <w:sz w:val="20"/>
                          <w:szCs w:val="20"/>
                          <w:rPrChange w:id="5803" w:author="mpountou" w:date="2021-02-11T23:22:00Z">
                            <w:rPr>
                              <w:rFonts w:ascii="Cambria Math" w:hAnsi="Cambria Math"/>
                            </w:rPr>
                          </w:rPrChange>
                        </w:rPr>
                        <m:t>όλα τα στοιχεία του συστήματος</m:t>
                      </w:ins>
                    </m:r>
                    <w:commentRangeStart w:id="5804"/>
                    <w:commentRangeStart w:id="5805"/>
                    <w:commentRangeEnd w:id="5804"/>
                    <m:r>
                      <w:ins w:id="5806" w:author="mpountou" w:date="2021-02-11T23:22:00Z">
                        <w:rPr>
                          <w:rFonts w:ascii="Cambria Math" w:hAnsi="Cambria Math"/>
                          <w:i/>
                          <w:sz w:val="20"/>
                          <w:szCs w:val="20"/>
                          <w:rPrChange w:id="5807" w:author="mpountou" w:date="2021-02-11T23:22:00Z">
                            <w:rPr>
                              <w:rFonts w:ascii="Cambria Math" w:hAnsi="Cambria Math"/>
                              <w:i/>
                            </w:rPr>
                          </w:rPrChange>
                        </w:rPr>
                        <w:commentReference w:id="5804"/>
                      </w:ins>
                    </m:r>
                    <w:commentRangeEnd w:id="5805"/>
                    <m:r>
                      <w:ins w:id="5808" w:author="mpountou" w:date="2021-02-11T23:22:00Z">
                        <w:rPr>
                          <w:rFonts w:ascii="Cambria Math" w:hAnsi="Cambria Math"/>
                          <w:i/>
                          <w:sz w:val="20"/>
                          <w:szCs w:val="20"/>
                          <w:rPrChange w:id="5809" w:author="mpountou" w:date="2021-02-11T23:22:00Z">
                            <w:rPr>
                              <w:rFonts w:ascii="Cambria Math" w:hAnsi="Cambria Math"/>
                              <w:i/>
                            </w:rPr>
                          </w:rPrChange>
                        </w:rPr>
                        <w:commentReference w:id="5805"/>
                      </w:ins>
                    </m:r>
                  </m:den>
                </m:f>
              </m:oMath>
            </m:oMathPara>
          </w:p>
          <w:p w14:paraId="22BB36D4" w14:textId="22F6E473" w:rsidR="008A17B8" w:rsidRPr="00F75D6D" w:rsidRDefault="008A17B8">
            <w:pPr>
              <w:jc w:val="center"/>
              <w:rPr>
                <w:ins w:id="5810" w:author="mpountou" w:date="2021-02-11T23:22:00Z"/>
                <w:rFonts w:eastAsiaTheme="minorEastAsia"/>
                <w:i/>
                <w:rPrChange w:id="5811" w:author="mpountou" w:date="2021-02-11T21:53:00Z">
                  <w:rPr>
                    <w:ins w:id="5812" w:author="mpountou" w:date="2021-02-11T23:22:00Z"/>
                    <w:rFonts w:eastAsiaTheme="minorEastAsia"/>
                  </w:rPr>
                </w:rPrChange>
              </w:rPr>
              <w:pPrChange w:id="5813" w:author="mpountou" w:date="2021-02-11T21:53:00Z">
                <w:pPr/>
              </w:pPrChange>
            </w:pPr>
          </w:p>
        </w:tc>
        <w:tc>
          <w:tcPr>
            <w:tcW w:w="788" w:type="dxa"/>
          </w:tcPr>
          <w:p w14:paraId="03331B71" w14:textId="4BC1FAD3" w:rsidR="008A17B8" w:rsidRPr="00F75D6D" w:rsidRDefault="008A17B8" w:rsidP="004344EE">
            <w:pPr>
              <w:jc w:val="center"/>
              <w:rPr>
                <w:ins w:id="5814" w:author="mpountou" w:date="2021-02-11T23:22:00Z"/>
                <w:rFonts w:eastAsiaTheme="minorEastAsia"/>
                <w:lang w:val="en-US"/>
                <w:rPrChange w:id="5815" w:author="mpountou" w:date="2021-02-11T21:52:00Z">
                  <w:rPr>
                    <w:ins w:id="5816" w:author="mpountou" w:date="2021-02-11T23:22:00Z"/>
                    <w:rFonts w:eastAsiaTheme="minorEastAsia"/>
                  </w:rPr>
                </w:rPrChange>
              </w:rPr>
            </w:pPr>
            <w:ins w:id="5817" w:author="mpountou" w:date="2021-02-11T23:22: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11</w:t>
            </w:r>
            <w:ins w:id="5818" w:author="mpountou" w:date="2021-02-11T23:22:00Z">
              <w:r>
                <w:fldChar w:fldCharType="end"/>
              </w:r>
              <w:r>
                <w:rPr>
                  <w:rFonts w:eastAsiaTheme="minorEastAsia"/>
                  <w:lang w:val="en-US"/>
                </w:rPr>
                <w:t>)</w:t>
              </w:r>
            </w:ins>
          </w:p>
        </w:tc>
      </w:tr>
    </w:tbl>
    <w:p w14:paraId="506AC5BA" w14:textId="77777777" w:rsidR="008E290A" w:rsidRPr="00CC6AA1" w:rsidDel="008A17B8" w:rsidRDefault="008E290A" w:rsidP="002B3EF6">
      <w:pPr>
        <w:rPr>
          <w:del w:id="5819" w:author="mpountou" w:date="2021-02-11T23:22:00Z"/>
        </w:rPr>
      </w:pPr>
    </w:p>
    <w:p w14:paraId="2B304970" w14:textId="04189D11" w:rsidR="007D27B3" w:rsidRPr="001E793D" w:rsidDel="008A17B8" w:rsidRDefault="00CC6AA1" w:rsidP="002B3EF6">
      <w:pPr>
        <w:rPr>
          <w:ins w:id="5820" w:author="Sotirios Filippos Tsarouchis" w:date="2021-02-09T17:22:00Z"/>
          <w:del w:id="5821" w:author="mpountou" w:date="2021-02-11T23:22:00Z"/>
          <w:rFonts w:eastAsiaTheme="minorEastAsia"/>
        </w:rPr>
      </w:pPr>
      <m:oMathPara>
        <m:oMath>
          <m:r>
            <w:del w:id="5822" w:author="mpountou" w:date="2021-02-11T23:22:00Z">
              <w:rPr>
                <w:rFonts w:ascii="Cambria Math" w:hAnsi="Cambria Math"/>
              </w:rPr>
              <m:t>coverage=</m:t>
            </w:del>
          </m:r>
          <m:f>
            <m:fPr>
              <m:ctrlPr>
                <w:del w:id="5823" w:author="mpountou" w:date="2021-02-11T23:22:00Z">
                  <w:rPr>
                    <w:rFonts w:ascii="Cambria Math" w:hAnsi="Cambria Math"/>
                    <w:i/>
                  </w:rPr>
                </w:del>
              </m:ctrlPr>
            </m:fPr>
            <m:num>
              <m:r>
                <w:del w:id="5824" w:author="mpountou" w:date="2021-02-11T23:22:00Z">
                  <w:rPr>
                    <w:rFonts w:ascii="Cambria Math" w:hAnsi="Cambria Math"/>
                  </w:rPr>
                  <m:t>σύνολο στοιχείων που μπορούν να προταθούν α</m:t>
                </w:del>
              </m:r>
              <m:sSup>
                <m:sSupPr>
                  <m:ctrlPr>
                    <w:del w:id="5825" w:author="mpountou" w:date="2021-02-11T23:22:00Z">
                      <w:rPr>
                        <w:rFonts w:ascii="Cambria Math" w:hAnsi="Cambria Math"/>
                        <w:i/>
                      </w:rPr>
                    </w:del>
                  </m:ctrlPr>
                </m:sSupPr>
                <m:e>
                  <m:r>
                    <w:del w:id="5826" w:author="mpountou" w:date="2021-02-11T23:22:00Z">
                      <w:rPr>
                        <w:rFonts w:ascii="Cambria Math" w:hAnsi="Cambria Math"/>
                      </w:rPr>
                      <m:t>π</m:t>
                    </w:del>
                  </m:r>
                </m:e>
                <m:sup>
                  <m:r>
                    <w:del w:id="5827" w:author="mpountou" w:date="2021-02-11T23:22:00Z">
                      <w:rPr>
                        <w:rFonts w:ascii="Cambria Math" w:hAnsi="Cambria Math"/>
                      </w:rPr>
                      <m:t>'</m:t>
                    </w:del>
                  </m:r>
                </m:sup>
              </m:sSup>
              <m:r>
                <w:del w:id="5828" w:author="mpountou" w:date="2021-02-11T23:22:00Z">
                  <w:rPr>
                    <w:rFonts w:ascii="Cambria Math" w:hAnsi="Cambria Math"/>
                  </w:rPr>
                  <m:t>το σύστημα</m:t>
                </w:del>
              </m:r>
            </m:num>
            <m:den>
              <m:r>
                <w:del w:id="5829" w:author="mpountou" w:date="2021-02-11T23:22:00Z">
                  <w:rPr>
                    <w:rFonts w:ascii="Cambria Math" w:hAnsi="Cambria Math"/>
                  </w:rPr>
                  <m:t>όλα τα στοιχεία του συστήματος</m:t>
                </w:del>
              </m:r>
              <w:commentRangeStart w:id="5830"/>
              <w:commentRangeStart w:id="5831"/>
              <w:commentRangeEnd w:id="5830"/>
              <m:r>
                <w:del w:id="5832" w:author="mpountou" w:date="2021-02-11T23:22:00Z">
                  <m:rPr>
                    <m:sty m:val="p"/>
                  </m:rPr>
                  <w:rPr>
                    <w:rStyle w:val="ad"/>
                  </w:rPr>
                  <w:commentReference w:id="5830"/>
                </w:del>
              </m:r>
              <w:commentRangeEnd w:id="5831"/>
              <m:r>
                <w:del w:id="5833" w:author="mpountou" w:date="2021-02-11T23:22:00Z">
                  <m:rPr>
                    <m:sty m:val="p"/>
                  </m:rPr>
                  <w:rPr>
                    <w:rStyle w:val="ad"/>
                  </w:rPr>
                  <w:commentReference w:id="5831"/>
                </w:del>
              </m:r>
            </m:den>
          </m:f>
        </m:oMath>
      </m:oMathPara>
    </w:p>
    <w:p w14:paraId="32B70BF7" w14:textId="77777777" w:rsidR="001E793D" w:rsidRPr="00F8306E" w:rsidRDefault="001E793D" w:rsidP="002B3EF6"/>
    <w:p w14:paraId="767E117F" w14:textId="77777777" w:rsidR="005B38B2" w:rsidRPr="001E793D" w:rsidRDefault="00D465C5" w:rsidP="005B38B2">
      <w:pPr>
        <w:pStyle w:val="3"/>
        <w:rPr>
          <w:b/>
          <w:bCs/>
          <w:lang w:val="en-US"/>
          <w:rPrChange w:id="5834" w:author="Sotirios Filippos Tsarouchis" w:date="2021-02-09T17:22:00Z">
            <w:rPr>
              <w:lang w:val="en-US"/>
            </w:rPr>
          </w:rPrChange>
        </w:rPr>
      </w:pPr>
      <w:bookmarkStart w:id="5835" w:name="_Toc64223385"/>
      <w:r w:rsidRPr="001E793D">
        <w:rPr>
          <w:b/>
          <w:bCs/>
          <w:rPrChange w:id="5836" w:author="Sotirios Filippos Tsarouchis" w:date="2021-02-09T17:22:00Z">
            <w:rPr/>
          </w:rPrChange>
        </w:rPr>
        <w:t>Ποικιλομορφία (</w:t>
      </w:r>
      <w:r w:rsidRPr="001E793D">
        <w:rPr>
          <w:b/>
          <w:bCs/>
          <w:lang w:val="en-US"/>
          <w:rPrChange w:id="5837" w:author="Sotirios Filippos Tsarouchis" w:date="2021-02-09T17:22:00Z">
            <w:rPr>
              <w:lang w:val="en-US"/>
            </w:rPr>
          </w:rPrChange>
        </w:rPr>
        <w:t>diversity)</w:t>
      </w:r>
      <w:bookmarkEnd w:id="5835"/>
    </w:p>
    <w:p w14:paraId="5D721DBC" w14:textId="77777777" w:rsidR="00D465C5" w:rsidRDefault="00D465C5" w:rsidP="00D465C5">
      <w:pPr>
        <w:rPr>
          <w:lang w:val="en-US"/>
        </w:rPr>
      </w:pPr>
    </w:p>
    <w:p w14:paraId="7DEBA503" w14:textId="1C536B35" w:rsidR="00A33457" w:rsidRDefault="00D465C5" w:rsidP="00A33457">
      <w:pPr>
        <w:rPr>
          <w:ins w:id="5838" w:author="mpountou" w:date="2021-02-11T23:23:00Z"/>
        </w:rPr>
      </w:pPr>
      <w:r>
        <w:t>Υπάρχουν πολλοί ορισμοί που περιγράφουν την έννοια της ποικιλομορφίας ως μετρική</w:t>
      </w:r>
      <w:ins w:id="5839" w:author="Sotirios Filippos Tsarouchis" w:date="2021-02-09T17:23:00Z">
        <w:r w:rsidR="001E793D">
          <w:t>. Η</w:t>
        </w:r>
      </w:ins>
      <w:del w:id="5840" w:author="Sotirios Filippos Tsarouchis" w:date="2021-02-09T17:23:00Z">
        <w:r w:rsidDel="001E793D">
          <w:delText>, η</w:delText>
        </w:r>
      </w:del>
      <w:r>
        <w:t xml:space="preserve">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w:t>
      </w:r>
      <w:ins w:id="5841" w:author="Sotirios Filippos Tsarouchis" w:date="2021-02-09T17:23:00Z">
        <w:r w:rsidR="001E793D">
          <w:t>,</w:t>
        </w:r>
      </w:ins>
      <w:r w:rsidRPr="00D465C5">
        <w:t xml:space="preserve"> </w:t>
      </w:r>
      <w:r>
        <w:t>η οποία και υιοθετείται στην παρούσα διπλωματική</w:t>
      </w:r>
      <w:r w:rsidRPr="00D465C5">
        <w:t xml:space="preserve">. </w:t>
      </w:r>
      <w:sdt>
        <w:sdtPr>
          <w:id w:val="-1260902867"/>
          <w:citation/>
        </w:sdtPr>
        <w:sdtEnd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w:t>
      </w:r>
      <w:ins w:id="5842" w:author="Sotirios Filippos Tsarouchis" w:date="2021-02-09T17:23:00Z">
        <w:r w:rsidR="001E793D">
          <w:t>ως</w:t>
        </w:r>
      </w:ins>
      <w:del w:id="5843" w:author="Sotirios Filippos Tsarouchis" w:date="2021-02-09T17:23:00Z">
        <w:r w:rsidDel="001E793D">
          <w:delText>ώς</w:delText>
        </w:r>
      </w:del>
      <w:r>
        <w:t xml:space="preserve">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11017" w14:paraId="0D8C04DA" w14:textId="77777777" w:rsidTr="004344EE">
        <w:trPr>
          <w:ins w:id="5844" w:author="mpountou" w:date="2021-02-11T23:29:00Z"/>
        </w:trPr>
        <w:tc>
          <w:tcPr>
            <w:tcW w:w="704" w:type="dxa"/>
          </w:tcPr>
          <w:p w14:paraId="40A856E3" w14:textId="77777777" w:rsidR="00D11017" w:rsidRDefault="00D11017">
            <w:pPr>
              <w:jc w:val="center"/>
              <w:rPr>
                <w:ins w:id="5845" w:author="mpountou" w:date="2021-02-11T23:29:00Z"/>
                <w:rFonts w:eastAsiaTheme="minorEastAsia"/>
              </w:rPr>
              <w:pPrChange w:id="5846" w:author="mpountou" w:date="2021-02-11T21:49:00Z">
                <w:pPr/>
              </w:pPrChange>
            </w:pPr>
          </w:p>
        </w:tc>
        <w:tc>
          <w:tcPr>
            <w:tcW w:w="6804" w:type="dxa"/>
          </w:tcPr>
          <w:p w14:paraId="151A1A6F" w14:textId="2E17AEBC" w:rsidR="00D11017" w:rsidRPr="00D11017" w:rsidRDefault="00D11017">
            <w:pPr>
              <w:jc w:val="center"/>
              <w:rPr>
                <w:ins w:id="5847" w:author="mpountou" w:date="2021-02-11T23:29:00Z"/>
                <w:rFonts w:ascii="Cambria Math" w:hAnsi="Cambria Math"/>
                <w:i/>
                <w:lang w:val="en-US"/>
                <w:rPrChange w:id="5848" w:author="mpountou" w:date="2021-02-11T23:29:00Z">
                  <w:rPr>
                    <w:ins w:id="5849" w:author="mpountou" w:date="2021-02-11T23:29:00Z"/>
                    <w:rFonts w:eastAsiaTheme="minorEastAsia"/>
                  </w:rPr>
                </w:rPrChange>
              </w:rPr>
              <w:pPrChange w:id="5850" w:author="mpountou" w:date="2021-02-11T23:29:00Z">
                <w:pPr/>
              </w:pPrChange>
            </w:pPr>
            <m:oMathPara>
              <m:oMath>
                <m:r>
                  <w:ins w:id="5851" w:author="mpountou" w:date="2021-02-11T23:29:00Z">
                    <w:rPr>
                      <w:rFonts w:ascii="Cambria Math" w:hAnsi="Cambria Math"/>
                      <w:lang w:val="en-US"/>
                    </w:rPr>
                    <m:t>Diversity=</m:t>
                  </w:ins>
                </m:r>
                <m:f>
                  <m:fPr>
                    <m:ctrlPr>
                      <w:ins w:id="5852" w:author="mpountou" w:date="2021-02-11T23:29:00Z">
                        <w:rPr>
                          <w:rFonts w:ascii="Cambria Math" w:hAnsi="Cambria Math"/>
                          <w:i/>
                          <w:lang w:val="en-US"/>
                        </w:rPr>
                      </w:ins>
                    </m:ctrlPr>
                  </m:fPr>
                  <m:num>
                    <m:nary>
                      <m:naryPr>
                        <m:chr m:val="∑"/>
                        <m:subHide m:val="1"/>
                        <m:supHide m:val="1"/>
                        <m:ctrlPr>
                          <w:ins w:id="5853" w:author="mpountou" w:date="2021-02-11T23:29:00Z">
                            <w:rPr>
                              <w:rFonts w:ascii="Cambria Math" w:hAnsi="Cambria Math"/>
                              <w:i/>
                              <w:lang w:val="en-US"/>
                            </w:rPr>
                          </w:ins>
                        </m:ctrlPr>
                      </m:naryPr>
                      <m:sub/>
                      <m:sup/>
                      <m:e>
                        <m:r>
                          <w:ins w:id="5854" w:author="mpountou" w:date="2021-02-11T23:29:00Z">
                            <w:rPr>
                              <w:rFonts w:ascii="Cambria Math" w:hAnsi="Cambria Math"/>
                              <w:lang w:val="en-US"/>
                            </w:rPr>
                            <m:t xml:space="preserve"> </m:t>
                          </w:ins>
                        </m:r>
                      </m:e>
                    </m:nary>
                    <m:nary>
                      <m:naryPr>
                        <m:chr m:val="∑"/>
                        <m:subHide m:val="1"/>
                        <m:supHide m:val="1"/>
                        <m:ctrlPr>
                          <w:ins w:id="5855" w:author="mpountou" w:date="2021-02-11T23:29:00Z">
                            <w:rPr>
                              <w:rFonts w:ascii="Cambria Math" w:hAnsi="Cambria Math"/>
                              <w:i/>
                              <w:lang w:val="en-US"/>
                            </w:rPr>
                          </w:ins>
                        </m:ctrlPr>
                      </m:naryPr>
                      <m:sub/>
                      <m:sup/>
                      <m:e>
                        <m:r>
                          <w:ins w:id="5856" w:author="mpountou" w:date="2021-02-11T23:29:00Z">
                            <w:rPr>
                              <w:rFonts w:ascii="Cambria Math" w:hAnsi="Cambria Math"/>
                              <w:lang w:val="en-US"/>
                            </w:rPr>
                            <m:t>(1-Similarity(</m:t>
                          </w:ins>
                        </m:r>
                        <m:sSub>
                          <m:sSubPr>
                            <m:ctrlPr>
                              <w:ins w:id="5857" w:author="mpountou" w:date="2021-02-11T23:29:00Z">
                                <w:rPr>
                                  <w:rFonts w:ascii="Cambria Math" w:hAnsi="Cambria Math"/>
                                  <w:i/>
                                  <w:lang w:val="en-US"/>
                                </w:rPr>
                              </w:ins>
                            </m:ctrlPr>
                          </m:sSubPr>
                          <m:e>
                            <m:r>
                              <w:ins w:id="5858" w:author="mpountou" w:date="2021-02-11T23:29:00Z">
                                <w:rPr>
                                  <w:rFonts w:ascii="Cambria Math" w:hAnsi="Cambria Math"/>
                                  <w:lang w:val="en-US"/>
                                </w:rPr>
                                <m:t>c</m:t>
                              </w:ins>
                            </m:r>
                          </m:e>
                          <m:sub>
                            <m:r>
                              <w:ins w:id="5859" w:author="mpountou" w:date="2021-02-11T23:29:00Z">
                                <w:rPr>
                                  <w:rFonts w:ascii="Cambria Math" w:hAnsi="Cambria Math"/>
                                  <w:lang w:val="en-US"/>
                                </w:rPr>
                                <m:t>i</m:t>
                              </w:ins>
                            </m:r>
                          </m:sub>
                        </m:sSub>
                        <m:r>
                          <w:ins w:id="5860" w:author="mpountou" w:date="2021-02-11T23:29:00Z">
                            <w:rPr>
                              <w:rFonts w:ascii="Cambria Math" w:hAnsi="Cambria Math"/>
                              <w:lang w:val="en-US"/>
                            </w:rPr>
                            <m:t>,</m:t>
                          </w:ins>
                        </m:r>
                        <m:sSub>
                          <m:sSubPr>
                            <m:ctrlPr>
                              <w:ins w:id="5861" w:author="mpountou" w:date="2021-02-11T23:29:00Z">
                                <w:rPr>
                                  <w:rFonts w:ascii="Cambria Math" w:hAnsi="Cambria Math"/>
                                  <w:i/>
                                  <w:lang w:val="en-US"/>
                                </w:rPr>
                              </w:ins>
                            </m:ctrlPr>
                          </m:sSubPr>
                          <m:e>
                            <m:r>
                              <w:ins w:id="5862" w:author="mpountou" w:date="2021-02-11T23:29:00Z">
                                <w:rPr>
                                  <w:rFonts w:ascii="Cambria Math" w:hAnsi="Cambria Math"/>
                                  <w:lang w:val="en-US"/>
                                </w:rPr>
                                <m:t>c</m:t>
                              </w:ins>
                            </m:r>
                          </m:e>
                          <m:sub>
                            <m:r>
                              <w:ins w:id="5863" w:author="mpountou" w:date="2021-02-11T23:29:00Z">
                                <w:rPr>
                                  <w:rFonts w:ascii="Cambria Math" w:hAnsi="Cambria Math"/>
                                  <w:lang w:val="en-US"/>
                                </w:rPr>
                                <m:t>j</m:t>
                              </w:ins>
                            </m:r>
                          </m:sub>
                        </m:sSub>
                        <m:r>
                          <w:ins w:id="5864" w:author="mpountou" w:date="2021-02-11T23:29:00Z">
                            <w:rPr>
                              <w:rFonts w:ascii="Cambria Math" w:hAnsi="Cambria Math"/>
                              <w:lang w:val="en-US"/>
                            </w:rPr>
                            <m:t>)</m:t>
                          </w:ins>
                        </m:r>
                      </m:e>
                    </m:nary>
                  </m:num>
                  <m:den>
                    <m:f>
                      <m:fPr>
                        <m:ctrlPr>
                          <w:ins w:id="5865" w:author="mpountou" w:date="2021-02-11T23:29:00Z">
                            <w:rPr>
                              <w:rFonts w:ascii="Cambria Math" w:hAnsi="Cambria Math"/>
                              <w:i/>
                              <w:lang w:val="en-US"/>
                            </w:rPr>
                          </w:ins>
                        </m:ctrlPr>
                      </m:fPr>
                      <m:num>
                        <m:r>
                          <w:ins w:id="5866" w:author="mpountou" w:date="2021-02-11T23:29:00Z">
                            <w:rPr>
                              <w:rFonts w:ascii="Cambria Math" w:hAnsi="Cambria Math"/>
                              <w:lang w:val="en-US"/>
                            </w:rPr>
                            <m:t>n⋅</m:t>
                          </w:ins>
                        </m:r>
                        <m:d>
                          <m:dPr>
                            <m:ctrlPr>
                              <w:ins w:id="5867" w:author="mpountou" w:date="2021-02-11T23:29:00Z">
                                <w:rPr>
                                  <w:rFonts w:ascii="Cambria Math" w:hAnsi="Cambria Math"/>
                                  <w:i/>
                                  <w:lang w:val="en-US"/>
                                </w:rPr>
                              </w:ins>
                            </m:ctrlPr>
                          </m:dPr>
                          <m:e>
                            <m:r>
                              <w:ins w:id="5868" w:author="mpountou" w:date="2021-02-11T23:29:00Z">
                                <w:rPr>
                                  <w:rFonts w:ascii="Cambria Math" w:hAnsi="Cambria Math"/>
                                  <w:lang w:val="en-US"/>
                                </w:rPr>
                                <m:t>n-1</m:t>
                              </w:ins>
                            </m:r>
                          </m:e>
                        </m:d>
                      </m:num>
                      <m:den>
                        <m:r>
                          <w:ins w:id="5869" w:author="mpountou" w:date="2021-02-11T23:29:00Z">
                            <w:rPr>
                              <w:rFonts w:ascii="Cambria Math" w:hAnsi="Cambria Math"/>
                              <w:lang w:val="en-US"/>
                            </w:rPr>
                            <m:t>2</m:t>
                          </w:ins>
                        </m:r>
                      </m:den>
                    </m:f>
                    <w:commentRangeStart w:id="5870"/>
                    <w:commentRangeStart w:id="5871"/>
                    <w:commentRangeEnd w:id="5870"/>
                    <m:r>
                      <w:ins w:id="5872" w:author="mpountou" w:date="2021-02-11T23:29:00Z">
                        <w:rPr>
                          <w:rFonts w:ascii="Cambria Math" w:hAnsi="Cambria Math"/>
                          <w:i/>
                        </w:rPr>
                        <w:commentReference w:id="5870"/>
                      </w:ins>
                    </m:r>
                    <w:commentRangeEnd w:id="5871"/>
                    <m:r>
                      <w:ins w:id="5873" w:author="mpountou" w:date="2021-02-11T23:29:00Z">
                        <w:rPr>
                          <w:rFonts w:ascii="Cambria Math" w:hAnsi="Cambria Math"/>
                          <w:i/>
                        </w:rPr>
                        <w:commentReference w:id="5871"/>
                      </w:ins>
                    </m:r>
                  </m:den>
                </m:f>
              </m:oMath>
            </m:oMathPara>
          </w:p>
        </w:tc>
        <w:tc>
          <w:tcPr>
            <w:tcW w:w="788" w:type="dxa"/>
          </w:tcPr>
          <w:p w14:paraId="58E8617D" w14:textId="77777777" w:rsidR="00D11017" w:rsidRPr="00D11017" w:rsidRDefault="00D11017">
            <w:pPr>
              <w:jc w:val="center"/>
              <w:rPr>
                <w:ins w:id="5874" w:author="mpountou" w:date="2021-02-11T23:29:00Z"/>
                <w:rFonts w:eastAsiaTheme="minorEastAsia"/>
                <w:sz w:val="8"/>
                <w:szCs w:val="8"/>
                <w:lang w:val="en-US"/>
                <w:rPrChange w:id="5875" w:author="mpountou" w:date="2021-02-11T23:29:00Z">
                  <w:rPr>
                    <w:ins w:id="5876" w:author="mpountou" w:date="2021-02-11T23:29:00Z"/>
                    <w:rFonts w:eastAsiaTheme="minorEastAsia"/>
                    <w:lang w:val="en-US"/>
                  </w:rPr>
                </w:rPrChange>
              </w:rPr>
              <w:pPrChange w:id="5877" w:author="mpountou" w:date="2021-02-11T21:49:00Z">
                <w:pPr/>
              </w:pPrChange>
            </w:pPr>
          </w:p>
          <w:p w14:paraId="2574D13E" w14:textId="4986A600" w:rsidR="00D11017" w:rsidRPr="00F75D6D" w:rsidRDefault="00D11017" w:rsidP="004344EE">
            <w:pPr>
              <w:jc w:val="center"/>
              <w:rPr>
                <w:ins w:id="5878" w:author="mpountou" w:date="2021-02-11T23:29:00Z"/>
                <w:rFonts w:eastAsiaTheme="minorEastAsia"/>
                <w:lang w:val="en-US"/>
                <w:rPrChange w:id="5879" w:author="mpountou" w:date="2021-02-11T21:52:00Z">
                  <w:rPr>
                    <w:ins w:id="5880" w:author="mpountou" w:date="2021-02-11T23:29:00Z"/>
                    <w:rFonts w:eastAsiaTheme="minorEastAsia"/>
                  </w:rPr>
                </w:rPrChange>
              </w:rPr>
            </w:pPr>
            <w:ins w:id="5881" w:author="mpountou" w:date="2021-02-11T23:29: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12</w:t>
            </w:r>
            <w:ins w:id="5882" w:author="mpountou" w:date="2021-02-11T23:29:00Z">
              <w:r>
                <w:fldChar w:fldCharType="end"/>
              </w:r>
              <w:r>
                <w:rPr>
                  <w:rFonts w:eastAsiaTheme="minorEastAsia"/>
                  <w:lang w:val="en-US"/>
                </w:rPr>
                <w:t>)</w:t>
              </w:r>
            </w:ins>
          </w:p>
        </w:tc>
      </w:tr>
    </w:tbl>
    <w:p w14:paraId="47449B8F" w14:textId="3C8BC0CB" w:rsidR="008A17B8" w:rsidRPr="00D11017" w:rsidDel="00D11017" w:rsidRDefault="008A17B8" w:rsidP="00A33457">
      <w:pPr>
        <w:rPr>
          <w:del w:id="5883" w:author="mpountou" w:date="2021-02-11T23:29:00Z"/>
          <w:rFonts w:eastAsiaTheme="minorEastAsia"/>
          <w:lang w:val="en-US"/>
          <w:rPrChange w:id="5884" w:author="mpountou" w:date="2021-02-11T23:29:00Z">
            <w:rPr>
              <w:del w:id="5885" w:author="mpountou" w:date="2021-02-11T23:29:00Z"/>
              <w:rFonts w:ascii="Cambria Math" w:hAnsi="Cambria Math"/>
              <w:i/>
              <w:lang w:val="en-US"/>
            </w:rPr>
          </w:rPrChange>
        </w:rPr>
      </w:pPr>
    </w:p>
    <w:p w14:paraId="586FF10E" w14:textId="77777777" w:rsidR="00D11017" w:rsidRPr="00D11017" w:rsidRDefault="00D11017" w:rsidP="00A33457">
      <w:pPr>
        <w:rPr>
          <w:ins w:id="5886" w:author="mpountou" w:date="2021-02-11T23:29:00Z"/>
          <w:rFonts w:eastAsiaTheme="minorEastAsia"/>
          <w:rPrChange w:id="5887" w:author="mpountou" w:date="2021-02-11T23:29:00Z">
            <w:rPr>
              <w:ins w:id="5888" w:author="mpountou" w:date="2021-02-11T23:29:00Z"/>
            </w:rPr>
          </w:rPrChange>
        </w:rPr>
      </w:pPr>
    </w:p>
    <w:p w14:paraId="54265D9F" w14:textId="2802D46F" w:rsidR="00A33457" w:rsidRPr="00A33457" w:rsidDel="00D11017" w:rsidRDefault="00A33457" w:rsidP="00D465C5">
      <w:pPr>
        <w:rPr>
          <w:del w:id="5889" w:author="mpountou" w:date="2021-02-11T23:29:00Z"/>
          <w:rFonts w:eastAsiaTheme="minorEastAsia"/>
          <w:lang w:val="en-US"/>
        </w:rPr>
      </w:pPr>
      <m:oMathPara>
        <m:oMath>
          <m:r>
            <w:del w:id="5890" w:author="mpountou" w:date="2021-02-11T23:29:00Z">
              <w:rPr>
                <w:rFonts w:ascii="Cambria Math" w:hAnsi="Cambria Math"/>
                <w:lang w:val="en-US"/>
              </w:rPr>
              <w:lastRenderedPageBreak/>
              <m:t>Diversity=</m:t>
            </w:del>
          </m:r>
          <m:f>
            <m:fPr>
              <m:ctrlPr>
                <w:del w:id="5891" w:author="mpountou" w:date="2021-02-11T23:29:00Z">
                  <w:rPr>
                    <w:rFonts w:ascii="Cambria Math" w:hAnsi="Cambria Math"/>
                    <w:i/>
                    <w:lang w:val="en-US"/>
                  </w:rPr>
                </w:del>
              </m:ctrlPr>
            </m:fPr>
            <m:num>
              <m:nary>
                <m:naryPr>
                  <m:chr m:val="∑"/>
                  <m:subHide m:val="1"/>
                  <m:supHide m:val="1"/>
                  <m:ctrlPr>
                    <w:del w:id="5892" w:author="mpountou" w:date="2021-02-11T23:29:00Z">
                      <w:rPr>
                        <w:rFonts w:ascii="Cambria Math" w:hAnsi="Cambria Math"/>
                        <w:i/>
                        <w:lang w:val="en-US"/>
                      </w:rPr>
                    </w:del>
                  </m:ctrlPr>
                </m:naryPr>
                <m:sub/>
                <m:sup/>
                <m:e>
                  <m:r>
                    <w:del w:id="5893" w:author="mpountou" w:date="2021-02-11T23:29:00Z">
                      <w:rPr>
                        <w:rFonts w:ascii="Cambria Math" w:hAnsi="Cambria Math"/>
                        <w:lang w:val="en-US"/>
                      </w:rPr>
                      <m:t xml:space="preserve"> </m:t>
                    </w:del>
                  </m:r>
                </m:e>
              </m:nary>
              <m:nary>
                <m:naryPr>
                  <m:chr m:val="∑"/>
                  <m:subHide m:val="1"/>
                  <m:supHide m:val="1"/>
                  <m:ctrlPr>
                    <w:del w:id="5894" w:author="mpountou" w:date="2021-02-11T23:29:00Z">
                      <w:rPr>
                        <w:rFonts w:ascii="Cambria Math" w:hAnsi="Cambria Math"/>
                        <w:i/>
                        <w:lang w:val="en-US"/>
                      </w:rPr>
                    </w:del>
                  </m:ctrlPr>
                </m:naryPr>
                <m:sub/>
                <m:sup/>
                <m:e>
                  <m:r>
                    <w:del w:id="5895" w:author="mpountou" w:date="2021-02-11T23:29:00Z">
                      <w:rPr>
                        <w:rFonts w:ascii="Cambria Math" w:hAnsi="Cambria Math"/>
                        <w:lang w:val="en-US"/>
                      </w:rPr>
                      <m:t>(1-Similarity(</m:t>
                    </w:del>
                  </m:r>
                  <m:sSub>
                    <m:sSubPr>
                      <m:ctrlPr>
                        <w:del w:id="5896" w:author="mpountou" w:date="2021-02-11T23:29:00Z">
                          <w:rPr>
                            <w:rFonts w:ascii="Cambria Math" w:hAnsi="Cambria Math"/>
                            <w:i/>
                            <w:lang w:val="en-US"/>
                          </w:rPr>
                        </w:del>
                      </m:ctrlPr>
                    </m:sSubPr>
                    <m:e>
                      <m:r>
                        <w:del w:id="5897" w:author="mpountou" w:date="2021-02-11T23:29:00Z">
                          <w:rPr>
                            <w:rFonts w:ascii="Cambria Math" w:hAnsi="Cambria Math"/>
                            <w:lang w:val="en-US"/>
                          </w:rPr>
                          <m:t>c</m:t>
                        </w:del>
                      </m:r>
                    </m:e>
                    <m:sub>
                      <m:r>
                        <w:del w:id="5898" w:author="mpountou" w:date="2021-02-11T23:29:00Z">
                          <w:rPr>
                            <w:rFonts w:ascii="Cambria Math" w:hAnsi="Cambria Math"/>
                            <w:lang w:val="en-US"/>
                          </w:rPr>
                          <m:t>i</m:t>
                        </w:del>
                      </m:r>
                    </m:sub>
                  </m:sSub>
                  <m:r>
                    <w:del w:id="5899" w:author="mpountou" w:date="2021-02-11T23:29:00Z">
                      <w:rPr>
                        <w:rFonts w:ascii="Cambria Math" w:hAnsi="Cambria Math"/>
                        <w:lang w:val="en-US"/>
                      </w:rPr>
                      <m:t>,</m:t>
                    </w:del>
                  </m:r>
                  <m:sSub>
                    <m:sSubPr>
                      <m:ctrlPr>
                        <w:del w:id="5900" w:author="mpountou" w:date="2021-02-11T23:29:00Z">
                          <w:rPr>
                            <w:rFonts w:ascii="Cambria Math" w:hAnsi="Cambria Math"/>
                            <w:i/>
                            <w:lang w:val="en-US"/>
                          </w:rPr>
                        </w:del>
                      </m:ctrlPr>
                    </m:sSubPr>
                    <m:e>
                      <m:r>
                        <w:del w:id="5901" w:author="mpountou" w:date="2021-02-11T23:29:00Z">
                          <w:rPr>
                            <w:rFonts w:ascii="Cambria Math" w:hAnsi="Cambria Math"/>
                            <w:lang w:val="en-US"/>
                          </w:rPr>
                          <m:t>c</m:t>
                        </w:del>
                      </m:r>
                    </m:e>
                    <m:sub>
                      <m:r>
                        <w:del w:id="5902" w:author="mpountou" w:date="2021-02-11T23:29:00Z">
                          <w:rPr>
                            <w:rFonts w:ascii="Cambria Math" w:hAnsi="Cambria Math"/>
                            <w:lang w:val="en-US"/>
                          </w:rPr>
                          <m:t>j</m:t>
                        </w:del>
                      </m:r>
                    </m:sub>
                  </m:sSub>
                  <m:r>
                    <w:del w:id="5903" w:author="mpountou" w:date="2021-02-11T23:29:00Z">
                      <w:rPr>
                        <w:rFonts w:ascii="Cambria Math" w:hAnsi="Cambria Math"/>
                        <w:lang w:val="en-US"/>
                      </w:rPr>
                      <m:t>)</m:t>
                    </w:del>
                  </m:r>
                </m:e>
              </m:nary>
            </m:num>
            <m:den>
              <m:f>
                <m:fPr>
                  <m:ctrlPr>
                    <w:del w:id="5904" w:author="mpountou" w:date="2021-02-11T23:29:00Z">
                      <w:rPr>
                        <w:rFonts w:ascii="Cambria Math" w:hAnsi="Cambria Math"/>
                        <w:i/>
                        <w:lang w:val="en-US"/>
                      </w:rPr>
                    </w:del>
                  </m:ctrlPr>
                </m:fPr>
                <m:num>
                  <m:r>
                    <w:del w:id="5905" w:author="mpountou" w:date="2021-02-11T23:29:00Z">
                      <w:rPr>
                        <w:rFonts w:ascii="Cambria Math" w:hAnsi="Cambria Math"/>
                        <w:lang w:val="en-US"/>
                      </w:rPr>
                      <m:t>n⋅</m:t>
                    </w:del>
                  </m:r>
                  <m:d>
                    <m:dPr>
                      <m:ctrlPr>
                        <w:del w:id="5906" w:author="mpountou" w:date="2021-02-11T23:29:00Z">
                          <w:rPr>
                            <w:rFonts w:ascii="Cambria Math" w:hAnsi="Cambria Math"/>
                            <w:i/>
                            <w:lang w:val="en-US"/>
                          </w:rPr>
                        </w:del>
                      </m:ctrlPr>
                    </m:dPr>
                    <m:e>
                      <m:r>
                        <w:del w:id="5907" w:author="mpountou" w:date="2021-02-11T23:29:00Z">
                          <w:rPr>
                            <w:rFonts w:ascii="Cambria Math" w:hAnsi="Cambria Math"/>
                            <w:lang w:val="en-US"/>
                          </w:rPr>
                          <m:t>n-1</m:t>
                        </w:del>
                      </m:r>
                    </m:e>
                  </m:d>
                </m:num>
                <m:den>
                  <m:r>
                    <w:del w:id="5908" w:author="mpountou" w:date="2021-02-11T23:29:00Z">
                      <w:rPr>
                        <w:rFonts w:ascii="Cambria Math" w:hAnsi="Cambria Math"/>
                        <w:lang w:val="en-US"/>
                      </w:rPr>
                      <m:t>2</m:t>
                    </w:del>
                  </m:r>
                </m:den>
              </m:f>
              <w:commentRangeStart w:id="5909"/>
              <w:commentRangeStart w:id="5910"/>
              <w:commentRangeEnd w:id="5909"/>
              <m:r>
                <w:del w:id="5911" w:author="mpountou" w:date="2021-02-11T23:29:00Z">
                  <m:rPr>
                    <m:sty m:val="p"/>
                  </m:rPr>
                  <w:rPr>
                    <w:rStyle w:val="ad"/>
                  </w:rPr>
                  <w:commentReference w:id="5909"/>
                </w:del>
              </m:r>
              <w:commentRangeEnd w:id="5910"/>
              <m:r>
                <w:del w:id="5912" w:author="mpountou" w:date="2021-02-11T23:29:00Z">
                  <m:rPr>
                    <m:sty m:val="p"/>
                  </m:rPr>
                  <w:rPr>
                    <w:rStyle w:val="ad"/>
                  </w:rPr>
                  <w:commentReference w:id="5910"/>
                </w:del>
              </m:r>
            </m:den>
          </m:f>
        </m:oMath>
      </m:oMathPara>
    </w:p>
    <w:p w14:paraId="5EE28E94" w14:textId="77777777"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End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14:paraId="34849A3C" w14:textId="77777777" w:rsidR="006E2994" w:rsidRDefault="006E2994" w:rsidP="00A33457">
      <w:pPr>
        <w:rPr>
          <w:rFonts w:eastAsiaTheme="minorEastAsia"/>
        </w:rPr>
      </w:pPr>
    </w:p>
    <w:p w14:paraId="5E1DBACC" w14:textId="77777777" w:rsidR="006E2994" w:rsidRPr="001E793D" w:rsidRDefault="00FC5B8F" w:rsidP="006E2994">
      <w:pPr>
        <w:pStyle w:val="3"/>
        <w:rPr>
          <w:rFonts w:eastAsiaTheme="minorEastAsia"/>
          <w:b/>
          <w:bCs/>
          <w:rPrChange w:id="5913" w:author="Sotirios Filippos Tsarouchis" w:date="2021-02-09T17:23:00Z">
            <w:rPr>
              <w:rFonts w:eastAsiaTheme="minorEastAsia"/>
            </w:rPr>
          </w:rPrChange>
        </w:rPr>
      </w:pPr>
      <w:bookmarkStart w:id="5914" w:name="_Toc64223386"/>
      <w:r w:rsidRPr="001E793D">
        <w:rPr>
          <w:rFonts w:eastAsiaTheme="minorEastAsia"/>
          <w:b/>
          <w:bCs/>
          <w:rPrChange w:id="5915" w:author="Sotirios Filippos Tsarouchis" w:date="2021-02-09T17:23:00Z">
            <w:rPr>
              <w:rFonts w:eastAsiaTheme="minorEastAsia"/>
            </w:rPr>
          </w:rPrChange>
        </w:rPr>
        <w:t>Καινοτομία (</w:t>
      </w:r>
      <w:r w:rsidRPr="001E793D">
        <w:rPr>
          <w:rFonts w:eastAsiaTheme="minorEastAsia"/>
          <w:b/>
          <w:bCs/>
          <w:lang w:val="en-US"/>
          <w:rPrChange w:id="5916" w:author="Sotirios Filippos Tsarouchis" w:date="2021-02-09T17:23:00Z">
            <w:rPr>
              <w:rFonts w:eastAsiaTheme="minorEastAsia"/>
              <w:lang w:val="en-US"/>
            </w:rPr>
          </w:rPrChange>
        </w:rPr>
        <w:t>novelty)</w:t>
      </w:r>
      <w:bookmarkEnd w:id="5914"/>
    </w:p>
    <w:p w14:paraId="35941D7F" w14:textId="77777777" w:rsidR="00A33457" w:rsidRDefault="00A33457" w:rsidP="00D465C5">
      <w:pPr>
        <w:rPr>
          <w:rFonts w:eastAsiaTheme="minorEastAsia"/>
        </w:rPr>
      </w:pPr>
    </w:p>
    <w:p w14:paraId="0E3C4E82" w14:textId="6CD1481F" w:rsidR="00B24301" w:rsidRDefault="00FC5B8F" w:rsidP="00B24301">
      <w:pPr>
        <w:rPr>
          <w:ins w:id="5917" w:author="mpountou" w:date="2021-02-11T23:30:00Z"/>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w:t>
      </w:r>
      <w:ins w:id="5918" w:author="Sotirios Filippos Tsarouchis" w:date="2021-02-09T17:24:00Z">
        <w:r w:rsidR="001E793D">
          <w:rPr>
            <w:rFonts w:eastAsiaTheme="minorEastAsia"/>
          </w:rPr>
          <w:t xml:space="preserve">των προϊόντων </w:t>
        </w:r>
      </w:ins>
      <w:del w:id="5919" w:author="Sotirios Filippos Tsarouchis" w:date="2021-02-09T17:24:00Z">
        <w:r w:rsidR="00B24301" w:rsidDel="001E793D">
          <w:rPr>
            <w:rFonts w:eastAsiaTheme="minorEastAsia"/>
          </w:rPr>
          <w:delText xml:space="preserve">των προτάσεων που τα προϊόντα </w:delText>
        </w:r>
      </w:del>
      <w:ins w:id="5920" w:author="Sotirios Filippos Tsarouchis" w:date="2021-02-09T17:24:00Z">
        <w:r w:rsidR="001E793D">
          <w:rPr>
            <w:rFonts w:eastAsiaTheme="minorEastAsia"/>
          </w:rPr>
          <w:t xml:space="preserve">με τα οποία </w:t>
        </w:r>
      </w:ins>
      <w:ins w:id="5921" w:author="Sotirios Filippos Tsarouchis" w:date="2021-02-09T17:25:00Z">
        <w:r w:rsidR="001E793D">
          <w:rPr>
            <w:rFonts w:eastAsiaTheme="minorEastAsia"/>
          </w:rPr>
          <w:t xml:space="preserve">ο χρήστης </w:t>
        </w:r>
      </w:ins>
      <w:r w:rsidR="00B24301">
        <w:rPr>
          <w:rFonts w:eastAsiaTheme="minorEastAsia"/>
        </w:rPr>
        <w:t>δεν είχ</w:t>
      </w:r>
      <w:ins w:id="5922" w:author="Sotirios Filippos Tsarouchis" w:date="2021-02-09T17:25:00Z">
        <w:r w:rsidR="001E793D">
          <w:rPr>
            <w:rFonts w:eastAsiaTheme="minorEastAsia"/>
          </w:rPr>
          <w:t>ε</w:t>
        </w:r>
      </w:ins>
      <w:ins w:id="5923" w:author="mpountou" w:date="2021-02-11T23:30:00Z">
        <w:r w:rsidR="00886825" w:rsidRPr="00DE5E38">
          <w:rPr>
            <w:rFonts w:eastAsiaTheme="minorEastAsia"/>
            <w:rPrChange w:id="5924" w:author="mpountou" w:date="2021-02-11T23:30:00Z">
              <w:rPr>
                <w:rFonts w:eastAsiaTheme="minorEastAsia"/>
                <w:lang w:val="en-US"/>
              </w:rPr>
            </w:rPrChange>
          </w:rPr>
          <w:t xml:space="preserve"> </w:t>
        </w:r>
      </w:ins>
      <w:del w:id="5925" w:author="Sotirios Filippos Tsarouchis" w:date="2021-02-09T17:25:00Z">
        <w:r w:rsidR="00B24301" w:rsidDel="001E793D">
          <w:rPr>
            <w:rFonts w:eastAsiaTheme="minorEastAsia"/>
          </w:rPr>
          <w:delText xml:space="preserve">αν στο παρελθόν κάποια </w:delText>
        </w:r>
      </w:del>
      <w:ins w:id="5926" w:author="Sotirios Filippos Tsarouchis" w:date="2021-02-09T17:25:00Z">
        <w:r w:rsidR="001E793D">
          <w:rPr>
            <w:rFonts w:eastAsiaTheme="minorEastAsia"/>
          </w:rPr>
          <w:t xml:space="preserve">καμία </w:t>
        </w:r>
      </w:ins>
      <w:r w:rsidR="00B24301">
        <w:rPr>
          <w:rFonts w:eastAsiaTheme="minorEastAsia"/>
        </w:rPr>
        <w:t>αλληλεπίδραση</w:t>
      </w:r>
      <w:ins w:id="5927" w:author="Sotirios Filippos Tsarouchis" w:date="2021-02-09T17:25:00Z">
        <w:r w:rsidR="001E793D">
          <w:rPr>
            <w:rFonts w:eastAsiaTheme="minorEastAsia"/>
          </w:rPr>
          <w:t xml:space="preserve"> στο παρελθόν,</w:t>
        </w:r>
      </w:ins>
      <w:ins w:id="5928" w:author="mpountou" w:date="2021-02-11T23:30:00Z">
        <w:r w:rsidR="00886825" w:rsidRPr="00886825">
          <w:rPr>
            <w:rFonts w:eastAsiaTheme="minorEastAsia"/>
            <w:rPrChange w:id="5929" w:author="mpountou" w:date="2021-02-11T23:30:00Z">
              <w:rPr>
                <w:rFonts w:eastAsiaTheme="minorEastAsia"/>
                <w:lang w:val="en-US"/>
              </w:rPr>
            </w:rPrChange>
          </w:rPr>
          <w:t xml:space="preserve"> </w:t>
        </w:r>
      </w:ins>
      <w:del w:id="5930" w:author="Sotirios Filippos Tsarouchis" w:date="2021-02-09T17:25:00Z">
        <w:r w:rsidR="00B24301" w:rsidDel="001E793D">
          <w:rPr>
            <w:rFonts w:eastAsiaTheme="minorEastAsia"/>
          </w:rPr>
          <w:delText xml:space="preserve"> απ’ τον δεδομένο χρήστη </w:delText>
        </w:r>
      </w:del>
      <w:r w:rsidR="00B24301">
        <w:rPr>
          <w:rFonts w:eastAsiaTheme="minorEastAsia"/>
        </w:rPr>
        <w:t xml:space="preserve">δηλαδή του ήταν άγνωστα </w:t>
      </w:r>
      <w:sdt>
        <w:sdtPr>
          <w:rPr>
            <w:rFonts w:eastAsiaTheme="minorEastAsia"/>
          </w:rPr>
          <w:id w:val="1844592611"/>
          <w:citation/>
        </w:sdtPr>
        <w:sdtEnd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14:paraId="33C8B317" w14:textId="77777777" w:rsidR="00DE5E38" w:rsidRDefault="00DE5E38" w:rsidP="00B24301">
      <w:pPr>
        <w:rPr>
          <w:ins w:id="5931" w:author="mpountou" w:date="2021-02-11T23:29:00Z"/>
          <w:rFonts w:eastAsiaTheme="minorEastAsi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C52021" w14:paraId="5B483EA8" w14:textId="77777777" w:rsidTr="004344EE">
        <w:trPr>
          <w:ins w:id="5932" w:author="mpountou" w:date="2021-02-11T23:29:00Z"/>
        </w:trPr>
        <w:tc>
          <w:tcPr>
            <w:tcW w:w="704" w:type="dxa"/>
          </w:tcPr>
          <w:p w14:paraId="100DDAC5" w14:textId="77777777" w:rsidR="00C52021" w:rsidRDefault="00C52021">
            <w:pPr>
              <w:jc w:val="center"/>
              <w:rPr>
                <w:ins w:id="5933" w:author="mpountou" w:date="2021-02-11T23:29:00Z"/>
                <w:rFonts w:eastAsiaTheme="minorEastAsia"/>
              </w:rPr>
              <w:pPrChange w:id="5934" w:author="mpountou" w:date="2021-02-11T21:49:00Z">
                <w:pPr/>
              </w:pPrChange>
            </w:pPr>
          </w:p>
        </w:tc>
        <w:tc>
          <w:tcPr>
            <w:tcW w:w="6804" w:type="dxa"/>
          </w:tcPr>
          <w:p w14:paraId="52633769" w14:textId="77BB9CC8" w:rsidR="00C52021" w:rsidRPr="00C52021" w:rsidRDefault="00C52021" w:rsidP="00C52021">
            <w:pPr>
              <w:jc w:val="center"/>
              <w:rPr>
                <w:ins w:id="5935" w:author="mpountou" w:date="2021-02-11T23:29:00Z"/>
                <w:rFonts w:ascii="Cambria Math" w:hAnsi="Cambria Math"/>
                <w:i/>
                <w:lang w:val="en-US"/>
              </w:rPr>
            </w:pPr>
            <m:oMathPara>
              <m:oMath>
                <m:r>
                  <w:ins w:id="5936" w:author="mpountou" w:date="2021-02-11T23:29:00Z">
                    <w:rPr>
                      <w:rFonts w:ascii="Cambria Math" w:hAnsi="Cambria Math"/>
                      <w:lang w:val="en-US"/>
                    </w:rPr>
                    <m:t>Novelty</m:t>
                  </w:ins>
                </m:r>
                <m:d>
                  <m:dPr>
                    <m:ctrlPr>
                      <w:ins w:id="5937" w:author="mpountou" w:date="2021-02-11T23:29:00Z">
                        <w:rPr>
                          <w:rFonts w:ascii="Cambria Math" w:hAnsi="Cambria Math"/>
                          <w:i/>
                          <w:lang w:val="en-US"/>
                        </w:rPr>
                      </w:ins>
                    </m:ctrlPr>
                  </m:dPr>
                  <m:e>
                    <m:r>
                      <w:ins w:id="5938" w:author="mpountou" w:date="2021-02-11T23:29:00Z">
                        <w:rPr>
                          <w:rFonts w:ascii="Cambria Math" w:hAnsi="Cambria Math"/>
                          <w:lang w:val="en-US"/>
                        </w:rPr>
                        <m:t>R</m:t>
                      </w:ins>
                    </m:r>
                  </m:e>
                </m:d>
                <m:r>
                  <w:ins w:id="5939" w:author="mpountou" w:date="2021-02-11T23:29:00Z">
                    <w:rPr>
                      <w:rFonts w:ascii="Cambria Math" w:hAnsi="Cambria Math"/>
                      <w:lang w:val="en-US"/>
                    </w:rPr>
                    <m:t>=</m:t>
                  </w:ins>
                </m:r>
                <m:f>
                  <m:fPr>
                    <m:ctrlPr>
                      <w:ins w:id="5940" w:author="mpountou" w:date="2021-02-11T23:29:00Z">
                        <w:rPr>
                          <w:rFonts w:ascii="Cambria Math" w:hAnsi="Cambria Math"/>
                          <w:i/>
                          <w:lang w:val="en-US"/>
                        </w:rPr>
                      </w:ins>
                    </m:ctrlPr>
                  </m:fPr>
                  <m:num>
                    <m:nary>
                      <m:naryPr>
                        <m:chr m:val="∑"/>
                        <m:subHide m:val="1"/>
                        <m:supHide m:val="1"/>
                        <m:ctrlPr>
                          <w:ins w:id="5941" w:author="mpountou" w:date="2021-02-11T23:29:00Z">
                            <w:rPr>
                              <w:rFonts w:ascii="Cambria Math" w:hAnsi="Cambria Math"/>
                              <w:i/>
                              <w:lang w:val="en-US"/>
                            </w:rPr>
                          </w:ins>
                        </m:ctrlPr>
                      </m:naryPr>
                      <m:sub/>
                      <m:sup/>
                      <m:e>
                        <m:r>
                          <w:ins w:id="5942" w:author="mpountou" w:date="2021-02-11T23:29:00Z">
                            <w:rPr>
                              <w:rFonts w:ascii="Cambria Math" w:hAnsi="Cambria Math"/>
                              <w:lang w:val="en-US"/>
                            </w:rPr>
                            <m:t>tϵR ( 1-knows</m:t>
                          </w:ins>
                        </m:r>
                        <m:d>
                          <m:dPr>
                            <m:ctrlPr>
                              <w:ins w:id="5943" w:author="mpountou" w:date="2021-02-11T23:29:00Z">
                                <w:rPr>
                                  <w:rFonts w:ascii="Cambria Math" w:hAnsi="Cambria Math"/>
                                  <w:i/>
                                  <w:lang w:val="en-US"/>
                                </w:rPr>
                              </w:ins>
                            </m:ctrlPr>
                          </m:dPr>
                          <m:e>
                            <m:r>
                              <w:ins w:id="5944" w:author="mpountou" w:date="2021-02-11T23:29:00Z">
                                <w:rPr>
                                  <w:rFonts w:ascii="Cambria Math" w:hAnsi="Cambria Math"/>
                                  <w:lang w:val="en-US"/>
                                </w:rPr>
                                <m:t>user,t</m:t>
                              </w:ins>
                            </m:r>
                          </m:e>
                        </m:d>
                        <m:r>
                          <w:ins w:id="5945" w:author="mpountou" w:date="2021-02-11T23:29:00Z">
                            <w:rPr>
                              <w:rFonts w:ascii="Cambria Math" w:hAnsi="Cambria Math"/>
                              <w:lang w:val="en-US"/>
                            </w:rPr>
                            <m:t xml:space="preserve"> )</m:t>
                          </w:ins>
                        </m:r>
                      </m:e>
                    </m:nary>
                  </m:num>
                  <m:den>
                    <m:r>
                      <w:ins w:id="5946" w:author="mpountou" w:date="2021-02-11T23:29:00Z">
                        <w:rPr>
                          <w:rFonts w:ascii="Cambria Math" w:hAnsi="Cambria Math"/>
                          <w:lang w:val="en-US"/>
                        </w:rPr>
                        <m:t>| R |</m:t>
                      </w:ins>
                    </m:r>
                    <w:commentRangeStart w:id="5947"/>
                    <w:commentRangeStart w:id="5948"/>
                    <w:commentRangeEnd w:id="5947"/>
                    <m:r>
                      <w:ins w:id="5949" w:author="mpountou" w:date="2021-02-11T23:29:00Z">
                        <w:rPr>
                          <w:rFonts w:ascii="Cambria Math" w:hAnsi="Cambria Math"/>
                          <w:i/>
                        </w:rPr>
                        <w:commentReference w:id="5947"/>
                      </w:ins>
                    </m:r>
                    <w:commentRangeEnd w:id="5948"/>
                    <m:r>
                      <w:ins w:id="5950" w:author="mpountou" w:date="2021-02-11T23:30:00Z">
                        <m:rPr>
                          <m:sty m:val="p"/>
                        </m:rPr>
                        <w:rPr>
                          <w:rStyle w:val="ad"/>
                        </w:rPr>
                        <w:commentReference w:id="5948"/>
                      </w:ins>
                    </m:r>
                  </m:den>
                </m:f>
              </m:oMath>
            </m:oMathPara>
          </w:p>
          <w:p w14:paraId="7E8E663E" w14:textId="39D50692" w:rsidR="00C52021" w:rsidRPr="00F75D6D" w:rsidRDefault="00C52021">
            <w:pPr>
              <w:jc w:val="center"/>
              <w:rPr>
                <w:ins w:id="5951" w:author="mpountou" w:date="2021-02-11T23:29:00Z"/>
                <w:rFonts w:eastAsiaTheme="minorEastAsia"/>
                <w:i/>
                <w:rPrChange w:id="5952" w:author="mpountou" w:date="2021-02-11T21:53:00Z">
                  <w:rPr>
                    <w:ins w:id="5953" w:author="mpountou" w:date="2021-02-11T23:29:00Z"/>
                    <w:rFonts w:eastAsiaTheme="minorEastAsia"/>
                  </w:rPr>
                </w:rPrChange>
              </w:rPr>
              <w:pPrChange w:id="5954" w:author="mpountou" w:date="2021-02-11T21:53:00Z">
                <w:pPr/>
              </w:pPrChange>
            </w:pPr>
          </w:p>
        </w:tc>
        <w:tc>
          <w:tcPr>
            <w:tcW w:w="788" w:type="dxa"/>
          </w:tcPr>
          <w:p w14:paraId="07CF5E69" w14:textId="77777777" w:rsidR="00C52021" w:rsidRPr="00C52021" w:rsidRDefault="00C52021">
            <w:pPr>
              <w:jc w:val="center"/>
              <w:rPr>
                <w:ins w:id="5955" w:author="mpountou" w:date="2021-02-11T23:30:00Z"/>
                <w:rFonts w:eastAsiaTheme="minorEastAsia"/>
                <w:sz w:val="8"/>
                <w:szCs w:val="8"/>
                <w:lang w:val="en-US"/>
                <w:rPrChange w:id="5956" w:author="mpountou" w:date="2021-02-11T23:30:00Z">
                  <w:rPr>
                    <w:ins w:id="5957" w:author="mpountou" w:date="2021-02-11T23:30:00Z"/>
                    <w:rFonts w:eastAsiaTheme="minorEastAsia"/>
                    <w:lang w:val="en-US"/>
                  </w:rPr>
                </w:rPrChange>
              </w:rPr>
              <w:pPrChange w:id="5958" w:author="mpountou" w:date="2021-02-11T21:49:00Z">
                <w:pPr/>
              </w:pPrChange>
            </w:pPr>
          </w:p>
          <w:p w14:paraId="37F55EF2" w14:textId="52D8C5D9" w:rsidR="00C52021" w:rsidRPr="00F75D6D" w:rsidRDefault="00C52021" w:rsidP="004344EE">
            <w:pPr>
              <w:jc w:val="center"/>
              <w:rPr>
                <w:ins w:id="5959" w:author="mpountou" w:date="2021-02-11T23:29:00Z"/>
                <w:rFonts w:eastAsiaTheme="minorEastAsia"/>
                <w:lang w:val="en-US"/>
                <w:rPrChange w:id="5960" w:author="mpountou" w:date="2021-02-11T21:52:00Z">
                  <w:rPr>
                    <w:ins w:id="5961" w:author="mpountou" w:date="2021-02-11T23:29:00Z"/>
                    <w:rFonts w:eastAsiaTheme="minorEastAsia"/>
                  </w:rPr>
                </w:rPrChange>
              </w:rPr>
            </w:pPr>
            <w:ins w:id="5962" w:author="mpountou" w:date="2021-02-11T23:29: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13</w:t>
            </w:r>
            <w:ins w:id="5963" w:author="mpountou" w:date="2021-02-11T23:29:00Z">
              <w:r>
                <w:fldChar w:fldCharType="end"/>
              </w:r>
              <w:r>
                <w:rPr>
                  <w:rFonts w:eastAsiaTheme="minorEastAsia"/>
                  <w:lang w:val="en-US"/>
                </w:rPr>
                <w:t>)</w:t>
              </w:r>
            </w:ins>
          </w:p>
        </w:tc>
      </w:tr>
    </w:tbl>
    <w:p w14:paraId="6AF86BEE" w14:textId="77777777" w:rsidR="00C52021" w:rsidRDefault="00C52021" w:rsidP="00B24301">
      <w:pPr>
        <w:rPr>
          <w:rFonts w:eastAsiaTheme="minorEastAsia"/>
        </w:rPr>
      </w:pPr>
    </w:p>
    <w:p w14:paraId="3A9C7BA3" w14:textId="124AEFB6" w:rsidR="00B24301" w:rsidRPr="00B24301" w:rsidDel="00C52021" w:rsidRDefault="00B24301" w:rsidP="00B24301">
      <w:pPr>
        <w:rPr>
          <w:del w:id="5964" w:author="mpountou" w:date="2021-02-11T23:29:00Z"/>
          <w:rFonts w:eastAsiaTheme="minorEastAsia"/>
          <w:i/>
          <w:lang w:val="en-US"/>
        </w:rPr>
      </w:pPr>
      <m:oMathPara>
        <m:oMath>
          <m:r>
            <w:del w:id="5965" w:author="mpountou" w:date="2021-02-11T23:29:00Z">
              <w:rPr>
                <w:rFonts w:ascii="Cambria Math" w:eastAsiaTheme="minorEastAsia" w:hAnsi="Cambria Math"/>
                <w:lang w:val="en-US"/>
              </w:rPr>
              <m:t>Novelty</m:t>
            </w:del>
          </m:r>
          <m:d>
            <m:dPr>
              <m:ctrlPr>
                <w:del w:id="5966" w:author="mpountou" w:date="2021-02-11T23:29:00Z">
                  <w:rPr>
                    <w:rFonts w:ascii="Cambria Math" w:eastAsiaTheme="minorEastAsia" w:hAnsi="Cambria Math"/>
                    <w:i/>
                    <w:lang w:val="en-US"/>
                  </w:rPr>
                </w:del>
              </m:ctrlPr>
            </m:dPr>
            <m:e>
              <m:r>
                <w:del w:id="5967" w:author="mpountou" w:date="2021-02-11T23:29:00Z">
                  <w:rPr>
                    <w:rFonts w:ascii="Cambria Math" w:eastAsiaTheme="minorEastAsia" w:hAnsi="Cambria Math"/>
                    <w:lang w:val="en-US"/>
                  </w:rPr>
                  <m:t>R</m:t>
                </w:del>
              </m:r>
            </m:e>
          </m:d>
          <m:r>
            <w:del w:id="5968" w:author="mpountou" w:date="2021-02-11T23:29:00Z">
              <w:rPr>
                <w:rFonts w:ascii="Cambria Math" w:eastAsiaTheme="minorEastAsia" w:hAnsi="Cambria Math"/>
                <w:lang w:val="en-US"/>
              </w:rPr>
              <m:t>=</m:t>
            </w:del>
          </m:r>
          <m:f>
            <m:fPr>
              <m:ctrlPr>
                <w:del w:id="5969" w:author="mpountou" w:date="2021-02-11T23:29:00Z">
                  <w:rPr>
                    <w:rFonts w:ascii="Cambria Math" w:eastAsiaTheme="minorEastAsia" w:hAnsi="Cambria Math"/>
                    <w:i/>
                    <w:lang w:val="en-US"/>
                  </w:rPr>
                </w:del>
              </m:ctrlPr>
            </m:fPr>
            <m:num>
              <m:nary>
                <m:naryPr>
                  <m:chr m:val="∑"/>
                  <m:subHide m:val="1"/>
                  <m:supHide m:val="1"/>
                  <m:ctrlPr>
                    <w:del w:id="5970" w:author="mpountou" w:date="2021-02-11T23:29:00Z">
                      <w:rPr>
                        <w:rFonts w:ascii="Cambria Math" w:eastAsiaTheme="minorEastAsia" w:hAnsi="Cambria Math"/>
                        <w:i/>
                        <w:lang w:val="en-US"/>
                      </w:rPr>
                    </w:del>
                  </m:ctrlPr>
                </m:naryPr>
                <m:sub/>
                <m:sup/>
                <m:e>
                  <m:r>
                    <w:del w:id="5971" w:author="mpountou" w:date="2021-02-11T23:29:00Z">
                      <w:rPr>
                        <w:rFonts w:ascii="Cambria Math" w:eastAsiaTheme="minorEastAsia" w:hAnsi="Cambria Math"/>
                        <w:lang w:val="en-US"/>
                      </w:rPr>
                      <m:t>tϵR ( 1-knows</m:t>
                    </w:del>
                  </m:r>
                  <m:d>
                    <m:dPr>
                      <m:ctrlPr>
                        <w:del w:id="5972" w:author="mpountou" w:date="2021-02-11T23:29:00Z">
                          <w:rPr>
                            <w:rFonts w:ascii="Cambria Math" w:eastAsiaTheme="minorEastAsia" w:hAnsi="Cambria Math"/>
                            <w:i/>
                            <w:lang w:val="en-US"/>
                          </w:rPr>
                        </w:del>
                      </m:ctrlPr>
                    </m:dPr>
                    <m:e>
                      <m:r>
                        <w:del w:id="5973" w:author="mpountou" w:date="2021-02-11T23:29:00Z">
                          <w:rPr>
                            <w:rFonts w:ascii="Cambria Math" w:eastAsiaTheme="minorEastAsia" w:hAnsi="Cambria Math"/>
                            <w:lang w:val="en-US"/>
                          </w:rPr>
                          <m:t>user,t</m:t>
                        </w:del>
                      </m:r>
                    </m:e>
                  </m:d>
                  <m:r>
                    <w:del w:id="5974" w:author="mpountou" w:date="2021-02-11T23:29:00Z">
                      <w:rPr>
                        <w:rFonts w:ascii="Cambria Math" w:eastAsiaTheme="minorEastAsia" w:hAnsi="Cambria Math"/>
                        <w:lang w:val="en-US"/>
                      </w:rPr>
                      <m:t xml:space="preserve"> )</m:t>
                    </w:del>
                  </m:r>
                </m:e>
              </m:nary>
            </m:num>
            <m:den>
              <m:r>
                <w:del w:id="5975" w:author="mpountou" w:date="2021-02-11T23:29:00Z">
                  <w:rPr>
                    <w:rFonts w:ascii="Cambria Math" w:eastAsiaTheme="minorEastAsia" w:hAnsi="Cambria Math"/>
                    <w:lang w:val="en-US"/>
                  </w:rPr>
                  <m:t>| R |</m:t>
                </w:del>
              </m:r>
              <w:commentRangeStart w:id="5976"/>
              <w:commentRangeStart w:id="5977"/>
              <w:commentRangeEnd w:id="5976"/>
              <m:r>
                <w:del w:id="5978" w:author="mpountou" w:date="2021-02-11T23:29:00Z">
                  <m:rPr>
                    <m:sty m:val="p"/>
                  </m:rPr>
                  <w:rPr>
                    <w:rStyle w:val="ad"/>
                  </w:rPr>
                  <w:commentReference w:id="5976"/>
                </w:del>
              </m:r>
              <w:commentRangeEnd w:id="5977"/>
              <m:r>
                <m:rPr>
                  <m:sty m:val="p"/>
                </m:rPr>
                <w:rPr>
                  <w:rStyle w:val="ad"/>
                </w:rPr>
                <w:commentReference w:id="5977"/>
              </m:r>
            </m:den>
          </m:f>
        </m:oMath>
      </m:oMathPara>
    </w:p>
    <w:p w14:paraId="203FEEB7" w14:textId="15A4AB0D" w:rsidR="00B24301" w:rsidRDefault="00B24301" w:rsidP="00B24301">
      <w:pPr>
        <w:rPr>
          <w:rFonts w:eastAsiaTheme="minorEastAsia"/>
        </w:rPr>
      </w:pPr>
      <w:r w:rsidRPr="00B24301">
        <w:rPr>
          <w:rFonts w:eastAsiaTheme="minorEastAsia"/>
        </w:rPr>
        <w:t xml:space="preserve">Όπου το </w:t>
      </w:r>
      <m:oMath>
        <m:r>
          <w:rPr>
            <w:rFonts w:ascii="Cambria Math" w:eastAsiaTheme="minorEastAsia" w:hAnsi="Cambria Math"/>
          </w:rPr>
          <m:t>R</m:t>
        </m:r>
      </m:oMath>
      <w:r w:rsidRPr="00B24301">
        <w:rPr>
          <w:rFonts w:eastAsiaTheme="minorEastAsia"/>
        </w:rPr>
        <w:t xml:space="preserve">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 xml:space="preserve">προϊόν, υπάρχει μια προσέγγιση </w:t>
      </w:r>
      <w:ins w:id="5979" w:author="Sotirios Filippos Tsarouchis" w:date="2021-02-09T17:26:00Z">
        <w:r w:rsidR="001E793D">
          <w:rPr>
            <w:rFonts w:eastAsiaTheme="minorEastAsia"/>
          </w:rPr>
          <w:t xml:space="preserve">που </w:t>
        </w:r>
      </w:ins>
      <w:r w:rsidR="00771AA9">
        <w:rPr>
          <w:rFonts w:eastAsiaTheme="minorEastAsia"/>
        </w:rPr>
        <w:t>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End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14:paraId="4FB5956E" w14:textId="77777777" w:rsidR="00F8306E" w:rsidRPr="00A36E5F" w:rsidRDefault="00F8306E" w:rsidP="00B24301">
      <w:pPr>
        <w:rPr>
          <w:rFonts w:eastAsiaTheme="minorEastAsia"/>
        </w:rPr>
      </w:pPr>
    </w:p>
    <w:p w14:paraId="04328A96" w14:textId="77777777" w:rsidR="00FC5B8F" w:rsidRPr="00A33457" w:rsidRDefault="00FC5B8F" w:rsidP="00D465C5">
      <w:pPr>
        <w:rPr>
          <w:rFonts w:eastAsiaTheme="minorEastAsia"/>
        </w:rPr>
      </w:pPr>
    </w:p>
    <w:p w14:paraId="21FB4601" w14:textId="77777777" w:rsidR="00D465C5" w:rsidRPr="00D465C5" w:rsidRDefault="00D465C5" w:rsidP="00D465C5"/>
    <w:p w14:paraId="3FB95FF7" w14:textId="77777777" w:rsidR="008E290A" w:rsidRPr="00D465C5" w:rsidRDefault="008E290A" w:rsidP="002B3EF6"/>
    <w:p w14:paraId="45A36B22" w14:textId="77777777" w:rsidR="008E290A" w:rsidRPr="00D465C5" w:rsidRDefault="008E290A" w:rsidP="002B3EF6"/>
    <w:p w14:paraId="2951E07A" w14:textId="77777777" w:rsidR="008E290A" w:rsidRPr="00D465C5" w:rsidRDefault="008E290A" w:rsidP="002B3EF6"/>
    <w:p w14:paraId="451D7C17" w14:textId="77777777" w:rsidR="0053028C" w:rsidRPr="00D465C5" w:rsidRDefault="0053028C" w:rsidP="002B3EF6"/>
    <w:p w14:paraId="172E5B0B" w14:textId="77777777" w:rsidR="0053028C" w:rsidRPr="00D465C5" w:rsidRDefault="0053028C" w:rsidP="002B3EF6"/>
    <w:p w14:paraId="686782EB" w14:textId="77777777" w:rsidR="0053028C" w:rsidRPr="00D465C5" w:rsidRDefault="0053028C" w:rsidP="002B3EF6"/>
    <w:p w14:paraId="66166DFA" w14:textId="77777777" w:rsidR="0053028C" w:rsidRPr="00D465C5" w:rsidRDefault="0053028C" w:rsidP="002B3EF6"/>
    <w:p w14:paraId="0585EC49" w14:textId="77777777" w:rsidR="00EE2EBD" w:rsidRPr="00D465C5" w:rsidRDefault="00EE2EBD" w:rsidP="002B3EF6"/>
    <w:p w14:paraId="7DC66589" w14:textId="77777777" w:rsidR="00EE2EBD" w:rsidRPr="00D465C5" w:rsidRDefault="00EE2EBD" w:rsidP="002B3EF6"/>
    <w:p w14:paraId="3F3241BD" w14:textId="77777777" w:rsidR="00EE2EBD" w:rsidRPr="00D465C5" w:rsidRDefault="00EE2EBD" w:rsidP="002B3EF6"/>
    <w:p w14:paraId="0610CB00" w14:textId="77777777" w:rsidR="00EE2EBD" w:rsidRPr="00D465C5" w:rsidRDefault="00EE2EBD" w:rsidP="002B3EF6"/>
    <w:p w14:paraId="4D488296" w14:textId="77777777" w:rsidR="002C0D16" w:rsidRPr="00D465C5" w:rsidRDefault="002C0D16" w:rsidP="002B3EF6"/>
    <w:p w14:paraId="71C6882F" w14:textId="6942CD37" w:rsidR="005712A4" w:rsidRDefault="005712A4" w:rsidP="0053028C">
      <w:pPr>
        <w:rPr>
          <w:ins w:id="5980" w:author="Sotirios Filippos Tsarouchis" w:date="2021-02-09T17:26:00Z"/>
          <w:sz w:val="40"/>
          <w:szCs w:val="40"/>
        </w:rPr>
      </w:pPr>
    </w:p>
    <w:p w14:paraId="1DCB94DC" w14:textId="1C2C0F24" w:rsidR="0008009F" w:rsidRDefault="0008009F" w:rsidP="0053028C">
      <w:pPr>
        <w:rPr>
          <w:sz w:val="40"/>
          <w:szCs w:val="40"/>
        </w:rPr>
      </w:pPr>
    </w:p>
    <w:p w14:paraId="68636F27" w14:textId="77777777" w:rsidR="00231DDA" w:rsidRPr="00D465C5" w:rsidRDefault="00231DDA" w:rsidP="0053028C">
      <w:pPr>
        <w:rPr>
          <w:sz w:val="40"/>
          <w:szCs w:val="40"/>
        </w:rPr>
      </w:pPr>
    </w:p>
    <w:p w14:paraId="49AC2394" w14:textId="77777777" w:rsidR="0053028C" w:rsidRPr="001E793D" w:rsidRDefault="0053028C" w:rsidP="0053028C">
      <w:pPr>
        <w:rPr>
          <w:b/>
          <w:bCs/>
          <w:sz w:val="40"/>
          <w:szCs w:val="40"/>
          <w:rPrChange w:id="5981" w:author="Sotirios Filippos Tsarouchis" w:date="2021-02-09T17:26:00Z">
            <w:rPr>
              <w:sz w:val="40"/>
              <w:szCs w:val="40"/>
            </w:rPr>
          </w:rPrChange>
        </w:rPr>
      </w:pPr>
      <w:r w:rsidRPr="001E793D">
        <w:rPr>
          <w:b/>
          <w:bCs/>
          <w:sz w:val="40"/>
          <w:szCs w:val="40"/>
          <w:rPrChange w:id="5982" w:author="Sotirios Filippos Tsarouchis" w:date="2021-02-09T17:26:00Z">
            <w:rPr>
              <w:sz w:val="40"/>
              <w:szCs w:val="40"/>
            </w:rPr>
          </w:rPrChange>
        </w:rPr>
        <w:t>Κεφάλαιο</w:t>
      </w:r>
    </w:p>
    <w:p w14:paraId="6BDDBAA2" w14:textId="77777777" w:rsidR="0053028C" w:rsidRPr="001E793D" w:rsidRDefault="00BC103B" w:rsidP="0053028C">
      <w:pPr>
        <w:pStyle w:val="1"/>
        <w:pBdr>
          <w:bottom w:val="single" w:sz="4" w:space="1" w:color="auto"/>
        </w:pBdr>
        <w:rPr>
          <w:b/>
          <w:bCs/>
          <w:rPrChange w:id="5983" w:author="Sotirios Filippos Tsarouchis" w:date="2021-02-09T17:26:00Z">
            <w:rPr/>
          </w:rPrChange>
        </w:rPr>
      </w:pPr>
      <w:bookmarkStart w:id="5984" w:name="_Toc64223387"/>
      <w:r w:rsidRPr="001E793D">
        <w:rPr>
          <w:b/>
          <w:bCs/>
          <w:rPrChange w:id="5985" w:author="Sotirios Filippos Tsarouchis" w:date="2021-02-09T17:26:00Z">
            <w:rPr/>
          </w:rPrChange>
        </w:rPr>
        <w:t>Υλοποιήσεις</w:t>
      </w:r>
      <w:r w:rsidR="0053028C" w:rsidRPr="001E793D">
        <w:rPr>
          <w:b/>
          <w:bCs/>
          <w:rPrChange w:id="5986" w:author="Sotirios Filippos Tsarouchis" w:date="2021-02-09T17:26:00Z">
            <w:rPr/>
          </w:rPrChange>
        </w:rPr>
        <w:t xml:space="preserve"> συστημάτων προτάσεων</w:t>
      </w:r>
      <w:bookmarkEnd w:id="5984"/>
    </w:p>
    <w:p w14:paraId="344DB8D6" w14:textId="77777777" w:rsidR="0053028C" w:rsidRDefault="0053028C" w:rsidP="002B3EF6"/>
    <w:p w14:paraId="24B8B772" w14:textId="77777777" w:rsidR="00164972" w:rsidRDefault="00067D5F" w:rsidP="00067D5F">
      <w:r>
        <w:t>Το παρόν κεφάλαιο περιλαμβάνει</w:t>
      </w:r>
      <w:r w:rsidR="00164972">
        <w:t xml:space="preserve"> :</w:t>
      </w:r>
    </w:p>
    <w:p w14:paraId="5D6251C0" w14:textId="77777777" w:rsidR="00164972" w:rsidRDefault="00164972" w:rsidP="00164972">
      <w:pPr>
        <w:pStyle w:val="a6"/>
        <w:numPr>
          <w:ilvl w:val="0"/>
          <w:numId w:val="22"/>
        </w:numPr>
      </w:pPr>
      <w:r>
        <w:t>Αναλυτικά την</w:t>
      </w:r>
      <w:r w:rsidR="00067D5F">
        <w:t xml:space="preserve"> περιγραφή προ-επεξεργασίας των δεδομένων </w:t>
      </w:r>
    </w:p>
    <w:p w14:paraId="1FE71B94" w14:textId="77777777" w:rsidR="00164972" w:rsidRDefault="00C05458" w:rsidP="00164972">
      <w:pPr>
        <w:pStyle w:val="a6"/>
        <w:numPr>
          <w:ilvl w:val="0"/>
          <w:numId w:val="22"/>
        </w:numPr>
      </w:pPr>
      <w:r>
        <w:t xml:space="preserve">Τις διαφορετικές μορφές </w:t>
      </w:r>
      <w:r w:rsidR="00067D5F" w:rsidRPr="00164972">
        <w:t>εισόδου</w:t>
      </w:r>
      <w:r>
        <w:t xml:space="preserve"> δεδομένων για κάθε υλοποίηση</w:t>
      </w:r>
    </w:p>
    <w:p w14:paraId="0019B4AB" w14:textId="77777777" w:rsidR="00067D5F" w:rsidRDefault="00164972" w:rsidP="00B35858">
      <w:pPr>
        <w:pStyle w:val="a6"/>
        <w:numPr>
          <w:ilvl w:val="0"/>
          <w:numId w:val="22"/>
        </w:numPr>
      </w:pPr>
      <w:r>
        <w:t>Την</w:t>
      </w:r>
      <w:r w:rsidR="00067D5F">
        <w:t xml:space="preserve"> λειτουργία κάθε υλοποίησης </w:t>
      </w:r>
      <w:r>
        <w:t xml:space="preserve">της </w:t>
      </w:r>
      <w:r w:rsidR="00C05458">
        <w:t>καθώς</w:t>
      </w:r>
      <w:r>
        <w:t xml:space="preserve"> και τα βήματα </w:t>
      </w:r>
      <w:r w:rsidR="00067D5F">
        <w:t xml:space="preserve">της </w:t>
      </w:r>
    </w:p>
    <w:p w14:paraId="7534A490" w14:textId="77777777" w:rsidR="00EC53F3" w:rsidRDefault="00EC53F3" w:rsidP="00EC53F3">
      <w:pPr>
        <w:pStyle w:val="a6"/>
        <w:ind w:left="780"/>
      </w:pPr>
    </w:p>
    <w:p w14:paraId="7F9A1B1A" w14:textId="77777777" w:rsidR="0053028C" w:rsidRPr="001E793D" w:rsidRDefault="00CB350E" w:rsidP="00CB350E">
      <w:pPr>
        <w:pStyle w:val="2"/>
        <w:rPr>
          <w:b/>
          <w:bCs/>
          <w:rPrChange w:id="5987" w:author="Sotirios Filippos Tsarouchis" w:date="2021-02-09T17:26:00Z">
            <w:rPr/>
          </w:rPrChange>
        </w:rPr>
      </w:pPr>
      <w:bookmarkStart w:id="5988" w:name="_Toc64223388"/>
      <w:r w:rsidRPr="001E793D">
        <w:rPr>
          <w:b/>
          <w:bCs/>
          <w:rPrChange w:id="5989" w:author="Sotirios Filippos Tsarouchis" w:date="2021-02-09T17:26:00Z">
            <w:rPr/>
          </w:rPrChange>
        </w:rPr>
        <w:t>Προ</w:t>
      </w:r>
      <w:r w:rsidR="00FF4E89" w:rsidRPr="001E793D">
        <w:rPr>
          <w:b/>
          <w:bCs/>
          <w:lang w:val="en-US"/>
          <w:rPrChange w:id="5990" w:author="Sotirios Filippos Tsarouchis" w:date="2021-02-09T17:26:00Z">
            <w:rPr>
              <w:lang w:val="en-US"/>
            </w:rPr>
          </w:rPrChange>
        </w:rPr>
        <w:t>-</w:t>
      </w:r>
      <w:r w:rsidRPr="001E793D">
        <w:rPr>
          <w:b/>
          <w:bCs/>
          <w:rPrChange w:id="5991" w:author="Sotirios Filippos Tsarouchis" w:date="2021-02-09T17:26:00Z">
            <w:rPr/>
          </w:rPrChange>
        </w:rPr>
        <w:t>επεξεργασία Δεδομένων</w:t>
      </w:r>
      <w:bookmarkEnd w:id="5988"/>
      <w:r w:rsidRPr="001E793D">
        <w:rPr>
          <w:b/>
          <w:bCs/>
          <w:rPrChange w:id="5992" w:author="Sotirios Filippos Tsarouchis" w:date="2021-02-09T17:26:00Z">
            <w:rPr/>
          </w:rPrChange>
        </w:rPr>
        <w:t xml:space="preserve"> </w:t>
      </w:r>
    </w:p>
    <w:p w14:paraId="560EA68F" w14:textId="77777777" w:rsidR="00BC61B6" w:rsidRDefault="00BC61B6" w:rsidP="00BC61B6"/>
    <w:p w14:paraId="0B18AE5E" w14:textId="77777777" w:rsidR="00EC737F" w:rsidRPr="001E793D" w:rsidRDefault="00EC737F" w:rsidP="00EC737F">
      <w:pPr>
        <w:pStyle w:val="3"/>
        <w:rPr>
          <w:b/>
          <w:bCs/>
          <w:rPrChange w:id="5993" w:author="Sotirios Filippos Tsarouchis" w:date="2021-02-09T17:26:00Z">
            <w:rPr/>
          </w:rPrChange>
        </w:rPr>
      </w:pPr>
      <w:bookmarkStart w:id="5994" w:name="_Toc64223389"/>
      <w:r w:rsidRPr="001E793D">
        <w:rPr>
          <w:b/>
          <w:bCs/>
          <w:rPrChange w:id="5995" w:author="Sotirios Filippos Tsarouchis" w:date="2021-02-09T17:26:00Z">
            <w:rPr/>
          </w:rPrChange>
        </w:rPr>
        <w:t xml:space="preserve">Σετ δεδομένων </w:t>
      </w:r>
      <w:r w:rsidRPr="001E793D">
        <w:rPr>
          <w:b/>
          <w:bCs/>
          <w:lang w:val="en-US"/>
          <w:rPrChange w:id="5996" w:author="Sotirios Filippos Tsarouchis" w:date="2021-02-09T17:26:00Z">
            <w:rPr>
              <w:lang w:val="en-US"/>
            </w:rPr>
          </w:rPrChange>
        </w:rPr>
        <w:t>Asos</w:t>
      </w:r>
      <w:r w:rsidR="00B35858" w:rsidRPr="001E793D">
        <w:rPr>
          <w:b/>
          <w:bCs/>
          <w:rPrChange w:id="5997" w:author="Sotirios Filippos Tsarouchis" w:date="2021-02-09T17:26:00Z">
            <w:rPr/>
          </w:rPrChange>
        </w:rPr>
        <w:t xml:space="preserve"> - Βήματα</w:t>
      </w:r>
      <w:bookmarkEnd w:id="5994"/>
    </w:p>
    <w:p w14:paraId="4CE60DA3" w14:textId="77777777" w:rsidR="00EC737F" w:rsidRDefault="00EC737F" w:rsidP="00BC61B6"/>
    <w:p w14:paraId="30A5F69D" w14:textId="77777777" w:rsidR="00CB350E" w:rsidRPr="001E793D" w:rsidRDefault="00726CAD" w:rsidP="00EC737F">
      <w:pPr>
        <w:pStyle w:val="4"/>
        <w:rPr>
          <w:b/>
          <w:bCs/>
          <w:rPrChange w:id="5998" w:author="Sotirios Filippos Tsarouchis" w:date="2021-02-09T17:26:00Z">
            <w:rPr/>
          </w:rPrChange>
        </w:rPr>
      </w:pPr>
      <w:bookmarkStart w:id="5999" w:name="_Toc64223390"/>
      <w:r w:rsidRPr="001E793D">
        <w:rPr>
          <w:b/>
          <w:bCs/>
          <w:rPrChange w:id="6000" w:author="Sotirios Filippos Tsarouchis" w:date="2021-02-09T17:26:00Z">
            <w:rPr/>
          </w:rPrChange>
        </w:rPr>
        <w:t>Συλλογή και οργάνωση</w:t>
      </w:r>
      <w:r w:rsidR="000C2E3C" w:rsidRPr="001E793D">
        <w:rPr>
          <w:b/>
          <w:bCs/>
          <w:rPrChange w:id="6001" w:author="Sotirios Filippos Tsarouchis" w:date="2021-02-09T17:26:00Z">
            <w:rPr/>
          </w:rPrChange>
        </w:rPr>
        <w:t xml:space="preserve"> </w:t>
      </w:r>
      <w:r w:rsidR="00BC61B6" w:rsidRPr="001E793D">
        <w:rPr>
          <w:b/>
          <w:bCs/>
          <w:rPrChange w:id="6002" w:author="Sotirios Filippos Tsarouchis" w:date="2021-02-09T17:26:00Z">
            <w:rPr/>
          </w:rPrChange>
        </w:rPr>
        <w:t>δεδομένων</w:t>
      </w:r>
      <w:bookmarkEnd w:id="5999"/>
      <w:r w:rsidR="003636A2" w:rsidRPr="001E793D">
        <w:rPr>
          <w:b/>
          <w:bCs/>
          <w:rPrChange w:id="6003" w:author="Sotirios Filippos Tsarouchis" w:date="2021-02-09T17:26:00Z">
            <w:rPr/>
          </w:rPrChange>
        </w:rPr>
        <w:t xml:space="preserve"> </w:t>
      </w:r>
    </w:p>
    <w:p w14:paraId="69F2BB0D" w14:textId="77777777" w:rsidR="00BC61B6" w:rsidRPr="00BC61B6" w:rsidRDefault="00BC61B6" w:rsidP="00BC61B6"/>
    <w:p w14:paraId="1FFECFA5" w14:textId="0A41E3CA"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67E62">
        <w:t>την εταιρία μόδας</w:t>
      </w:r>
      <w:r w:rsidR="00F53541">
        <w:t xml:space="preserve"> </w:t>
      </w:r>
      <w:r w:rsidR="00F53541">
        <w:rPr>
          <w:lang w:val="en-US"/>
        </w:rPr>
        <w:t>Asos</w:t>
      </w:r>
      <w:r w:rsidR="00F53541" w:rsidRPr="00F53541">
        <w:t xml:space="preserve">. </w:t>
      </w:r>
      <w:r w:rsidR="00F53541">
        <w:t xml:space="preserve">Οι κατηγορίες του αρχικού σετ έχουν </w:t>
      </w:r>
      <w:commentRangeStart w:id="6004"/>
      <w:commentRangeStart w:id="6005"/>
      <w:r w:rsidR="00F53541">
        <w:t xml:space="preserve">ανομοιογενή </w:t>
      </w:r>
      <w:commentRangeEnd w:id="6004"/>
      <w:r w:rsidR="001E793D">
        <w:rPr>
          <w:rStyle w:val="ad"/>
        </w:rPr>
        <w:commentReference w:id="6004"/>
      </w:r>
      <w:commentRangeEnd w:id="6005"/>
      <w:r w:rsidR="00EF472C">
        <w:rPr>
          <w:rStyle w:val="ad"/>
        </w:rPr>
        <w:commentReference w:id="6005"/>
      </w:r>
      <w:r w:rsidR="00F53541">
        <w:t>δεδομένα δηλαδή δεν ακολουθούν ομοιόμορφη κατανομή</w:t>
      </w:r>
      <w:r w:rsidR="008D215B">
        <w:t xml:space="preserve"> γεγονός λογικό</w:t>
      </w:r>
      <w:ins w:id="6006" w:author="Sotirios Filippos Tsarouchis" w:date="2021-02-09T17:27:00Z">
        <w:r w:rsidR="001E793D">
          <w:t xml:space="preserve">, </w:t>
        </w:r>
      </w:ins>
      <w:del w:id="6007" w:author="Sotirios Filippos Tsarouchis" w:date="2021-02-09T17:27:00Z">
        <w:r w:rsidR="008D215B" w:rsidDel="001E793D">
          <w:delText xml:space="preserve"> </w:delText>
        </w:r>
      </w:del>
      <w:r w:rsidR="008D215B">
        <w:t xml:space="preserve">αφού στην αγορά κάθε κατηγορία προϊόντων δεν έχει τον ίδιο αριθμό λόγω ζήτησης. </w:t>
      </w:r>
      <w:r w:rsidR="00EC737F">
        <w:t>Ωστόσο</w:t>
      </w:r>
      <w:r w:rsidR="008D215B">
        <w:t xml:space="preserve"> ο αριθμός των κατηγοριών φάνηκε να είναι αρκετά υψηλός</w:t>
      </w:r>
      <w:ins w:id="6008" w:author="Sotirios Filippos Tsarouchis" w:date="2021-02-09T17:27:00Z">
        <w:r w:rsidR="001E793D">
          <w:t>,</w:t>
        </w:r>
      </w:ins>
      <w:r w:rsidR="008D215B">
        <w:t xml:space="preserve"> με αποτέλεσμα πολλές κατηγορίες να είναι </w:t>
      </w:r>
      <w:r w:rsidR="00131721">
        <w:t>επικαλυπτόμενες</w:t>
      </w:r>
      <w:ins w:id="6009" w:author="Sotirios Filippos Tsarouchis" w:date="2021-02-09T17:27:00Z">
        <w:r w:rsidR="001E793D">
          <w:t>,</w:t>
        </w:r>
      </w:ins>
      <w:r w:rsidR="008D215B">
        <w:t xml:space="preserve"> δηλαδή </w:t>
      </w:r>
      <w:ins w:id="6010" w:author="Sotirios Filippos Tsarouchis" w:date="2021-02-09T17:27:00Z">
        <w:r w:rsidR="001E793D">
          <w:t xml:space="preserve">να </w:t>
        </w:r>
      </w:ins>
      <w:ins w:id="6011" w:author="Sotirios Filippos Tsarouchis" w:date="2021-02-09T17:28:00Z">
        <w:r w:rsidR="001E793D">
          <w:t>αλληλεξαρτώνται σε μεγάλο βαθμό οι κατηγορίες τους</w:t>
        </w:r>
      </w:ins>
      <w:ins w:id="6012" w:author="mpountou" w:date="2021-02-11T23:34:00Z">
        <w:r w:rsidR="0008009F" w:rsidRPr="0008009F">
          <w:rPr>
            <w:rPrChange w:id="6013" w:author="mpountou" w:date="2021-02-11T23:34:00Z">
              <w:rPr>
                <w:lang w:val="en-US"/>
              </w:rPr>
            </w:rPrChange>
          </w:rPr>
          <w:t xml:space="preserve"> (</w:t>
        </w:r>
      </w:ins>
      <w:ins w:id="6014" w:author="mpountou" w:date="2021-02-12T00:02:00Z">
        <w:r w:rsidR="00EF472C" w:rsidRPr="00EF472C">
          <w:rPr>
            <w:i/>
            <w:rPrChange w:id="6015" w:author="mpountou" w:date="2021-02-12T00:02:00Z">
              <w:rPr/>
            </w:rPrChange>
          </w:rPr>
          <w:fldChar w:fldCharType="begin"/>
        </w:r>
        <w:r w:rsidR="00EF472C" w:rsidRPr="00EF472C">
          <w:rPr>
            <w:i/>
            <w:rPrChange w:id="6016" w:author="mpountou" w:date="2021-02-12T00:02:00Z">
              <w:rPr/>
            </w:rPrChange>
          </w:rPr>
          <w:instrText xml:space="preserve"> REF _Ref63980538 \h </w:instrText>
        </w:r>
      </w:ins>
      <w:r w:rsidR="00EF472C" w:rsidRPr="00EF472C">
        <w:rPr>
          <w:i/>
          <w:rPrChange w:id="6017" w:author="mpountou" w:date="2021-02-12T00:02:00Z">
            <w:rPr>
              <w:b/>
            </w:rPr>
          </w:rPrChange>
        </w:rPr>
        <w:instrText xml:space="preserve"> \* MERGEFORMAT </w:instrText>
      </w:r>
      <w:r w:rsidR="00EF472C" w:rsidRPr="00EF472C">
        <w:rPr>
          <w:i/>
          <w:rPrChange w:id="6018" w:author="mpountou" w:date="2021-02-12T00:02:00Z">
            <w:rPr>
              <w:i/>
            </w:rPr>
          </w:rPrChange>
        </w:rPr>
      </w:r>
      <w:r w:rsidR="00EF472C" w:rsidRPr="00EF472C">
        <w:rPr>
          <w:i/>
          <w:rPrChange w:id="6019" w:author="mpountou" w:date="2021-02-12T00:02:00Z">
            <w:rPr/>
          </w:rPrChange>
        </w:rPr>
        <w:fldChar w:fldCharType="separate"/>
      </w:r>
      <w:ins w:id="6020" w:author="mpountou" w:date="2021-02-14T02:13:00Z">
        <w:r w:rsidR="004344EE" w:rsidRPr="004344EE">
          <w:rPr>
            <w:i/>
            <w:rPrChange w:id="6021" w:author="mpountou" w:date="2021-02-14T02:13:00Z">
              <w:rPr/>
            </w:rPrChange>
          </w:rPr>
          <w:t xml:space="preserve">Εικόνα </w:t>
        </w:r>
        <w:r w:rsidR="004344EE" w:rsidRPr="004344EE">
          <w:rPr>
            <w:i/>
            <w:noProof/>
            <w:rPrChange w:id="6022" w:author="mpountou" w:date="2021-02-14T02:13:00Z">
              <w:rPr>
                <w:b/>
                <w:noProof/>
              </w:rPr>
            </w:rPrChange>
          </w:rPr>
          <w:t>6</w:t>
        </w:r>
      </w:ins>
      <w:ins w:id="6023" w:author="mpountou" w:date="2021-02-12T00:02:00Z">
        <w:r w:rsidR="00EF472C" w:rsidRPr="00EF472C">
          <w:rPr>
            <w:i/>
            <w:rPrChange w:id="6024" w:author="mpountou" w:date="2021-02-12T00:02:00Z">
              <w:rPr/>
            </w:rPrChange>
          </w:rPr>
          <w:fldChar w:fldCharType="end"/>
        </w:r>
      </w:ins>
      <w:ins w:id="6025" w:author="mpountou" w:date="2021-02-11T23:34:00Z">
        <w:r w:rsidR="0008009F" w:rsidRPr="0008009F">
          <w:rPr>
            <w:rPrChange w:id="6026" w:author="mpountou" w:date="2021-02-11T23:34:00Z">
              <w:rPr>
                <w:lang w:val="en-US"/>
              </w:rPr>
            </w:rPrChange>
          </w:rPr>
          <w:t>).</w:t>
        </w:r>
      </w:ins>
      <w:del w:id="6027" w:author="Sotirios Filippos Tsarouchis" w:date="2021-02-09T17:27:00Z">
        <w:r w:rsidR="008D215B" w:rsidDel="001E793D">
          <w:delText xml:space="preserve">να σχετίζονται σε μεγάλο βαθμό η κατηγορία που εκπροσωπούν. </w:delText>
        </w:r>
      </w:del>
    </w:p>
    <w:p w14:paraId="0D70B254" w14:textId="77777777" w:rsidR="00F53541" w:rsidRPr="00A32637" w:rsidRDefault="00A32637" w:rsidP="00367E62">
      <w:pPr>
        <w:jc w:val="center"/>
        <w:rPr>
          <w:lang w:val="en-US"/>
        </w:rPr>
      </w:pPr>
      <w:r>
        <w:rPr>
          <w:noProof/>
          <w:lang w:eastAsia="el-GR"/>
        </w:rPr>
        <w:lastRenderedPageBreak/>
        <w:drawing>
          <wp:inline distT="0" distB="0" distL="0" distR="0" wp14:anchorId="37BF3B5C" wp14:editId="3E551BDA">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7240"/>
                    </a:xfrm>
                    <a:prstGeom prst="rect">
                      <a:avLst/>
                    </a:prstGeom>
                  </pic:spPr>
                </pic:pic>
              </a:graphicData>
            </a:graphic>
          </wp:inline>
        </w:drawing>
      </w:r>
    </w:p>
    <w:p w14:paraId="3775FBA3" w14:textId="7DA93B65" w:rsidR="00CB350E" w:rsidRDefault="00E178EE" w:rsidP="00E178EE">
      <w:pPr>
        <w:pStyle w:val="aa"/>
        <w:jc w:val="center"/>
      </w:pPr>
      <w:bookmarkStart w:id="6028" w:name="_Ref63980538"/>
      <w:bookmarkStart w:id="6029" w:name="_Toc61618624"/>
      <w:bookmarkStart w:id="6030" w:name="_Toc62231436"/>
      <w:bookmarkStart w:id="6031" w:name="_Toc63089737"/>
      <w:bookmarkStart w:id="6032" w:name="_Toc63089813"/>
      <w:bookmarkStart w:id="6033" w:name="_Toc63885421"/>
      <w:bookmarkStart w:id="6034" w:name="_Toc64223171"/>
      <w:r w:rsidRPr="00581B58">
        <w:rPr>
          <w:b/>
          <w:rPrChange w:id="6035" w:author="mpountou" w:date="2021-02-10T21:38:00Z">
            <w:rPr/>
          </w:rPrChange>
        </w:rPr>
        <w:t xml:space="preserve">Εικόνα </w:t>
      </w:r>
      <w:r w:rsidR="00FF21B3" w:rsidRPr="00581B58">
        <w:rPr>
          <w:b/>
          <w:rPrChange w:id="6036" w:author="mpountou" w:date="2021-02-10T21:38:00Z">
            <w:rPr/>
          </w:rPrChange>
        </w:rPr>
        <w:fldChar w:fldCharType="begin"/>
      </w:r>
      <w:r w:rsidR="00FF21B3" w:rsidRPr="00581B58">
        <w:rPr>
          <w:b/>
          <w:rPrChange w:id="6037" w:author="mpountou" w:date="2021-02-10T21:38:00Z">
            <w:rPr/>
          </w:rPrChange>
        </w:rPr>
        <w:instrText xml:space="preserve"> SEQ Εικόνα \* ARABIC </w:instrText>
      </w:r>
      <w:r w:rsidR="00FF21B3" w:rsidRPr="00581B58">
        <w:rPr>
          <w:b/>
          <w:rPrChange w:id="6038" w:author="mpountou" w:date="2021-02-10T21:38:00Z">
            <w:rPr>
              <w:noProof/>
            </w:rPr>
          </w:rPrChange>
        </w:rPr>
        <w:fldChar w:fldCharType="separate"/>
      </w:r>
      <w:ins w:id="6039" w:author="mpountou" w:date="2021-02-14T02:13:00Z">
        <w:r w:rsidR="004344EE">
          <w:rPr>
            <w:b/>
            <w:noProof/>
          </w:rPr>
          <w:t>6</w:t>
        </w:r>
      </w:ins>
      <w:del w:id="6040" w:author="mpountou" w:date="2021-02-12T21:41:00Z">
        <w:r w:rsidR="005F634F" w:rsidRPr="00581B58" w:rsidDel="00E6746E">
          <w:rPr>
            <w:b/>
            <w:noProof/>
            <w:rPrChange w:id="6041" w:author="mpountou" w:date="2021-02-10T21:38:00Z">
              <w:rPr>
                <w:noProof/>
              </w:rPr>
            </w:rPrChange>
          </w:rPr>
          <w:delText>6</w:delText>
        </w:r>
      </w:del>
      <w:r w:rsidR="00FF21B3" w:rsidRPr="00581B58">
        <w:rPr>
          <w:b/>
          <w:noProof/>
          <w:rPrChange w:id="6042" w:author="mpountou" w:date="2021-02-10T21:38:00Z">
            <w:rPr>
              <w:noProof/>
            </w:rPr>
          </w:rPrChange>
        </w:rPr>
        <w:fldChar w:fldCharType="end"/>
      </w:r>
      <w:bookmarkEnd w:id="6028"/>
      <w:r>
        <w:t xml:space="preserve"> </w:t>
      </w:r>
      <w:r w:rsidR="00581B58" w:rsidRPr="00581B58">
        <w:rPr>
          <w:rPrChange w:id="6043" w:author="mpountou" w:date="2021-02-10T21:38:00Z">
            <w:rPr>
              <w:lang w:val="en-US"/>
            </w:rPr>
          </w:rPrChange>
        </w:rPr>
        <w:t xml:space="preserve">- </w:t>
      </w:r>
      <w:r>
        <w:t>Διάγραμμα ρούχων ανά κατηγορία αρχικού σετ δεδομένων</w:t>
      </w:r>
      <w:bookmarkEnd w:id="6029"/>
      <w:bookmarkEnd w:id="6030"/>
      <w:bookmarkEnd w:id="6031"/>
      <w:bookmarkEnd w:id="6032"/>
      <w:bookmarkEnd w:id="6033"/>
      <w:bookmarkEnd w:id="6034"/>
    </w:p>
    <w:p w14:paraId="44435BC1" w14:textId="47F85C04" w:rsidR="00194C17" w:rsidRDefault="00194C17" w:rsidP="00CB350E">
      <w:r>
        <w:t xml:space="preserve">Η παρακάτω </w:t>
      </w:r>
      <w:commentRangeStart w:id="6044"/>
      <w:commentRangeStart w:id="6045"/>
      <w:r>
        <w:t xml:space="preserve">εικόνα </w:t>
      </w:r>
      <w:commentRangeEnd w:id="6044"/>
      <w:r w:rsidR="001E793D">
        <w:rPr>
          <w:rStyle w:val="ad"/>
        </w:rPr>
        <w:commentReference w:id="6044"/>
      </w:r>
      <w:commentRangeEnd w:id="6045"/>
      <w:r w:rsidR="00EF472C">
        <w:rPr>
          <w:rStyle w:val="ad"/>
        </w:rPr>
        <w:commentReference w:id="6045"/>
      </w:r>
      <w:r>
        <w:t>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ins w:id="6046" w:author="mpountou" w:date="2021-02-12T00:02:00Z">
        <w:r w:rsidR="00EF472C" w:rsidRPr="00EF472C">
          <w:rPr>
            <w:rPrChange w:id="6047" w:author="mpountou" w:date="2021-02-12T00:02:00Z">
              <w:rPr>
                <w:lang w:val="en-US"/>
              </w:rPr>
            </w:rPrChange>
          </w:rPr>
          <w:t xml:space="preserve"> (</w:t>
        </w:r>
        <w:r w:rsidR="00EF472C" w:rsidRPr="00EF472C">
          <w:rPr>
            <w:i/>
            <w:rPrChange w:id="6048" w:author="mpountou" w:date="2021-02-12T00:02:00Z">
              <w:rPr/>
            </w:rPrChange>
          </w:rPr>
          <w:fldChar w:fldCharType="begin"/>
        </w:r>
        <w:r w:rsidR="00EF472C" w:rsidRPr="00EF472C">
          <w:rPr>
            <w:i/>
            <w:rPrChange w:id="6049" w:author="mpountou" w:date="2021-02-12T00:02:00Z">
              <w:rPr/>
            </w:rPrChange>
          </w:rPr>
          <w:instrText xml:space="preserve"> REF _Ref63980569 \h </w:instrText>
        </w:r>
      </w:ins>
      <w:r w:rsidR="00EF472C" w:rsidRPr="00EF472C">
        <w:rPr>
          <w:i/>
          <w:rPrChange w:id="6050" w:author="mpountou" w:date="2021-02-12T00:02:00Z">
            <w:rPr>
              <w:b/>
            </w:rPr>
          </w:rPrChange>
        </w:rPr>
        <w:instrText xml:space="preserve"> \* MERGEFORMAT </w:instrText>
      </w:r>
      <w:r w:rsidR="00EF472C" w:rsidRPr="00EF472C">
        <w:rPr>
          <w:i/>
          <w:rPrChange w:id="6051" w:author="mpountou" w:date="2021-02-12T00:02:00Z">
            <w:rPr>
              <w:i/>
            </w:rPr>
          </w:rPrChange>
        </w:rPr>
      </w:r>
      <w:r w:rsidR="00EF472C" w:rsidRPr="00EF472C">
        <w:rPr>
          <w:i/>
          <w:rPrChange w:id="6052" w:author="mpountou" w:date="2021-02-12T00:02:00Z">
            <w:rPr/>
          </w:rPrChange>
        </w:rPr>
        <w:fldChar w:fldCharType="separate"/>
      </w:r>
      <w:ins w:id="6053" w:author="mpountou" w:date="2021-02-14T02:13:00Z">
        <w:r w:rsidR="004344EE" w:rsidRPr="004344EE">
          <w:rPr>
            <w:i/>
            <w:rPrChange w:id="6054" w:author="mpountou" w:date="2021-02-14T02:13:00Z">
              <w:rPr>
                <w:b/>
              </w:rPr>
            </w:rPrChange>
          </w:rPr>
          <w:t xml:space="preserve">Εικόνα </w:t>
        </w:r>
        <w:r w:rsidR="004344EE" w:rsidRPr="004344EE">
          <w:rPr>
            <w:i/>
            <w:noProof/>
            <w:rPrChange w:id="6055" w:author="mpountou" w:date="2021-02-14T02:13:00Z">
              <w:rPr>
                <w:b/>
                <w:noProof/>
              </w:rPr>
            </w:rPrChange>
          </w:rPr>
          <w:t>7</w:t>
        </w:r>
      </w:ins>
      <w:ins w:id="6056" w:author="mpountou" w:date="2021-02-12T00:02:00Z">
        <w:r w:rsidR="00EF472C" w:rsidRPr="00EF472C">
          <w:rPr>
            <w:i/>
            <w:rPrChange w:id="6057" w:author="mpountou" w:date="2021-02-12T00:02:00Z">
              <w:rPr/>
            </w:rPrChange>
          </w:rPr>
          <w:fldChar w:fldCharType="end"/>
        </w:r>
        <w:r w:rsidR="00EF472C" w:rsidRPr="00EF472C">
          <w:rPr>
            <w:rPrChange w:id="6058" w:author="mpountou" w:date="2021-02-12T00:02:00Z">
              <w:rPr>
                <w:lang w:val="en-US"/>
              </w:rPr>
            </w:rPrChange>
          </w:rPr>
          <w:t>)</w:t>
        </w:r>
      </w:ins>
      <w:r>
        <w:t>.</w:t>
      </w:r>
    </w:p>
    <w:p w14:paraId="6723D626" w14:textId="77777777" w:rsidR="00194C17" w:rsidRDefault="00194C17" w:rsidP="001A4B23">
      <w:pPr>
        <w:jc w:val="center"/>
      </w:pPr>
      <w:r>
        <w:rPr>
          <w:noProof/>
          <w:lang w:eastAsia="el-GR"/>
        </w:rPr>
        <w:drawing>
          <wp:inline distT="0" distB="0" distL="0" distR="0" wp14:anchorId="621A5575" wp14:editId="274D4C7C">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14:paraId="64DB643E" w14:textId="77777777" w:rsidR="00194C17" w:rsidRPr="00194C17" w:rsidRDefault="00194C17" w:rsidP="00194C17">
      <w:pPr>
        <w:rPr>
          <w:sz w:val="10"/>
          <w:szCs w:val="10"/>
        </w:rPr>
      </w:pPr>
    </w:p>
    <w:p w14:paraId="4FA182B4" w14:textId="1E309E44" w:rsidR="00194C17" w:rsidRDefault="00194C17" w:rsidP="00194C17">
      <w:pPr>
        <w:pStyle w:val="aa"/>
        <w:jc w:val="center"/>
      </w:pPr>
      <w:bookmarkStart w:id="6059" w:name="_Ref63980569"/>
      <w:bookmarkStart w:id="6060" w:name="_Toc61618625"/>
      <w:bookmarkStart w:id="6061" w:name="_Toc62231437"/>
      <w:bookmarkStart w:id="6062" w:name="_Toc63089738"/>
      <w:bookmarkStart w:id="6063" w:name="_Toc63089814"/>
      <w:bookmarkStart w:id="6064" w:name="_Toc63885422"/>
      <w:bookmarkStart w:id="6065" w:name="_Toc64223172"/>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7</w:t>
      </w:r>
      <w:r w:rsidR="00FF21B3" w:rsidRPr="00581B58">
        <w:rPr>
          <w:b/>
          <w:noProof/>
        </w:rPr>
        <w:fldChar w:fldCharType="end"/>
      </w:r>
      <w:bookmarkEnd w:id="6059"/>
      <w:r w:rsidR="00581B58" w:rsidRPr="00581B58">
        <w:t xml:space="preserve"> -</w:t>
      </w:r>
      <w:r>
        <w:t xml:space="preserve"> Αναπαράσταση περίπτωσης επικάλυψης ρούχων ανά κατηγορία</w:t>
      </w:r>
      <w:bookmarkEnd w:id="6060"/>
      <w:bookmarkEnd w:id="6061"/>
      <w:bookmarkEnd w:id="6062"/>
      <w:bookmarkEnd w:id="6063"/>
      <w:bookmarkEnd w:id="6064"/>
      <w:bookmarkEnd w:id="6065"/>
    </w:p>
    <w:p w14:paraId="26445CBC" w14:textId="665F330F" w:rsidR="00EF472C" w:rsidRPr="00EF472C" w:rsidRDefault="00EF472C" w:rsidP="00194C17">
      <w:pPr>
        <w:rPr>
          <w:ins w:id="6066" w:author="mpountou" w:date="2021-02-12T00:05:00Z"/>
        </w:rPr>
      </w:pPr>
      <w:ins w:id="6067" w:author="mpountou" w:date="2021-02-12T00:05:00Z">
        <w:r w:rsidRPr="00EF472C">
          <w:rPr>
            <w:rPrChange w:id="6068" w:author="mpountou" w:date="2021-02-12T00:05:00Z">
              <w:rPr>
                <w:lang w:val="en-US"/>
              </w:rPr>
            </w:rPrChange>
          </w:rPr>
          <w:t>Μ</w:t>
        </w:r>
        <w:r>
          <w:t>έσα σε αυτό το πλήθος δεδομένων έγινε μια προσπάθεια καθαρισμού των δεδομένων από παραπλανητικές καταχωρήσεις.</w:t>
        </w:r>
      </w:ins>
      <w:ins w:id="6069" w:author="mpountou" w:date="2021-02-12T00:06:00Z">
        <w:r>
          <w:t xml:space="preserve"> </w:t>
        </w:r>
      </w:ins>
      <w:ins w:id="6070" w:author="mpountou" w:date="2021-02-12T00:07:00Z">
        <w:r>
          <w:t>Σε</w:t>
        </w:r>
      </w:ins>
      <w:ins w:id="6071" w:author="mpountou" w:date="2021-02-12T00:06:00Z">
        <w:r>
          <w:t xml:space="preserve"> κάποια ρούχα υπήρχαν δεδομένα που δεν ανταποκρίνονταν στην πραγματική τους </w:t>
        </w:r>
      </w:ins>
      <w:ins w:id="6072" w:author="mpountou" w:date="2021-02-12T00:05:00Z">
        <w:r>
          <w:t>κατηγορ</w:t>
        </w:r>
      </w:ins>
      <w:ins w:id="6073" w:author="mpountou" w:date="2021-02-12T00:07:00Z">
        <w:r>
          <w:t>ία. Για παράδειγμα υπήρχαν καταχωρημένα κάποια μαγιό (</w:t>
        </w:r>
        <w:r>
          <w:rPr>
            <w:lang w:val="en-US"/>
          </w:rPr>
          <w:t>swimming</w:t>
        </w:r>
        <w:r w:rsidRPr="00EF472C">
          <w:rPr>
            <w:rPrChange w:id="6074" w:author="mpountou" w:date="2021-02-12T00:07:00Z">
              <w:rPr>
                <w:lang w:val="en-US"/>
              </w:rPr>
            </w:rPrChange>
          </w:rPr>
          <w:t xml:space="preserve"> </w:t>
        </w:r>
        <w:r>
          <w:rPr>
            <w:lang w:val="en-US"/>
          </w:rPr>
          <w:t>suits</w:t>
        </w:r>
        <w:r w:rsidRPr="00EF472C">
          <w:rPr>
            <w:rPrChange w:id="6075" w:author="mpountou" w:date="2021-02-12T00:07:00Z">
              <w:rPr>
                <w:lang w:val="en-US"/>
              </w:rPr>
            </w:rPrChange>
          </w:rPr>
          <w:t xml:space="preserve">) </w:t>
        </w:r>
        <w:r>
          <w:t>στα κουστο</w:t>
        </w:r>
      </w:ins>
      <w:ins w:id="6076" w:author="mpountou" w:date="2021-02-12T00:08:00Z">
        <w:r>
          <w:t>ύμια (</w:t>
        </w:r>
        <w:r>
          <w:rPr>
            <w:lang w:val="en-US"/>
          </w:rPr>
          <w:t>suits</w:t>
        </w:r>
        <w:r>
          <w:t>). Περιπτώσεις σαν την παραπάνω φιλτραρίστηκαν ώστε το τελικό σετ να περιλάμβανε κατά το μέγιστο δυνατόν ορθ</w:t>
        </w:r>
      </w:ins>
      <w:ins w:id="6077" w:author="mpountou" w:date="2021-02-12T00:09:00Z">
        <w:r>
          <w:t>ές καταχωρήσεις.</w:t>
        </w:r>
      </w:ins>
    </w:p>
    <w:p w14:paraId="0220079D" w14:textId="0A5241D2" w:rsidR="00281888" w:rsidRPr="0003451A" w:rsidRDefault="00194C17" w:rsidP="00194C17">
      <w:del w:id="6078" w:author="mpountou" w:date="2021-02-12T00:10:00Z">
        <w:r w:rsidDel="00EF472C">
          <w:lastRenderedPageBreak/>
          <w:delText>Η διπλωματική εργασία</w:delText>
        </w:r>
      </w:del>
      <w:ins w:id="6079" w:author="mpountou" w:date="2021-02-12T00:10:00Z">
        <w:r w:rsidR="00EF472C">
          <w:t>Το τελικό σετ</w:t>
        </w:r>
      </w:ins>
      <w:r>
        <w:t xml:space="preserve"> περιλαμβάνει </w:t>
      </w:r>
      <w:commentRangeStart w:id="6080"/>
      <w:commentRangeStart w:id="6081"/>
      <w:r>
        <w:t xml:space="preserve">δέκα </w:t>
      </w:r>
      <w:commentRangeEnd w:id="6080"/>
      <w:r w:rsidR="00610DF6">
        <w:rPr>
          <w:rStyle w:val="ad"/>
        </w:rPr>
        <w:commentReference w:id="6080"/>
      </w:r>
      <w:commentRangeEnd w:id="6081"/>
      <w:r w:rsidR="00EF472C">
        <w:rPr>
          <w:rStyle w:val="ad"/>
        </w:rPr>
        <w:commentReference w:id="6081"/>
      </w:r>
      <w:r>
        <w:t>κατηγορίες ρούχων όσο κατά το</w:t>
      </w:r>
      <w:r w:rsidR="008D215B">
        <w:t xml:space="preserve"> δυνατόν μη επικαλυπτόμενες</w:t>
      </w:r>
      <w:ins w:id="6082" w:author="mpountou" w:date="2021-02-12T00:10:00Z">
        <w:r w:rsidR="00EF472C">
          <w:t>, ορθά καταχωρημένες</w:t>
        </w:r>
      </w:ins>
      <w:r w:rsidR="00BA5B79">
        <w:t xml:space="preserve"> και</w:t>
      </w:r>
      <w:r w:rsidR="008D215B">
        <w:t xml:space="preserve"> όχι απαραίτητα </w:t>
      </w:r>
      <w:r>
        <w:t xml:space="preserve">ομοιόμορφα </w:t>
      </w:r>
      <w:commentRangeStart w:id="6083"/>
      <w:commentRangeStart w:id="6084"/>
      <w:r>
        <w:t>κατανεμημένες</w:t>
      </w:r>
      <w:commentRangeEnd w:id="6083"/>
      <w:r w:rsidR="00610DF6">
        <w:rPr>
          <w:rStyle w:val="ad"/>
        </w:rPr>
        <w:commentReference w:id="6083"/>
      </w:r>
      <w:commentRangeEnd w:id="6084"/>
      <w:r w:rsidR="00EF472C">
        <w:rPr>
          <w:rStyle w:val="ad"/>
        </w:rPr>
        <w:commentReference w:id="6084"/>
      </w:r>
      <w:ins w:id="6085" w:author="mpountou" w:date="2021-02-12T00:10:00Z">
        <w:r w:rsidR="00EF472C">
          <w:t xml:space="preserve"> (</w:t>
        </w:r>
        <w:r w:rsidR="00EF472C" w:rsidRPr="00EF472C">
          <w:rPr>
            <w:i/>
            <w:rPrChange w:id="6086" w:author="mpountou" w:date="2021-02-12T00:10:00Z">
              <w:rPr/>
            </w:rPrChange>
          </w:rPr>
          <w:fldChar w:fldCharType="begin"/>
        </w:r>
        <w:r w:rsidR="00EF472C" w:rsidRPr="00EF472C">
          <w:rPr>
            <w:i/>
            <w:rPrChange w:id="6087" w:author="mpountou" w:date="2021-02-12T00:10:00Z">
              <w:rPr/>
            </w:rPrChange>
          </w:rPr>
          <w:instrText xml:space="preserve"> REF _Ref63981056 \h </w:instrText>
        </w:r>
      </w:ins>
      <w:r w:rsidR="00EF472C" w:rsidRPr="00EF472C">
        <w:rPr>
          <w:i/>
          <w:rPrChange w:id="6088" w:author="mpountou" w:date="2021-02-12T00:10:00Z">
            <w:rPr>
              <w:b/>
            </w:rPr>
          </w:rPrChange>
        </w:rPr>
        <w:instrText xml:space="preserve"> \* MERGEFORMAT </w:instrText>
      </w:r>
      <w:r w:rsidR="00EF472C" w:rsidRPr="00EF472C">
        <w:rPr>
          <w:i/>
          <w:rPrChange w:id="6089" w:author="mpountou" w:date="2021-02-12T00:10:00Z">
            <w:rPr>
              <w:i/>
            </w:rPr>
          </w:rPrChange>
        </w:rPr>
      </w:r>
      <w:r w:rsidR="00EF472C" w:rsidRPr="00EF472C">
        <w:rPr>
          <w:i/>
          <w:rPrChange w:id="6090" w:author="mpountou" w:date="2021-02-12T00:10:00Z">
            <w:rPr/>
          </w:rPrChange>
        </w:rPr>
        <w:fldChar w:fldCharType="separate"/>
      </w:r>
      <w:ins w:id="6091" w:author="mpountou" w:date="2021-02-14T02:13:00Z">
        <w:r w:rsidR="004344EE" w:rsidRPr="004344EE">
          <w:rPr>
            <w:i/>
            <w:rPrChange w:id="6092" w:author="mpountou" w:date="2021-02-14T02:13:00Z">
              <w:rPr/>
            </w:rPrChange>
          </w:rPr>
          <w:t xml:space="preserve">Εικόνα </w:t>
        </w:r>
        <w:r w:rsidR="004344EE" w:rsidRPr="004344EE">
          <w:rPr>
            <w:i/>
            <w:noProof/>
            <w:rPrChange w:id="6093" w:author="mpountou" w:date="2021-02-14T02:13:00Z">
              <w:rPr>
                <w:b/>
                <w:noProof/>
              </w:rPr>
            </w:rPrChange>
          </w:rPr>
          <w:t>8</w:t>
        </w:r>
      </w:ins>
      <w:ins w:id="6094" w:author="mpountou" w:date="2021-02-12T00:10:00Z">
        <w:r w:rsidR="00EF472C" w:rsidRPr="00EF472C">
          <w:rPr>
            <w:i/>
            <w:rPrChange w:id="6095" w:author="mpountou" w:date="2021-02-12T00:10:00Z">
              <w:rPr/>
            </w:rPrChange>
          </w:rPr>
          <w:fldChar w:fldCharType="end"/>
        </w:r>
        <w:r w:rsidR="00EF472C">
          <w:t>)</w:t>
        </w:r>
      </w:ins>
      <w:r>
        <w:t>.</w:t>
      </w:r>
    </w:p>
    <w:p w14:paraId="21D0CBCF" w14:textId="77777777" w:rsidR="00194C17" w:rsidRPr="00643BA0" w:rsidRDefault="00643BA0" w:rsidP="00194C17">
      <w:pPr>
        <w:rPr>
          <w:lang w:val="en-US"/>
        </w:rPr>
      </w:pPr>
      <w:r>
        <w:rPr>
          <w:noProof/>
          <w:lang w:eastAsia="el-GR"/>
        </w:rPr>
        <w:drawing>
          <wp:inline distT="0" distB="0" distL="0" distR="0" wp14:anchorId="5B7C08DD" wp14:editId="406CDBA1">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8745"/>
                    </a:xfrm>
                    <a:prstGeom prst="rect">
                      <a:avLst/>
                    </a:prstGeom>
                  </pic:spPr>
                </pic:pic>
              </a:graphicData>
            </a:graphic>
          </wp:inline>
        </w:drawing>
      </w:r>
    </w:p>
    <w:p w14:paraId="62277966" w14:textId="5C002531" w:rsidR="00194C17" w:rsidRDefault="00DB323F" w:rsidP="00BC61B6">
      <w:pPr>
        <w:pStyle w:val="aa"/>
        <w:jc w:val="center"/>
      </w:pPr>
      <w:bookmarkStart w:id="6096" w:name="_Ref63981056"/>
      <w:bookmarkStart w:id="6097" w:name="_Toc61618626"/>
      <w:bookmarkStart w:id="6098" w:name="_Toc62231438"/>
      <w:bookmarkStart w:id="6099" w:name="_Toc63089739"/>
      <w:bookmarkStart w:id="6100" w:name="_Toc63089815"/>
      <w:bookmarkStart w:id="6101" w:name="_Toc63885423"/>
      <w:bookmarkStart w:id="6102" w:name="_Toc64223173"/>
      <w:r w:rsidRPr="00581B58">
        <w:rPr>
          <w:b/>
          <w:rPrChange w:id="6103" w:author="mpountou" w:date="2021-02-10T21:39:00Z">
            <w:rPr/>
          </w:rPrChange>
        </w:rPr>
        <w:t xml:space="preserve">Εικόνα </w:t>
      </w:r>
      <w:r w:rsidR="00FF21B3" w:rsidRPr="00581B58">
        <w:rPr>
          <w:b/>
          <w:rPrChange w:id="6104" w:author="mpountou" w:date="2021-02-10T21:39:00Z">
            <w:rPr/>
          </w:rPrChange>
        </w:rPr>
        <w:fldChar w:fldCharType="begin"/>
      </w:r>
      <w:r w:rsidR="00FF21B3" w:rsidRPr="00581B58">
        <w:rPr>
          <w:b/>
          <w:rPrChange w:id="6105" w:author="mpountou" w:date="2021-02-10T21:39:00Z">
            <w:rPr/>
          </w:rPrChange>
        </w:rPr>
        <w:instrText xml:space="preserve"> SEQ Εικόνα \* ARABIC </w:instrText>
      </w:r>
      <w:r w:rsidR="00FF21B3" w:rsidRPr="00581B58">
        <w:rPr>
          <w:b/>
          <w:rPrChange w:id="6106" w:author="mpountou" w:date="2021-02-10T21:39:00Z">
            <w:rPr>
              <w:noProof/>
            </w:rPr>
          </w:rPrChange>
        </w:rPr>
        <w:fldChar w:fldCharType="separate"/>
      </w:r>
      <w:ins w:id="6107" w:author="mpountou" w:date="2021-02-14T02:13:00Z">
        <w:r w:rsidR="004344EE">
          <w:rPr>
            <w:b/>
            <w:noProof/>
          </w:rPr>
          <w:t>8</w:t>
        </w:r>
      </w:ins>
      <w:del w:id="6108" w:author="mpountou" w:date="2021-02-12T21:41:00Z">
        <w:r w:rsidR="005F634F" w:rsidRPr="00581B58" w:rsidDel="00E6746E">
          <w:rPr>
            <w:b/>
            <w:noProof/>
            <w:rPrChange w:id="6109" w:author="mpountou" w:date="2021-02-10T21:39:00Z">
              <w:rPr>
                <w:noProof/>
              </w:rPr>
            </w:rPrChange>
          </w:rPr>
          <w:delText>8</w:delText>
        </w:r>
      </w:del>
      <w:r w:rsidR="00FF21B3" w:rsidRPr="00581B58">
        <w:rPr>
          <w:b/>
          <w:noProof/>
          <w:rPrChange w:id="6110" w:author="mpountou" w:date="2021-02-10T21:39:00Z">
            <w:rPr>
              <w:noProof/>
            </w:rPr>
          </w:rPrChange>
        </w:rPr>
        <w:fldChar w:fldCharType="end"/>
      </w:r>
      <w:bookmarkEnd w:id="6096"/>
      <w:r w:rsidRPr="00DB323F">
        <w:t xml:space="preserve"> </w:t>
      </w:r>
      <w:r w:rsidR="00581B58" w:rsidRPr="00581B58">
        <w:t>-</w:t>
      </w:r>
      <w:r>
        <w:t xml:space="preserve"> Διάγραμμα</w:t>
      </w:r>
      <w:r w:rsidRPr="00DB323F">
        <w:t xml:space="preserve"> ρούχων ανά κατηγορία </w:t>
      </w:r>
      <w:r>
        <w:t>τελικού</w:t>
      </w:r>
      <w:r w:rsidRPr="00DB323F">
        <w:t xml:space="preserve"> σετ δεδομένων</w:t>
      </w:r>
      <w:bookmarkEnd w:id="6097"/>
      <w:bookmarkEnd w:id="6098"/>
      <w:bookmarkEnd w:id="6099"/>
      <w:bookmarkEnd w:id="6100"/>
      <w:bookmarkEnd w:id="6101"/>
      <w:bookmarkEnd w:id="6102"/>
    </w:p>
    <w:p w14:paraId="1F692D8D" w14:textId="234B3BF8" w:rsidR="00BA5B79" w:rsidRDefault="00BA5B79" w:rsidP="00BA5B79">
      <w:pPr>
        <w:rPr>
          <w:ins w:id="6111" w:author="Sotirios Filippos Tsarouchis" w:date="2021-02-09T17:31:00Z"/>
        </w:rPr>
      </w:pPr>
    </w:p>
    <w:p w14:paraId="18485F87" w14:textId="2B858DFE" w:rsidR="00610DF6" w:rsidDel="0008009F" w:rsidRDefault="00610DF6" w:rsidP="00BA5B79">
      <w:pPr>
        <w:rPr>
          <w:ins w:id="6112" w:author="Sotirios Filippos Tsarouchis" w:date="2021-02-09T17:31:00Z"/>
          <w:del w:id="6113" w:author="mpountou" w:date="2021-02-11T23:31:00Z"/>
        </w:rPr>
      </w:pPr>
    </w:p>
    <w:p w14:paraId="3DA51BD8" w14:textId="77777777" w:rsidR="00610DF6" w:rsidRPr="00BA5B79" w:rsidRDefault="00610DF6" w:rsidP="00BA5B79"/>
    <w:p w14:paraId="2105387E" w14:textId="77777777" w:rsidR="00BC61B6" w:rsidRPr="00610DF6" w:rsidRDefault="00BC61B6" w:rsidP="00EC737F">
      <w:pPr>
        <w:pStyle w:val="4"/>
        <w:rPr>
          <w:b/>
          <w:bCs/>
          <w:rPrChange w:id="6114" w:author="Sotirios Filippos Tsarouchis" w:date="2021-02-09T17:31:00Z">
            <w:rPr/>
          </w:rPrChange>
        </w:rPr>
      </w:pPr>
      <w:bookmarkStart w:id="6115" w:name="_Toc64223391"/>
      <w:r w:rsidRPr="00610DF6">
        <w:rPr>
          <w:b/>
          <w:bCs/>
          <w:rPrChange w:id="6116" w:author="Sotirios Filippos Tsarouchis" w:date="2021-02-09T17:31:00Z">
            <w:rPr/>
          </w:rPrChange>
        </w:rPr>
        <w:t xml:space="preserve">Χαρακτηριστικά </w:t>
      </w:r>
      <w:r w:rsidR="003636A2" w:rsidRPr="00610DF6">
        <w:rPr>
          <w:b/>
          <w:bCs/>
          <w:rPrChange w:id="6117" w:author="Sotirios Filippos Tsarouchis" w:date="2021-02-09T17:31:00Z">
            <w:rPr/>
          </w:rPrChange>
        </w:rPr>
        <w:t>Προϊόντων</w:t>
      </w:r>
      <w:r w:rsidRPr="00610DF6">
        <w:rPr>
          <w:b/>
          <w:bCs/>
          <w:rPrChange w:id="6118" w:author="Sotirios Filippos Tsarouchis" w:date="2021-02-09T17:31:00Z">
            <w:rPr/>
          </w:rPrChange>
        </w:rPr>
        <w:t xml:space="preserve"> </w:t>
      </w:r>
      <w:r w:rsidR="003636A2" w:rsidRPr="00610DF6">
        <w:rPr>
          <w:b/>
          <w:bCs/>
          <w:lang w:val="en-US"/>
          <w:rPrChange w:id="6119" w:author="Sotirios Filippos Tsarouchis" w:date="2021-02-09T17:31:00Z">
            <w:rPr>
              <w:lang w:val="en-US"/>
            </w:rPr>
          </w:rPrChange>
        </w:rPr>
        <w:t>(features)</w:t>
      </w:r>
      <w:bookmarkEnd w:id="6115"/>
    </w:p>
    <w:p w14:paraId="6054EB13" w14:textId="77777777" w:rsidR="0041207F" w:rsidRDefault="0041207F" w:rsidP="0041207F"/>
    <w:p w14:paraId="34CB25AC" w14:textId="1AD22F81"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w:t>
      </w:r>
      <w:ins w:id="6120" w:author="Sotirios Filippos Tsarouchis" w:date="2021-02-09T17:32:00Z">
        <w:r w:rsidR="00610DF6">
          <w:t>,</w:t>
        </w:r>
      </w:ins>
      <w:r w:rsidR="00A919E4">
        <w:t xml:space="preserve">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14:paraId="7071154B" w14:textId="2A6182D4" w:rsidR="004310B0" w:rsidRDefault="000208D1" w:rsidP="0041207F">
      <w:pPr>
        <w:rPr>
          <w:ins w:id="6121" w:author="mpountou" w:date="2021-02-12T00:16:00Z"/>
        </w:rPr>
      </w:pPr>
      <w:r>
        <w:t>Στην παρούσα διπλωματική χαρακτηριστικά τα οποία εκφράζουν ένα ρούχο θεωρήθηκαν:</w:t>
      </w:r>
    </w:p>
    <w:p w14:paraId="79E4CCCA" w14:textId="77777777" w:rsidR="00355670" w:rsidRDefault="00355670" w:rsidP="0041207F"/>
    <w:p w14:paraId="3D4AC7F8" w14:textId="77777777" w:rsidR="00C95AC3" w:rsidRDefault="000208D1" w:rsidP="000208D1">
      <w:pPr>
        <w:pStyle w:val="a6"/>
        <w:numPr>
          <w:ilvl w:val="0"/>
          <w:numId w:val="14"/>
        </w:numPr>
      </w:pPr>
      <w:r>
        <w:t xml:space="preserve">Το </w:t>
      </w:r>
      <w:r w:rsidR="00C95AC3">
        <w:t xml:space="preserve">νούμερο του ρούχου: </w:t>
      </w:r>
    </w:p>
    <w:tbl>
      <w:tblPr>
        <w:tblStyle w:val="4-1"/>
        <w:tblW w:w="0" w:type="auto"/>
        <w:tblLook w:val="04A0" w:firstRow="1" w:lastRow="0" w:firstColumn="1" w:lastColumn="0" w:noHBand="0" w:noVBand="1"/>
        <w:tblPrChange w:id="6122" w:author="mpountou" w:date="2021-02-12T00:12:00Z">
          <w:tblPr>
            <w:tblStyle w:val="a9"/>
            <w:tblW w:w="0" w:type="auto"/>
            <w:tblLook w:val="04A0" w:firstRow="1" w:lastRow="0" w:firstColumn="1" w:lastColumn="0" w:noHBand="0" w:noVBand="1"/>
          </w:tblPr>
        </w:tblPrChange>
      </w:tblPr>
      <w:tblGrid>
        <w:gridCol w:w="1382"/>
        <w:gridCol w:w="1382"/>
        <w:gridCol w:w="1383"/>
        <w:gridCol w:w="1383"/>
        <w:gridCol w:w="1383"/>
        <w:gridCol w:w="1383"/>
        <w:tblGridChange w:id="6123">
          <w:tblGrid>
            <w:gridCol w:w="1382"/>
            <w:gridCol w:w="1382"/>
            <w:gridCol w:w="1383"/>
            <w:gridCol w:w="1383"/>
            <w:gridCol w:w="1383"/>
            <w:gridCol w:w="1383"/>
          </w:tblGrid>
        </w:tblGridChange>
      </w:tblGrid>
      <w:tr w:rsidR="00C95AC3" w14:paraId="3231B3CD" w14:textId="77777777" w:rsidTr="00355670">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382" w:type="dxa"/>
            <w:tcPrChange w:id="6124" w:author="mpountou" w:date="2021-02-12T00:12:00Z">
              <w:tcPr>
                <w:tcW w:w="1382" w:type="dxa"/>
              </w:tcPr>
            </w:tcPrChange>
          </w:tcPr>
          <w:p w14:paraId="78E65A52" w14:textId="77777777" w:rsidR="00C95AC3" w:rsidRPr="00A80F6E" w:rsidRDefault="00C95AC3" w:rsidP="00C95AC3">
            <w:pPr>
              <w:jc w:val="center"/>
              <w:cnfStyle w:val="101000000000" w:firstRow="1" w:lastRow="0" w:firstColumn="1" w:lastColumn="0" w:oddVBand="0" w:evenVBand="0" w:oddHBand="0" w:evenHBand="0" w:firstRowFirstColumn="0" w:firstRowLastColumn="0" w:lastRowFirstColumn="0" w:lastRowLastColumn="0"/>
              <w:rPr>
                <w:sz w:val="20"/>
                <w:szCs w:val="20"/>
                <w:rPrChange w:id="6125" w:author="mpountou" w:date="2021-02-12T17:11:00Z">
                  <w:rPr>
                    <w:color w:val="000000" w:themeColor="text1"/>
                    <w:sz w:val="20"/>
                    <w:szCs w:val="20"/>
                  </w:rPr>
                </w:rPrChange>
              </w:rPr>
            </w:pPr>
            <w:r w:rsidRPr="00A80F6E">
              <w:rPr>
                <w:rFonts w:eastAsia="Times New Roman"/>
                <w:color w:val="auto"/>
                <w:sz w:val="20"/>
                <w:szCs w:val="20"/>
                <w:lang w:val="en-US"/>
                <w:rPrChange w:id="6126" w:author="mpountou" w:date="2021-02-12T17:11:00Z">
                  <w:rPr>
                    <w:rFonts w:eastAsia="Times New Roman"/>
                    <w:color w:val="000000" w:themeColor="text1"/>
                    <w:sz w:val="20"/>
                    <w:szCs w:val="20"/>
                    <w:lang w:val="en-US"/>
                  </w:rPr>
                </w:rPrChange>
              </w:rPr>
              <w:t>SHORT</w:t>
            </w:r>
          </w:p>
        </w:tc>
        <w:tc>
          <w:tcPr>
            <w:tcW w:w="1382" w:type="dxa"/>
            <w:tcPrChange w:id="6127" w:author="mpountou" w:date="2021-02-12T00:12:00Z">
              <w:tcPr>
                <w:tcW w:w="1382" w:type="dxa"/>
              </w:tcPr>
            </w:tcPrChange>
          </w:tcPr>
          <w:p w14:paraId="3823E4D7"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6128" w:author="mpountou" w:date="2021-02-12T17:11:00Z">
                  <w:rPr>
                    <w:color w:val="000000" w:themeColor="text1"/>
                    <w:sz w:val="20"/>
                    <w:szCs w:val="20"/>
                  </w:rPr>
                </w:rPrChange>
              </w:rPr>
            </w:pPr>
            <w:r w:rsidRPr="00A80F6E">
              <w:rPr>
                <w:rFonts w:eastAsia="Times New Roman"/>
                <w:color w:val="auto"/>
                <w:sz w:val="20"/>
                <w:szCs w:val="20"/>
                <w:lang w:val="en-US"/>
                <w:rPrChange w:id="6129" w:author="mpountou" w:date="2021-02-12T17:11:00Z">
                  <w:rPr>
                    <w:rFonts w:eastAsia="Times New Roman"/>
                    <w:color w:val="000000" w:themeColor="text1"/>
                    <w:sz w:val="20"/>
                    <w:szCs w:val="20"/>
                    <w:lang w:val="en-US"/>
                  </w:rPr>
                </w:rPrChange>
              </w:rPr>
              <w:t>MEDIUM</w:t>
            </w:r>
          </w:p>
        </w:tc>
        <w:tc>
          <w:tcPr>
            <w:tcW w:w="1383" w:type="dxa"/>
            <w:tcPrChange w:id="6130" w:author="mpountou" w:date="2021-02-12T00:12:00Z">
              <w:tcPr>
                <w:tcW w:w="1383" w:type="dxa"/>
              </w:tcPr>
            </w:tcPrChange>
          </w:tcPr>
          <w:p w14:paraId="540ED90E"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6131" w:author="mpountou" w:date="2021-02-12T17:11:00Z">
                  <w:rPr>
                    <w:color w:val="000000" w:themeColor="text1"/>
                    <w:sz w:val="20"/>
                    <w:szCs w:val="20"/>
                  </w:rPr>
                </w:rPrChange>
              </w:rPr>
            </w:pPr>
            <w:r w:rsidRPr="00A80F6E">
              <w:rPr>
                <w:rFonts w:eastAsia="Times New Roman"/>
                <w:color w:val="auto"/>
                <w:sz w:val="20"/>
                <w:szCs w:val="20"/>
                <w:lang w:val="en-US"/>
                <w:rPrChange w:id="6132" w:author="mpountou" w:date="2021-02-12T17:11:00Z">
                  <w:rPr>
                    <w:rFonts w:eastAsia="Times New Roman"/>
                    <w:color w:val="000000" w:themeColor="text1"/>
                    <w:sz w:val="20"/>
                    <w:szCs w:val="20"/>
                    <w:lang w:val="en-US"/>
                  </w:rPr>
                </w:rPrChange>
              </w:rPr>
              <w:t>KNEE</w:t>
            </w:r>
          </w:p>
        </w:tc>
        <w:tc>
          <w:tcPr>
            <w:tcW w:w="1383" w:type="dxa"/>
            <w:tcPrChange w:id="6133" w:author="mpountou" w:date="2021-02-12T00:12:00Z">
              <w:tcPr>
                <w:tcW w:w="1383" w:type="dxa"/>
              </w:tcPr>
            </w:tcPrChange>
          </w:tcPr>
          <w:p w14:paraId="58A9DCD4"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6134" w:author="mpountou" w:date="2021-02-12T17:11:00Z">
                  <w:rPr>
                    <w:color w:val="000000" w:themeColor="text1"/>
                    <w:sz w:val="20"/>
                    <w:szCs w:val="20"/>
                  </w:rPr>
                </w:rPrChange>
              </w:rPr>
            </w:pPr>
            <w:r w:rsidRPr="00A80F6E">
              <w:rPr>
                <w:rFonts w:eastAsia="Times New Roman"/>
                <w:color w:val="auto"/>
                <w:sz w:val="20"/>
                <w:szCs w:val="20"/>
                <w:lang w:val="en-US"/>
                <w:rPrChange w:id="6135" w:author="mpountou" w:date="2021-02-12T17:11:00Z">
                  <w:rPr>
                    <w:rFonts w:eastAsia="Times New Roman"/>
                    <w:color w:val="000000" w:themeColor="text1"/>
                    <w:sz w:val="20"/>
                    <w:szCs w:val="20"/>
                    <w:lang w:val="en-US"/>
                  </w:rPr>
                </w:rPrChange>
              </w:rPr>
              <w:t>LONG</w:t>
            </w:r>
          </w:p>
        </w:tc>
        <w:tc>
          <w:tcPr>
            <w:tcW w:w="1383" w:type="dxa"/>
            <w:tcPrChange w:id="6136" w:author="mpountou" w:date="2021-02-12T00:12:00Z">
              <w:tcPr>
                <w:tcW w:w="1383" w:type="dxa"/>
              </w:tcPr>
            </w:tcPrChange>
          </w:tcPr>
          <w:p w14:paraId="07899CB1"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6137" w:author="mpountou" w:date="2021-02-12T17:11:00Z">
                  <w:rPr>
                    <w:color w:val="000000" w:themeColor="text1"/>
                    <w:sz w:val="20"/>
                    <w:szCs w:val="20"/>
                  </w:rPr>
                </w:rPrChange>
              </w:rPr>
            </w:pPr>
            <w:r w:rsidRPr="00A80F6E">
              <w:rPr>
                <w:rFonts w:eastAsia="Times New Roman"/>
                <w:color w:val="auto"/>
                <w:sz w:val="20"/>
                <w:szCs w:val="20"/>
                <w:lang w:val="en-US"/>
                <w:rPrChange w:id="6138" w:author="mpountou" w:date="2021-02-12T17:11:00Z">
                  <w:rPr>
                    <w:rFonts w:eastAsia="Times New Roman"/>
                    <w:color w:val="000000" w:themeColor="text1"/>
                    <w:sz w:val="20"/>
                    <w:szCs w:val="20"/>
                    <w:lang w:val="en-US"/>
                  </w:rPr>
                </w:rPrChange>
              </w:rPr>
              <w:t>CAPRI</w:t>
            </w:r>
          </w:p>
        </w:tc>
        <w:tc>
          <w:tcPr>
            <w:tcW w:w="1383" w:type="dxa"/>
            <w:tcPrChange w:id="6139" w:author="mpountou" w:date="2021-02-12T00:12:00Z">
              <w:tcPr>
                <w:tcW w:w="1383" w:type="dxa"/>
              </w:tcPr>
            </w:tcPrChange>
          </w:tcPr>
          <w:p w14:paraId="454CE673"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lang w:val="en-US"/>
                <w:rPrChange w:id="6140" w:author="mpountou" w:date="2021-02-12T17:11:00Z">
                  <w:rPr>
                    <w:color w:val="000000" w:themeColor="text1"/>
                    <w:sz w:val="20"/>
                    <w:szCs w:val="20"/>
                    <w:lang w:val="en-US"/>
                  </w:rPr>
                </w:rPrChange>
              </w:rPr>
            </w:pPr>
            <w:r w:rsidRPr="00A80F6E">
              <w:rPr>
                <w:rFonts w:eastAsia="Times New Roman"/>
                <w:color w:val="auto"/>
                <w:sz w:val="20"/>
                <w:szCs w:val="20"/>
                <w:lang w:val="en-US"/>
                <w:rPrChange w:id="6141" w:author="mpountou" w:date="2021-02-12T17:11:00Z">
                  <w:rPr>
                    <w:rFonts w:eastAsia="Times New Roman"/>
                    <w:color w:val="000000" w:themeColor="text1"/>
                    <w:sz w:val="20"/>
                    <w:szCs w:val="20"/>
                    <w:lang w:val="en-US"/>
                  </w:rPr>
                </w:rPrChange>
              </w:rPr>
              <w:t>¾</w:t>
            </w:r>
            <w:r w:rsidRPr="00A80F6E">
              <w:rPr>
                <w:rFonts w:eastAsia="Times New Roman"/>
                <w:color w:val="auto"/>
                <w:sz w:val="20"/>
                <w:szCs w:val="20"/>
                <w:rPrChange w:id="6142" w:author="mpountou" w:date="2021-02-12T17:11:00Z">
                  <w:rPr>
                    <w:rFonts w:eastAsia="Times New Roman"/>
                    <w:color w:val="000000" w:themeColor="text1"/>
                    <w:sz w:val="20"/>
                    <w:szCs w:val="20"/>
                  </w:rPr>
                </w:rPrChange>
              </w:rPr>
              <w:t xml:space="preserve"> </w:t>
            </w:r>
            <w:r w:rsidRPr="00A80F6E">
              <w:rPr>
                <w:rFonts w:eastAsia="Times New Roman"/>
                <w:color w:val="auto"/>
                <w:sz w:val="20"/>
                <w:szCs w:val="20"/>
                <w:lang w:val="en-US"/>
                <w:rPrChange w:id="6143" w:author="mpountou" w:date="2021-02-12T17:11:00Z">
                  <w:rPr>
                    <w:rFonts w:eastAsia="Times New Roman"/>
                    <w:color w:val="000000" w:themeColor="text1"/>
                    <w:sz w:val="20"/>
                    <w:szCs w:val="20"/>
                    <w:lang w:val="en-US"/>
                  </w:rPr>
                </w:rPrChange>
              </w:rPr>
              <w:t>LONG</w:t>
            </w:r>
          </w:p>
        </w:tc>
      </w:tr>
      <w:tr w:rsidR="00355670" w14:paraId="20FABFCC" w14:textId="77777777" w:rsidTr="00355670">
        <w:trPr>
          <w:cnfStyle w:val="000000100000" w:firstRow="0" w:lastRow="0" w:firstColumn="0" w:lastColumn="0" w:oddVBand="0" w:evenVBand="0" w:oddHBand="1" w:evenHBand="0" w:firstRowFirstColumn="0" w:firstRowLastColumn="0" w:lastRowFirstColumn="0" w:lastRowLastColumn="0"/>
          <w:trHeight w:val="445"/>
          <w:ins w:id="6144" w:author="mpountou" w:date="2021-02-12T00:12:00Z"/>
        </w:trPr>
        <w:tc>
          <w:tcPr>
            <w:cnfStyle w:val="001000000000" w:firstRow="0" w:lastRow="0" w:firstColumn="1" w:lastColumn="0" w:oddVBand="0" w:evenVBand="0" w:oddHBand="0" w:evenHBand="0" w:firstRowFirstColumn="0" w:firstRowLastColumn="0" w:lastRowFirstColumn="0" w:lastRowLastColumn="0"/>
            <w:tcW w:w="1382" w:type="dxa"/>
          </w:tcPr>
          <w:p w14:paraId="1A466D71" w14:textId="7AAF234F" w:rsidR="00355670" w:rsidRPr="00F3108B" w:rsidRDefault="00355670" w:rsidP="00C95AC3">
            <w:pPr>
              <w:jc w:val="center"/>
              <w:rPr>
                <w:ins w:id="6145" w:author="mpountou" w:date="2021-02-12T00:12:00Z"/>
                <w:rFonts w:eastAsia="Times New Roman"/>
                <w:b w:val="0"/>
                <w:bCs w:val="0"/>
                <w:sz w:val="20"/>
                <w:szCs w:val="20"/>
                <w:rPrChange w:id="6146" w:author="mpountou" w:date="2021-02-12T17:12:00Z">
                  <w:rPr>
                    <w:ins w:id="6147" w:author="mpountou" w:date="2021-02-12T00:12:00Z"/>
                    <w:rFonts w:eastAsia="Times New Roman"/>
                    <w:b w:val="0"/>
                    <w:bCs w:val="0"/>
                    <w:color w:val="FFFFFF" w:themeColor="background1"/>
                    <w:sz w:val="20"/>
                    <w:szCs w:val="20"/>
                    <w:lang w:val="en-US"/>
                  </w:rPr>
                </w:rPrChange>
              </w:rPr>
            </w:pPr>
            <w:ins w:id="6148" w:author="mpountou" w:date="2021-02-12T00:12:00Z">
              <w:r w:rsidRPr="00F3108B">
                <w:rPr>
                  <w:rFonts w:eastAsia="Times New Roman"/>
                  <w:sz w:val="20"/>
                  <w:szCs w:val="20"/>
                  <w:rPrChange w:id="6149" w:author="mpountou" w:date="2021-02-12T17:12:00Z">
                    <w:rPr>
                      <w:rFonts w:eastAsia="Times New Roman"/>
                      <w:color w:val="FFFFFF" w:themeColor="background1"/>
                      <w:sz w:val="20"/>
                      <w:szCs w:val="20"/>
                    </w:rPr>
                  </w:rPrChange>
                </w:rPr>
                <w:t>0</w:t>
              </w:r>
            </w:ins>
          </w:p>
        </w:tc>
        <w:tc>
          <w:tcPr>
            <w:tcW w:w="1382" w:type="dxa"/>
          </w:tcPr>
          <w:p w14:paraId="1AE152E8" w14:textId="7B5E5655"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150" w:author="mpountou" w:date="2021-02-12T00:12:00Z"/>
                <w:rFonts w:eastAsia="Times New Roman"/>
                <w:bCs/>
                <w:sz w:val="20"/>
                <w:szCs w:val="20"/>
                <w:rPrChange w:id="6151" w:author="mpountou" w:date="2021-02-12T13:47:00Z">
                  <w:rPr>
                    <w:ins w:id="6152" w:author="mpountou" w:date="2021-02-12T00:12:00Z"/>
                    <w:rFonts w:eastAsia="Times New Roman"/>
                    <w:b/>
                    <w:bCs/>
                    <w:color w:val="FFFFFF" w:themeColor="background1"/>
                    <w:sz w:val="20"/>
                    <w:szCs w:val="20"/>
                    <w:lang w:val="en-US"/>
                  </w:rPr>
                </w:rPrChange>
              </w:rPr>
            </w:pPr>
            <w:ins w:id="6153" w:author="mpountou" w:date="2021-02-12T00:12:00Z">
              <w:r w:rsidRPr="007D7A58">
                <w:rPr>
                  <w:rFonts w:eastAsia="Times New Roman"/>
                  <w:bCs/>
                  <w:sz w:val="20"/>
                  <w:szCs w:val="20"/>
                  <w:rPrChange w:id="6154" w:author="mpountou" w:date="2021-02-12T13:47:00Z">
                    <w:rPr>
                      <w:rFonts w:eastAsia="Times New Roman"/>
                      <w:b/>
                      <w:bCs/>
                      <w:color w:val="FFFFFF" w:themeColor="background1"/>
                      <w:sz w:val="20"/>
                      <w:szCs w:val="20"/>
                    </w:rPr>
                  </w:rPrChange>
                </w:rPr>
                <w:t>0</w:t>
              </w:r>
            </w:ins>
          </w:p>
        </w:tc>
        <w:tc>
          <w:tcPr>
            <w:tcW w:w="1383" w:type="dxa"/>
          </w:tcPr>
          <w:p w14:paraId="5136535D" w14:textId="6376CEBD"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155" w:author="mpountou" w:date="2021-02-12T00:12:00Z"/>
                <w:rFonts w:eastAsia="Times New Roman"/>
                <w:bCs/>
                <w:sz w:val="20"/>
                <w:szCs w:val="20"/>
                <w:rPrChange w:id="6156" w:author="mpountou" w:date="2021-02-12T13:47:00Z">
                  <w:rPr>
                    <w:ins w:id="6157" w:author="mpountou" w:date="2021-02-12T00:12:00Z"/>
                    <w:rFonts w:eastAsia="Times New Roman"/>
                    <w:b/>
                    <w:bCs/>
                    <w:color w:val="FFFFFF" w:themeColor="background1"/>
                    <w:sz w:val="20"/>
                    <w:szCs w:val="20"/>
                    <w:lang w:val="en-US"/>
                  </w:rPr>
                </w:rPrChange>
              </w:rPr>
            </w:pPr>
            <w:ins w:id="6158" w:author="mpountou" w:date="2021-02-12T00:12:00Z">
              <w:r w:rsidRPr="007D7A58">
                <w:rPr>
                  <w:rFonts w:eastAsia="Times New Roman"/>
                  <w:bCs/>
                  <w:sz w:val="20"/>
                  <w:szCs w:val="20"/>
                  <w:rPrChange w:id="6159" w:author="mpountou" w:date="2021-02-12T13:47:00Z">
                    <w:rPr>
                      <w:rFonts w:eastAsia="Times New Roman"/>
                      <w:b/>
                      <w:bCs/>
                      <w:color w:val="FFFFFF" w:themeColor="background1"/>
                      <w:sz w:val="20"/>
                      <w:szCs w:val="20"/>
                    </w:rPr>
                  </w:rPrChange>
                </w:rPr>
                <w:t>0</w:t>
              </w:r>
            </w:ins>
          </w:p>
        </w:tc>
        <w:tc>
          <w:tcPr>
            <w:tcW w:w="1383" w:type="dxa"/>
          </w:tcPr>
          <w:p w14:paraId="2C2902C2" w14:textId="49D18DC5"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160" w:author="mpountou" w:date="2021-02-12T00:12:00Z"/>
                <w:rFonts w:eastAsia="Times New Roman"/>
                <w:bCs/>
                <w:sz w:val="20"/>
                <w:szCs w:val="20"/>
                <w:rPrChange w:id="6161" w:author="mpountou" w:date="2021-02-12T13:47:00Z">
                  <w:rPr>
                    <w:ins w:id="6162" w:author="mpountou" w:date="2021-02-12T00:12:00Z"/>
                    <w:rFonts w:eastAsia="Times New Roman"/>
                    <w:b/>
                    <w:bCs/>
                    <w:color w:val="FFFFFF" w:themeColor="background1"/>
                    <w:sz w:val="20"/>
                    <w:szCs w:val="20"/>
                    <w:lang w:val="en-US"/>
                  </w:rPr>
                </w:rPrChange>
              </w:rPr>
            </w:pPr>
            <w:ins w:id="6163" w:author="mpountou" w:date="2021-02-12T00:12:00Z">
              <w:r w:rsidRPr="007D7A58">
                <w:rPr>
                  <w:rFonts w:eastAsia="Times New Roman"/>
                  <w:bCs/>
                  <w:sz w:val="20"/>
                  <w:szCs w:val="20"/>
                  <w:rPrChange w:id="6164" w:author="mpountou" w:date="2021-02-12T13:47:00Z">
                    <w:rPr>
                      <w:rFonts w:eastAsia="Times New Roman"/>
                      <w:b/>
                      <w:bCs/>
                      <w:color w:val="FFFFFF" w:themeColor="background1"/>
                      <w:sz w:val="20"/>
                      <w:szCs w:val="20"/>
                    </w:rPr>
                  </w:rPrChange>
                </w:rPr>
                <w:t>1</w:t>
              </w:r>
            </w:ins>
          </w:p>
        </w:tc>
        <w:tc>
          <w:tcPr>
            <w:tcW w:w="1383" w:type="dxa"/>
          </w:tcPr>
          <w:p w14:paraId="3C5B9C80" w14:textId="55BF57CB"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165" w:author="mpountou" w:date="2021-02-12T00:12:00Z"/>
                <w:rFonts w:eastAsia="Times New Roman"/>
                <w:bCs/>
                <w:sz w:val="20"/>
                <w:szCs w:val="20"/>
                <w:rPrChange w:id="6166" w:author="mpountou" w:date="2021-02-12T13:47:00Z">
                  <w:rPr>
                    <w:ins w:id="6167" w:author="mpountou" w:date="2021-02-12T00:12:00Z"/>
                    <w:rFonts w:eastAsia="Times New Roman"/>
                    <w:b/>
                    <w:bCs/>
                    <w:color w:val="FFFFFF" w:themeColor="background1"/>
                    <w:sz w:val="20"/>
                    <w:szCs w:val="20"/>
                    <w:lang w:val="en-US"/>
                  </w:rPr>
                </w:rPrChange>
              </w:rPr>
            </w:pPr>
            <w:ins w:id="6168" w:author="mpountou" w:date="2021-02-12T00:12:00Z">
              <w:r w:rsidRPr="007D7A58">
                <w:rPr>
                  <w:rFonts w:eastAsia="Times New Roman"/>
                  <w:bCs/>
                  <w:sz w:val="20"/>
                  <w:szCs w:val="20"/>
                  <w:rPrChange w:id="6169" w:author="mpountou" w:date="2021-02-12T13:47:00Z">
                    <w:rPr>
                      <w:rFonts w:eastAsia="Times New Roman"/>
                      <w:b/>
                      <w:bCs/>
                      <w:color w:val="FFFFFF" w:themeColor="background1"/>
                      <w:sz w:val="20"/>
                      <w:szCs w:val="20"/>
                    </w:rPr>
                  </w:rPrChange>
                </w:rPr>
                <w:t>0</w:t>
              </w:r>
            </w:ins>
          </w:p>
        </w:tc>
        <w:tc>
          <w:tcPr>
            <w:tcW w:w="1383" w:type="dxa"/>
          </w:tcPr>
          <w:p w14:paraId="218FB40B" w14:textId="6F102542"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170" w:author="mpountou" w:date="2021-02-12T00:12:00Z"/>
                <w:rFonts w:eastAsia="Times New Roman"/>
                <w:bCs/>
                <w:sz w:val="20"/>
                <w:szCs w:val="20"/>
                <w:rPrChange w:id="6171" w:author="mpountou" w:date="2021-02-12T13:47:00Z">
                  <w:rPr>
                    <w:ins w:id="6172" w:author="mpountou" w:date="2021-02-12T00:12:00Z"/>
                    <w:rFonts w:eastAsia="Times New Roman"/>
                    <w:b/>
                    <w:bCs/>
                    <w:color w:val="FFFFFF" w:themeColor="background1"/>
                    <w:sz w:val="20"/>
                    <w:szCs w:val="20"/>
                    <w:lang w:val="en-US"/>
                  </w:rPr>
                </w:rPrChange>
              </w:rPr>
            </w:pPr>
            <w:ins w:id="6173" w:author="mpountou" w:date="2021-02-12T00:12:00Z">
              <w:r w:rsidRPr="007D7A58">
                <w:rPr>
                  <w:rFonts w:eastAsia="Times New Roman"/>
                  <w:bCs/>
                  <w:sz w:val="20"/>
                  <w:szCs w:val="20"/>
                  <w:rPrChange w:id="6174" w:author="mpountou" w:date="2021-02-12T13:47:00Z">
                    <w:rPr>
                      <w:rFonts w:eastAsia="Times New Roman"/>
                      <w:b/>
                      <w:bCs/>
                      <w:color w:val="FFFFFF" w:themeColor="background1"/>
                      <w:sz w:val="20"/>
                      <w:szCs w:val="20"/>
                    </w:rPr>
                  </w:rPrChange>
                </w:rPr>
                <w:t>0</w:t>
              </w:r>
            </w:ins>
          </w:p>
        </w:tc>
      </w:tr>
      <w:tr w:rsidR="00C95AC3" w:rsidDel="00610DF6" w14:paraId="3BBA42C2" w14:textId="3958EE8E" w:rsidTr="00355670">
        <w:trPr>
          <w:del w:id="6175" w:author="Sotirios Filippos Tsarouchis" w:date="2021-02-09T17:32:00Z"/>
        </w:trPr>
        <w:tc>
          <w:tcPr>
            <w:cnfStyle w:val="001000000000" w:firstRow="0" w:lastRow="0" w:firstColumn="1" w:lastColumn="0" w:oddVBand="0" w:evenVBand="0" w:oddHBand="0" w:evenHBand="0" w:firstRowFirstColumn="0" w:firstRowLastColumn="0" w:lastRowFirstColumn="0" w:lastRowLastColumn="0"/>
            <w:tcW w:w="1382" w:type="dxa"/>
            <w:tcPrChange w:id="6176" w:author="mpountou" w:date="2021-02-12T00:12:00Z">
              <w:tcPr>
                <w:tcW w:w="1382" w:type="dxa"/>
              </w:tcPr>
            </w:tcPrChange>
          </w:tcPr>
          <w:p w14:paraId="37CB9A23" w14:textId="0C752096" w:rsidR="00C95AC3" w:rsidDel="00610DF6" w:rsidRDefault="00C95AC3" w:rsidP="00C95AC3">
            <w:pPr>
              <w:jc w:val="center"/>
              <w:rPr>
                <w:del w:id="6177" w:author="Sotirios Filippos Tsarouchis" w:date="2021-02-09T17:32:00Z"/>
              </w:rPr>
            </w:pPr>
          </w:p>
        </w:tc>
        <w:tc>
          <w:tcPr>
            <w:tcW w:w="1382" w:type="dxa"/>
            <w:tcPrChange w:id="6178" w:author="mpountou" w:date="2021-02-12T00:12:00Z">
              <w:tcPr>
                <w:tcW w:w="1382" w:type="dxa"/>
              </w:tcPr>
            </w:tcPrChange>
          </w:tcPr>
          <w:p w14:paraId="18E50251" w14:textId="046FE13A"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179" w:author="Sotirios Filippos Tsarouchis" w:date="2021-02-09T17:32:00Z"/>
              </w:rPr>
            </w:pPr>
          </w:p>
        </w:tc>
        <w:tc>
          <w:tcPr>
            <w:tcW w:w="1383" w:type="dxa"/>
            <w:tcPrChange w:id="6180" w:author="mpountou" w:date="2021-02-12T00:12:00Z">
              <w:tcPr>
                <w:tcW w:w="1383" w:type="dxa"/>
              </w:tcPr>
            </w:tcPrChange>
          </w:tcPr>
          <w:p w14:paraId="2496897C" w14:textId="53203387"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181" w:author="Sotirios Filippos Tsarouchis" w:date="2021-02-09T17:32:00Z"/>
              </w:rPr>
            </w:pPr>
          </w:p>
        </w:tc>
        <w:tc>
          <w:tcPr>
            <w:tcW w:w="1383" w:type="dxa"/>
            <w:tcPrChange w:id="6182" w:author="mpountou" w:date="2021-02-12T00:12:00Z">
              <w:tcPr>
                <w:tcW w:w="1383" w:type="dxa"/>
              </w:tcPr>
            </w:tcPrChange>
          </w:tcPr>
          <w:p w14:paraId="3E252C65" w14:textId="1565AA7F"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183" w:author="Sotirios Filippos Tsarouchis" w:date="2021-02-09T17:32:00Z"/>
              </w:rPr>
            </w:pPr>
          </w:p>
        </w:tc>
        <w:tc>
          <w:tcPr>
            <w:tcW w:w="1383" w:type="dxa"/>
            <w:tcPrChange w:id="6184" w:author="mpountou" w:date="2021-02-12T00:12:00Z">
              <w:tcPr>
                <w:tcW w:w="1383" w:type="dxa"/>
              </w:tcPr>
            </w:tcPrChange>
          </w:tcPr>
          <w:p w14:paraId="3324EA12" w14:textId="784A858D"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185" w:author="Sotirios Filippos Tsarouchis" w:date="2021-02-09T17:32:00Z"/>
              </w:rPr>
            </w:pPr>
          </w:p>
        </w:tc>
        <w:tc>
          <w:tcPr>
            <w:tcW w:w="1383" w:type="dxa"/>
            <w:tcPrChange w:id="6186" w:author="mpountou" w:date="2021-02-12T00:12:00Z">
              <w:tcPr>
                <w:tcW w:w="1383" w:type="dxa"/>
              </w:tcPr>
            </w:tcPrChange>
          </w:tcPr>
          <w:p w14:paraId="2A34840A" w14:textId="5DF273FF"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187" w:author="Sotirios Filippos Tsarouchis" w:date="2021-02-09T17:32:00Z"/>
              </w:rPr>
            </w:pPr>
          </w:p>
        </w:tc>
      </w:tr>
    </w:tbl>
    <w:p w14:paraId="28FBDD1E" w14:textId="77777777" w:rsidR="00106B6E" w:rsidRPr="00106B6E" w:rsidRDefault="00106B6E">
      <w:pPr>
        <w:pStyle w:val="aa"/>
        <w:jc w:val="center"/>
        <w:rPr>
          <w:ins w:id="6188" w:author="mpountou" w:date="2021-02-12T14:26:00Z"/>
          <w:b/>
          <w:sz w:val="6"/>
          <w:szCs w:val="6"/>
          <w:rPrChange w:id="6189" w:author="mpountou" w:date="2021-02-12T14:26:00Z">
            <w:rPr>
              <w:ins w:id="6190" w:author="mpountou" w:date="2021-02-12T14:26:00Z"/>
              <w:b/>
            </w:rPr>
          </w:rPrChange>
        </w:rPr>
        <w:pPrChange w:id="6191" w:author="mpountou" w:date="2021-02-12T14:02:00Z">
          <w:pPr/>
        </w:pPrChange>
      </w:pPr>
    </w:p>
    <w:p w14:paraId="739FDF1F" w14:textId="7E6173D6" w:rsidR="00C95AC3" w:rsidRDefault="005A7410">
      <w:pPr>
        <w:pStyle w:val="aa"/>
        <w:jc w:val="center"/>
        <w:pPrChange w:id="6192" w:author="mpountou" w:date="2021-02-12T14:02:00Z">
          <w:pPr/>
        </w:pPrChange>
      </w:pPr>
      <w:bookmarkStart w:id="6193" w:name="_Toc64223072"/>
      <w:ins w:id="6194" w:author="mpountou" w:date="2021-02-12T14:02:00Z">
        <w:r w:rsidRPr="005A7410">
          <w:rPr>
            <w:b/>
            <w:rPrChange w:id="6195" w:author="mpountou" w:date="2021-02-12T14:03:00Z">
              <w:rPr>
                <w:i/>
                <w:iCs/>
              </w:rPr>
            </w:rPrChange>
          </w:rPr>
          <w:t xml:space="preserve">Πίνακας </w:t>
        </w:r>
        <w:r w:rsidRPr="005A7410">
          <w:rPr>
            <w:b/>
            <w:rPrChange w:id="6196" w:author="mpountou" w:date="2021-02-12T14:03:00Z">
              <w:rPr>
                <w:i/>
                <w:iCs/>
              </w:rPr>
            </w:rPrChange>
          </w:rPr>
          <w:fldChar w:fldCharType="begin"/>
        </w:r>
        <w:r w:rsidRPr="005A7410">
          <w:rPr>
            <w:b/>
            <w:rPrChange w:id="6197" w:author="mpountou" w:date="2021-02-12T14:03:00Z">
              <w:rPr>
                <w:i/>
                <w:iCs/>
              </w:rPr>
            </w:rPrChange>
          </w:rPr>
          <w:instrText xml:space="preserve"> SEQ Πίνακας \* ARABIC </w:instrText>
        </w:r>
      </w:ins>
      <w:r w:rsidRPr="005A7410">
        <w:rPr>
          <w:b/>
          <w:rPrChange w:id="6198" w:author="mpountou" w:date="2021-02-12T14:03:00Z">
            <w:rPr>
              <w:i/>
              <w:iCs/>
            </w:rPr>
          </w:rPrChange>
        </w:rPr>
        <w:fldChar w:fldCharType="separate"/>
      </w:r>
      <w:ins w:id="6199" w:author="mpountou" w:date="2021-02-14T02:13:00Z">
        <w:r w:rsidR="004344EE">
          <w:rPr>
            <w:b/>
            <w:noProof/>
          </w:rPr>
          <w:t>2</w:t>
        </w:r>
      </w:ins>
      <w:ins w:id="6200" w:author="mpountou" w:date="2021-02-12T14:02:00Z">
        <w:r w:rsidRPr="005A7410">
          <w:rPr>
            <w:b/>
            <w:rPrChange w:id="6201" w:author="mpountou" w:date="2021-02-12T14:03:00Z">
              <w:rPr>
                <w:i/>
                <w:iCs/>
              </w:rPr>
            </w:rPrChange>
          </w:rPr>
          <w:fldChar w:fldCharType="end"/>
        </w:r>
        <w:r>
          <w:t xml:space="preserve"> </w:t>
        </w:r>
      </w:ins>
      <w:ins w:id="6202" w:author="mpountou" w:date="2021-02-12T14:03:00Z">
        <w:r>
          <w:t>–</w:t>
        </w:r>
      </w:ins>
      <w:ins w:id="6203" w:author="mpountou" w:date="2021-02-12T14:02:00Z">
        <w:r>
          <w:t xml:space="preserve"> Αναπαρ</w:t>
        </w:r>
      </w:ins>
      <w:ins w:id="6204" w:author="mpountou" w:date="2021-02-12T14:03:00Z">
        <w:r>
          <w:t>άσταση διαφορετικών μεγεθών κάθε ρούχου</w:t>
        </w:r>
      </w:ins>
      <w:bookmarkEnd w:id="6193"/>
    </w:p>
    <w:p w14:paraId="573F8F83" w14:textId="77777777" w:rsidR="00C95AC3" w:rsidRDefault="00C95AC3" w:rsidP="00C95AC3">
      <w:pPr>
        <w:pStyle w:val="a6"/>
        <w:numPr>
          <w:ilvl w:val="0"/>
          <w:numId w:val="14"/>
        </w:numPr>
      </w:pPr>
      <w:r>
        <w:lastRenderedPageBreak/>
        <w:t>Η φόρμα του ρούχου:</w:t>
      </w:r>
    </w:p>
    <w:tbl>
      <w:tblPr>
        <w:tblStyle w:val="4-1"/>
        <w:tblW w:w="0" w:type="auto"/>
        <w:tblLook w:val="04A0" w:firstRow="1" w:lastRow="0" w:firstColumn="1" w:lastColumn="0" w:noHBand="0" w:noVBand="1"/>
        <w:tblPrChange w:id="6205" w:author="mpountou" w:date="2021-02-12T00:13:00Z">
          <w:tblPr>
            <w:tblStyle w:val="a9"/>
            <w:tblW w:w="0" w:type="auto"/>
            <w:tblLook w:val="04A0" w:firstRow="1" w:lastRow="0" w:firstColumn="1" w:lastColumn="0" w:noHBand="0" w:noVBand="1"/>
          </w:tblPr>
        </w:tblPrChange>
      </w:tblPr>
      <w:tblGrid>
        <w:gridCol w:w="1659"/>
        <w:gridCol w:w="1659"/>
        <w:gridCol w:w="1659"/>
        <w:gridCol w:w="1659"/>
        <w:gridCol w:w="1660"/>
        <w:tblGridChange w:id="6206">
          <w:tblGrid>
            <w:gridCol w:w="1659"/>
            <w:gridCol w:w="1659"/>
            <w:gridCol w:w="1659"/>
            <w:gridCol w:w="1659"/>
            <w:gridCol w:w="1660"/>
          </w:tblGrid>
        </w:tblGridChange>
      </w:tblGrid>
      <w:tr w:rsidR="00C95AC3" w14:paraId="3A8CBE3F" w14:textId="77777777" w:rsidTr="0035567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659" w:type="dxa"/>
            <w:tcPrChange w:id="6207" w:author="mpountou" w:date="2021-02-12T00:13:00Z">
              <w:tcPr>
                <w:tcW w:w="1659" w:type="dxa"/>
              </w:tcPr>
            </w:tcPrChange>
          </w:tcPr>
          <w:p w14:paraId="3C717A1E" w14:textId="77777777" w:rsidR="00C95AC3" w:rsidRPr="00C95AC3" w:rsidRDefault="00C95AC3" w:rsidP="00C95AC3">
            <w:pPr>
              <w:jc w:val="center"/>
              <w:cnfStyle w:val="101000000000" w:firstRow="1" w:lastRow="0" w:firstColumn="1" w:lastColumn="0" w:oddVBand="0" w:evenVBand="0" w:oddHBand="0" w:evenHBand="0" w:firstRowFirstColumn="0" w:firstRowLastColumn="0" w:lastRowFirstColumn="0" w:lastRowLastColumn="0"/>
              <w:rPr>
                <w:sz w:val="20"/>
                <w:szCs w:val="20"/>
              </w:rPr>
            </w:pPr>
            <w:r w:rsidRPr="00C95AC3">
              <w:rPr>
                <w:sz w:val="20"/>
                <w:szCs w:val="20"/>
                <w:lang w:val="en-US"/>
              </w:rPr>
              <w:t>RELAXED FIT</w:t>
            </w:r>
          </w:p>
        </w:tc>
        <w:tc>
          <w:tcPr>
            <w:tcW w:w="1659" w:type="dxa"/>
            <w:tcPrChange w:id="6208" w:author="mpountou" w:date="2021-02-12T00:13:00Z">
              <w:tcPr>
                <w:tcW w:w="1659" w:type="dxa"/>
              </w:tcPr>
            </w:tcPrChange>
          </w:tcPr>
          <w:p w14:paraId="6866AF75"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REGULAR FIT</w:t>
            </w:r>
          </w:p>
        </w:tc>
        <w:tc>
          <w:tcPr>
            <w:tcW w:w="1659" w:type="dxa"/>
            <w:tcPrChange w:id="6209" w:author="mpountou" w:date="2021-02-12T00:13:00Z">
              <w:tcPr>
                <w:tcW w:w="1659" w:type="dxa"/>
              </w:tcPr>
            </w:tcPrChange>
          </w:tcPr>
          <w:p w14:paraId="4665FE2F"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SLIM FIT</w:t>
            </w:r>
          </w:p>
        </w:tc>
        <w:tc>
          <w:tcPr>
            <w:tcW w:w="1659" w:type="dxa"/>
            <w:tcPrChange w:id="6210" w:author="mpountou" w:date="2021-02-12T00:13:00Z">
              <w:tcPr>
                <w:tcW w:w="1659" w:type="dxa"/>
              </w:tcPr>
            </w:tcPrChange>
          </w:tcPr>
          <w:p w14:paraId="51D53361"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CARGO FIT</w:t>
            </w:r>
          </w:p>
        </w:tc>
        <w:tc>
          <w:tcPr>
            <w:tcW w:w="1660" w:type="dxa"/>
            <w:tcPrChange w:id="6211" w:author="mpountou" w:date="2021-02-12T00:13:00Z">
              <w:tcPr>
                <w:tcW w:w="1660" w:type="dxa"/>
              </w:tcPr>
            </w:tcPrChange>
          </w:tcPr>
          <w:p w14:paraId="7B20F610"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BIKER FIT</w:t>
            </w:r>
          </w:p>
        </w:tc>
      </w:tr>
      <w:tr w:rsidR="00355670" w:rsidRPr="00355670" w14:paraId="203F8531" w14:textId="77777777" w:rsidTr="00355670">
        <w:trPr>
          <w:cnfStyle w:val="000000100000" w:firstRow="0" w:lastRow="0" w:firstColumn="0" w:lastColumn="0" w:oddVBand="0" w:evenVBand="0" w:oddHBand="1" w:evenHBand="0" w:firstRowFirstColumn="0" w:firstRowLastColumn="0" w:lastRowFirstColumn="0" w:lastRowLastColumn="0"/>
          <w:trHeight w:val="422"/>
          <w:ins w:id="6212" w:author="mpountou" w:date="2021-02-12T00:13:00Z"/>
        </w:trPr>
        <w:tc>
          <w:tcPr>
            <w:cnfStyle w:val="001000000000" w:firstRow="0" w:lastRow="0" w:firstColumn="1" w:lastColumn="0" w:oddVBand="0" w:evenVBand="0" w:oddHBand="0" w:evenHBand="0" w:firstRowFirstColumn="0" w:firstRowLastColumn="0" w:lastRowFirstColumn="0" w:lastRowLastColumn="0"/>
            <w:tcW w:w="1659" w:type="dxa"/>
            <w:tcPrChange w:id="6213" w:author="mpountou" w:date="2021-02-12T00:14:00Z">
              <w:tcPr>
                <w:tcW w:w="1659" w:type="dxa"/>
              </w:tcPr>
            </w:tcPrChange>
          </w:tcPr>
          <w:p w14:paraId="7A442704" w14:textId="39E844C8" w:rsidR="00355670" w:rsidRPr="008E76C5" w:rsidRDefault="00355670" w:rsidP="00C95AC3">
            <w:pPr>
              <w:jc w:val="center"/>
              <w:cnfStyle w:val="001000100000" w:firstRow="0" w:lastRow="0" w:firstColumn="1" w:lastColumn="0" w:oddVBand="0" w:evenVBand="0" w:oddHBand="1" w:evenHBand="0" w:firstRowFirstColumn="0" w:firstRowLastColumn="0" w:lastRowFirstColumn="0" w:lastRowLastColumn="0"/>
              <w:rPr>
                <w:ins w:id="6214" w:author="mpountou" w:date="2021-02-12T00:13:00Z"/>
                <w:b w:val="0"/>
                <w:sz w:val="20"/>
                <w:szCs w:val="20"/>
                <w:rPrChange w:id="6215" w:author="mpountou" w:date="2021-02-12T17:12:00Z">
                  <w:rPr>
                    <w:ins w:id="6216" w:author="mpountou" w:date="2021-02-12T00:13:00Z"/>
                    <w:sz w:val="20"/>
                    <w:szCs w:val="20"/>
                    <w:lang w:val="en-US"/>
                  </w:rPr>
                </w:rPrChange>
              </w:rPr>
            </w:pPr>
            <w:ins w:id="6217" w:author="mpountou" w:date="2021-02-12T00:13:00Z">
              <w:r w:rsidRPr="008E76C5">
                <w:rPr>
                  <w:sz w:val="20"/>
                  <w:szCs w:val="20"/>
                </w:rPr>
                <w:t>0</w:t>
              </w:r>
            </w:ins>
          </w:p>
        </w:tc>
        <w:tc>
          <w:tcPr>
            <w:tcW w:w="1659" w:type="dxa"/>
            <w:tcPrChange w:id="6218" w:author="mpountou" w:date="2021-02-12T00:14:00Z">
              <w:tcPr>
                <w:tcW w:w="1659" w:type="dxa"/>
              </w:tcPr>
            </w:tcPrChange>
          </w:tcPr>
          <w:p w14:paraId="2399B466" w14:textId="79543C9A"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219" w:author="mpountou" w:date="2021-02-12T00:13:00Z"/>
                <w:sz w:val="20"/>
                <w:szCs w:val="20"/>
                <w:rPrChange w:id="6220" w:author="mpountou" w:date="2021-02-12T13:47:00Z">
                  <w:rPr>
                    <w:ins w:id="6221" w:author="mpountou" w:date="2021-02-12T00:13:00Z"/>
                    <w:sz w:val="20"/>
                    <w:szCs w:val="20"/>
                    <w:lang w:val="en-US"/>
                  </w:rPr>
                </w:rPrChange>
              </w:rPr>
            </w:pPr>
            <w:ins w:id="6222" w:author="mpountou" w:date="2021-02-12T00:13:00Z">
              <w:r w:rsidRPr="00490657">
                <w:rPr>
                  <w:sz w:val="20"/>
                  <w:szCs w:val="20"/>
                </w:rPr>
                <w:t>1</w:t>
              </w:r>
            </w:ins>
          </w:p>
        </w:tc>
        <w:tc>
          <w:tcPr>
            <w:tcW w:w="1659" w:type="dxa"/>
            <w:tcPrChange w:id="6223" w:author="mpountou" w:date="2021-02-12T00:14:00Z">
              <w:tcPr>
                <w:tcW w:w="1659" w:type="dxa"/>
              </w:tcPr>
            </w:tcPrChange>
          </w:tcPr>
          <w:p w14:paraId="5AAA6EEA" w14:textId="5E058725"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224" w:author="mpountou" w:date="2021-02-12T00:13:00Z"/>
                <w:sz w:val="20"/>
                <w:szCs w:val="20"/>
                <w:rPrChange w:id="6225" w:author="mpountou" w:date="2021-02-12T13:47:00Z">
                  <w:rPr>
                    <w:ins w:id="6226" w:author="mpountou" w:date="2021-02-12T00:13:00Z"/>
                    <w:sz w:val="20"/>
                    <w:szCs w:val="20"/>
                    <w:lang w:val="en-US"/>
                  </w:rPr>
                </w:rPrChange>
              </w:rPr>
            </w:pPr>
            <w:ins w:id="6227" w:author="mpountou" w:date="2021-02-12T00:13:00Z">
              <w:r w:rsidRPr="00490657">
                <w:rPr>
                  <w:sz w:val="20"/>
                  <w:szCs w:val="20"/>
                </w:rPr>
                <w:t>0</w:t>
              </w:r>
            </w:ins>
          </w:p>
        </w:tc>
        <w:tc>
          <w:tcPr>
            <w:tcW w:w="1659" w:type="dxa"/>
            <w:tcPrChange w:id="6228" w:author="mpountou" w:date="2021-02-12T00:14:00Z">
              <w:tcPr>
                <w:tcW w:w="1659" w:type="dxa"/>
              </w:tcPr>
            </w:tcPrChange>
          </w:tcPr>
          <w:p w14:paraId="576DFA3F" w14:textId="55B6FE12"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229" w:author="mpountou" w:date="2021-02-12T00:13:00Z"/>
                <w:sz w:val="20"/>
                <w:szCs w:val="20"/>
                <w:rPrChange w:id="6230" w:author="mpountou" w:date="2021-02-12T13:47:00Z">
                  <w:rPr>
                    <w:ins w:id="6231" w:author="mpountou" w:date="2021-02-12T00:13:00Z"/>
                    <w:sz w:val="20"/>
                    <w:szCs w:val="20"/>
                    <w:lang w:val="en-US"/>
                  </w:rPr>
                </w:rPrChange>
              </w:rPr>
            </w:pPr>
            <w:ins w:id="6232" w:author="mpountou" w:date="2021-02-12T00:13:00Z">
              <w:r w:rsidRPr="00490657">
                <w:rPr>
                  <w:sz w:val="20"/>
                  <w:szCs w:val="20"/>
                </w:rPr>
                <w:t>0</w:t>
              </w:r>
            </w:ins>
          </w:p>
        </w:tc>
        <w:tc>
          <w:tcPr>
            <w:tcW w:w="1660" w:type="dxa"/>
            <w:tcPrChange w:id="6233" w:author="mpountou" w:date="2021-02-12T00:14:00Z">
              <w:tcPr>
                <w:tcW w:w="1660" w:type="dxa"/>
              </w:tcPr>
            </w:tcPrChange>
          </w:tcPr>
          <w:p w14:paraId="31262AAA" w14:textId="4A84762F"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6234" w:author="mpountou" w:date="2021-02-12T00:13:00Z"/>
                <w:sz w:val="20"/>
                <w:szCs w:val="20"/>
                <w:rPrChange w:id="6235" w:author="mpountou" w:date="2021-02-12T13:47:00Z">
                  <w:rPr>
                    <w:ins w:id="6236" w:author="mpountou" w:date="2021-02-12T00:13:00Z"/>
                    <w:sz w:val="20"/>
                    <w:szCs w:val="20"/>
                    <w:lang w:val="en-US"/>
                  </w:rPr>
                </w:rPrChange>
              </w:rPr>
            </w:pPr>
            <w:ins w:id="6237" w:author="mpountou" w:date="2021-02-12T00:13:00Z">
              <w:r w:rsidRPr="00490657">
                <w:rPr>
                  <w:sz w:val="20"/>
                  <w:szCs w:val="20"/>
                </w:rPr>
                <w:t>0</w:t>
              </w:r>
            </w:ins>
          </w:p>
        </w:tc>
      </w:tr>
      <w:tr w:rsidR="00C95AC3" w:rsidRPr="00355670" w:rsidDel="00610DF6" w14:paraId="547826A1" w14:textId="73E7B1E1" w:rsidTr="00355670">
        <w:trPr>
          <w:del w:id="6238" w:author="Sotirios Filippos Tsarouchis" w:date="2021-02-09T17:32:00Z"/>
        </w:trPr>
        <w:tc>
          <w:tcPr>
            <w:cnfStyle w:val="001000000000" w:firstRow="0" w:lastRow="0" w:firstColumn="1" w:lastColumn="0" w:oddVBand="0" w:evenVBand="0" w:oddHBand="0" w:evenHBand="0" w:firstRowFirstColumn="0" w:firstRowLastColumn="0" w:lastRowFirstColumn="0" w:lastRowLastColumn="0"/>
            <w:tcW w:w="1659" w:type="dxa"/>
            <w:tcPrChange w:id="6239" w:author="mpountou" w:date="2021-02-12T00:13:00Z">
              <w:tcPr>
                <w:tcW w:w="1659" w:type="dxa"/>
              </w:tcPr>
            </w:tcPrChange>
          </w:tcPr>
          <w:p w14:paraId="446B493C" w14:textId="269F3F70" w:rsidR="00C95AC3" w:rsidRPr="00355670" w:rsidDel="00610DF6" w:rsidRDefault="00C95AC3" w:rsidP="00C95AC3">
            <w:pPr>
              <w:jc w:val="center"/>
              <w:rPr>
                <w:del w:id="6240" w:author="Sotirios Filippos Tsarouchis" w:date="2021-02-09T17:32:00Z"/>
              </w:rPr>
            </w:pPr>
          </w:p>
        </w:tc>
        <w:tc>
          <w:tcPr>
            <w:tcW w:w="1659" w:type="dxa"/>
            <w:tcPrChange w:id="6241" w:author="mpountou" w:date="2021-02-12T00:13:00Z">
              <w:tcPr>
                <w:tcW w:w="1659" w:type="dxa"/>
              </w:tcPr>
            </w:tcPrChange>
          </w:tcPr>
          <w:p w14:paraId="62E54E2C" w14:textId="46516CF3"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242" w:author="Sotirios Filippos Tsarouchis" w:date="2021-02-09T17:32:00Z"/>
                <w:b/>
                <w:rPrChange w:id="6243" w:author="mpountou" w:date="2021-02-12T00:13:00Z">
                  <w:rPr>
                    <w:del w:id="6244" w:author="Sotirios Filippos Tsarouchis" w:date="2021-02-09T17:32:00Z"/>
                  </w:rPr>
                </w:rPrChange>
              </w:rPr>
            </w:pPr>
          </w:p>
        </w:tc>
        <w:tc>
          <w:tcPr>
            <w:tcW w:w="1659" w:type="dxa"/>
            <w:tcPrChange w:id="6245" w:author="mpountou" w:date="2021-02-12T00:13:00Z">
              <w:tcPr>
                <w:tcW w:w="1659" w:type="dxa"/>
              </w:tcPr>
            </w:tcPrChange>
          </w:tcPr>
          <w:p w14:paraId="11F4E3DA" w14:textId="3CCD8822"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246" w:author="Sotirios Filippos Tsarouchis" w:date="2021-02-09T17:32:00Z"/>
                <w:b/>
                <w:rPrChange w:id="6247" w:author="mpountou" w:date="2021-02-12T00:13:00Z">
                  <w:rPr>
                    <w:del w:id="6248" w:author="Sotirios Filippos Tsarouchis" w:date="2021-02-09T17:32:00Z"/>
                  </w:rPr>
                </w:rPrChange>
              </w:rPr>
            </w:pPr>
          </w:p>
        </w:tc>
        <w:tc>
          <w:tcPr>
            <w:tcW w:w="1659" w:type="dxa"/>
            <w:tcPrChange w:id="6249" w:author="mpountou" w:date="2021-02-12T00:13:00Z">
              <w:tcPr>
                <w:tcW w:w="1659" w:type="dxa"/>
              </w:tcPr>
            </w:tcPrChange>
          </w:tcPr>
          <w:p w14:paraId="7AD5CAF4" w14:textId="33EC62BC"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250" w:author="Sotirios Filippos Tsarouchis" w:date="2021-02-09T17:32:00Z"/>
                <w:b/>
                <w:rPrChange w:id="6251" w:author="mpountou" w:date="2021-02-12T00:13:00Z">
                  <w:rPr>
                    <w:del w:id="6252" w:author="Sotirios Filippos Tsarouchis" w:date="2021-02-09T17:32:00Z"/>
                  </w:rPr>
                </w:rPrChange>
              </w:rPr>
            </w:pPr>
          </w:p>
        </w:tc>
        <w:tc>
          <w:tcPr>
            <w:tcW w:w="1660" w:type="dxa"/>
            <w:tcPrChange w:id="6253" w:author="mpountou" w:date="2021-02-12T00:13:00Z">
              <w:tcPr>
                <w:tcW w:w="1660" w:type="dxa"/>
              </w:tcPr>
            </w:tcPrChange>
          </w:tcPr>
          <w:p w14:paraId="76D7EBA6" w14:textId="0E948CBC"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6254" w:author="Sotirios Filippos Tsarouchis" w:date="2021-02-09T17:32:00Z"/>
                <w:b/>
                <w:rPrChange w:id="6255" w:author="mpountou" w:date="2021-02-12T00:13:00Z">
                  <w:rPr>
                    <w:del w:id="6256" w:author="Sotirios Filippos Tsarouchis" w:date="2021-02-09T17:32:00Z"/>
                  </w:rPr>
                </w:rPrChange>
              </w:rPr>
            </w:pPr>
          </w:p>
        </w:tc>
      </w:tr>
    </w:tbl>
    <w:p w14:paraId="0BDFDF56" w14:textId="77777777" w:rsidR="00106B6E" w:rsidRPr="00106B6E" w:rsidRDefault="00106B6E">
      <w:pPr>
        <w:pStyle w:val="aa"/>
        <w:jc w:val="center"/>
        <w:rPr>
          <w:ins w:id="6257" w:author="mpountou" w:date="2021-02-12T14:25:00Z"/>
          <w:b/>
          <w:sz w:val="6"/>
          <w:szCs w:val="6"/>
          <w:rPrChange w:id="6258" w:author="mpountou" w:date="2021-02-12T14:25:00Z">
            <w:rPr>
              <w:ins w:id="6259" w:author="mpountou" w:date="2021-02-12T14:25:00Z"/>
              <w:b/>
            </w:rPr>
          </w:rPrChange>
        </w:rPr>
        <w:pPrChange w:id="6260" w:author="mpountou" w:date="2021-02-12T14:03:00Z">
          <w:pPr/>
        </w:pPrChange>
      </w:pPr>
    </w:p>
    <w:p w14:paraId="206EDAE9" w14:textId="677B996C" w:rsidR="00C95AC3" w:rsidRPr="00355670" w:rsidRDefault="005A7410">
      <w:pPr>
        <w:pStyle w:val="aa"/>
        <w:jc w:val="center"/>
        <w:rPr>
          <w:b/>
          <w:rPrChange w:id="6261" w:author="mpountou" w:date="2021-02-12T00:13:00Z">
            <w:rPr/>
          </w:rPrChange>
        </w:rPr>
        <w:pPrChange w:id="6262" w:author="mpountou" w:date="2021-02-12T14:03:00Z">
          <w:pPr/>
        </w:pPrChange>
      </w:pPr>
      <w:bookmarkStart w:id="6263" w:name="_Toc64223073"/>
      <w:ins w:id="6264" w:author="mpountou" w:date="2021-02-12T14:03:00Z">
        <w:r w:rsidRPr="005A7410">
          <w:rPr>
            <w:b/>
            <w:rPrChange w:id="6265" w:author="mpountou" w:date="2021-02-12T14:03:00Z">
              <w:rPr>
                <w:i/>
                <w:iCs/>
              </w:rPr>
            </w:rPrChange>
          </w:rPr>
          <w:t xml:space="preserve">Πίνακας </w:t>
        </w:r>
        <w:r w:rsidRPr="005A7410">
          <w:rPr>
            <w:b/>
            <w:rPrChange w:id="6266" w:author="mpountou" w:date="2021-02-12T14:03:00Z">
              <w:rPr>
                <w:i/>
                <w:iCs/>
              </w:rPr>
            </w:rPrChange>
          </w:rPr>
          <w:fldChar w:fldCharType="begin"/>
        </w:r>
        <w:r w:rsidRPr="005A7410">
          <w:rPr>
            <w:b/>
            <w:rPrChange w:id="6267" w:author="mpountou" w:date="2021-02-12T14:03:00Z">
              <w:rPr>
                <w:i/>
                <w:iCs/>
              </w:rPr>
            </w:rPrChange>
          </w:rPr>
          <w:instrText xml:space="preserve"> SEQ Πίνακας \* ARABIC </w:instrText>
        </w:r>
      </w:ins>
      <w:r w:rsidRPr="005A7410">
        <w:rPr>
          <w:b/>
          <w:rPrChange w:id="6268" w:author="mpountou" w:date="2021-02-12T14:03:00Z">
            <w:rPr>
              <w:i/>
              <w:iCs/>
            </w:rPr>
          </w:rPrChange>
        </w:rPr>
        <w:fldChar w:fldCharType="separate"/>
      </w:r>
      <w:ins w:id="6269" w:author="mpountou" w:date="2021-02-14T02:13:00Z">
        <w:r w:rsidR="004344EE">
          <w:rPr>
            <w:b/>
            <w:noProof/>
          </w:rPr>
          <w:t>3</w:t>
        </w:r>
      </w:ins>
      <w:ins w:id="6270" w:author="mpountou" w:date="2021-02-12T14:03:00Z">
        <w:r w:rsidRPr="005A7410">
          <w:rPr>
            <w:b/>
            <w:rPrChange w:id="6271" w:author="mpountou" w:date="2021-02-12T14:03:00Z">
              <w:rPr>
                <w:i/>
                <w:iCs/>
              </w:rPr>
            </w:rPrChange>
          </w:rPr>
          <w:fldChar w:fldCharType="end"/>
        </w:r>
        <w:r>
          <w:t xml:space="preserve"> </w:t>
        </w:r>
        <w:r w:rsidRPr="005A7410">
          <w:t xml:space="preserve">– Αναπαράσταση </w:t>
        </w:r>
        <w:r>
          <w:t>διαφορετικής φόρμας</w:t>
        </w:r>
        <w:r w:rsidRPr="005A7410">
          <w:t xml:space="preserve"> κάθε ρούχου</w:t>
        </w:r>
      </w:ins>
      <w:bookmarkEnd w:id="6263"/>
    </w:p>
    <w:p w14:paraId="57D0F01D" w14:textId="77777777" w:rsidR="00C95AC3" w:rsidRDefault="00C95AC3" w:rsidP="00C95AC3">
      <w:pPr>
        <w:pStyle w:val="a6"/>
        <w:numPr>
          <w:ilvl w:val="0"/>
          <w:numId w:val="14"/>
        </w:numPr>
      </w:pPr>
      <w:r>
        <w:t>Ο σχεδιασμός γιακά του:</w:t>
      </w:r>
    </w:p>
    <w:tbl>
      <w:tblPr>
        <w:tblStyle w:val="4-1"/>
        <w:tblW w:w="0" w:type="auto"/>
        <w:tblLook w:val="04A0" w:firstRow="1" w:lastRow="0" w:firstColumn="1" w:lastColumn="0" w:noHBand="0" w:noVBand="1"/>
        <w:tblPrChange w:id="6272" w:author="mpountou" w:date="2021-02-12T00:14:00Z">
          <w:tblPr>
            <w:tblStyle w:val="a9"/>
            <w:tblW w:w="0" w:type="auto"/>
            <w:tblLook w:val="04A0" w:firstRow="1" w:lastRow="0" w:firstColumn="1" w:lastColumn="0" w:noHBand="0" w:noVBand="1"/>
          </w:tblPr>
        </w:tblPrChange>
      </w:tblPr>
      <w:tblGrid>
        <w:gridCol w:w="1165"/>
        <w:gridCol w:w="1167"/>
        <w:gridCol w:w="1156"/>
        <w:gridCol w:w="1173"/>
        <w:gridCol w:w="1179"/>
        <w:gridCol w:w="1241"/>
        <w:gridCol w:w="1215"/>
        <w:tblGridChange w:id="6273">
          <w:tblGrid>
            <w:gridCol w:w="1166"/>
            <w:gridCol w:w="1167"/>
            <w:gridCol w:w="1157"/>
            <w:gridCol w:w="1173"/>
            <w:gridCol w:w="1179"/>
            <w:gridCol w:w="1240"/>
            <w:gridCol w:w="1214"/>
          </w:tblGrid>
        </w:tblGridChange>
      </w:tblGrid>
      <w:tr w:rsidR="00C95AC3" w14:paraId="16B21B99" w14:textId="77777777" w:rsidTr="00355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Change w:id="6274" w:author="mpountou" w:date="2021-02-12T00:14:00Z">
              <w:tcPr>
                <w:tcW w:w="1185" w:type="dxa"/>
              </w:tcPr>
            </w:tcPrChange>
          </w:tcPr>
          <w:p w14:paraId="05986FB7" w14:textId="77777777" w:rsidR="00C95AC3" w:rsidRPr="00C95AC3" w:rsidRDefault="00C95AC3" w:rsidP="00C95AC3">
            <w:pPr>
              <w:cnfStyle w:val="101000000000" w:firstRow="1" w:lastRow="0" w:firstColumn="1" w:lastColumn="0" w:oddVBand="0" w:evenVBand="0" w:oddHBand="0" w:evenHBand="0" w:firstRowFirstColumn="0" w:firstRowLastColumn="0" w:lastRowFirstColumn="0" w:lastRowLastColumn="0"/>
              <w:rPr>
                <w:sz w:val="18"/>
                <w:szCs w:val="18"/>
              </w:rPr>
            </w:pPr>
            <w:r w:rsidRPr="00C95AC3">
              <w:rPr>
                <w:sz w:val="18"/>
                <w:szCs w:val="18"/>
                <w:lang w:val="en-US"/>
              </w:rPr>
              <w:t>ROUND NECK</w:t>
            </w:r>
          </w:p>
        </w:tc>
        <w:tc>
          <w:tcPr>
            <w:tcW w:w="1167" w:type="dxa"/>
            <w:tcPrChange w:id="6275" w:author="mpountou" w:date="2021-02-12T00:14:00Z">
              <w:tcPr>
                <w:tcW w:w="1185" w:type="dxa"/>
              </w:tcPr>
            </w:tcPrChange>
          </w:tcPr>
          <w:p w14:paraId="44027787"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COLLAR</w:t>
            </w:r>
          </w:p>
        </w:tc>
        <w:tc>
          <w:tcPr>
            <w:tcW w:w="1157" w:type="dxa"/>
            <w:tcPrChange w:id="6276" w:author="mpountou" w:date="2021-02-12T00:14:00Z">
              <w:tcPr>
                <w:tcW w:w="1185" w:type="dxa"/>
              </w:tcPr>
            </w:tcPrChange>
          </w:tcPr>
          <w:p w14:paraId="2DB04ACA"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V NECK</w:t>
            </w:r>
          </w:p>
        </w:tc>
        <w:tc>
          <w:tcPr>
            <w:tcW w:w="1173" w:type="dxa"/>
            <w:tcPrChange w:id="6277" w:author="mpountou" w:date="2021-02-12T00:14:00Z">
              <w:tcPr>
                <w:tcW w:w="1185" w:type="dxa"/>
              </w:tcPr>
            </w:tcPrChange>
          </w:tcPr>
          <w:p w14:paraId="5F31EB91"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HOODED</w:t>
            </w:r>
          </w:p>
        </w:tc>
        <w:tc>
          <w:tcPr>
            <w:tcW w:w="1179" w:type="dxa"/>
            <w:tcPrChange w:id="6278" w:author="mpountou" w:date="2021-02-12T00:14:00Z">
              <w:tcPr>
                <w:tcW w:w="1185" w:type="dxa"/>
              </w:tcPr>
            </w:tcPrChange>
          </w:tcPr>
          <w:p w14:paraId="1926FEC2"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OFF SHOULDER</w:t>
            </w:r>
          </w:p>
        </w:tc>
        <w:tc>
          <w:tcPr>
            <w:tcW w:w="1240" w:type="dxa"/>
            <w:tcPrChange w:id="6279" w:author="mpountou" w:date="2021-02-12T00:14:00Z">
              <w:tcPr>
                <w:tcW w:w="1185" w:type="dxa"/>
              </w:tcPr>
            </w:tcPrChange>
          </w:tcPr>
          <w:p w14:paraId="08080D3B"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HALTERNECK</w:t>
            </w:r>
          </w:p>
        </w:tc>
        <w:tc>
          <w:tcPr>
            <w:tcW w:w="1214" w:type="dxa"/>
            <w:tcPrChange w:id="6280" w:author="mpountou" w:date="2021-02-12T00:14:00Z">
              <w:tcPr>
                <w:tcW w:w="1186" w:type="dxa"/>
              </w:tcPr>
            </w:tcPrChange>
          </w:tcPr>
          <w:p w14:paraId="37F03F1D"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TURTLENECK</w:t>
            </w:r>
          </w:p>
        </w:tc>
      </w:tr>
      <w:tr w:rsidR="00355670" w14:paraId="3DD4844D" w14:textId="77777777" w:rsidTr="00355670">
        <w:trPr>
          <w:cnfStyle w:val="000000100000" w:firstRow="0" w:lastRow="0" w:firstColumn="0" w:lastColumn="0" w:oddVBand="0" w:evenVBand="0" w:oddHBand="1" w:evenHBand="0" w:firstRowFirstColumn="0" w:firstRowLastColumn="0" w:lastRowFirstColumn="0" w:lastRowLastColumn="0"/>
          <w:trHeight w:val="519"/>
          <w:ins w:id="6281" w:author="mpountou" w:date="2021-02-12T00:14:00Z"/>
        </w:trPr>
        <w:tc>
          <w:tcPr>
            <w:cnfStyle w:val="001000000000" w:firstRow="0" w:lastRow="0" w:firstColumn="1" w:lastColumn="0" w:oddVBand="0" w:evenVBand="0" w:oddHBand="0" w:evenHBand="0" w:firstRowFirstColumn="0" w:firstRowLastColumn="0" w:lastRowFirstColumn="0" w:lastRowLastColumn="0"/>
            <w:tcW w:w="1166" w:type="dxa"/>
            <w:tcPrChange w:id="6282" w:author="mpountou" w:date="2021-02-12T00:14:00Z">
              <w:tcPr>
                <w:tcW w:w="1166" w:type="dxa"/>
              </w:tcPr>
            </w:tcPrChange>
          </w:tcPr>
          <w:p w14:paraId="4E205EC0" w14:textId="4F111F2C" w:rsidR="00355670" w:rsidRPr="00A80F6E" w:rsidRDefault="00355670">
            <w:pPr>
              <w:jc w:val="center"/>
              <w:cnfStyle w:val="001000100000" w:firstRow="0" w:lastRow="0" w:firstColumn="1" w:lastColumn="0" w:oddVBand="0" w:evenVBand="0" w:oddHBand="1" w:evenHBand="0" w:firstRowFirstColumn="0" w:firstRowLastColumn="0" w:lastRowFirstColumn="0" w:lastRowLastColumn="0"/>
              <w:rPr>
                <w:ins w:id="6283" w:author="mpountou" w:date="2021-02-12T00:14:00Z"/>
                <w:b w:val="0"/>
                <w:szCs w:val="22"/>
                <w:rPrChange w:id="6284" w:author="mpountou" w:date="2021-02-12T17:12:00Z">
                  <w:rPr>
                    <w:ins w:id="6285" w:author="mpountou" w:date="2021-02-12T00:14:00Z"/>
                    <w:sz w:val="18"/>
                    <w:szCs w:val="18"/>
                    <w:lang w:val="en-US"/>
                  </w:rPr>
                </w:rPrChange>
              </w:rPr>
              <w:pPrChange w:id="6286" w:author="mpountou" w:date="2021-02-12T00:14:00Z">
                <w:pPr>
                  <w:cnfStyle w:val="001000100000" w:firstRow="0" w:lastRow="0" w:firstColumn="1" w:lastColumn="0" w:oddVBand="0" w:evenVBand="0" w:oddHBand="1" w:evenHBand="0" w:firstRowFirstColumn="0" w:firstRowLastColumn="0" w:lastRowFirstColumn="0" w:lastRowLastColumn="0"/>
                </w:pPr>
              </w:pPrChange>
            </w:pPr>
            <w:ins w:id="6287" w:author="mpountou" w:date="2021-02-12T00:14:00Z">
              <w:r w:rsidRPr="00A80F6E">
                <w:rPr>
                  <w:szCs w:val="22"/>
                  <w:rPrChange w:id="6288" w:author="mpountou" w:date="2021-02-12T17:12:00Z">
                    <w:rPr>
                      <w:sz w:val="18"/>
                      <w:szCs w:val="18"/>
                    </w:rPr>
                  </w:rPrChange>
                </w:rPr>
                <w:t>0</w:t>
              </w:r>
            </w:ins>
          </w:p>
        </w:tc>
        <w:tc>
          <w:tcPr>
            <w:tcW w:w="1167" w:type="dxa"/>
            <w:tcPrChange w:id="6289" w:author="mpountou" w:date="2021-02-12T00:14:00Z">
              <w:tcPr>
                <w:tcW w:w="1167" w:type="dxa"/>
              </w:tcPr>
            </w:tcPrChange>
          </w:tcPr>
          <w:p w14:paraId="4ADFC5BD" w14:textId="379910FF"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6290" w:author="mpountou" w:date="2021-02-12T00:14:00Z"/>
                <w:szCs w:val="22"/>
                <w:rPrChange w:id="6291" w:author="mpountou" w:date="2021-02-12T13:47:00Z">
                  <w:rPr>
                    <w:ins w:id="6292" w:author="mpountou" w:date="2021-02-12T00:14:00Z"/>
                    <w:sz w:val="18"/>
                    <w:szCs w:val="18"/>
                    <w:lang w:val="en-US"/>
                  </w:rPr>
                </w:rPrChange>
              </w:rPr>
              <w:pPrChange w:id="6293" w:author="mpountou" w:date="2021-02-12T00:14:00Z">
                <w:pPr>
                  <w:cnfStyle w:val="000000100000" w:firstRow="0" w:lastRow="0" w:firstColumn="0" w:lastColumn="0" w:oddVBand="0" w:evenVBand="0" w:oddHBand="1" w:evenHBand="0" w:firstRowFirstColumn="0" w:firstRowLastColumn="0" w:lastRowFirstColumn="0" w:lastRowLastColumn="0"/>
                </w:pPr>
              </w:pPrChange>
            </w:pPr>
            <w:ins w:id="6294" w:author="mpountou" w:date="2021-02-12T00:14:00Z">
              <w:r w:rsidRPr="007D7A58">
                <w:rPr>
                  <w:szCs w:val="22"/>
                  <w:rPrChange w:id="6295" w:author="mpountou" w:date="2021-02-12T13:47:00Z">
                    <w:rPr>
                      <w:sz w:val="18"/>
                      <w:szCs w:val="18"/>
                    </w:rPr>
                  </w:rPrChange>
                </w:rPr>
                <w:t>0</w:t>
              </w:r>
            </w:ins>
          </w:p>
        </w:tc>
        <w:tc>
          <w:tcPr>
            <w:tcW w:w="1157" w:type="dxa"/>
            <w:tcPrChange w:id="6296" w:author="mpountou" w:date="2021-02-12T00:14:00Z">
              <w:tcPr>
                <w:tcW w:w="1157" w:type="dxa"/>
              </w:tcPr>
            </w:tcPrChange>
          </w:tcPr>
          <w:p w14:paraId="05B1C346" w14:textId="6756E978"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6297" w:author="mpountou" w:date="2021-02-12T00:14:00Z"/>
                <w:szCs w:val="22"/>
                <w:rPrChange w:id="6298" w:author="mpountou" w:date="2021-02-12T13:47:00Z">
                  <w:rPr>
                    <w:ins w:id="6299" w:author="mpountou" w:date="2021-02-12T00:14:00Z"/>
                    <w:sz w:val="18"/>
                    <w:szCs w:val="18"/>
                    <w:lang w:val="en-US"/>
                  </w:rPr>
                </w:rPrChange>
              </w:rPr>
              <w:pPrChange w:id="6300" w:author="mpountou" w:date="2021-02-12T00:14:00Z">
                <w:pPr>
                  <w:cnfStyle w:val="000000100000" w:firstRow="0" w:lastRow="0" w:firstColumn="0" w:lastColumn="0" w:oddVBand="0" w:evenVBand="0" w:oddHBand="1" w:evenHBand="0" w:firstRowFirstColumn="0" w:firstRowLastColumn="0" w:lastRowFirstColumn="0" w:lastRowLastColumn="0"/>
                </w:pPr>
              </w:pPrChange>
            </w:pPr>
            <w:ins w:id="6301" w:author="mpountou" w:date="2021-02-12T00:14:00Z">
              <w:r w:rsidRPr="007D7A58">
                <w:rPr>
                  <w:szCs w:val="22"/>
                  <w:rPrChange w:id="6302" w:author="mpountou" w:date="2021-02-12T13:47:00Z">
                    <w:rPr>
                      <w:sz w:val="18"/>
                      <w:szCs w:val="18"/>
                    </w:rPr>
                  </w:rPrChange>
                </w:rPr>
                <w:t>1</w:t>
              </w:r>
            </w:ins>
          </w:p>
        </w:tc>
        <w:tc>
          <w:tcPr>
            <w:tcW w:w="1173" w:type="dxa"/>
            <w:tcPrChange w:id="6303" w:author="mpountou" w:date="2021-02-12T00:14:00Z">
              <w:tcPr>
                <w:tcW w:w="1173" w:type="dxa"/>
              </w:tcPr>
            </w:tcPrChange>
          </w:tcPr>
          <w:p w14:paraId="0F9CFF38" w14:textId="7C1B02B3"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6304" w:author="mpountou" w:date="2021-02-12T00:14:00Z"/>
                <w:szCs w:val="22"/>
                <w:rPrChange w:id="6305" w:author="mpountou" w:date="2021-02-12T13:47:00Z">
                  <w:rPr>
                    <w:ins w:id="6306" w:author="mpountou" w:date="2021-02-12T00:14:00Z"/>
                    <w:sz w:val="18"/>
                    <w:szCs w:val="18"/>
                    <w:lang w:val="en-US"/>
                  </w:rPr>
                </w:rPrChange>
              </w:rPr>
              <w:pPrChange w:id="6307" w:author="mpountou" w:date="2021-02-12T00:14:00Z">
                <w:pPr>
                  <w:cnfStyle w:val="000000100000" w:firstRow="0" w:lastRow="0" w:firstColumn="0" w:lastColumn="0" w:oddVBand="0" w:evenVBand="0" w:oddHBand="1" w:evenHBand="0" w:firstRowFirstColumn="0" w:firstRowLastColumn="0" w:lastRowFirstColumn="0" w:lastRowLastColumn="0"/>
                </w:pPr>
              </w:pPrChange>
            </w:pPr>
            <w:ins w:id="6308" w:author="mpountou" w:date="2021-02-12T00:14:00Z">
              <w:r w:rsidRPr="007D7A58">
                <w:rPr>
                  <w:szCs w:val="22"/>
                  <w:rPrChange w:id="6309" w:author="mpountou" w:date="2021-02-12T13:47:00Z">
                    <w:rPr>
                      <w:sz w:val="18"/>
                      <w:szCs w:val="18"/>
                    </w:rPr>
                  </w:rPrChange>
                </w:rPr>
                <w:t>0</w:t>
              </w:r>
            </w:ins>
          </w:p>
        </w:tc>
        <w:tc>
          <w:tcPr>
            <w:tcW w:w="1179" w:type="dxa"/>
            <w:tcPrChange w:id="6310" w:author="mpountou" w:date="2021-02-12T00:14:00Z">
              <w:tcPr>
                <w:tcW w:w="1179" w:type="dxa"/>
              </w:tcPr>
            </w:tcPrChange>
          </w:tcPr>
          <w:p w14:paraId="14F7AFF5" w14:textId="1C1B2F6D"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6311" w:author="mpountou" w:date="2021-02-12T00:14:00Z"/>
                <w:szCs w:val="22"/>
                <w:rPrChange w:id="6312" w:author="mpountou" w:date="2021-02-12T13:47:00Z">
                  <w:rPr>
                    <w:ins w:id="6313" w:author="mpountou" w:date="2021-02-12T00:14:00Z"/>
                    <w:sz w:val="18"/>
                    <w:szCs w:val="18"/>
                    <w:lang w:val="en-US"/>
                  </w:rPr>
                </w:rPrChange>
              </w:rPr>
              <w:pPrChange w:id="6314" w:author="mpountou" w:date="2021-02-12T00:14:00Z">
                <w:pPr>
                  <w:cnfStyle w:val="000000100000" w:firstRow="0" w:lastRow="0" w:firstColumn="0" w:lastColumn="0" w:oddVBand="0" w:evenVBand="0" w:oddHBand="1" w:evenHBand="0" w:firstRowFirstColumn="0" w:firstRowLastColumn="0" w:lastRowFirstColumn="0" w:lastRowLastColumn="0"/>
                </w:pPr>
              </w:pPrChange>
            </w:pPr>
            <w:ins w:id="6315" w:author="mpountou" w:date="2021-02-12T00:14:00Z">
              <w:r w:rsidRPr="007D7A58">
                <w:rPr>
                  <w:szCs w:val="22"/>
                  <w:rPrChange w:id="6316" w:author="mpountou" w:date="2021-02-12T13:47:00Z">
                    <w:rPr>
                      <w:sz w:val="18"/>
                      <w:szCs w:val="18"/>
                    </w:rPr>
                  </w:rPrChange>
                </w:rPr>
                <w:t>0</w:t>
              </w:r>
            </w:ins>
          </w:p>
        </w:tc>
        <w:tc>
          <w:tcPr>
            <w:tcW w:w="1240" w:type="dxa"/>
            <w:tcPrChange w:id="6317" w:author="mpountou" w:date="2021-02-12T00:14:00Z">
              <w:tcPr>
                <w:tcW w:w="1240" w:type="dxa"/>
              </w:tcPr>
            </w:tcPrChange>
          </w:tcPr>
          <w:p w14:paraId="7D260EB6" w14:textId="595D9764"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6318" w:author="mpountou" w:date="2021-02-12T00:14:00Z"/>
                <w:szCs w:val="22"/>
                <w:rPrChange w:id="6319" w:author="mpountou" w:date="2021-02-12T13:47:00Z">
                  <w:rPr>
                    <w:ins w:id="6320" w:author="mpountou" w:date="2021-02-12T00:14:00Z"/>
                    <w:sz w:val="18"/>
                    <w:szCs w:val="18"/>
                    <w:lang w:val="en-US"/>
                  </w:rPr>
                </w:rPrChange>
              </w:rPr>
              <w:pPrChange w:id="6321" w:author="mpountou" w:date="2021-02-12T00:14:00Z">
                <w:pPr>
                  <w:cnfStyle w:val="000000100000" w:firstRow="0" w:lastRow="0" w:firstColumn="0" w:lastColumn="0" w:oddVBand="0" w:evenVBand="0" w:oddHBand="1" w:evenHBand="0" w:firstRowFirstColumn="0" w:firstRowLastColumn="0" w:lastRowFirstColumn="0" w:lastRowLastColumn="0"/>
                </w:pPr>
              </w:pPrChange>
            </w:pPr>
            <w:ins w:id="6322" w:author="mpountou" w:date="2021-02-12T00:14:00Z">
              <w:r w:rsidRPr="007D7A58">
                <w:rPr>
                  <w:szCs w:val="22"/>
                  <w:rPrChange w:id="6323" w:author="mpountou" w:date="2021-02-12T13:47:00Z">
                    <w:rPr>
                      <w:sz w:val="18"/>
                      <w:szCs w:val="18"/>
                    </w:rPr>
                  </w:rPrChange>
                </w:rPr>
                <w:t>0</w:t>
              </w:r>
            </w:ins>
          </w:p>
        </w:tc>
        <w:tc>
          <w:tcPr>
            <w:tcW w:w="1214" w:type="dxa"/>
            <w:tcPrChange w:id="6324" w:author="mpountou" w:date="2021-02-12T00:14:00Z">
              <w:tcPr>
                <w:tcW w:w="1214" w:type="dxa"/>
              </w:tcPr>
            </w:tcPrChange>
          </w:tcPr>
          <w:p w14:paraId="380F4B9C" w14:textId="057DB741"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6325" w:author="mpountou" w:date="2021-02-12T00:14:00Z"/>
                <w:szCs w:val="22"/>
                <w:rPrChange w:id="6326" w:author="mpountou" w:date="2021-02-12T13:47:00Z">
                  <w:rPr>
                    <w:ins w:id="6327" w:author="mpountou" w:date="2021-02-12T00:14:00Z"/>
                    <w:sz w:val="18"/>
                    <w:szCs w:val="18"/>
                    <w:lang w:val="en-US"/>
                  </w:rPr>
                </w:rPrChange>
              </w:rPr>
              <w:pPrChange w:id="6328" w:author="mpountou" w:date="2021-02-12T00:14:00Z">
                <w:pPr>
                  <w:cnfStyle w:val="000000100000" w:firstRow="0" w:lastRow="0" w:firstColumn="0" w:lastColumn="0" w:oddVBand="0" w:evenVBand="0" w:oddHBand="1" w:evenHBand="0" w:firstRowFirstColumn="0" w:firstRowLastColumn="0" w:lastRowFirstColumn="0" w:lastRowLastColumn="0"/>
                </w:pPr>
              </w:pPrChange>
            </w:pPr>
            <w:ins w:id="6329" w:author="mpountou" w:date="2021-02-12T00:14:00Z">
              <w:r w:rsidRPr="007D7A58">
                <w:rPr>
                  <w:szCs w:val="22"/>
                  <w:rPrChange w:id="6330" w:author="mpountou" w:date="2021-02-12T13:47:00Z">
                    <w:rPr>
                      <w:sz w:val="18"/>
                      <w:szCs w:val="18"/>
                    </w:rPr>
                  </w:rPrChange>
                </w:rPr>
                <w:t>0</w:t>
              </w:r>
            </w:ins>
          </w:p>
        </w:tc>
      </w:tr>
      <w:tr w:rsidR="00C95AC3" w:rsidDel="00610DF6" w14:paraId="6A91B704" w14:textId="049C3F26" w:rsidTr="00355670">
        <w:trPr>
          <w:del w:id="6331" w:author="Sotirios Filippos Tsarouchis" w:date="2021-02-09T17:32:00Z"/>
        </w:trPr>
        <w:tc>
          <w:tcPr>
            <w:cnfStyle w:val="001000000000" w:firstRow="0" w:lastRow="0" w:firstColumn="1" w:lastColumn="0" w:oddVBand="0" w:evenVBand="0" w:oddHBand="0" w:evenHBand="0" w:firstRowFirstColumn="0" w:firstRowLastColumn="0" w:lastRowFirstColumn="0" w:lastRowLastColumn="0"/>
            <w:tcW w:w="1166" w:type="dxa"/>
            <w:tcPrChange w:id="6332" w:author="mpountou" w:date="2021-02-12T00:14:00Z">
              <w:tcPr>
                <w:tcW w:w="1185" w:type="dxa"/>
              </w:tcPr>
            </w:tcPrChange>
          </w:tcPr>
          <w:p w14:paraId="49D96AD0" w14:textId="1A9FFDAD" w:rsidR="00C95AC3" w:rsidDel="00610DF6" w:rsidRDefault="00C95AC3" w:rsidP="00C95AC3">
            <w:pPr>
              <w:rPr>
                <w:del w:id="6333" w:author="Sotirios Filippos Tsarouchis" w:date="2021-02-09T17:32:00Z"/>
              </w:rPr>
            </w:pPr>
          </w:p>
        </w:tc>
        <w:tc>
          <w:tcPr>
            <w:tcW w:w="1167" w:type="dxa"/>
            <w:tcPrChange w:id="6334" w:author="mpountou" w:date="2021-02-12T00:14:00Z">
              <w:tcPr>
                <w:tcW w:w="1185" w:type="dxa"/>
              </w:tcPr>
            </w:tcPrChange>
          </w:tcPr>
          <w:p w14:paraId="34E38A2D" w14:textId="06D38FEC"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6335" w:author="Sotirios Filippos Tsarouchis" w:date="2021-02-09T17:32:00Z"/>
              </w:rPr>
            </w:pPr>
          </w:p>
        </w:tc>
        <w:tc>
          <w:tcPr>
            <w:tcW w:w="1157" w:type="dxa"/>
            <w:tcPrChange w:id="6336" w:author="mpountou" w:date="2021-02-12T00:14:00Z">
              <w:tcPr>
                <w:tcW w:w="1185" w:type="dxa"/>
              </w:tcPr>
            </w:tcPrChange>
          </w:tcPr>
          <w:p w14:paraId="1838A74F" w14:textId="7D44FB71"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6337" w:author="Sotirios Filippos Tsarouchis" w:date="2021-02-09T17:32:00Z"/>
              </w:rPr>
            </w:pPr>
          </w:p>
        </w:tc>
        <w:tc>
          <w:tcPr>
            <w:tcW w:w="1173" w:type="dxa"/>
            <w:tcPrChange w:id="6338" w:author="mpountou" w:date="2021-02-12T00:14:00Z">
              <w:tcPr>
                <w:tcW w:w="1185" w:type="dxa"/>
              </w:tcPr>
            </w:tcPrChange>
          </w:tcPr>
          <w:p w14:paraId="507735B3" w14:textId="5A6F0C6B"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6339" w:author="Sotirios Filippos Tsarouchis" w:date="2021-02-09T17:32:00Z"/>
              </w:rPr>
            </w:pPr>
          </w:p>
        </w:tc>
        <w:tc>
          <w:tcPr>
            <w:tcW w:w="1179" w:type="dxa"/>
            <w:tcPrChange w:id="6340" w:author="mpountou" w:date="2021-02-12T00:14:00Z">
              <w:tcPr>
                <w:tcW w:w="1185" w:type="dxa"/>
              </w:tcPr>
            </w:tcPrChange>
          </w:tcPr>
          <w:p w14:paraId="0853F01E" w14:textId="713C5423"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6341" w:author="Sotirios Filippos Tsarouchis" w:date="2021-02-09T17:32:00Z"/>
              </w:rPr>
            </w:pPr>
          </w:p>
        </w:tc>
        <w:tc>
          <w:tcPr>
            <w:tcW w:w="1240" w:type="dxa"/>
            <w:tcPrChange w:id="6342" w:author="mpountou" w:date="2021-02-12T00:14:00Z">
              <w:tcPr>
                <w:tcW w:w="1185" w:type="dxa"/>
              </w:tcPr>
            </w:tcPrChange>
          </w:tcPr>
          <w:p w14:paraId="172F6B71" w14:textId="3274B8CE"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6343" w:author="Sotirios Filippos Tsarouchis" w:date="2021-02-09T17:32:00Z"/>
              </w:rPr>
            </w:pPr>
          </w:p>
        </w:tc>
        <w:tc>
          <w:tcPr>
            <w:tcW w:w="1214" w:type="dxa"/>
            <w:tcPrChange w:id="6344" w:author="mpountou" w:date="2021-02-12T00:14:00Z">
              <w:tcPr>
                <w:tcW w:w="1186" w:type="dxa"/>
              </w:tcPr>
            </w:tcPrChange>
          </w:tcPr>
          <w:p w14:paraId="11399EE7" w14:textId="42E27481"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6345" w:author="Sotirios Filippos Tsarouchis" w:date="2021-02-09T17:32:00Z"/>
              </w:rPr>
            </w:pPr>
          </w:p>
        </w:tc>
      </w:tr>
    </w:tbl>
    <w:p w14:paraId="303DED34" w14:textId="77777777" w:rsidR="00106B6E" w:rsidRPr="00106B6E" w:rsidRDefault="00106B6E">
      <w:pPr>
        <w:pStyle w:val="aa"/>
        <w:jc w:val="center"/>
        <w:rPr>
          <w:ins w:id="6346" w:author="mpountou" w:date="2021-02-12T14:25:00Z"/>
          <w:b/>
          <w:sz w:val="6"/>
          <w:szCs w:val="6"/>
          <w:rPrChange w:id="6347" w:author="mpountou" w:date="2021-02-12T14:25:00Z">
            <w:rPr>
              <w:ins w:id="6348" w:author="mpountou" w:date="2021-02-12T14:25:00Z"/>
              <w:b/>
            </w:rPr>
          </w:rPrChange>
        </w:rPr>
        <w:pPrChange w:id="6349" w:author="mpountou" w:date="2021-02-12T14:04:00Z">
          <w:pPr/>
        </w:pPrChange>
      </w:pPr>
    </w:p>
    <w:p w14:paraId="73271002" w14:textId="0CD9B57B" w:rsidR="00C95AC3" w:rsidRDefault="005A7410">
      <w:pPr>
        <w:pStyle w:val="aa"/>
        <w:jc w:val="center"/>
        <w:pPrChange w:id="6350" w:author="mpountou" w:date="2021-02-12T14:04:00Z">
          <w:pPr/>
        </w:pPrChange>
      </w:pPr>
      <w:bookmarkStart w:id="6351" w:name="_Toc64223074"/>
      <w:ins w:id="6352" w:author="mpountou" w:date="2021-02-12T14:04:00Z">
        <w:r w:rsidRPr="005A7410">
          <w:rPr>
            <w:b/>
            <w:rPrChange w:id="6353" w:author="mpountou" w:date="2021-02-12T14:04:00Z">
              <w:rPr>
                <w:i/>
                <w:iCs/>
              </w:rPr>
            </w:rPrChange>
          </w:rPr>
          <w:t xml:space="preserve">Πίνακας </w:t>
        </w:r>
        <w:r w:rsidRPr="005A7410">
          <w:rPr>
            <w:b/>
            <w:rPrChange w:id="6354" w:author="mpountou" w:date="2021-02-12T14:04:00Z">
              <w:rPr>
                <w:i/>
                <w:iCs/>
              </w:rPr>
            </w:rPrChange>
          </w:rPr>
          <w:fldChar w:fldCharType="begin"/>
        </w:r>
        <w:r w:rsidRPr="005A7410">
          <w:rPr>
            <w:b/>
            <w:rPrChange w:id="6355" w:author="mpountou" w:date="2021-02-12T14:04:00Z">
              <w:rPr>
                <w:i/>
                <w:iCs/>
              </w:rPr>
            </w:rPrChange>
          </w:rPr>
          <w:instrText xml:space="preserve"> SEQ Πίνακας \* ARABIC </w:instrText>
        </w:r>
      </w:ins>
      <w:r w:rsidRPr="005A7410">
        <w:rPr>
          <w:b/>
          <w:rPrChange w:id="6356" w:author="mpountou" w:date="2021-02-12T14:04:00Z">
            <w:rPr>
              <w:i/>
              <w:iCs/>
            </w:rPr>
          </w:rPrChange>
        </w:rPr>
        <w:fldChar w:fldCharType="separate"/>
      </w:r>
      <w:ins w:id="6357" w:author="mpountou" w:date="2021-02-14T02:13:00Z">
        <w:r w:rsidR="004344EE">
          <w:rPr>
            <w:b/>
            <w:noProof/>
          </w:rPr>
          <w:t>4</w:t>
        </w:r>
      </w:ins>
      <w:ins w:id="6358" w:author="mpountou" w:date="2021-02-12T14:04:00Z">
        <w:r w:rsidRPr="005A7410">
          <w:rPr>
            <w:b/>
            <w:rPrChange w:id="6359" w:author="mpountou" w:date="2021-02-12T14:04:00Z">
              <w:rPr>
                <w:i/>
                <w:iCs/>
              </w:rPr>
            </w:rPrChange>
          </w:rPr>
          <w:fldChar w:fldCharType="end"/>
        </w:r>
        <w:r>
          <w:t xml:space="preserve"> </w:t>
        </w:r>
        <w:r w:rsidRPr="005A7410">
          <w:t xml:space="preserve">– Αναπαράσταση </w:t>
        </w:r>
        <w:r>
          <w:t xml:space="preserve">σχεδιασμού γιακά </w:t>
        </w:r>
        <w:r w:rsidRPr="005A7410">
          <w:t>κάθε ρούχου</w:t>
        </w:r>
      </w:ins>
      <w:bookmarkEnd w:id="6351"/>
    </w:p>
    <w:p w14:paraId="3C9E0AB9" w14:textId="77777777" w:rsidR="00C95AC3" w:rsidRPr="00C95AC3" w:rsidRDefault="00C95AC3" w:rsidP="00C95AC3">
      <w:pPr>
        <w:pStyle w:val="a6"/>
        <w:numPr>
          <w:ilvl w:val="0"/>
          <w:numId w:val="14"/>
        </w:numPr>
        <w:rPr>
          <w:lang w:val="en-US"/>
        </w:rPr>
      </w:pPr>
      <w:r>
        <w:t>Η κατηγορία ρούχου:</w:t>
      </w:r>
    </w:p>
    <w:tbl>
      <w:tblPr>
        <w:tblStyle w:val="4-1"/>
        <w:tblW w:w="0" w:type="auto"/>
        <w:tblLook w:val="04A0" w:firstRow="1" w:lastRow="0" w:firstColumn="1" w:lastColumn="0" w:noHBand="0" w:noVBand="1"/>
        <w:tblPrChange w:id="6360" w:author="mpountou" w:date="2021-02-12T00:15:00Z">
          <w:tblPr>
            <w:tblStyle w:val="a9"/>
            <w:tblW w:w="0" w:type="auto"/>
            <w:tblLook w:val="04A0" w:firstRow="1" w:lastRow="0" w:firstColumn="1" w:lastColumn="0" w:noHBand="0" w:noVBand="1"/>
          </w:tblPr>
        </w:tblPrChange>
      </w:tblPr>
      <w:tblGrid>
        <w:gridCol w:w="1382"/>
        <w:gridCol w:w="1382"/>
        <w:gridCol w:w="1383"/>
        <w:gridCol w:w="1383"/>
        <w:gridCol w:w="1383"/>
        <w:gridCol w:w="1383"/>
        <w:tblGridChange w:id="6361">
          <w:tblGrid>
            <w:gridCol w:w="1382"/>
            <w:gridCol w:w="1382"/>
            <w:gridCol w:w="1383"/>
            <w:gridCol w:w="1383"/>
            <w:gridCol w:w="1383"/>
            <w:gridCol w:w="1383"/>
          </w:tblGrid>
        </w:tblGridChange>
      </w:tblGrid>
      <w:tr w:rsidR="006133B9" w14:paraId="72F4DAC3" w14:textId="77777777" w:rsidTr="00355670">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382" w:type="dxa"/>
            <w:tcPrChange w:id="6362" w:author="mpountou" w:date="2021-02-12T00:15:00Z">
              <w:tcPr>
                <w:tcW w:w="1382" w:type="dxa"/>
              </w:tcPr>
            </w:tcPrChange>
          </w:tcPr>
          <w:p w14:paraId="160E2790" w14:textId="77777777" w:rsidR="006133B9" w:rsidRDefault="006133B9" w:rsidP="006133B9">
            <w:pPr>
              <w:jc w:val="center"/>
              <w:cnfStyle w:val="101000000000" w:firstRow="1" w:lastRow="0" w:firstColumn="1" w:lastColumn="0" w:oddVBand="0" w:evenVBand="0" w:oddHBand="0" w:evenHBand="0" w:firstRowFirstColumn="0" w:firstRowLastColumn="0" w:lastRowFirstColumn="0" w:lastRowLastColumn="0"/>
              <w:rPr>
                <w:lang w:val="en-US"/>
              </w:rPr>
            </w:pPr>
            <w:r w:rsidRPr="006133B9">
              <w:rPr>
                <w:lang w:val="en-US"/>
              </w:rPr>
              <w:t>PYJAMAS</w:t>
            </w:r>
          </w:p>
        </w:tc>
        <w:tc>
          <w:tcPr>
            <w:tcW w:w="1382" w:type="dxa"/>
            <w:tcPrChange w:id="6363" w:author="mpountou" w:date="2021-02-12T00:15:00Z">
              <w:tcPr>
                <w:tcW w:w="1382" w:type="dxa"/>
              </w:tcPr>
            </w:tcPrChange>
          </w:tcPr>
          <w:p w14:paraId="38107650"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SKIRT</w:t>
            </w:r>
          </w:p>
        </w:tc>
        <w:tc>
          <w:tcPr>
            <w:tcW w:w="1383" w:type="dxa"/>
            <w:tcPrChange w:id="6364" w:author="mpountou" w:date="2021-02-12T00:15:00Z">
              <w:tcPr>
                <w:tcW w:w="1383" w:type="dxa"/>
              </w:tcPr>
            </w:tcPrChange>
          </w:tcPr>
          <w:p w14:paraId="6A979AF9"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TROUSERS</w:t>
            </w:r>
          </w:p>
        </w:tc>
        <w:tc>
          <w:tcPr>
            <w:tcW w:w="1383" w:type="dxa"/>
            <w:tcPrChange w:id="6365" w:author="mpountou" w:date="2021-02-12T00:15:00Z">
              <w:tcPr>
                <w:tcW w:w="1383" w:type="dxa"/>
              </w:tcPr>
            </w:tcPrChange>
          </w:tcPr>
          <w:p w14:paraId="55214056" w14:textId="77777777" w:rsidR="006133B9" w:rsidRPr="006133B9" w:rsidRDefault="006133B9" w:rsidP="006133B9">
            <w:pPr>
              <w:jc w:val="center"/>
              <w:cnfStyle w:val="100000000000" w:firstRow="1" w:lastRow="0" w:firstColumn="0" w:lastColumn="0" w:oddVBand="0" w:evenVBand="0" w:oddHBand="0" w:evenHBand="0" w:firstRowFirstColumn="0" w:firstRowLastColumn="0" w:lastRowFirstColumn="0" w:lastRowLastColumn="0"/>
            </w:pPr>
            <w:r>
              <w:t>…</w:t>
            </w:r>
          </w:p>
        </w:tc>
        <w:tc>
          <w:tcPr>
            <w:tcW w:w="1383" w:type="dxa"/>
            <w:tcPrChange w:id="6366" w:author="mpountou" w:date="2021-02-12T00:15:00Z">
              <w:tcPr>
                <w:tcW w:w="1383" w:type="dxa"/>
              </w:tcPr>
            </w:tcPrChange>
          </w:tcPr>
          <w:p w14:paraId="77AE0313"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CARDIGAN</w:t>
            </w:r>
          </w:p>
        </w:tc>
        <w:tc>
          <w:tcPr>
            <w:tcW w:w="1383" w:type="dxa"/>
            <w:tcPrChange w:id="6367" w:author="mpountou" w:date="2021-02-12T00:15:00Z">
              <w:tcPr>
                <w:tcW w:w="1383" w:type="dxa"/>
              </w:tcPr>
            </w:tcPrChange>
          </w:tcPr>
          <w:p w14:paraId="69B8D5F4"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SHIRT</w:t>
            </w:r>
          </w:p>
        </w:tc>
      </w:tr>
      <w:tr w:rsidR="00355670" w14:paraId="72D2357C" w14:textId="77777777" w:rsidTr="00355670">
        <w:tblPrEx>
          <w:tblPrExChange w:id="6368" w:author="mpountou" w:date="2021-02-12T00:15:00Z">
            <w:tblPrEx>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418"/>
          <w:ins w:id="6369" w:author="mpountou" w:date="2021-02-12T00:15:00Z"/>
        </w:trPr>
        <w:tc>
          <w:tcPr>
            <w:cnfStyle w:val="001000000000" w:firstRow="0" w:lastRow="0" w:firstColumn="1" w:lastColumn="0" w:oddVBand="0" w:evenVBand="0" w:oddHBand="0" w:evenHBand="0" w:firstRowFirstColumn="0" w:firstRowLastColumn="0" w:lastRowFirstColumn="0" w:lastRowLastColumn="0"/>
            <w:tcW w:w="1382" w:type="dxa"/>
            <w:tcPrChange w:id="6370" w:author="mpountou" w:date="2021-02-12T00:15:00Z">
              <w:tcPr>
                <w:tcW w:w="1382" w:type="dxa"/>
              </w:tcPr>
            </w:tcPrChange>
          </w:tcPr>
          <w:p w14:paraId="7508929E" w14:textId="0D62BE8A" w:rsidR="00355670" w:rsidRPr="00A80F6E" w:rsidRDefault="00355670" w:rsidP="006133B9">
            <w:pPr>
              <w:jc w:val="center"/>
              <w:cnfStyle w:val="001000100000" w:firstRow="0" w:lastRow="0" w:firstColumn="1" w:lastColumn="0" w:oddVBand="0" w:evenVBand="0" w:oddHBand="1" w:evenHBand="0" w:firstRowFirstColumn="0" w:firstRowLastColumn="0" w:lastRowFirstColumn="0" w:lastRowLastColumn="0"/>
              <w:rPr>
                <w:ins w:id="6371" w:author="mpountou" w:date="2021-02-12T00:15:00Z"/>
                <w:b w:val="0"/>
                <w:rPrChange w:id="6372" w:author="mpountou" w:date="2021-02-12T17:12:00Z">
                  <w:rPr>
                    <w:ins w:id="6373" w:author="mpountou" w:date="2021-02-12T00:15:00Z"/>
                    <w:lang w:val="en-US"/>
                  </w:rPr>
                </w:rPrChange>
              </w:rPr>
            </w:pPr>
            <w:ins w:id="6374" w:author="mpountou" w:date="2021-02-12T00:15:00Z">
              <w:r w:rsidRPr="00A80F6E">
                <w:t>1</w:t>
              </w:r>
            </w:ins>
          </w:p>
        </w:tc>
        <w:tc>
          <w:tcPr>
            <w:tcW w:w="1382" w:type="dxa"/>
            <w:tcPrChange w:id="6375" w:author="mpountou" w:date="2021-02-12T00:15:00Z">
              <w:tcPr>
                <w:tcW w:w="1382" w:type="dxa"/>
              </w:tcPr>
            </w:tcPrChange>
          </w:tcPr>
          <w:p w14:paraId="64EDAFF5" w14:textId="1716E5AF"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6376" w:author="mpountou" w:date="2021-02-12T00:15:00Z"/>
                <w:rPrChange w:id="6377" w:author="mpountou" w:date="2021-02-12T13:48:00Z">
                  <w:rPr>
                    <w:ins w:id="6378" w:author="mpountou" w:date="2021-02-12T00:15:00Z"/>
                    <w:lang w:val="en-US"/>
                  </w:rPr>
                </w:rPrChange>
              </w:rPr>
            </w:pPr>
            <w:ins w:id="6379" w:author="mpountou" w:date="2021-02-12T00:15:00Z">
              <w:r w:rsidRPr="00490657">
                <w:t>0</w:t>
              </w:r>
            </w:ins>
          </w:p>
        </w:tc>
        <w:tc>
          <w:tcPr>
            <w:tcW w:w="1383" w:type="dxa"/>
            <w:tcPrChange w:id="6380" w:author="mpountou" w:date="2021-02-12T00:15:00Z">
              <w:tcPr>
                <w:tcW w:w="1383" w:type="dxa"/>
              </w:tcPr>
            </w:tcPrChange>
          </w:tcPr>
          <w:p w14:paraId="0D842DE3" w14:textId="1F97F758"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6381" w:author="mpountou" w:date="2021-02-12T00:15:00Z"/>
                <w:rPrChange w:id="6382" w:author="mpountou" w:date="2021-02-12T13:48:00Z">
                  <w:rPr>
                    <w:ins w:id="6383" w:author="mpountou" w:date="2021-02-12T00:15:00Z"/>
                    <w:lang w:val="en-US"/>
                  </w:rPr>
                </w:rPrChange>
              </w:rPr>
            </w:pPr>
            <w:ins w:id="6384" w:author="mpountou" w:date="2021-02-12T00:15:00Z">
              <w:r w:rsidRPr="00490657">
                <w:t>0</w:t>
              </w:r>
            </w:ins>
          </w:p>
        </w:tc>
        <w:tc>
          <w:tcPr>
            <w:tcW w:w="1383" w:type="dxa"/>
            <w:tcPrChange w:id="6385" w:author="mpountou" w:date="2021-02-12T00:15:00Z">
              <w:tcPr>
                <w:tcW w:w="1383" w:type="dxa"/>
              </w:tcPr>
            </w:tcPrChange>
          </w:tcPr>
          <w:p w14:paraId="22E115D0" w14:textId="77777777" w:rsidR="00355670" w:rsidRPr="00490657" w:rsidRDefault="00355670" w:rsidP="006133B9">
            <w:pPr>
              <w:jc w:val="center"/>
              <w:cnfStyle w:val="000000100000" w:firstRow="0" w:lastRow="0" w:firstColumn="0" w:lastColumn="0" w:oddVBand="0" w:evenVBand="0" w:oddHBand="1" w:evenHBand="0" w:firstRowFirstColumn="0" w:firstRowLastColumn="0" w:lastRowFirstColumn="0" w:lastRowLastColumn="0"/>
              <w:rPr>
                <w:ins w:id="6386" w:author="mpountou" w:date="2021-02-12T00:15:00Z"/>
              </w:rPr>
            </w:pPr>
          </w:p>
        </w:tc>
        <w:tc>
          <w:tcPr>
            <w:tcW w:w="1383" w:type="dxa"/>
            <w:tcPrChange w:id="6387" w:author="mpountou" w:date="2021-02-12T00:15:00Z">
              <w:tcPr>
                <w:tcW w:w="1383" w:type="dxa"/>
              </w:tcPr>
            </w:tcPrChange>
          </w:tcPr>
          <w:p w14:paraId="300E96D1" w14:textId="4018ECE1"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6388" w:author="mpountou" w:date="2021-02-12T00:15:00Z"/>
                <w:rPrChange w:id="6389" w:author="mpountou" w:date="2021-02-12T13:48:00Z">
                  <w:rPr>
                    <w:ins w:id="6390" w:author="mpountou" w:date="2021-02-12T00:15:00Z"/>
                    <w:lang w:val="en-US"/>
                  </w:rPr>
                </w:rPrChange>
              </w:rPr>
            </w:pPr>
            <w:ins w:id="6391" w:author="mpountou" w:date="2021-02-12T00:15:00Z">
              <w:r w:rsidRPr="00490657">
                <w:t>0</w:t>
              </w:r>
            </w:ins>
          </w:p>
        </w:tc>
        <w:tc>
          <w:tcPr>
            <w:tcW w:w="1383" w:type="dxa"/>
            <w:tcPrChange w:id="6392" w:author="mpountou" w:date="2021-02-12T00:15:00Z">
              <w:tcPr>
                <w:tcW w:w="1383" w:type="dxa"/>
              </w:tcPr>
            </w:tcPrChange>
          </w:tcPr>
          <w:p w14:paraId="3ABCA9FE" w14:textId="207AB2F9"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6393" w:author="mpountou" w:date="2021-02-12T00:15:00Z"/>
                <w:rPrChange w:id="6394" w:author="mpountou" w:date="2021-02-12T13:48:00Z">
                  <w:rPr>
                    <w:ins w:id="6395" w:author="mpountou" w:date="2021-02-12T00:15:00Z"/>
                    <w:lang w:val="en-US"/>
                  </w:rPr>
                </w:rPrChange>
              </w:rPr>
            </w:pPr>
            <w:ins w:id="6396" w:author="mpountou" w:date="2021-02-12T00:15:00Z">
              <w:r w:rsidRPr="00490657">
                <w:t>0</w:t>
              </w:r>
            </w:ins>
          </w:p>
        </w:tc>
      </w:tr>
      <w:tr w:rsidR="006133B9" w:rsidDel="00610DF6" w14:paraId="12E08F84" w14:textId="1F4D353E" w:rsidTr="00355670">
        <w:trPr>
          <w:del w:id="6397" w:author="Sotirios Filippos Tsarouchis" w:date="2021-02-09T17:33:00Z"/>
        </w:trPr>
        <w:tc>
          <w:tcPr>
            <w:cnfStyle w:val="001000000000" w:firstRow="0" w:lastRow="0" w:firstColumn="1" w:lastColumn="0" w:oddVBand="0" w:evenVBand="0" w:oddHBand="0" w:evenHBand="0" w:firstRowFirstColumn="0" w:firstRowLastColumn="0" w:lastRowFirstColumn="0" w:lastRowLastColumn="0"/>
            <w:tcW w:w="1382" w:type="dxa"/>
            <w:tcPrChange w:id="6398" w:author="mpountou" w:date="2021-02-12T00:15:00Z">
              <w:tcPr>
                <w:tcW w:w="1382" w:type="dxa"/>
              </w:tcPr>
            </w:tcPrChange>
          </w:tcPr>
          <w:p w14:paraId="367964F9" w14:textId="792F56D0" w:rsidR="006133B9" w:rsidRPr="006133B9" w:rsidDel="00610DF6" w:rsidRDefault="006133B9" w:rsidP="006133B9">
            <w:pPr>
              <w:jc w:val="center"/>
              <w:rPr>
                <w:del w:id="6399" w:author="Sotirios Filippos Tsarouchis" w:date="2021-02-09T17:33:00Z"/>
                <w:lang w:val="en-US"/>
              </w:rPr>
            </w:pPr>
          </w:p>
        </w:tc>
        <w:tc>
          <w:tcPr>
            <w:tcW w:w="1382" w:type="dxa"/>
            <w:tcPrChange w:id="6400" w:author="mpountou" w:date="2021-02-12T00:15:00Z">
              <w:tcPr>
                <w:tcW w:w="1382" w:type="dxa"/>
              </w:tcPr>
            </w:tcPrChange>
          </w:tcPr>
          <w:p w14:paraId="6A23814A" w14:textId="28226ABE"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6401" w:author="Sotirios Filippos Tsarouchis" w:date="2021-02-09T17:33:00Z"/>
                <w:lang w:val="en-US"/>
              </w:rPr>
            </w:pPr>
          </w:p>
        </w:tc>
        <w:tc>
          <w:tcPr>
            <w:tcW w:w="1383" w:type="dxa"/>
            <w:tcPrChange w:id="6402" w:author="mpountou" w:date="2021-02-12T00:15:00Z">
              <w:tcPr>
                <w:tcW w:w="1383" w:type="dxa"/>
              </w:tcPr>
            </w:tcPrChange>
          </w:tcPr>
          <w:p w14:paraId="6F23F61B" w14:textId="4B65B431"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6403" w:author="Sotirios Filippos Tsarouchis" w:date="2021-02-09T17:33:00Z"/>
                <w:lang w:val="en-US"/>
              </w:rPr>
            </w:pPr>
          </w:p>
        </w:tc>
        <w:tc>
          <w:tcPr>
            <w:tcW w:w="1383" w:type="dxa"/>
            <w:tcPrChange w:id="6404" w:author="mpountou" w:date="2021-02-12T00:15:00Z">
              <w:tcPr>
                <w:tcW w:w="1383" w:type="dxa"/>
              </w:tcPr>
            </w:tcPrChange>
          </w:tcPr>
          <w:p w14:paraId="51A55E2C" w14:textId="17BEAC59" w:rsid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6405" w:author="Sotirios Filippos Tsarouchis" w:date="2021-02-09T17:33:00Z"/>
              </w:rPr>
            </w:pPr>
          </w:p>
        </w:tc>
        <w:tc>
          <w:tcPr>
            <w:tcW w:w="1383" w:type="dxa"/>
            <w:tcPrChange w:id="6406" w:author="mpountou" w:date="2021-02-12T00:15:00Z">
              <w:tcPr>
                <w:tcW w:w="1383" w:type="dxa"/>
              </w:tcPr>
            </w:tcPrChange>
          </w:tcPr>
          <w:p w14:paraId="501A9B45" w14:textId="08E67F11"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6407" w:author="Sotirios Filippos Tsarouchis" w:date="2021-02-09T17:33:00Z"/>
                <w:lang w:val="en-US"/>
              </w:rPr>
            </w:pPr>
          </w:p>
        </w:tc>
        <w:tc>
          <w:tcPr>
            <w:tcW w:w="1383" w:type="dxa"/>
            <w:tcPrChange w:id="6408" w:author="mpountou" w:date="2021-02-12T00:15:00Z">
              <w:tcPr>
                <w:tcW w:w="1383" w:type="dxa"/>
              </w:tcPr>
            </w:tcPrChange>
          </w:tcPr>
          <w:p w14:paraId="27C38561" w14:textId="0DA57384"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6409" w:author="Sotirios Filippos Tsarouchis" w:date="2021-02-09T17:33:00Z"/>
                <w:lang w:val="en-US"/>
              </w:rPr>
            </w:pPr>
          </w:p>
        </w:tc>
      </w:tr>
    </w:tbl>
    <w:p w14:paraId="4BEE740C" w14:textId="45DA20E1" w:rsidR="00C95AC3" w:rsidRPr="005A7410" w:rsidRDefault="005A7410">
      <w:pPr>
        <w:pStyle w:val="aa"/>
        <w:jc w:val="center"/>
        <w:rPr>
          <w:rPrChange w:id="6410" w:author="mpountou" w:date="2021-02-12T14:04:00Z">
            <w:rPr>
              <w:lang w:val="en-US"/>
            </w:rPr>
          </w:rPrChange>
        </w:rPr>
        <w:pPrChange w:id="6411" w:author="mpountou" w:date="2021-02-12T14:05:00Z">
          <w:pPr/>
        </w:pPrChange>
      </w:pPr>
      <w:bookmarkStart w:id="6412" w:name="_Toc64223075"/>
      <w:ins w:id="6413" w:author="mpountou" w:date="2021-02-12T14:04:00Z">
        <w:r w:rsidRPr="005A7410">
          <w:rPr>
            <w:b/>
            <w:rPrChange w:id="6414" w:author="mpountou" w:date="2021-02-12T14:05:00Z">
              <w:rPr>
                <w:i/>
                <w:iCs/>
              </w:rPr>
            </w:rPrChange>
          </w:rPr>
          <w:t xml:space="preserve">Πίνακας </w:t>
        </w:r>
        <w:r w:rsidRPr="005A7410">
          <w:rPr>
            <w:b/>
            <w:rPrChange w:id="6415" w:author="mpountou" w:date="2021-02-12T14:05:00Z">
              <w:rPr>
                <w:i/>
                <w:iCs/>
              </w:rPr>
            </w:rPrChange>
          </w:rPr>
          <w:fldChar w:fldCharType="begin"/>
        </w:r>
        <w:r w:rsidRPr="005A7410">
          <w:rPr>
            <w:b/>
            <w:rPrChange w:id="6416" w:author="mpountou" w:date="2021-02-12T14:05:00Z">
              <w:rPr>
                <w:i/>
                <w:iCs/>
              </w:rPr>
            </w:rPrChange>
          </w:rPr>
          <w:instrText xml:space="preserve"> SEQ Πίνακας \* ARABIC </w:instrText>
        </w:r>
      </w:ins>
      <w:r w:rsidRPr="005A7410">
        <w:rPr>
          <w:b/>
          <w:rPrChange w:id="6417" w:author="mpountou" w:date="2021-02-12T14:05:00Z">
            <w:rPr>
              <w:i/>
              <w:iCs/>
            </w:rPr>
          </w:rPrChange>
        </w:rPr>
        <w:fldChar w:fldCharType="separate"/>
      </w:r>
      <w:ins w:id="6418" w:author="mpountou" w:date="2021-02-14T02:13:00Z">
        <w:r w:rsidR="004344EE">
          <w:rPr>
            <w:b/>
            <w:noProof/>
          </w:rPr>
          <w:t>5</w:t>
        </w:r>
      </w:ins>
      <w:ins w:id="6419" w:author="mpountou" w:date="2021-02-12T14:04:00Z">
        <w:r w:rsidRPr="005A7410">
          <w:rPr>
            <w:b/>
            <w:rPrChange w:id="6420" w:author="mpountou" w:date="2021-02-12T14:05:00Z">
              <w:rPr>
                <w:i/>
                <w:iCs/>
              </w:rPr>
            </w:rPrChange>
          </w:rPr>
          <w:fldChar w:fldCharType="end"/>
        </w:r>
        <w:r>
          <w:t xml:space="preserve"> </w:t>
        </w:r>
        <w:r w:rsidRPr="005A7410">
          <w:t xml:space="preserve">– Αναπαράσταση </w:t>
        </w:r>
        <w:r>
          <w:t xml:space="preserve">διαφορετικής κατηγορίας </w:t>
        </w:r>
        <w:r w:rsidRPr="005A7410">
          <w:t xml:space="preserve"> κάθε ρούχου</w:t>
        </w:r>
      </w:ins>
      <w:bookmarkEnd w:id="6412"/>
    </w:p>
    <w:p w14:paraId="15E6D9F0" w14:textId="77777777" w:rsidR="008D1FD0" w:rsidRDefault="00360C50" w:rsidP="008D1FD0">
      <w:pPr>
        <w:pStyle w:val="a6"/>
        <w:numPr>
          <w:ilvl w:val="0"/>
          <w:numId w:val="14"/>
        </w:numPr>
      </w:pPr>
      <w:r>
        <w:t>Οι λέξεις κλειδιά που το χαρακτηρίζουν:</w:t>
      </w:r>
    </w:p>
    <w:tbl>
      <w:tblPr>
        <w:tblStyle w:val="4-1"/>
        <w:tblW w:w="0" w:type="auto"/>
        <w:tblLook w:val="04A0" w:firstRow="1" w:lastRow="0" w:firstColumn="1" w:lastColumn="0" w:noHBand="0" w:noVBand="1"/>
        <w:tblPrChange w:id="6421" w:author="mpountou" w:date="2021-02-12T00:16:00Z">
          <w:tblPr>
            <w:tblStyle w:val="a9"/>
            <w:tblW w:w="0" w:type="auto"/>
            <w:tblLook w:val="04A0" w:firstRow="1" w:lastRow="0" w:firstColumn="1" w:lastColumn="0" w:noHBand="0" w:noVBand="1"/>
          </w:tblPr>
        </w:tblPrChange>
      </w:tblPr>
      <w:tblGrid>
        <w:gridCol w:w="1703"/>
        <w:gridCol w:w="1837"/>
        <w:gridCol w:w="510"/>
        <w:gridCol w:w="1084"/>
        <w:gridCol w:w="1553"/>
        <w:gridCol w:w="1609"/>
        <w:tblGridChange w:id="6422">
          <w:tblGrid>
            <w:gridCol w:w="1703"/>
            <w:gridCol w:w="1"/>
            <w:gridCol w:w="1836"/>
            <w:gridCol w:w="1"/>
            <w:gridCol w:w="509"/>
            <w:gridCol w:w="1"/>
            <w:gridCol w:w="1083"/>
            <w:gridCol w:w="1"/>
            <w:gridCol w:w="1552"/>
            <w:gridCol w:w="1"/>
            <w:gridCol w:w="1608"/>
          </w:tblGrid>
        </w:tblGridChange>
      </w:tblGrid>
      <w:tr w:rsidR="00360C50" w14:paraId="35A05A71" w14:textId="77777777" w:rsidTr="00355670">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04" w:type="dxa"/>
            <w:tcPrChange w:id="6423" w:author="mpountou" w:date="2021-02-12T00:16:00Z">
              <w:tcPr>
                <w:tcW w:w="1874" w:type="dxa"/>
                <w:gridSpan w:val="2"/>
              </w:tcPr>
            </w:tcPrChange>
          </w:tcPr>
          <w:p w14:paraId="54437D0A" w14:textId="77777777" w:rsidR="00360C50" w:rsidRPr="00360C50" w:rsidRDefault="00360C50" w:rsidP="00360C50">
            <w:pPr>
              <w:jc w:val="center"/>
              <w:cnfStyle w:val="101000000000" w:firstRow="1" w:lastRow="0" w:firstColumn="1" w:lastColumn="0" w:oddVBand="0" w:evenVBand="0" w:oddHBand="0" w:evenHBand="0" w:firstRowFirstColumn="0" w:firstRowLastColumn="0" w:lastRowFirstColumn="0" w:lastRowLastColumn="0"/>
              <w:rPr>
                <w:sz w:val="20"/>
                <w:szCs w:val="20"/>
              </w:rPr>
            </w:pPr>
            <w:r w:rsidRPr="00360C50">
              <w:rPr>
                <w:sz w:val="20"/>
                <w:szCs w:val="20"/>
              </w:rPr>
              <w:t>SHORTBLOUSES</w:t>
            </w:r>
          </w:p>
        </w:tc>
        <w:tc>
          <w:tcPr>
            <w:tcW w:w="1837" w:type="dxa"/>
            <w:tcPrChange w:id="6424" w:author="mpountou" w:date="2021-02-12T00:16:00Z">
              <w:tcPr>
                <w:tcW w:w="2023" w:type="dxa"/>
                <w:gridSpan w:val="2"/>
              </w:tcPr>
            </w:tcPrChange>
          </w:tcPr>
          <w:p w14:paraId="3C20D2F5"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SHORTTROUSERS</w:t>
            </w:r>
          </w:p>
        </w:tc>
        <w:tc>
          <w:tcPr>
            <w:tcW w:w="510" w:type="dxa"/>
            <w:tcPrChange w:id="6425" w:author="mpountou" w:date="2021-02-12T00:16:00Z">
              <w:tcPr>
                <w:tcW w:w="769" w:type="dxa"/>
                <w:gridSpan w:val="2"/>
              </w:tcPr>
            </w:tcPrChange>
          </w:tcPr>
          <w:p w14:paraId="5249D12D"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w:t>
            </w:r>
          </w:p>
        </w:tc>
        <w:tc>
          <w:tcPr>
            <w:tcW w:w="1084" w:type="dxa"/>
            <w:tcPrChange w:id="6426" w:author="mpountou" w:date="2021-02-12T00:16:00Z">
              <w:tcPr>
                <w:tcW w:w="1276" w:type="dxa"/>
                <w:gridSpan w:val="2"/>
              </w:tcPr>
            </w:tcPrChange>
          </w:tcPr>
          <w:p w14:paraId="74EA92D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KNEESET</w:t>
            </w:r>
          </w:p>
        </w:tc>
        <w:tc>
          <w:tcPr>
            <w:tcW w:w="1553" w:type="dxa"/>
            <w:tcPrChange w:id="6427" w:author="mpountou" w:date="2021-02-12T00:16:00Z">
              <w:tcPr>
                <w:tcW w:w="1706" w:type="dxa"/>
                <w:gridSpan w:val="2"/>
              </w:tcPr>
            </w:tcPrChange>
          </w:tcPr>
          <w:p w14:paraId="660F7C9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COLLARDRESS</w:t>
            </w:r>
          </w:p>
        </w:tc>
        <w:tc>
          <w:tcPr>
            <w:tcW w:w="1608" w:type="dxa"/>
            <w:tcPrChange w:id="6428" w:author="mpountou" w:date="2021-02-12T00:16:00Z">
              <w:tcPr>
                <w:tcW w:w="648" w:type="dxa"/>
              </w:tcPr>
            </w:tcPrChange>
          </w:tcPr>
          <w:p w14:paraId="7B2AD7A9"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VNECKPYJAMAS</w:t>
            </w:r>
          </w:p>
        </w:tc>
      </w:tr>
      <w:tr w:rsidR="00355670" w14:paraId="03F4C2F2" w14:textId="77777777" w:rsidTr="00355670">
        <w:tblPrEx>
          <w:tblPrExChange w:id="6429" w:author="mpountou" w:date="2021-02-12T00:17:00Z">
            <w:tblPrEx>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408"/>
          <w:ins w:id="6430" w:author="mpountou" w:date="2021-02-12T00:16:00Z"/>
        </w:trPr>
        <w:tc>
          <w:tcPr>
            <w:cnfStyle w:val="001000000000" w:firstRow="0" w:lastRow="0" w:firstColumn="1" w:lastColumn="0" w:oddVBand="0" w:evenVBand="0" w:oddHBand="0" w:evenHBand="0" w:firstRowFirstColumn="0" w:firstRowLastColumn="0" w:lastRowFirstColumn="0" w:lastRowLastColumn="0"/>
            <w:tcW w:w="1704" w:type="dxa"/>
            <w:tcPrChange w:id="6431" w:author="mpountou" w:date="2021-02-12T00:17:00Z">
              <w:tcPr>
                <w:tcW w:w="1704" w:type="dxa"/>
              </w:tcPr>
            </w:tcPrChange>
          </w:tcPr>
          <w:p w14:paraId="68CA7D55" w14:textId="0267E5E9" w:rsidR="00355670" w:rsidRPr="00A80F6E" w:rsidRDefault="00355670" w:rsidP="00360C50">
            <w:pPr>
              <w:jc w:val="center"/>
              <w:cnfStyle w:val="001000100000" w:firstRow="0" w:lastRow="0" w:firstColumn="1" w:lastColumn="0" w:oddVBand="0" w:evenVBand="0" w:oddHBand="1" w:evenHBand="0" w:firstRowFirstColumn="0" w:firstRowLastColumn="0" w:lastRowFirstColumn="0" w:lastRowLastColumn="0"/>
              <w:rPr>
                <w:ins w:id="6432" w:author="mpountou" w:date="2021-02-12T00:16:00Z"/>
                <w:b w:val="0"/>
                <w:sz w:val="20"/>
                <w:szCs w:val="20"/>
                <w:rPrChange w:id="6433" w:author="mpountou" w:date="2021-02-12T17:12:00Z">
                  <w:rPr>
                    <w:ins w:id="6434" w:author="mpountou" w:date="2021-02-12T00:16:00Z"/>
                    <w:sz w:val="20"/>
                    <w:szCs w:val="20"/>
                  </w:rPr>
                </w:rPrChange>
              </w:rPr>
            </w:pPr>
            <w:ins w:id="6435" w:author="mpountou" w:date="2021-02-12T00:17:00Z">
              <w:r w:rsidRPr="00A80F6E">
                <w:rPr>
                  <w:sz w:val="20"/>
                  <w:szCs w:val="20"/>
                </w:rPr>
                <w:t>0</w:t>
              </w:r>
            </w:ins>
          </w:p>
        </w:tc>
        <w:tc>
          <w:tcPr>
            <w:tcW w:w="1837" w:type="dxa"/>
            <w:tcPrChange w:id="6436" w:author="mpountou" w:date="2021-02-12T00:17:00Z">
              <w:tcPr>
                <w:tcW w:w="1837" w:type="dxa"/>
                <w:gridSpan w:val="2"/>
              </w:tcPr>
            </w:tcPrChange>
          </w:tcPr>
          <w:p w14:paraId="3B371812" w14:textId="5C474359" w:rsidR="00355670" w:rsidRPr="00490657" w:rsidRDefault="00355670" w:rsidP="00360C50">
            <w:pPr>
              <w:jc w:val="center"/>
              <w:cnfStyle w:val="000000100000" w:firstRow="0" w:lastRow="0" w:firstColumn="0" w:lastColumn="0" w:oddVBand="0" w:evenVBand="0" w:oddHBand="1" w:evenHBand="0" w:firstRowFirstColumn="0" w:firstRowLastColumn="0" w:lastRowFirstColumn="0" w:lastRowLastColumn="0"/>
              <w:rPr>
                <w:ins w:id="6437" w:author="mpountou" w:date="2021-02-12T00:16:00Z"/>
                <w:sz w:val="20"/>
                <w:szCs w:val="20"/>
              </w:rPr>
            </w:pPr>
            <w:ins w:id="6438" w:author="mpountou" w:date="2021-02-12T00:17:00Z">
              <w:r w:rsidRPr="00490657">
                <w:rPr>
                  <w:sz w:val="20"/>
                  <w:szCs w:val="20"/>
                </w:rPr>
                <w:t>0</w:t>
              </w:r>
            </w:ins>
          </w:p>
        </w:tc>
        <w:tc>
          <w:tcPr>
            <w:tcW w:w="510" w:type="dxa"/>
            <w:tcPrChange w:id="6439" w:author="mpountou" w:date="2021-02-12T00:17:00Z">
              <w:tcPr>
                <w:tcW w:w="510" w:type="dxa"/>
                <w:gridSpan w:val="2"/>
              </w:tcPr>
            </w:tcPrChange>
          </w:tcPr>
          <w:p w14:paraId="4BA33D7C" w14:textId="77777777"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6440" w:author="mpountou" w:date="2021-02-12T00:16:00Z"/>
                <w:sz w:val="20"/>
                <w:szCs w:val="20"/>
              </w:rPr>
            </w:pPr>
          </w:p>
        </w:tc>
        <w:tc>
          <w:tcPr>
            <w:tcW w:w="1084" w:type="dxa"/>
            <w:tcPrChange w:id="6441" w:author="mpountou" w:date="2021-02-12T00:17:00Z">
              <w:tcPr>
                <w:tcW w:w="1084" w:type="dxa"/>
                <w:gridSpan w:val="2"/>
              </w:tcPr>
            </w:tcPrChange>
          </w:tcPr>
          <w:p w14:paraId="507A9ACF" w14:textId="76397580"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6442" w:author="mpountou" w:date="2021-02-12T00:16:00Z"/>
                <w:sz w:val="20"/>
                <w:szCs w:val="20"/>
              </w:rPr>
            </w:pPr>
            <w:ins w:id="6443" w:author="mpountou" w:date="2021-02-12T00:17:00Z">
              <w:r w:rsidRPr="007D7A58">
                <w:rPr>
                  <w:sz w:val="20"/>
                  <w:szCs w:val="20"/>
                </w:rPr>
                <w:t>0</w:t>
              </w:r>
            </w:ins>
          </w:p>
        </w:tc>
        <w:tc>
          <w:tcPr>
            <w:tcW w:w="1553" w:type="dxa"/>
            <w:tcPrChange w:id="6444" w:author="mpountou" w:date="2021-02-12T00:17:00Z">
              <w:tcPr>
                <w:tcW w:w="1553" w:type="dxa"/>
                <w:gridSpan w:val="2"/>
              </w:tcPr>
            </w:tcPrChange>
          </w:tcPr>
          <w:p w14:paraId="0A91CC19" w14:textId="3771A721"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6445" w:author="mpountou" w:date="2021-02-12T00:16:00Z"/>
                <w:sz w:val="20"/>
                <w:szCs w:val="20"/>
              </w:rPr>
            </w:pPr>
            <w:ins w:id="6446" w:author="mpountou" w:date="2021-02-12T00:17:00Z">
              <w:r w:rsidRPr="007D7A58">
                <w:rPr>
                  <w:sz w:val="20"/>
                  <w:szCs w:val="20"/>
                </w:rPr>
                <w:t>0</w:t>
              </w:r>
            </w:ins>
          </w:p>
        </w:tc>
        <w:tc>
          <w:tcPr>
            <w:tcW w:w="1608" w:type="dxa"/>
            <w:tcPrChange w:id="6447" w:author="mpountou" w:date="2021-02-12T00:17:00Z">
              <w:tcPr>
                <w:tcW w:w="1608" w:type="dxa"/>
                <w:gridSpan w:val="2"/>
              </w:tcPr>
            </w:tcPrChange>
          </w:tcPr>
          <w:p w14:paraId="164F86D8" w14:textId="0B455865"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6448" w:author="mpountou" w:date="2021-02-12T00:16:00Z"/>
                <w:sz w:val="20"/>
                <w:szCs w:val="20"/>
              </w:rPr>
            </w:pPr>
            <w:ins w:id="6449" w:author="mpountou" w:date="2021-02-12T00:17:00Z">
              <w:r w:rsidRPr="007D7A58">
                <w:rPr>
                  <w:sz w:val="20"/>
                  <w:szCs w:val="20"/>
                </w:rPr>
                <w:t>1</w:t>
              </w:r>
            </w:ins>
          </w:p>
        </w:tc>
      </w:tr>
      <w:tr w:rsidR="00360C50" w:rsidDel="00610DF6" w14:paraId="266E22D3" w14:textId="03A08756" w:rsidTr="00355670">
        <w:trPr>
          <w:del w:id="6450" w:author="Sotirios Filippos Tsarouchis" w:date="2021-02-09T17:33:00Z"/>
        </w:trPr>
        <w:tc>
          <w:tcPr>
            <w:cnfStyle w:val="001000000000" w:firstRow="0" w:lastRow="0" w:firstColumn="1" w:lastColumn="0" w:oddVBand="0" w:evenVBand="0" w:oddHBand="0" w:evenHBand="0" w:firstRowFirstColumn="0" w:firstRowLastColumn="0" w:lastRowFirstColumn="0" w:lastRowLastColumn="0"/>
            <w:tcW w:w="1704" w:type="dxa"/>
            <w:tcPrChange w:id="6451" w:author="mpountou" w:date="2021-02-12T00:16:00Z">
              <w:tcPr>
                <w:tcW w:w="1874" w:type="dxa"/>
                <w:gridSpan w:val="2"/>
              </w:tcPr>
            </w:tcPrChange>
          </w:tcPr>
          <w:p w14:paraId="63BA7831" w14:textId="70005E64" w:rsidR="00360C50" w:rsidDel="00610DF6" w:rsidRDefault="00360C50" w:rsidP="00360C50">
            <w:pPr>
              <w:jc w:val="center"/>
              <w:rPr>
                <w:del w:id="6452" w:author="Sotirios Filippos Tsarouchis" w:date="2021-02-09T17:33:00Z"/>
              </w:rPr>
            </w:pPr>
          </w:p>
        </w:tc>
        <w:tc>
          <w:tcPr>
            <w:tcW w:w="1837" w:type="dxa"/>
            <w:tcPrChange w:id="6453" w:author="mpountou" w:date="2021-02-12T00:16:00Z">
              <w:tcPr>
                <w:tcW w:w="2023" w:type="dxa"/>
                <w:gridSpan w:val="2"/>
              </w:tcPr>
            </w:tcPrChange>
          </w:tcPr>
          <w:p w14:paraId="03A1D329" w14:textId="59321E7C"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6454" w:author="Sotirios Filippos Tsarouchis" w:date="2021-02-09T17:33:00Z"/>
              </w:rPr>
            </w:pPr>
          </w:p>
        </w:tc>
        <w:tc>
          <w:tcPr>
            <w:tcW w:w="510" w:type="dxa"/>
            <w:tcPrChange w:id="6455" w:author="mpountou" w:date="2021-02-12T00:16:00Z">
              <w:tcPr>
                <w:tcW w:w="769" w:type="dxa"/>
                <w:gridSpan w:val="2"/>
              </w:tcPr>
            </w:tcPrChange>
          </w:tcPr>
          <w:p w14:paraId="722E79D3" w14:textId="72C85422"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6456" w:author="Sotirios Filippos Tsarouchis" w:date="2021-02-09T17:33:00Z"/>
              </w:rPr>
            </w:pPr>
          </w:p>
        </w:tc>
        <w:tc>
          <w:tcPr>
            <w:tcW w:w="1084" w:type="dxa"/>
            <w:tcPrChange w:id="6457" w:author="mpountou" w:date="2021-02-12T00:16:00Z">
              <w:tcPr>
                <w:tcW w:w="1276" w:type="dxa"/>
                <w:gridSpan w:val="2"/>
              </w:tcPr>
            </w:tcPrChange>
          </w:tcPr>
          <w:p w14:paraId="7C047AC0" w14:textId="0A509B6F"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6458" w:author="Sotirios Filippos Tsarouchis" w:date="2021-02-09T17:33:00Z"/>
              </w:rPr>
            </w:pPr>
          </w:p>
        </w:tc>
        <w:tc>
          <w:tcPr>
            <w:tcW w:w="1553" w:type="dxa"/>
            <w:tcPrChange w:id="6459" w:author="mpountou" w:date="2021-02-12T00:16:00Z">
              <w:tcPr>
                <w:tcW w:w="1706" w:type="dxa"/>
                <w:gridSpan w:val="2"/>
              </w:tcPr>
            </w:tcPrChange>
          </w:tcPr>
          <w:p w14:paraId="52E6158E" w14:textId="5167A732"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6460" w:author="Sotirios Filippos Tsarouchis" w:date="2021-02-09T17:33:00Z"/>
              </w:rPr>
            </w:pPr>
          </w:p>
        </w:tc>
        <w:tc>
          <w:tcPr>
            <w:tcW w:w="1608" w:type="dxa"/>
            <w:tcPrChange w:id="6461" w:author="mpountou" w:date="2021-02-12T00:16:00Z">
              <w:tcPr>
                <w:tcW w:w="648" w:type="dxa"/>
              </w:tcPr>
            </w:tcPrChange>
          </w:tcPr>
          <w:p w14:paraId="5FD5C186" w14:textId="10861A02"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6462" w:author="Sotirios Filippos Tsarouchis" w:date="2021-02-09T17:33:00Z"/>
              </w:rPr>
            </w:pPr>
          </w:p>
        </w:tc>
      </w:tr>
    </w:tbl>
    <w:p w14:paraId="41C3C528" w14:textId="77777777" w:rsidR="00106B6E" w:rsidRPr="00106B6E" w:rsidRDefault="00106B6E">
      <w:pPr>
        <w:pStyle w:val="aa"/>
        <w:jc w:val="center"/>
        <w:rPr>
          <w:ins w:id="6463" w:author="mpountou" w:date="2021-02-12T14:25:00Z"/>
          <w:b/>
          <w:sz w:val="6"/>
          <w:szCs w:val="6"/>
          <w:rPrChange w:id="6464" w:author="mpountou" w:date="2021-02-12T14:25:00Z">
            <w:rPr>
              <w:ins w:id="6465" w:author="mpountou" w:date="2021-02-12T14:25:00Z"/>
              <w:b/>
            </w:rPr>
          </w:rPrChange>
        </w:rPr>
        <w:pPrChange w:id="6466" w:author="mpountou" w:date="2021-02-12T14:05:00Z">
          <w:pPr/>
        </w:pPrChange>
      </w:pPr>
    </w:p>
    <w:p w14:paraId="6A3AB6C4" w14:textId="70F4A3A7" w:rsidR="00360C50" w:rsidRPr="005A7410" w:rsidRDefault="005A7410">
      <w:pPr>
        <w:pStyle w:val="aa"/>
        <w:jc w:val="center"/>
        <w:rPr>
          <w:rPrChange w:id="6467" w:author="mpountou" w:date="2021-02-12T14:05:00Z">
            <w:rPr>
              <w:lang w:val="en-US"/>
            </w:rPr>
          </w:rPrChange>
        </w:rPr>
        <w:pPrChange w:id="6468" w:author="mpountou" w:date="2021-02-12T14:05:00Z">
          <w:pPr/>
        </w:pPrChange>
      </w:pPr>
      <w:bookmarkStart w:id="6469" w:name="_Toc64223076"/>
      <w:ins w:id="6470" w:author="mpountou" w:date="2021-02-12T14:05:00Z">
        <w:r w:rsidRPr="005A7410">
          <w:rPr>
            <w:b/>
            <w:rPrChange w:id="6471" w:author="mpountou" w:date="2021-02-12T14:05:00Z">
              <w:rPr>
                <w:i/>
                <w:iCs/>
              </w:rPr>
            </w:rPrChange>
          </w:rPr>
          <w:t xml:space="preserve">Πίνακας </w:t>
        </w:r>
        <w:r w:rsidRPr="005A7410">
          <w:rPr>
            <w:b/>
            <w:rPrChange w:id="6472" w:author="mpountou" w:date="2021-02-12T14:05:00Z">
              <w:rPr>
                <w:i/>
                <w:iCs/>
              </w:rPr>
            </w:rPrChange>
          </w:rPr>
          <w:fldChar w:fldCharType="begin"/>
        </w:r>
        <w:r w:rsidRPr="005A7410">
          <w:rPr>
            <w:b/>
            <w:rPrChange w:id="6473" w:author="mpountou" w:date="2021-02-12T14:05:00Z">
              <w:rPr>
                <w:i/>
                <w:iCs/>
              </w:rPr>
            </w:rPrChange>
          </w:rPr>
          <w:instrText xml:space="preserve"> SEQ Πίνακας \* ARABIC </w:instrText>
        </w:r>
      </w:ins>
      <w:r w:rsidRPr="005A7410">
        <w:rPr>
          <w:b/>
          <w:rPrChange w:id="6474" w:author="mpountou" w:date="2021-02-12T14:05:00Z">
            <w:rPr>
              <w:i/>
              <w:iCs/>
            </w:rPr>
          </w:rPrChange>
        </w:rPr>
        <w:fldChar w:fldCharType="separate"/>
      </w:r>
      <w:ins w:id="6475" w:author="mpountou" w:date="2021-02-14T02:13:00Z">
        <w:r w:rsidR="004344EE">
          <w:rPr>
            <w:b/>
            <w:noProof/>
          </w:rPr>
          <w:t>6</w:t>
        </w:r>
      </w:ins>
      <w:ins w:id="6476" w:author="mpountou" w:date="2021-02-12T14:05:00Z">
        <w:r w:rsidRPr="005A7410">
          <w:rPr>
            <w:b/>
            <w:rPrChange w:id="6477" w:author="mpountou" w:date="2021-02-12T14:05:00Z">
              <w:rPr>
                <w:i/>
                <w:iCs/>
              </w:rPr>
            </w:rPrChange>
          </w:rPr>
          <w:fldChar w:fldCharType="end"/>
        </w:r>
        <w:r>
          <w:t xml:space="preserve"> </w:t>
        </w:r>
        <w:r w:rsidRPr="005A7410">
          <w:t xml:space="preserve">– Αναπαράσταση </w:t>
        </w:r>
        <w:r>
          <w:t>λέξεις κλειδιών</w:t>
        </w:r>
        <w:r w:rsidRPr="005A7410">
          <w:t xml:space="preserve"> κάθε ρούχου</w:t>
        </w:r>
      </w:ins>
      <w:bookmarkEnd w:id="6469"/>
    </w:p>
    <w:p w14:paraId="012A4FFD" w14:textId="6E87BCBF" w:rsidR="00106B6E" w:rsidRPr="00490657" w:rsidRDefault="00286E29" w:rsidP="00360C50">
      <w:del w:id="6478" w:author="mpountou" w:date="2021-02-12T14:26:00Z">
        <w:r w:rsidDel="009D0017">
          <w:delText xml:space="preserve">Μετά την εξαγωγή τον πιο σημαντικών χαρακτηριστικών που εκφράζουν κάθε </w:delText>
        </w:r>
        <w:r w:rsidR="00C2122F" w:rsidDel="009D0017">
          <w:delText>προϊόν</w:delText>
        </w:r>
        <w:r w:rsidDel="009D0017">
          <w:delText xml:space="preserve"> ακολουθεί η ένωση όλων αυτών των </w:delText>
        </w:r>
        <w:r w:rsidR="00C2122F" w:rsidDel="009D0017">
          <w:delText>χαρακτηριστικών</w:delText>
        </w:r>
      </w:del>
      <w:ins w:id="6479" w:author="Sotirios Filippos Tsarouchis" w:date="2021-02-09T17:33:00Z">
        <w:del w:id="6480" w:author="mpountou" w:date="2021-02-12T14:26:00Z">
          <w:r w:rsidR="00610DF6" w:rsidDel="009D0017">
            <w:delText>,</w:delText>
          </w:r>
        </w:del>
      </w:ins>
      <w:del w:id="6481" w:author="mpountou" w:date="2021-02-12T14:26:00Z">
        <w:r w:rsidDel="009D0017">
          <w:delText xml:space="preserve"> ώστε να δημιουργηθεί ένα ενιαίο σύνολο</w:delText>
        </w:r>
      </w:del>
      <w:ins w:id="6482" w:author="Sotirios Filippos Tsarouchis" w:date="2021-02-09T17:33:00Z">
        <w:del w:id="6483" w:author="mpountou" w:date="2021-02-12T14:26:00Z">
          <w:r w:rsidR="00610DF6" w:rsidDel="009D0017">
            <w:delText>,</w:delText>
          </w:r>
        </w:del>
      </w:ins>
      <w:del w:id="6484" w:author="mpountou" w:date="2021-02-12T14:26:00Z">
        <w:r w:rsidDel="009D0017">
          <w:delText xml:space="preserve"> όπου κάθε προϊόν θα εκφράζεται ως ένα διάνυσμα</w:delText>
        </w:r>
        <w:r w:rsidR="00C2122F" w:rsidDel="009D0017">
          <w:delText xml:space="preserve"> </w:delText>
        </w:r>
        <w:r w:rsidR="008D215B" w:rsidDel="009D0017">
          <w:delText xml:space="preserve">πολλών διαστάσεων </w:delText>
        </w:r>
        <w:r w:rsidR="00C2122F" w:rsidDel="009D0017">
          <w:delText xml:space="preserve">με κάθε διάσταση να αποτελεί και μια ξεχωριστή </w:delText>
        </w:r>
        <w:commentRangeStart w:id="6485"/>
        <w:commentRangeStart w:id="6486"/>
        <w:r w:rsidR="00C2122F" w:rsidDel="009D0017">
          <w:delText>ιδιότητα</w:delText>
        </w:r>
        <w:commentRangeEnd w:id="6485"/>
        <w:r w:rsidR="00610DF6" w:rsidDel="009D0017">
          <w:rPr>
            <w:rStyle w:val="ad"/>
          </w:rPr>
          <w:commentReference w:id="6485"/>
        </w:r>
        <w:commentRangeEnd w:id="6486"/>
        <w:r w:rsidR="00AD6A0F" w:rsidDel="009D0017">
          <w:rPr>
            <w:rStyle w:val="ad"/>
          </w:rPr>
          <w:commentReference w:id="6486"/>
        </w:r>
        <w:r w:rsidDel="009D0017">
          <w:delText xml:space="preserve">. </w:delText>
        </w:r>
      </w:del>
      <w:ins w:id="6487" w:author="mpountou" w:date="2021-02-12T14:06:00Z">
        <w:r w:rsidR="0040364D">
          <w:t xml:space="preserve">Να σημειωθεί ότι σε κάθε ένα από τους παραπάνω πίνακες έγινε </w:t>
        </w:r>
      </w:ins>
      <w:ins w:id="6488" w:author="mpountou" w:date="2021-02-12T14:09:00Z">
        <w:r w:rsidR="0040364D">
          <w:t xml:space="preserve">ένας καθαρισμός τον περιττών καταχωρήσεων. </w:t>
        </w:r>
      </w:ins>
      <w:ins w:id="6489" w:author="mpountou" w:date="2021-02-12T14:18:00Z">
        <w:r w:rsidR="005A305E">
          <w:t>Το παρακάτω παράδειγμα δείχνει μια περίπτωση περιττής καταχ</w:t>
        </w:r>
      </w:ins>
      <w:ins w:id="6490" w:author="mpountou" w:date="2021-02-12T14:19:00Z">
        <w:r w:rsidR="005A305E">
          <w:t xml:space="preserve">ώρησης. Το αποτέλεσμα αυτής της διαδικασίας είναι η μείωση των διαστάσεων κάθε χαρακτηριστικού χωρίς να μειώνεται η πληροφορία. </w:t>
        </w:r>
      </w:ins>
    </w:p>
    <w:tbl>
      <w:tblPr>
        <w:tblStyle w:val="4-1"/>
        <w:tblW w:w="0" w:type="auto"/>
        <w:tblLook w:val="04A0" w:firstRow="1" w:lastRow="0" w:firstColumn="1" w:lastColumn="0" w:noHBand="0" w:noVBand="1"/>
        <w:tblPrChange w:id="6491" w:author="mpountou" w:date="2021-02-12T14:26:00Z">
          <w:tblPr>
            <w:tblStyle w:val="4-1"/>
            <w:tblW w:w="0" w:type="auto"/>
            <w:tblLook w:val="04A0" w:firstRow="1" w:lastRow="0" w:firstColumn="1" w:lastColumn="0" w:noHBand="0" w:noVBand="1"/>
          </w:tblPr>
        </w:tblPrChange>
      </w:tblPr>
      <w:tblGrid>
        <w:gridCol w:w="1479"/>
        <w:gridCol w:w="1358"/>
        <w:gridCol w:w="1375"/>
        <w:gridCol w:w="1350"/>
        <w:gridCol w:w="1359"/>
        <w:gridCol w:w="1375"/>
        <w:tblGridChange w:id="6492">
          <w:tblGrid>
            <w:gridCol w:w="1479"/>
            <w:gridCol w:w="1358"/>
            <w:gridCol w:w="1375"/>
            <w:gridCol w:w="1350"/>
            <w:gridCol w:w="1359"/>
            <w:gridCol w:w="1375"/>
          </w:tblGrid>
        </w:tblGridChange>
      </w:tblGrid>
      <w:tr w:rsidR="00106B6E" w14:paraId="16910200" w14:textId="77777777" w:rsidTr="009D0017">
        <w:trPr>
          <w:cnfStyle w:val="100000000000" w:firstRow="1" w:lastRow="0" w:firstColumn="0" w:lastColumn="0" w:oddVBand="0" w:evenVBand="0" w:oddHBand="0" w:evenHBand="0" w:firstRowFirstColumn="0" w:firstRowLastColumn="0" w:lastRowFirstColumn="0" w:lastRowLastColumn="0"/>
          <w:trHeight w:val="358"/>
          <w:ins w:id="6493" w:author="mpountou" w:date="2021-02-12T14:20:00Z"/>
        </w:trPr>
        <w:tc>
          <w:tcPr>
            <w:cnfStyle w:val="001000000000" w:firstRow="0" w:lastRow="0" w:firstColumn="1" w:lastColumn="0" w:oddVBand="0" w:evenVBand="0" w:oddHBand="0" w:evenHBand="0" w:firstRowFirstColumn="0" w:firstRowLastColumn="0" w:lastRowFirstColumn="0" w:lastRowLastColumn="0"/>
            <w:tcW w:w="1382" w:type="dxa"/>
            <w:tcPrChange w:id="6494" w:author="mpountou" w:date="2021-02-12T14:26:00Z">
              <w:tcPr>
                <w:tcW w:w="1382" w:type="dxa"/>
              </w:tcPr>
            </w:tcPrChange>
          </w:tcPr>
          <w:p w14:paraId="43DACDCF" w14:textId="1748FCAF" w:rsidR="005A305E" w:rsidRPr="00106B6E" w:rsidRDefault="00106B6E">
            <w:pPr>
              <w:jc w:val="center"/>
              <w:cnfStyle w:val="101000000000" w:firstRow="1" w:lastRow="0" w:firstColumn="1" w:lastColumn="0" w:oddVBand="0" w:evenVBand="0" w:oddHBand="0" w:evenHBand="0" w:firstRowFirstColumn="0" w:firstRowLastColumn="0" w:lastRowFirstColumn="0" w:lastRowLastColumn="0"/>
              <w:rPr>
                <w:ins w:id="6495" w:author="mpountou" w:date="2021-02-12T14:20:00Z"/>
                <w:lang w:val="en-US"/>
                <w:rPrChange w:id="6496" w:author="mpountou" w:date="2021-02-12T14:20:00Z">
                  <w:rPr>
                    <w:ins w:id="6497" w:author="mpountou" w:date="2021-02-12T14:20:00Z"/>
                  </w:rPr>
                </w:rPrChange>
              </w:rPr>
              <w:pPrChange w:id="6498" w:author="mpountou" w:date="2021-02-12T14:21:00Z">
                <w:pPr>
                  <w:cnfStyle w:val="101000000000" w:firstRow="1" w:lastRow="0" w:firstColumn="1" w:lastColumn="0" w:oddVBand="0" w:evenVBand="0" w:oddHBand="0" w:evenHBand="0" w:firstRowFirstColumn="0" w:firstRowLastColumn="0" w:lastRowFirstColumn="0" w:lastRowLastColumn="0"/>
                </w:pPr>
              </w:pPrChange>
            </w:pPr>
            <w:ins w:id="6499" w:author="mpountou" w:date="2021-02-12T14:20:00Z">
              <w:r>
                <w:rPr>
                  <w:lang w:val="en-US"/>
                </w:rPr>
                <w:t>PYJAMAS,SET</w:t>
              </w:r>
            </w:ins>
          </w:p>
        </w:tc>
        <w:tc>
          <w:tcPr>
            <w:tcW w:w="1382" w:type="dxa"/>
            <w:tcPrChange w:id="6500" w:author="mpountou" w:date="2021-02-12T14:26:00Z">
              <w:tcPr>
                <w:tcW w:w="1382" w:type="dxa"/>
              </w:tcPr>
            </w:tcPrChange>
          </w:tcPr>
          <w:p w14:paraId="3C1669DF" w14:textId="612B0E53"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6501" w:author="mpountou" w:date="2021-02-12T14:20:00Z"/>
                <w:lang w:val="en-US"/>
                <w:rPrChange w:id="6502" w:author="mpountou" w:date="2021-02-12T14:20:00Z">
                  <w:rPr>
                    <w:ins w:id="6503" w:author="mpountou" w:date="2021-02-12T14:20:00Z"/>
                  </w:rPr>
                </w:rPrChange>
              </w:rPr>
              <w:pPrChange w:id="6504" w:author="mpountou" w:date="2021-02-12T14:21:00Z">
                <w:pPr>
                  <w:cnfStyle w:val="100000000000" w:firstRow="1" w:lastRow="0" w:firstColumn="0" w:lastColumn="0" w:oddVBand="0" w:evenVBand="0" w:oddHBand="0" w:evenHBand="0" w:firstRowFirstColumn="0" w:firstRowLastColumn="0" w:lastRowFirstColumn="0" w:lastRowLastColumn="0"/>
                </w:pPr>
              </w:pPrChange>
            </w:pPr>
            <w:ins w:id="6505" w:author="mpountou" w:date="2021-02-12T14:20:00Z">
              <w:r>
                <w:rPr>
                  <w:lang w:val="en-US"/>
                </w:rPr>
                <w:t>SET</w:t>
              </w:r>
            </w:ins>
          </w:p>
        </w:tc>
        <w:tc>
          <w:tcPr>
            <w:tcW w:w="1383" w:type="dxa"/>
            <w:tcPrChange w:id="6506" w:author="mpountou" w:date="2021-02-12T14:26:00Z">
              <w:tcPr>
                <w:tcW w:w="1383" w:type="dxa"/>
              </w:tcPr>
            </w:tcPrChange>
          </w:tcPr>
          <w:p w14:paraId="42E86A86" w14:textId="3A09D7D9"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6507" w:author="mpountou" w:date="2021-02-12T14:20:00Z"/>
                <w:lang w:val="en-US"/>
                <w:rPrChange w:id="6508" w:author="mpountou" w:date="2021-02-12T14:21:00Z">
                  <w:rPr>
                    <w:ins w:id="6509" w:author="mpountou" w:date="2021-02-12T14:20:00Z"/>
                  </w:rPr>
                </w:rPrChange>
              </w:rPr>
              <w:pPrChange w:id="6510" w:author="mpountou" w:date="2021-02-12T14:21:00Z">
                <w:pPr>
                  <w:cnfStyle w:val="100000000000" w:firstRow="1" w:lastRow="0" w:firstColumn="0" w:lastColumn="0" w:oddVBand="0" w:evenVBand="0" w:oddHBand="0" w:evenHBand="0" w:firstRowFirstColumn="0" w:firstRowLastColumn="0" w:lastRowFirstColumn="0" w:lastRowLastColumn="0"/>
                </w:pPr>
              </w:pPrChange>
            </w:pPr>
            <w:ins w:id="6511" w:author="mpountou" w:date="2021-02-12T14:20:00Z">
              <w:r w:rsidRPr="00490657">
                <w:rPr>
                  <w:lang w:val="en-US"/>
                </w:rPr>
                <w:t>PYJAMAS</w:t>
              </w:r>
            </w:ins>
          </w:p>
        </w:tc>
        <w:tc>
          <w:tcPr>
            <w:tcW w:w="1383" w:type="dxa"/>
            <w:tcBorders>
              <w:top w:val="nil"/>
              <w:bottom w:val="nil"/>
            </w:tcBorders>
            <w:shd w:val="clear" w:color="auto" w:fill="auto"/>
            <w:tcPrChange w:id="6512" w:author="mpountou" w:date="2021-02-12T14:26:00Z">
              <w:tcPr>
                <w:tcW w:w="1383" w:type="dxa"/>
                <w:tcBorders>
                  <w:top w:val="nil"/>
                  <w:bottom w:val="nil"/>
                </w:tcBorders>
                <w:shd w:val="clear" w:color="auto" w:fill="auto"/>
              </w:tcPr>
            </w:tcPrChange>
          </w:tcPr>
          <w:p w14:paraId="694B80B3" w14:textId="39340AFD" w:rsidR="005A305E" w:rsidRPr="00106B6E" w:rsidRDefault="005A305E">
            <w:pPr>
              <w:pStyle w:val="a6"/>
              <w:numPr>
                <w:ilvl w:val="0"/>
                <w:numId w:val="23"/>
              </w:numPr>
              <w:jc w:val="center"/>
              <w:cnfStyle w:val="100000000000" w:firstRow="1" w:lastRow="0" w:firstColumn="0" w:lastColumn="0" w:oddVBand="0" w:evenVBand="0" w:oddHBand="0" w:evenHBand="0" w:firstRowFirstColumn="0" w:firstRowLastColumn="0" w:lastRowFirstColumn="0" w:lastRowLastColumn="0"/>
              <w:rPr>
                <w:ins w:id="6513" w:author="mpountou" w:date="2021-02-12T14:20:00Z"/>
                <w:color w:val="auto"/>
                <w:lang w:val="en-US"/>
                <w:rPrChange w:id="6514" w:author="mpountou" w:date="2021-02-12T14:21:00Z">
                  <w:rPr>
                    <w:ins w:id="6515" w:author="mpountou" w:date="2021-02-12T14:20:00Z"/>
                  </w:rPr>
                </w:rPrChange>
              </w:rPr>
              <w:pPrChange w:id="6516" w:author="mpountou" w:date="2021-02-12T14:21:00Z">
                <w:pPr>
                  <w:cnfStyle w:val="100000000000" w:firstRow="1" w:lastRow="0" w:firstColumn="0" w:lastColumn="0" w:oddVBand="0" w:evenVBand="0" w:oddHBand="0" w:evenHBand="0" w:firstRowFirstColumn="0" w:firstRowLastColumn="0" w:lastRowFirstColumn="0" w:lastRowLastColumn="0"/>
                </w:pPr>
              </w:pPrChange>
            </w:pPr>
          </w:p>
        </w:tc>
        <w:tc>
          <w:tcPr>
            <w:tcW w:w="1383" w:type="dxa"/>
            <w:tcPrChange w:id="6517" w:author="mpountou" w:date="2021-02-12T14:26:00Z">
              <w:tcPr>
                <w:tcW w:w="1383" w:type="dxa"/>
              </w:tcPr>
            </w:tcPrChange>
          </w:tcPr>
          <w:p w14:paraId="1095540F" w14:textId="6863F075"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6518" w:author="mpountou" w:date="2021-02-12T14:20:00Z"/>
                <w:lang w:val="en-US"/>
                <w:rPrChange w:id="6519" w:author="mpountou" w:date="2021-02-12T14:20:00Z">
                  <w:rPr>
                    <w:ins w:id="6520" w:author="mpountou" w:date="2021-02-12T14:20:00Z"/>
                  </w:rPr>
                </w:rPrChange>
              </w:rPr>
              <w:pPrChange w:id="6521" w:author="mpountou" w:date="2021-02-12T14:21:00Z">
                <w:pPr>
                  <w:cnfStyle w:val="100000000000" w:firstRow="1" w:lastRow="0" w:firstColumn="0" w:lastColumn="0" w:oddVBand="0" w:evenVBand="0" w:oddHBand="0" w:evenHBand="0" w:firstRowFirstColumn="0" w:firstRowLastColumn="0" w:lastRowFirstColumn="0" w:lastRowLastColumn="0"/>
                </w:pPr>
              </w:pPrChange>
            </w:pPr>
            <w:ins w:id="6522" w:author="mpountou" w:date="2021-02-12T14:20:00Z">
              <w:r>
                <w:rPr>
                  <w:lang w:val="en-US"/>
                </w:rPr>
                <w:t>SET</w:t>
              </w:r>
            </w:ins>
          </w:p>
        </w:tc>
        <w:tc>
          <w:tcPr>
            <w:tcW w:w="1383" w:type="dxa"/>
            <w:tcPrChange w:id="6523" w:author="mpountou" w:date="2021-02-12T14:26:00Z">
              <w:tcPr>
                <w:tcW w:w="1383" w:type="dxa"/>
              </w:tcPr>
            </w:tcPrChange>
          </w:tcPr>
          <w:p w14:paraId="4BC66EAF" w14:textId="49852FD8"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6524" w:author="mpountou" w:date="2021-02-12T14:20:00Z"/>
                <w:lang w:val="en-US"/>
                <w:rPrChange w:id="6525" w:author="mpountou" w:date="2021-02-12T14:20:00Z">
                  <w:rPr>
                    <w:ins w:id="6526" w:author="mpountou" w:date="2021-02-12T14:20:00Z"/>
                  </w:rPr>
                </w:rPrChange>
              </w:rPr>
              <w:pPrChange w:id="6527" w:author="mpountou" w:date="2021-02-12T14:21:00Z">
                <w:pPr>
                  <w:cnfStyle w:val="100000000000" w:firstRow="1" w:lastRow="0" w:firstColumn="0" w:lastColumn="0" w:oddVBand="0" w:evenVBand="0" w:oddHBand="0" w:evenHBand="0" w:firstRowFirstColumn="0" w:firstRowLastColumn="0" w:lastRowFirstColumn="0" w:lastRowLastColumn="0"/>
                </w:pPr>
              </w:pPrChange>
            </w:pPr>
            <w:ins w:id="6528" w:author="mpountou" w:date="2021-02-12T14:20:00Z">
              <w:r>
                <w:rPr>
                  <w:lang w:val="en-US"/>
                </w:rPr>
                <w:t>PYJAMAS</w:t>
              </w:r>
            </w:ins>
          </w:p>
        </w:tc>
      </w:tr>
      <w:tr w:rsidR="00106B6E" w14:paraId="379BF240" w14:textId="77777777" w:rsidTr="009D0017">
        <w:trPr>
          <w:cnfStyle w:val="000000100000" w:firstRow="0" w:lastRow="0" w:firstColumn="0" w:lastColumn="0" w:oddVBand="0" w:evenVBand="0" w:oddHBand="1" w:evenHBand="0" w:firstRowFirstColumn="0" w:firstRowLastColumn="0" w:lastRowFirstColumn="0" w:lastRowLastColumn="0"/>
          <w:trHeight w:val="407"/>
          <w:ins w:id="6529" w:author="mpountou" w:date="2021-02-12T14:20:00Z"/>
        </w:trPr>
        <w:tc>
          <w:tcPr>
            <w:cnfStyle w:val="001000000000" w:firstRow="0" w:lastRow="0" w:firstColumn="1" w:lastColumn="0" w:oddVBand="0" w:evenVBand="0" w:oddHBand="0" w:evenHBand="0" w:firstRowFirstColumn="0" w:firstRowLastColumn="0" w:lastRowFirstColumn="0" w:lastRowLastColumn="0"/>
            <w:tcW w:w="1382" w:type="dxa"/>
            <w:tcPrChange w:id="6530" w:author="mpountou" w:date="2021-02-12T14:26:00Z">
              <w:tcPr>
                <w:tcW w:w="1382" w:type="dxa"/>
              </w:tcPr>
            </w:tcPrChange>
          </w:tcPr>
          <w:p w14:paraId="110F94BA" w14:textId="7C1AE468" w:rsidR="005A305E" w:rsidRPr="00972951" w:rsidRDefault="00106B6E">
            <w:pPr>
              <w:jc w:val="center"/>
              <w:cnfStyle w:val="001000100000" w:firstRow="0" w:lastRow="0" w:firstColumn="1" w:lastColumn="0" w:oddVBand="0" w:evenVBand="0" w:oddHBand="1" w:evenHBand="0" w:firstRowFirstColumn="0" w:firstRowLastColumn="0" w:lastRowFirstColumn="0" w:lastRowLastColumn="0"/>
              <w:rPr>
                <w:ins w:id="6531" w:author="mpountou" w:date="2021-02-12T14:20:00Z"/>
                <w:b w:val="0"/>
                <w:lang w:val="en-US"/>
                <w:rPrChange w:id="6532" w:author="mpountou" w:date="2021-02-12T17:12:00Z">
                  <w:rPr>
                    <w:ins w:id="6533" w:author="mpountou" w:date="2021-02-12T14:20:00Z"/>
                  </w:rPr>
                </w:rPrChange>
              </w:rPr>
              <w:pPrChange w:id="6534" w:author="mpountou" w:date="2021-02-12T14:21:00Z">
                <w:pPr>
                  <w:cnfStyle w:val="001000100000" w:firstRow="0" w:lastRow="0" w:firstColumn="1" w:lastColumn="0" w:oddVBand="0" w:evenVBand="0" w:oddHBand="1" w:evenHBand="0" w:firstRowFirstColumn="0" w:firstRowLastColumn="0" w:lastRowFirstColumn="0" w:lastRowLastColumn="0"/>
                </w:pPr>
              </w:pPrChange>
            </w:pPr>
            <w:ins w:id="6535" w:author="mpountou" w:date="2021-02-12T14:20:00Z">
              <w:r w:rsidRPr="00972951">
                <w:rPr>
                  <w:lang w:val="en-US"/>
                </w:rPr>
                <w:t>1</w:t>
              </w:r>
            </w:ins>
          </w:p>
        </w:tc>
        <w:tc>
          <w:tcPr>
            <w:tcW w:w="1382" w:type="dxa"/>
            <w:tcPrChange w:id="6536" w:author="mpountou" w:date="2021-02-12T14:26:00Z">
              <w:tcPr>
                <w:tcW w:w="1382" w:type="dxa"/>
              </w:tcPr>
            </w:tcPrChange>
          </w:tcPr>
          <w:p w14:paraId="1DC95AF2" w14:textId="5FAFBA81"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6537" w:author="mpountou" w:date="2021-02-12T14:20:00Z"/>
                <w:lang w:val="en-US"/>
                <w:rPrChange w:id="6538" w:author="mpountou" w:date="2021-02-12T14:21:00Z">
                  <w:rPr>
                    <w:ins w:id="6539" w:author="mpountou" w:date="2021-02-12T14:20:00Z"/>
                  </w:rPr>
                </w:rPrChange>
              </w:rPr>
              <w:pPrChange w:id="6540" w:author="mpountou" w:date="2021-02-12T14:21:00Z">
                <w:pPr>
                  <w:cnfStyle w:val="000000100000" w:firstRow="0" w:lastRow="0" w:firstColumn="0" w:lastColumn="0" w:oddVBand="0" w:evenVBand="0" w:oddHBand="1" w:evenHBand="0" w:firstRowFirstColumn="0" w:firstRowLastColumn="0" w:lastRowFirstColumn="0" w:lastRowLastColumn="0"/>
                </w:pPr>
              </w:pPrChange>
            </w:pPr>
            <w:ins w:id="6541" w:author="mpountou" w:date="2021-02-12T14:20:00Z">
              <w:r w:rsidRPr="00490657">
                <w:rPr>
                  <w:lang w:val="en-US"/>
                </w:rPr>
                <w:t>0</w:t>
              </w:r>
            </w:ins>
          </w:p>
        </w:tc>
        <w:tc>
          <w:tcPr>
            <w:tcW w:w="1383" w:type="dxa"/>
            <w:tcBorders>
              <w:right w:val="nil"/>
            </w:tcBorders>
            <w:tcPrChange w:id="6542" w:author="mpountou" w:date="2021-02-12T14:26:00Z">
              <w:tcPr>
                <w:tcW w:w="1383" w:type="dxa"/>
                <w:tcBorders>
                  <w:right w:val="nil"/>
                </w:tcBorders>
              </w:tcPr>
            </w:tcPrChange>
          </w:tcPr>
          <w:p w14:paraId="50B2B24E" w14:textId="7AB72D29"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6543" w:author="mpountou" w:date="2021-02-12T14:20:00Z"/>
                <w:color w:val="FFFFFF" w:themeColor="background1"/>
                <w:lang w:val="en-US"/>
                <w:rPrChange w:id="6544" w:author="mpountou" w:date="2021-02-12T14:21:00Z">
                  <w:rPr>
                    <w:ins w:id="6545" w:author="mpountou" w:date="2021-02-12T14:20:00Z"/>
                  </w:rPr>
                </w:rPrChange>
              </w:rPr>
              <w:pPrChange w:id="6546" w:author="mpountou" w:date="2021-02-12T14:21:00Z">
                <w:pPr>
                  <w:cnfStyle w:val="000000100000" w:firstRow="0" w:lastRow="0" w:firstColumn="0" w:lastColumn="0" w:oddVBand="0" w:evenVBand="0" w:oddHBand="1" w:evenHBand="0" w:firstRowFirstColumn="0" w:firstRowLastColumn="0" w:lastRowFirstColumn="0" w:lastRowLastColumn="0"/>
                </w:pPr>
              </w:pPrChange>
            </w:pPr>
            <w:ins w:id="6547" w:author="mpountou" w:date="2021-02-12T14:20:00Z">
              <w:r w:rsidRPr="00490657">
                <w:rPr>
                  <w:lang w:val="en-US"/>
                </w:rPr>
                <w:t>0</w:t>
              </w:r>
            </w:ins>
          </w:p>
        </w:tc>
        <w:tc>
          <w:tcPr>
            <w:tcW w:w="1383" w:type="dxa"/>
            <w:tcBorders>
              <w:top w:val="nil"/>
              <w:left w:val="nil"/>
              <w:bottom w:val="nil"/>
              <w:right w:val="nil"/>
            </w:tcBorders>
            <w:shd w:val="clear" w:color="auto" w:fill="auto"/>
            <w:tcPrChange w:id="6548" w:author="mpountou" w:date="2021-02-12T14:26:00Z">
              <w:tcPr>
                <w:tcW w:w="1383" w:type="dxa"/>
                <w:tcBorders>
                  <w:top w:val="nil"/>
                  <w:left w:val="nil"/>
                  <w:bottom w:val="nil"/>
                  <w:right w:val="nil"/>
                </w:tcBorders>
                <w:shd w:val="clear" w:color="auto" w:fill="auto"/>
              </w:tcPr>
            </w:tcPrChange>
          </w:tcPr>
          <w:p w14:paraId="726F439C" w14:textId="20E891CC" w:rsidR="005A305E" w:rsidRPr="00106B6E" w:rsidRDefault="005A305E">
            <w:pPr>
              <w:pStyle w:val="a6"/>
              <w:numPr>
                <w:ilvl w:val="0"/>
                <w:numId w:val="23"/>
              </w:numPr>
              <w:jc w:val="center"/>
              <w:cnfStyle w:val="000000100000" w:firstRow="0" w:lastRow="0" w:firstColumn="0" w:lastColumn="0" w:oddVBand="0" w:evenVBand="0" w:oddHBand="1" w:evenHBand="0" w:firstRowFirstColumn="0" w:firstRowLastColumn="0" w:lastRowFirstColumn="0" w:lastRowLastColumn="0"/>
              <w:rPr>
                <w:ins w:id="6549" w:author="mpountou" w:date="2021-02-12T14:20:00Z"/>
                <w:lang w:val="en-US"/>
                <w:rPrChange w:id="6550" w:author="mpountou" w:date="2021-02-12T14:21:00Z">
                  <w:rPr>
                    <w:ins w:id="6551" w:author="mpountou" w:date="2021-02-12T14:20:00Z"/>
                  </w:rPr>
                </w:rPrChange>
              </w:rPr>
              <w:pPrChange w:id="6552" w:author="mpountou" w:date="2021-02-12T14:21:00Z">
                <w:pPr>
                  <w:cnfStyle w:val="000000100000" w:firstRow="0" w:lastRow="0" w:firstColumn="0" w:lastColumn="0" w:oddVBand="0" w:evenVBand="0" w:oddHBand="1" w:evenHBand="0" w:firstRowFirstColumn="0" w:firstRowLastColumn="0" w:lastRowFirstColumn="0" w:lastRowLastColumn="0"/>
                </w:pPr>
              </w:pPrChange>
            </w:pPr>
          </w:p>
        </w:tc>
        <w:tc>
          <w:tcPr>
            <w:tcW w:w="1383" w:type="dxa"/>
            <w:tcBorders>
              <w:left w:val="nil"/>
            </w:tcBorders>
            <w:tcPrChange w:id="6553" w:author="mpountou" w:date="2021-02-12T14:26:00Z">
              <w:tcPr>
                <w:tcW w:w="1383" w:type="dxa"/>
                <w:tcBorders>
                  <w:left w:val="nil"/>
                </w:tcBorders>
              </w:tcPr>
            </w:tcPrChange>
          </w:tcPr>
          <w:p w14:paraId="31819961" w14:textId="5C4938AC"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6554" w:author="mpountou" w:date="2021-02-12T14:20:00Z"/>
                <w:lang w:val="en-US"/>
                <w:rPrChange w:id="6555" w:author="mpountou" w:date="2021-02-12T14:20:00Z">
                  <w:rPr>
                    <w:ins w:id="6556" w:author="mpountou" w:date="2021-02-12T14:20:00Z"/>
                  </w:rPr>
                </w:rPrChange>
              </w:rPr>
              <w:pPrChange w:id="6557" w:author="mpountou" w:date="2021-02-12T14:21:00Z">
                <w:pPr>
                  <w:cnfStyle w:val="000000100000" w:firstRow="0" w:lastRow="0" w:firstColumn="0" w:lastColumn="0" w:oddVBand="0" w:evenVBand="0" w:oddHBand="1" w:evenHBand="0" w:firstRowFirstColumn="0" w:firstRowLastColumn="0" w:lastRowFirstColumn="0" w:lastRowLastColumn="0"/>
                </w:pPr>
              </w:pPrChange>
            </w:pPr>
            <w:ins w:id="6558" w:author="mpountou" w:date="2021-02-12T14:20:00Z">
              <w:r>
                <w:rPr>
                  <w:lang w:val="en-US"/>
                </w:rPr>
                <w:t>1</w:t>
              </w:r>
            </w:ins>
          </w:p>
        </w:tc>
        <w:tc>
          <w:tcPr>
            <w:tcW w:w="1383" w:type="dxa"/>
            <w:tcPrChange w:id="6559" w:author="mpountou" w:date="2021-02-12T14:26:00Z">
              <w:tcPr>
                <w:tcW w:w="1383" w:type="dxa"/>
              </w:tcPr>
            </w:tcPrChange>
          </w:tcPr>
          <w:p w14:paraId="53E5F2AE" w14:textId="16DC7998"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6560" w:author="mpountou" w:date="2021-02-12T14:20:00Z"/>
                <w:lang w:val="en-US"/>
                <w:rPrChange w:id="6561" w:author="mpountou" w:date="2021-02-12T14:20:00Z">
                  <w:rPr>
                    <w:ins w:id="6562" w:author="mpountou" w:date="2021-02-12T14:20:00Z"/>
                  </w:rPr>
                </w:rPrChange>
              </w:rPr>
              <w:pPrChange w:id="6563" w:author="mpountou" w:date="2021-02-12T14:21:00Z">
                <w:pPr>
                  <w:cnfStyle w:val="000000100000" w:firstRow="0" w:lastRow="0" w:firstColumn="0" w:lastColumn="0" w:oddVBand="0" w:evenVBand="0" w:oddHBand="1" w:evenHBand="0" w:firstRowFirstColumn="0" w:firstRowLastColumn="0" w:lastRowFirstColumn="0" w:lastRowLastColumn="0"/>
                </w:pPr>
              </w:pPrChange>
            </w:pPr>
            <w:ins w:id="6564" w:author="mpountou" w:date="2021-02-12T14:20:00Z">
              <w:r>
                <w:rPr>
                  <w:lang w:val="en-US"/>
                </w:rPr>
                <w:t>1</w:t>
              </w:r>
            </w:ins>
          </w:p>
        </w:tc>
      </w:tr>
    </w:tbl>
    <w:p w14:paraId="79EF9FB0" w14:textId="77777777" w:rsidR="00106B6E" w:rsidRPr="00106B6E" w:rsidRDefault="00106B6E">
      <w:pPr>
        <w:pStyle w:val="aa"/>
        <w:jc w:val="center"/>
        <w:rPr>
          <w:ins w:id="6565" w:author="mpountou" w:date="2021-02-12T14:25:00Z"/>
          <w:b/>
          <w:sz w:val="6"/>
          <w:szCs w:val="6"/>
          <w:rPrChange w:id="6566" w:author="mpountou" w:date="2021-02-12T14:25:00Z">
            <w:rPr>
              <w:ins w:id="6567" w:author="mpountou" w:date="2021-02-12T14:25:00Z"/>
              <w:b/>
            </w:rPr>
          </w:rPrChange>
        </w:rPr>
        <w:pPrChange w:id="6568" w:author="mpountou" w:date="2021-02-12T14:25:00Z">
          <w:pPr/>
        </w:pPrChange>
      </w:pPr>
    </w:p>
    <w:p w14:paraId="4BA7CC42" w14:textId="5ECF9145" w:rsidR="00C2122F" w:rsidRDefault="00106B6E">
      <w:pPr>
        <w:pStyle w:val="aa"/>
        <w:jc w:val="center"/>
        <w:rPr>
          <w:ins w:id="6569" w:author="mpountou" w:date="2021-02-12T14:26:00Z"/>
        </w:rPr>
        <w:pPrChange w:id="6570" w:author="mpountou" w:date="2021-02-12T14:25:00Z">
          <w:pPr/>
        </w:pPrChange>
      </w:pPr>
      <w:bookmarkStart w:id="6571" w:name="_Toc64223077"/>
      <w:ins w:id="6572" w:author="mpountou" w:date="2021-02-12T14:23:00Z">
        <w:r w:rsidRPr="00106B6E">
          <w:rPr>
            <w:b/>
            <w:rPrChange w:id="6573" w:author="mpountou" w:date="2021-02-12T14:23:00Z">
              <w:rPr>
                <w:i/>
                <w:iCs/>
              </w:rPr>
            </w:rPrChange>
          </w:rPr>
          <w:t xml:space="preserve">Πίνακας </w:t>
        </w:r>
        <w:r w:rsidRPr="00106B6E">
          <w:rPr>
            <w:b/>
            <w:rPrChange w:id="6574" w:author="mpountou" w:date="2021-02-12T14:23:00Z">
              <w:rPr>
                <w:i/>
                <w:iCs/>
              </w:rPr>
            </w:rPrChange>
          </w:rPr>
          <w:fldChar w:fldCharType="begin"/>
        </w:r>
        <w:r w:rsidRPr="00106B6E">
          <w:rPr>
            <w:b/>
            <w:rPrChange w:id="6575" w:author="mpountou" w:date="2021-02-12T14:23:00Z">
              <w:rPr>
                <w:i/>
                <w:iCs/>
              </w:rPr>
            </w:rPrChange>
          </w:rPr>
          <w:instrText xml:space="preserve"> SEQ Πίνακας \* ARABIC </w:instrText>
        </w:r>
      </w:ins>
      <w:r w:rsidRPr="00106B6E">
        <w:rPr>
          <w:b/>
          <w:rPrChange w:id="6576" w:author="mpountou" w:date="2021-02-12T14:23:00Z">
            <w:rPr>
              <w:i/>
              <w:iCs/>
            </w:rPr>
          </w:rPrChange>
        </w:rPr>
        <w:fldChar w:fldCharType="separate"/>
      </w:r>
      <w:ins w:id="6577" w:author="mpountou" w:date="2021-02-14T02:13:00Z">
        <w:r w:rsidR="004344EE">
          <w:rPr>
            <w:b/>
            <w:noProof/>
          </w:rPr>
          <w:t>7</w:t>
        </w:r>
      </w:ins>
      <w:ins w:id="6578" w:author="mpountou" w:date="2021-02-12T14:23:00Z">
        <w:r w:rsidRPr="00106B6E">
          <w:rPr>
            <w:b/>
            <w:rPrChange w:id="6579" w:author="mpountou" w:date="2021-02-12T14:23:00Z">
              <w:rPr>
                <w:i/>
                <w:iCs/>
              </w:rPr>
            </w:rPrChange>
          </w:rPr>
          <w:fldChar w:fldCharType="end"/>
        </w:r>
        <w:r w:rsidRPr="00106B6E">
          <w:rPr>
            <w:rPrChange w:id="6580" w:author="mpountou" w:date="2021-02-12T14:24:00Z">
              <w:rPr>
                <w:i/>
                <w:iCs/>
                <w:lang w:val="en-US"/>
              </w:rPr>
            </w:rPrChange>
          </w:rPr>
          <w:t xml:space="preserve"> - </w:t>
        </w:r>
      </w:ins>
      <w:ins w:id="6581" w:author="mpountou" w:date="2021-02-12T14:25:00Z">
        <w:r>
          <w:t xml:space="preserve"> Αναπαράσταση καθαρισμού περιττών καταχωρήσεων</w:t>
        </w:r>
      </w:ins>
      <w:bookmarkEnd w:id="6571"/>
    </w:p>
    <w:p w14:paraId="6B6A0B2D" w14:textId="77777777" w:rsidR="009D0017" w:rsidRPr="00490657" w:rsidRDefault="009D0017" w:rsidP="00490657">
      <w:pPr>
        <w:rPr>
          <w:ins w:id="6582" w:author="mpountou" w:date="2021-02-12T14:26:00Z"/>
        </w:rPr>
      </w:pPr>
    </w:p>
    <w:p w14:paraId="3EE27216" w14:textId="468D5A73" w:rsidR="009D0017" w:rsidRPr="009D0017" w:rsidRDefault="009D0017" w:rsidP="009D0017">
      <w:pPr>
        <w:rPr>
          <w:ins w:id="6583" w:author="mpountou" w:date="2021-02-12T14:26:00Z"/>
        </w:rPr>
      </w:pPr>
      <w:ins w:id="6584" w:author="mpountou" w:date="2021-02-12T14:26:00Z">
        <w:r w:rsidRPr="009D0017">
          <w:t>Μετά την εξαγωγή τον πιο σημαντικών χαρακτηριστικών που εκφράζουν κάθε προϊόν ακολουθεί η ένωση όλων αυτών των χαρακτηριστικών, ώστε να δημιουργηθεί ένα ενιαίο σύνολο (</w:t>
        </w:r>
        <w:r w:rsidRPr="009D0017">
          <w:rPr>
            <w:i/>
          </w:rPr>
          <w:fldChar w:fldCharType="begin"/>
        </w:r>
        <w:r w:rsidRPr="009D0017">
          <w:rPr>
            <w:i/>
          </w:rPr>
          <w:instrText xml:space="preserve"> REF _Ref63981605 \h  \* MERGEFORMAT </w:instrText>
        </w:r>
      </w:ins>
      <w:r w:rsidRPr="009D0017">
        <w:rPr>
          <w:i/>
        </w:rPr>
      </w:r>
      <w:ins w:id="6585" w:author="mpountou" w:date="2021-02-12T14:26:00Z">
        <w:r w:rsidRPr="009D0017">
          <w:rPr>
            <w:i/>
          </w:rPr>
          <w:fldChar w:fldCharType="separate"/>
        </w:r>
      </w:ins>
      <w:ins w:id="6586" w:author="mpountou" w:date="2021-02-14T02:13:00Z">
        <w:r w:rsidR="004344EE" w:rsidRPr="004344EE">
          <w:rPr>
            <w:i/>
            <w:rPrChange w:id="6587" w:author="mpountou" w:date="2021-02-14T02:13:00Z">
              <w:rPr>
                <w:b/>
              </w:rPr>
            </w:rPrChange>
          </w:rPr>
          <w:t xml:space="preserve">Εικόνα </w:t>
        </w:r>
        <w:r w:rsidR="004344EE" w:rsidRPr="004344EE">
          <w:rPr>
            <w:i/>
            <w:rPrChange w:id="6588" w:author="mpountou" w:date="2021-02-14T02:13:00Z">
              <w:rPr>
                <w:b/>
                <w:noProof/>
              </w:rPr>
            </w:rPrChange>
          </w:rPr>
          <w:t>9</w:t>
        </w:r>
      </w:ins>
      <w:ins w:id="6589" w:author="mpountou" w:date="2021-02-12T14:26:00Z">
        <w:r w:rsidRPr="009D0017">
          <w:fldChar w:fldCharType="end"/>
        </w:r>
        <w:r w:rsidRPr="009D0017">
          <w:t xml:space="preserve">), όπου κάθε προϊόν θα εκφράζεται ως ένα διάνυσμα πολλών διαστάσεων με κάθε διάσταση να αποτελεί και μια ξεχωριστή </w:t>
        </w:r>
        <w:commentRangeStart w:id="6590"/>
        <w:commentRangeStart w:id="6591"/>
        <w:r w:rsidRPr="009D0017">
          <w:t>ιδιότητα</w:t>
        </w:r>
        <w:commentRangeEnd w:id="6590"/>
        <w:r w:rsidRPr="009D0017">
          <w:commentReference w:id="6590"/>
        </w:r>
        <w:commentRangeEnd w:id="6591"/>
        <w:r w:rsidRPr="009D0017">
          <w:commentReference w:id="6591"/>
        </w:r>
        <w:r w:rsidRPr="009D0017">
          <w:t xml:space="preserve">. </w:t>
        </w:r>
      </w:ins>
    </w:p>
    <w:p w14:paraId="377D9E8E" w14:textId="77777777" w:rsidR="009D0017" w:rsidRPr="00490657" w:rsidRDefault="009D0017" w:rsidP="00490657"/>
    <w:p w14:paraId="7F53DD09" w14:textId="5E80A827" w:rsidR="001F11BE" w:rsidRDefault="00E96B59">
      <w:pPr>
        <w:keepNext/>
        <w:jc w:val="center"/>
        <w:pPrChange w:id="6592" w:author="mpountou" w:date="2021-02-12T00:24:00Z">
          <w:pPr>
            <w:keepNext/>
          </w:pPr>
        </w:pPrChange>
      </w:pPr>
      <w:del w:id="6593" w:author="mpountou" w:date="2021-02-12T00:24:00Z">
        <w:r>
          <w:lastRenderedPageBreak/>
          <w:pict w14:anchorId="2B328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17pt;height:404.35pt">
              <v:imagedata r:id="rId23" o:title="pre-features (1)"/>
            </v:shape>
          </w:pict>
        </w:r>
      </w:del>
      <w:ins w:id="6594" w:author="mpountou" w:date="2021-02-12T00:24:00Z">
        <w:r w:rsidR="00F67C95" w:rsidRPr="00F67C95">
          <w:rPr>
            <w:noProof/>
            <w:lang w:eastAsia="el-GR"/>
          </w:rPr>
          <w:drawing>
            <wp:inline distT="0" distB="0" distL="0" distR="0" wp14:anchorId="648369BF" wp14:editId="337F5FAC">
              <wp:extent cx="3886702" cy="3769743"/>
              <wp:effectExtent l="0" t="0" r="0" b="2540"/>
              <wp:docPr id="1" name="Εικόνα 1" descr="C:\Users\mpountou\Downloads\pre-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pre-fea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817" cy="3811560"/>
                      </a:xfrm>
                      <a:prstGeom prst="rect">
                        <a:avLst/>
                      </a:prstGeom>
                      <a:noFill/>
                      <a:ln>
                        <a:noFill/>
                      </a:ln>
                    </pic:spPr>
                  </pic:pic>
                </a:graphicData>
              </a:graphic>
            </wp:inline>
          </w:drawing>
        </w:r>
      </w:ins>
    </w:p>
    <w:p w14:paraId="4F539309" w14:textId="77777777" w:rsidR="008D215B" w:rsidRPr="008D215B" w:rsidRDefault="008D215B" w:rsidP="001F11BE">
      <w:pPr>
        <w:pStyle w:val="aa"/>
        <w:jc w:val="center"/>
        <w:rPr>
          <w:sz w:val="2"/>
          <w:szCs w:val="2"/>
        </w:rPr>
      </w:pPr>
    </w:p>
    <w:p w14:paraId="543CA858" w14:textId="12085E26" w:rsidR="00A4175A" w:rsidRPr="007C7937" w:rsidRDefault="001F11BE" w:rsidP="001F11BE">
      <w:pPr>
        <w:pStyle w:val="aa"/>
        <w:jc w:val="center"/>
      </w:pPr>
      <w:bookmarkStart w:id="6595" w:name="_Ref63981605"/>
      <w:bookmarkStart w:id="6596" w:name="_Toc61618627"/>
      <w:bookmarkStart w:id="6597" w:name="_Toc62231439"/>
      <w:bookmarkStart w:id="6598" w:name="_Toc63089740"/>
      <w:bookmarkStart w:id="6599" w:name="_Toc63089816"/>
      <w:bookmarkStart w:id="6600" w:name="_Toc63885424"/>
      <w:bookmarkStart w:id="6601" w:name="_Toc64223174"/>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9</w:t>
      </w:r>
      <w:r w:rsidR="00FF21B3" w:rsidRPr="00581B58">
        <w:rPr>
          <w:b/>
          <w:noProof/>
        </w:rPr>
        <w:fldChar w:fldCharType="end"/>
      </w:r>
      <w:bookmarkEnd w:id="6595"/>
      <w:r w:rsidRPr="001F11BE">
        <w:t xml:space="preserve"> </w:t>
      </w:r>
      <w:r w:rsidR="00581B58" w:rsidRPr="00450D72">
        <w:rPr>
          <w:rPrChange w:id="6602" w:author="mpountou" w:date="2021-02-10T22:45:00Z">
            <w:rPr>
              <w:lang w:val="en-US"/>
            </w:rPr>
          </w:rPrChange>
        </w:rPr>
        <w:t xml:space="preserve">- </w:t>
      </w:r>
      <w:r>
        <w:t>Δημιουργία Πίνακα Συγκεντρωτικών Χαρακτηριστικών</w:t>
      </w:r>
      <w:bookmarkEnd w:id="6596"/>
      <w:bookmarkEnd w:id="6597"/>
      <w:bookmarkEnd w:id="6598"/>
      <w:bookmarkEnd w:id="6599"/>
      <w:bookmarkEnd w:id="6600"/>
      <w:bookmarkEnd w:id="6601"/>
    </w:p>
    <w:p w14:paraId="36131D46" w14:textId="77777777" w:rsidR="001F11BE" w:rsidRPr="001F11BE" w:rsidRDefault="001F11BE" w:rsidP="00C95AC3"/>
    <w:p w14:paraId="1656D016" w14:textId="77777777" w:rsidR="00194C17" w:rsidRPr="000D2B64" w:rsidRDefault="008D215B" w:rsidP="00EC737F">
      <w:pPr>
        <w:pStyle w:val="4"/>
        <w:rPr>
          <w:b/>
          <w:rPrChange w:id="6603" w:author="mpountou" w:date="2021-02-14T19:26:00Z">
            <w:rPr/>
          </w:rPrChange>
        </w:rPr>
      </w:pPr>
      <w:bookmarkStart w:id="6604" w:name="_Toc64223392"/>
      <w:r w:rsidRPr="000D2B64">
        <w:rPr>
          <w:b/>
          <w:rPrChange w:id="6605" w:author="mpountou" w:date="2021-02-14T19:26:00Z">
            <w:rPr/>
          </w:rPrChange>
        </w:rPr>
        <w:t>Βαθμολογίες Προϊόντων</w:t>
      </w:r>
      <w:bookmarkEnd w:id="6604"/>
    </w:p>
    <w:p w14:paraId="1B79A4AD" w14:textId="77777777" w:rsidR="008D215B" w:rsidRDefault="008D215B" w:rsidP="008D215B"/>
    <w:p w14:paraId="24AF3BAB" w14:textId="77777777"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14:paraId="7190D926" w14:textId="785FCD79"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ins w:id="6606" w:author="Sotirios Filippos Tsarouchis" w:date="2021-02-09T17:38:00Z">
        <w:r w:rsidR="00451EF1">
          <w:t xml:space="preserve">και </w:t>
        </w:r>
      </w:ins>
      <w:r>
        <w:t>με παρ</w:t>
      </w:r>
      <w:ins w:id="6607" w:author="Sotirios Filippos Tsarouchis" w:date="2021-02-09T17:38:00Z">
        <w:r w:rsidR="00451EF1">
          <w:t>εμφερή</w:t>
        </w:r>
      </w:ins>
      <w:ins w:id="6608" w:author="mpountou" w:date="2021-02-12T14:28:00Z">
        <w:r w:rsidR="00C511E0">
          <w:t xml:space="preserve"> </w:t>
        </w:r>
      </w:ins>
      <w:del w:id="6609" w:author="Sotirios Filippos Tsarouchis" w:date="2021-02-09T17:38:00Z">
        <w:r w:rsidDel="00451EF1">
          <w:delText xml:space="preserve">όμοιο </w:delText>
        </w:r>
      </w:del>
      <w:r>
        <w:t xml:space="preserve">τρόπο </w:t>
      </w:r>
      <w:r w:rsidR="00B546AA">
        <w:t>έχοντας</w:t>
      </w:r>
      <w:r>
        <w:t xml:space="preserve"> μικρές διακυμάνσεις</w:t>
      </w:r>
      <w:ins w:id="6610" w:author="Sotirios Filippos Tsarouchis" w:date="2021-02-09T17:39:00Z">
        <w:r w:rsidR="00451EF1">
          <w:t>.</w:t>
        </w:r>
      </w:ins>
    </w:p>
    <w:p w14:paraId="5CE77253" w14:textId="50BD4228" w:rsidR="005453E9" w:rsidRDefault="005453E9" w:rsidP="005453E9">
      <w:pPr>
        <w:pStyle w:val="a6"/>
        <w:numPr>
          <w:ilvl w:val="0"/>
          <w:numId w:val="14"/>
        </w:numPr>
      </w:pPr>
      <w:r>
        <w:t>Οι χρήστες δεν βαθμολογούν απαραίτητα τα ίδια ρούχα</w:t>
      </w:r>
      <w:ins w:id="6611" w:author="Sotirios Filippos Tsarouchis" w:date="2021-02-09T17:39:00Z">
        <w:r w:rsidR="00451EF1">
          <w:t>.</w:t>
        </w:r>
      </w:ins>
      <w:r>
        <w:t xml:space="preserve"> </w:t>
      </w:r>
    </w:p>
    <w:p w14:paraId="3619CD2B" w14:textId="18454479" w:rsidR="00072419" w:rsidRDefault="00072419" w:rsidP="005453E9">
      <w:pPr>
        <w:pStyle w:val="a6"/>
        <w:numPr>
          <w:ilvl w:val="0"/>
          <w:numId w:val="14"/>
        </w:numPr>
      </w:pPr>
      <w:r>
        <w:t>Οι βαθμολογίες κάθε χρήστη δεν είναι ομοιόμορφα κατανεμημένες</w:t>
      </w:r>
      <w:ins w:id="6612" w:author="Sotirios Filippos Tsarouchis" w:date="2021-02-09T17:39:00Z">
        <w:r w:rsidR="00451EF1">
          <w:t>,</w:t>
        </w:r>
      </w:ins>
      <w:r>
        <w:t xml:space="preserve"> </w:t>
      </w:r>
      <w:r w:rsidR="001A1B3E">
        <w:t>φαινόμενο που συναντάται σε πραγματικά σετ δεδομένων</w:t>
      </w:r>
      <w:ins w:id="6613" w:author="Sotirios Filippos Tsarouchis" w:date="2021-02-09T17:39:00Z">
        <w:r w:rsidR="00451EF1">
          <w:t>.</w:t>
        </w:r>
      </w:ins>
    </w:p>
    <w:p w14:paraId="16E0BD7F" w14:textId="77777777" w:rsidR="001A1B3E" w:rsidRDefault="001A1B3E" w:rsidP="00072419"/>
    <w:p w14:paraId="46D26091" w14:textId="346090DA"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30% του συστήματος</w:t>
      </w:r>
      <w:ins w:id="6614" w:author="Sotirios Filippos Tsarouchis" w:date="2021-02-09T17:39:00Z">
        <w:r w:rsidR="00451EF1">
          <w:t>,</w:t>
        </w:r>
      </w:ins>
      <w:r>
        <w:t xml:space="preserve"> </w:t>
      </w:r>
      <w:r w:rsidR="001831B0">
        <w:t>ενώ το δεύτερο ύψους 60%.</w:t>
      </w:r>
    </w:p>
    <w:p w14:paraId="0FCF73B2" w14:textId="77777777" w:rsidR="00DF7BE9" w:rsidRDefault="00DF7BE9" w:rsidP="00072419"/>
    <w:p w14:paraId="24961F0D" w14:textId="77777777" w:rsidR="001831B0" w:rsidRPr="00451EF1" w:rsidRDefault="00CC7C1C" w:rsidP="00CC7C1C">
      <w:pPr>
        <w:pStyle w:val="3"/>
        <w:rPr>
          <w:b/>
          <w:bCs/>
          <w:lang w:val="en-US"/>
          <w:rPrChange w:id="6615" w:author="Sotirios Filippos Tsarouchis" w:date="2021-02-09T17:39:00Z">
            <w:rPr>
              <w:lang w:val="en-US"/>
            </w:rPr>
          </w:rPrChange>
        </w:rPr>
      </w:pPr>
      <w:bookmarkStart w:id="6616" w:name="_Toc64223393"/>
      <w:r w:rsidRPr="00451EF1">
        <w:rPr>
          <w:b/>
          <w:bCs/>
          <w:rPrChange w:id="6617" w:author="Sotirios Filippos Tsarouchis" w:date="2021-02-09T17:39:00Z">
            <w:rPr/>
          </w:rPrChange>
        </w:rPr>
        <w:t xml:space="preserve">Σετ δεδομένων </w:t>
      </w:r>
      <w:r w:rsidRPr="00451EF1">
        <w:rPr>
          <w:b/>
          <w:bCs/>
          <w:lang w:val="en-US"/>
          <w:rPrChange w:id="6618" w:author="Sotirios Filippos Tsarouchis" w:date="2021-02-09T17:39:00Z">
            <w:rPr>
              <w:lang w:val="en-US"/>
            </w:rPr>
          </w:rPrChange>
        </w:rPr>
        <w:t>Movielens-100k</w:t>
      </w:r>
      <w:bookmarkEnd w:id="6616"/>
    </w:p>
    <w:p w14:paraId="2E31EFB8" w14:textId="77777777" w:rsidR="00CC7C1C" w:rsidRDefault="00CC7C1C" w:rsidP="00CC7C1C">
      <w:pPr>
        <w:rPr>
          <w:lang w:val="en-US"/>
        </w:rPr>
      </w:pPr>
    </w:p>
    <w:p w14:paraId="4CC62FF3" w14:textId="15235B34" w:rsidR="00CC7C1C" w:rsidRPr="00CC7C1C" w:rsidRDefault="00CC7C1C" w:rsidP="00CC7C1C">
      <w:r>
        <w:lastRenderedPageBreak/>
        <w:t>Για το σ</w:t>
      </w:r>
      <w:ins w:id="6619" w:author="Sotirios Filippos Tsarouchis" w:date="2021-02-09T17:39:00Z">
        <w:r w:rsidR="00451EF1">
          <w:t>ε</w:t>
        </w:r>
      </w:ins>
      <w:del w:id="6620" w:author="Sotirios Filippos Tsarouchis" w:date="2021-02-09T17:39:00Z">
        <w:r w:rsidDel="00451EF1">
          <w:delText>έ</w:delText>
        </w:r>
      </w:del>
      <w:r>
        <w:t xml:space="preserve">τ δεδομένων </w:t>
      </w:r>
      <w:r>
        <w:rPr>
          <w:lang w:val="en-US"/>
        </w:rPr>
        <w:t>movielens</w:t>
      </w:r>
      <w:r w:rsidRPr="00CC7C1C">
        <w:t>-100</w:t>
      </w:r>
      <w:r>
        <w:rPr>
          <w:lang w:val="en-US"/>
        </w:rPr>
        <w:t>k</w:t>
      </w:r>
      <w:r w:rsidRPr="00CC7C1C">
        <w:t xml:space="preserve"> </w:t>
      </w:r>
      <w:r>
        <w:t xml:space="preserve">δε χρειάστηκε κάποια προεπεξεργασία παρά μόνο μια μικρή οργάνωση. Πρόκειται για δεδομένα δημοσιευμένα από την </w:t>
      </w:r>
      <w:r>
        <w:rPr>
          <w:lang w:val="en-US"/>
        </w:rPr>
        <w:t>GroupLens</w:t>
      </w:r>
      <w:r w:rsidRPr="00CC7C1C">
        <w:t xml:space="preserve"> </w:t>
      </w:r>
      <w:r>
        <w:t xml:space="preserve"> που περιλαμβάνουν 100 χιλιάδες αξιολογήσεις από 600 χρήστες σε 9000 ταινίες. Για κάθε ταινία αντιστοιχεί ένα διάνυσμα κατηγοριών</w:t>
      </w:r>
      <w:ins w:id="6621" w:author="Sotirios Filippos Tsarouchis" w:date="2021-02-09T17:39:00Z">
        <w:r w:rsidR="00451EF1">
          <w:t>,</w:t>
        </w:r>
      </w:ins>
      <w:r>
        <w:t xml:space="preserve"> όπου κάθε  τιμή της θέσης του διανύσματος υποδεικνύει αν η ταινία ανήκει στην συγκεκριμένη κατηγορία. </w:t>
      </w:r>
    </w:p>
    <w:p w14:paraId="6A2A4967" w14:textId="77777777" w:rsidR="00072419" w:rsidRPr="00072419" w:rsidRDefault="00072419" w:rsidP="00072419"/>
    <w:p w14:paraId="734EE33C" w14:textId="77777777" w:rsidR="0053028C" w:rsidRPr="00451EF1" w:rsidRDefault="00E538B8" w:rsidP="002B3EF6">
      <w:pPr>
        <w:pStyle w:val="2"/>
        <w:rPr>
          <w:b/>
          <w:bCs/>
          <w:rPrChange w:id="6622" w:author="Sotirios Filippos Tsarouchis" w:date="2021-02-09T17:39:00Z">
            <w:rPr/>
          </w:rPrChange>
        </w:rPr>
      </w:pPr>
      <w:bookmarkStart w:id="6623" w:name="_Toc64223394"/>
      <w:r w:rsidRPr="00451EF1">
        <w:rPr>
          <w:b/>
          <w:bCs/>
          <w:rPrChange w:id="6624" w:author="Sotirios Filippos Tsarouchis" w:date="2021-02-09T17:39:00Z">
            <w:rPr/>
          </w:rPrChange>
        </w:rPr>
        <w:t>Συνεργατικό φιλτράρισμα με επίκεντρο τον χρήστη</w:t>
      </w:r>
      <w:bookmarkEnd w:id="6623"/>
    </w:p>
    <w:p w14:paraId="34706770" w14:textId="77777777" w:rsidR="00E538B8" w:rsidRDefault="00E538B8" w:rsidP="00E538B8"/>
    <w:p w14:paraId="573D0A3B" w14:textId="77777777" w:rsidR="00E538B8" w:rsidRPr="00451EF1" w:rsidRDefault="00CC7C1C" w:rsidP="005A4A09">
      <w:pPr>
        <w:pStyle w:val="3"/>
        <w:rPr>
          <w:b/>
          <w:bCs/>
          <w:rPrChange w:id="6625" w:author="Sotirios Filippos Tsarouchis" w:date="2021-02-09T17:39:00Z">
            <w:rPr/>
          </w:rPrChange>
        </w:rPr>
      </w:pPr>
      <w:bookmarkStart w:id="6626" w:name="_Toc64223395"/>
      <w:r w:rsidRPr="00451EF1">
        <w:rPr>
          <w:b/>
          <w:bCs/>
          <w:rPrChange w:id="6627" w:author="Sotirios Filippos Tsarouchis" w:date="2021-02-09T17:39:00Z">
            <w:rPr/>
          </w:rPrChange>
        </w:rPr>
        <w:t>Δεδομένα εισόδου</w:t>
      </w:r>
      <w:r w:rsidR="00E00103" w:rsidRPr="00451EF1">
        <w:rPr>
          <w:b/>
          <w:bCs/>
          <w:rPrChange w:id="6628" w:author="Sotirios Filippos Tsarouchis" w:date="2021-02-09T17:39:00Z">
            <w:rPr/>
          </w:rPrChange>
        </w:rPr>
        <w:t xml:space="preserve"> (</w:t>
      </w:r>
      <w:r w:rsidRPr="00451EF1">
        <w:rPr>
          <w:b/>
          <w:bCs/>
          <w:lang w:val="en-US"/>
          <w:rPrChange w:id="6629" w:author="Sotirios Filippos Tsarouchis" w:date="2021-02-09T17:39:00Z">
            <w:rPr>
              <w:lang w:val="en-US"/>
            </w:rPr>
          </w:rPrChange>
        </w:rPr>
        <w:t>input data)</w:t>
      </w:r>
      <w:bookmarkEnd w:id="6626"/>
    </w:p>
    <w:p w14:paraId="5BBE4B67" w14:textId="77777777" w:rsidR="005A4A09" w:rsidRDefault="005A4A09" w:rsidP="005A4A09"/>
    <w:p w14:paraId="2E5FA3AF" w14:textId="1DAEC138" w:rsidR="005A4A09" w:rsidRDefault="009B5754" w:rsidP="005A4A09">
      <w:r>
        <w:t xml:space="preserve">Στην παρούσα υλοποίηση </w:t>
      </w:r>
      <w:r w:rsidR="00E00103">
        <w:t xml:space="preserve">η είσοδος δεδομένων που απαιτείται για την εξαγωγή προτάσεων είναι </w:t>
      </w:r>
      <w:r w:rsidR="00E00103" w:rsidRPr="0095397E">
        <w:rPr>
          <w:i/>
          <w:rPrChange w:id="6630" w:author="mpountou" w:date="2021-02-12T14:30:00Z">
            <w:rPr/>
          </w:rPrChange>
        </w:rPr>
        <w:t>ο</w:t>
      </w:r>
      <w:r w:rsidR="005A4A09" w:rsidRPr="0095397E">
        <w:rPr>
          <w:i/>
          <w:rPrChange w:id="6631" w:author="mpountou" w:date="2021-02-12T14:30:00Z">
            <w:rPr/>
          </w:rPrChange>
        </w:rPr>
        <w:t xml:space="preserve"> πίνακα</w:t>
      </w:r>
      <w:r w:rsidR="00E00103" w:rsidRPr="0095397E">
        <w:rPr>
          <w:i/>
          <w:rPrChange w:id="6632" w:author="mpountou" w:date="2021-02-12T14:30:00Z">
            <w:rPr/>
          </w:rPrChange>
        </w:rPr>
        <w:t>ς</w:t>
      </w:r>
      <w:r w:rsidR="005A4A09" w:rsidRPr="0095397E">
        <w:rPr>
          <w:i/>
          <w:rPrChange w:id="6633" w:author="mpountou" w:date="2021-02-12T14:30:00Z">
            <w:rPr/>
          </w:rPrChange>
        </w:rPr>
        <w:t xml:space="preserve"> χρηστών-αξιολογήσεων</w:t>
      </w:r>
      <w:ins w:id="6634" w:author="mpountou" w:date="2021-02-12T14:30:00Z">
        <w:r w:rsidR="0095397E">
          <w:t xml:space="preserve"> </w:t>
        </w:r>
        <w:r w:rsidR="0095397E" w:rsidRPr="003C2BE6">
          <w:rPr>
            <w:i/>
            <w:rPrChange w:id="6635" w:author="mpountou" w:date="2021-02-12T14:31:00Z">
              <w:rPr/>
            </w:rPrChange>
          </w:rPr>
          <w:t>(</w:t>
        </w:r>
        <w:r w:rsidR="0095397E" w:rsidRPr="003C2BE6">
          <w:rPr>
            <w:i/>
            <w:rPrChange w:id="6636" w:author="mpountou" w:date="2021-02-12T14:31:00Z">
              <w:rPr/>
            </w:rPrChange>
          </w:rPr>
          <w:fldChar w:fldCharType="begin"/>
        </w:r>
        <w:r w:rsidR="0095397E" w:rsidRPr="003C2BE6">
          <w:rPr>
            <w:i/>
            <w:rPrChange w:id="6637" w:author="mpountou" w:date="2021-02-12T14:31:00Z">
              <w:rPr/>
            </w:rPrChange>
          </w:rPr>
          <w:instrText xml:space="preserve"> REF _Ref64032659 \h </w:instrText>
        </w:r>
      </w:ins>
      <w:r w:rsidR="0095397E" w:rsidRPr="003C2BE6">
        <w:rPr>
          <w:i/>
          <w:rPrChange w:id="6638" w:author="mpountou" w:date="2021-02-12T14:31:00Z">
            <w:rPr>
              <w:b/>
            </w:rPr>
          </w:rPrChange>
        </w:rPr>
        <w:instrText xml:space="preserve"> \* MERGEFORMAT </w:instrText>
      </w:r>
      <w:r w:rsidR="0095397E" w:rsidRPr="003C2BE6">
        <w:rPr>
          <w:i/>
          <w:rPrChange w:id="6639" w:author="mpountou" w:date="2021-02-12T14:31:00Z">
            <w:rPr>
              <w:i/>
            </w:rPr>
          </w:rPrChange>
        </w:rPr>
      </w:r>
      <w:r w:rsidR="0095397E" w:rsidRPr="003C2BE6">
        <w:rPr>
          <w:i/>
          <w:rPrChange w:id="6640" w:author="mpountou" w:date="2021-02-12T14:31:00Z">
            <w:rPr/>
          </w:rPrChange>
        </w:rPr>
        <w:fldChar w:fldCharType="separate"/>
      </w:r>
      <w:ins w:id="6641" w:author="mpountou" w:date="2021-02-14T02:13:00Z">
        <w:r w:rsidR="004344EE" w:rsidRPr="004344EE">
          <w:rPr>
            <w:i/>
            <w:rPrChange w:id="6642" w:author="mpountou" w:date="2021-02-14T02:13:00Z">
              <w:rPr/>
            </w:rPrChange>
          </w:rPr>
          <w:t xml:space="preserve">Πίνακας </w:t>
        </w:r>
        <w:r w:rsidR="004344EE" w:rsidRPr="004344EE">
          <w:rPr>
            <w:i/>
            <w:noProof/>
            <w:rPrChange w:id="6643" w:author="mpountou" w:date="2021-02-14T02:13:00Z">
              <w:rPr>
                <w:b/>
                <w:noProof/>
              </w:rPr>
            </w:rPrChange>
          </w:rPr>
          <w:t>8</w:t>
        </w:r>
      </w:ins>
      <w:ins w:id="6644" w:author="mpountou" w:date="2021-02-12T14:30:00Z">
        <w:r w:rsidR="0095397E" w:rsidRPr="003C2BE6">
          <w:rPr>
            <w:i/>
            <w:rPrChange w:id="6645" w:author="mpountou" w:date="2021-02-12T14:31:00Z">
              <w:rPr/>
            </w:rPrChange>
          </w:rPr>
          <w:fldChar w:fldCharType="end"/>
        </w:r>
        <w:r w:rsidR="0095397E" w:rsidRPr="003C2BE6">
          <w:rPr>
            <w:i/>
            <w:rPrChange w:id="6646" w:author="mpountou" w:date="2021-02-12T14:31:00Z">
              <w:rPr/>
            </w:rPrChange>
          </w:rPr>
          <w:t>)</w:t>
        </w:r>
      </w:ins>
      <w:r w:rsidR="005A4A09">
        <w:t xml:space="preserve">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14:paraId="26172E51" w14:textId="77777777" w:rsidR="008E0F07" w:rsidRPr="008C09A5" w:rsidRDefault="008E0F07" w:rsidP="005A4A09">
      <w:pPr>
        <w:rPr>
          <w:sz w:val="2"/>
          <w:szCs w:val="2"/>
        </w:rPr>
      </w:pPr>
    </w:p>
    <w:tbl>
      <w:tblPr>
        <w:tblStyle w:val="5-1"/>
        <w:tblW w:w="8359" w:type="dxa"/>
        <w:tblLook w:val="04A0" w:firstRow="1" w:lastRow="0" w:firstColumn="1" w:lastColumn="0" w:noHBand="0" w:noVBand="1"/>
        <w:tblPrChange w:id="6647" w:author="mpountou" w:date="2021-02-12T00:46:00Z">
          <w:tblPr>
            <w:tblStyle w:val="a9"/>
            <w:tblW w:w="8359" w:type="dxa"/>
            <w:tblLook w:val="04A0" w:firstRow="1" w:lastRow="0" w:firstColumn="1" w:lastColumn="0" w:noHBand="0" w:noVBand="1"/>
          </w:tblPr>
        </w:tblPrChange>
      </w:tblPr>
      <w:tblGrid>
        <w:gridCol w:w="1594"/>
        <w:gridCol w:w="2512"/>
        <w:gridCol w:w="1559"/>
        <w:gridCol w:w="2694"/>
        <w:tblGridChange w:id="6648">
          <w:tblGrid>
            <w:gridCol w:w="1594"/>
            <w:gridCol w:w="2512"/>
            <w:gridCol w:w="1559"/>
            <w:gridCol w:w="2694"/>
          </w:tblGrid>
        </w:tblGridChange>
      </w:tblGrid>
      <w:tr w:rsidR="00CC7C1C" w14:paraId="2BD48F18" w14:textId="77777777" w:rsidTr="00AD6A0F">
        <w:trPr>
          <w:cnfStyle w:val="100000000000" w:firstRow="1" w:lastRow="0" w:firstColumn="0" w:lastColumn="0" w:oddVBand="0" w:evenVBand="0" w:oddHBand="0" w:evenHBand="0" w:firstRowFirstColumn="0" w:firstRowLastColumn="0" w:lastRowFirstColumn="0" w:lastRowLastColumn="0"/>
          <w:trHeight w:val="630"/>
          <w:trPrChange w:id="6649" w:author="mpountou" w:date="2021-02-12T00:46:00Z">
            <w:trPr>
              <w:trHeight w:val="630"/>
            </w:trPr>
          </w:trPrChange>
        </w:trPr>
        <w:tc>
          <w:tcPr>
            <w:cnfStyle w:val="001000000000" w:firstRow="0" w:lastRow="0" w:firstColumn="1" w:lastColumn="0" w:oddVBand="0" w:evenVBand="0" w:oddHBand="0" w:evenHBand="0" w:firstRowFirstColumn="0" w:firstRowLastColumn="0" w:lastRowFirstColumn="0" w:lastRowLastColumn="0"/>
            <w:tcW w:w="1594" w:type="dxa"/>
            <w:tcPrChange w:id="6650" w:author="mpountou" w:date="2021-02-12T00:46:00Z">
              <w:tcPr>
                <w:tcW w:w="1594" w:type="dxa"/>
              </w:tcPr>
            </w:tcPrChange>
          </w:tcPr>
          <w:p w14:paraId="6258A6AD" w14:textId="77777777" w:rsidR="00CC7C1C" w:rsidRDefault="00CC7C1C" w:rsidP="005A4A09">
            <w:pPr>
              <w:jc w:val="center"/>
              <w:cnfStyle w:val="101000000000" w:firstRow="1" w:lastRow="0" w:firstColumn="1" w:lastColumn="0" w:oddVBand="0" w:evenVBand="0" w:oddHBand="0" w:evenHBand="0" w:firstRowFirstColumn="0" w:firstRowLastColumn="0" w:lastRowFirstColumn="0" w:lastRowLastColumn="0"/>
            </w:pPr>
            <w:commentRangeStart w:id="6651"/>
            <w:commentRangeStart w:id="6652"/>
          </w:p>
        </w:tc>
        <w:tc>
          <w:tcPr>
            <w:tcW w:w="2512" w:type="dxa"/>
            <w:tcPrChange w:id="6653" w:author="mpountou" w:date="2021-02-12T00:46:00Z">
              <w:tcPr>
                <w:tcW w:w="2512" w:type="dxa"/>
              </w:tcPr>
            </w:tcPrChange>
          </w:tcPr>
          <w:p w14:paraId="6BB24B2F" w14:textId="77777777" w:rsidR="003A5B17" w:rsidRPr="003A5B17" w:rsidRDefault="003A5B17" w:rsidP="005A4A09">
            <w:pPr>
              <w:jc w:val="center"/>
              <w:cnfStyle w:val="100000000000" w:firstRow="1" w:lastRow="0" w:firstColumn="0" w:lastColumn="0" w:oddVBand="0" w:evenVBand="0" w:oddHBand="0" w:evenHBand="0" w:firstRowFirstColumn="0" w:firstRowLastColumn="0" w:lastRowFirstColumn="0" w:lastRowLastColumn="0"/>
              <w:rPr>
                <w:ins w:id="6654" w:author="mpountou" w:date="2021-02-12T14:13:00Z"/>
                <w:sz w:val="6"/>
                <w:szCs w:val="6"/>
                <w:rPrChange w:id="6655" w:author="mpountou" w:date="2021-02-12T14:13:00Z">
                  <w:rPr>
                    <w:ins w:id="6656" w:author="mpountou" w:date="2021-02-12T14:13:00Z"/>
                  </w:rPr>
                </w:rPrChange>
              </w:rPr>
            </w:pPr>
          </w:p>
          <w:p w14:paraId="7DFF1F19" w14:textId="4D08F52B"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w:t>
            </w:r>
            <w:r w:rsidRPr="00451EF1">
              <w:rPr>
                <w:lang w:val="en-US"/>
              </w:rPr>
              <w:t xml:space="preserve"> / </w:t>
            </w:r>
            <w:r w:rsidRPr="00451EF1">
              <w:t>Ταινία  1</w:t>
            </w:r>
          </w:p>
        </w:tc>
        <w:tc>
          <w:tcPr>
            <w:tcW w:w="1559" w:type="dxa"/>
            <w:tcPrChange w:id="6657" w:author="mpountou" w:date="2021-02-12T00:46:00Z">
              <w:tcPr>
                <w:tcW w:w="1559" w:type="dxa"/>
              </w:tcPr>
            </w:tcPrChange>
          </w:tcPr>
          <w:p w14:paraId="3F5903A2" w14:textId="77777777"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w:t>
            </w:r>
          </w:p>
        </w:tc>
        <w:tc>
          <w:tcPr>
            <w:tcW w:w="2694" w:type="dxa"/>
            <w:tcPrChange w:id="6658" w:author="mpountou" w:date="2021-02-12T00:46:00Z">
              <w:tcPr>
                <w:tcW w:w="2694" w:type="dxa"/>
              </w:tcPr>
            </w:tcPrChange>
          </w:tcPr>
          <w:p w14:paraId="49E3F468" w14:textId="77777777" w:rsidR="003A5B17" w:rsidRPr="003A5B17" w:rsidRDefault="003A5B17" w:rsidP="005A4A09">
            <w:pPr>
              <w:jc w:val="center"/>
              <w:cnfStyle w:val="100000000000" w:firstRow="1" w:lastRow="0" w:firstColumn="0" w:lastColumn="0" w:oddVBand="0" w:evenVBand="0" w:oddHBand="0" w:evenHBand="0" w:firstRowFirstColumn="0" w:firstRowLastColumn="0" w:lastRowFirstColumn="0" w:lastRowLastColumn="0"/>
              <w:rPr>
                <w:ins w:id="6659" w:author="mpountou" w:date="2021-02-12T14:13:00Z"/>
                <w:sz w:val="6"/>
                <w:szCs w:val="6"/>
                <w:rPrChange w:id="6660" w:author="mpountou" w:date="2021-02-12T14:14:00Z">
                  <w:rPr>
                    <w:ins w:id="6661" w:author="mpountou" w:date="2021-02-12T14:13:00Z"/>
                  </w:rPr>
                </w:rPrChange>
              </w:rPr>
            </w:pPr>
          </w:p>
          <w:p w14:paraId="54ED39F0" w14:textId="3BE7E25E"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 / Ταινία  m</w:t>
            </w:r>
          </w:p>
        </w:tc>
      </w:tr>
      <w:tr w:rsidR="00CC7C1C" w14:paraId="1BA0CD2B" w14:textId="77777777" w:rsidTr="003A5B17">
        <w:trPr>
          <w:cnfStyle w:val="000000100000" w:firstRow="0" w:lastRow="0" w:firstColumn="0" w:lastColumn="0" w:oddVBand="0" w:evenVBand="0" w:oddHBand="1" w:evenHBand="0" w:firstRowFirstColumn="0" w:firstRowLastColumn="0" w:lastRowFirstColumn="0" w:lastRowLastColumn="0"/>
          <w:trHeight w:val="495"/>
          <w:trPrChange w:id="6662"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6663" w:author="mpountou" w:date="2021-02-12T14:13:00Z">
              <w:tcPr>
                <w:tcW w:w="1594" w:type="dxa"/>
              </w:tcPr>
            </w:tcPrChange>
          </w:tcPr>
          <w:p w14:paraId="14825C92" w14:textId="77777777" w:rsidR="00CC7C1C" w:rsidRPr="00451EF1" w:rsidRDefault="00CC7C1C" w:rsidP="005A4A09">
            <w:pPr>
              <w:jc w:val="center"/>
              <w:cnfStyle w:val="001000100000" w:firstRow="0" w:lastRow="0" w:firstColumn="1" w:lastColumn="0" w:oddVBand="0" w:evenVBand="0" w:oddHBand="1" w:evenHBand="0" w:firstRowFirstColumn="0" w:firstRowLastColumn="0" w:lastRowFirstColumn="0" w:lastRowLastColumn="0"/>
            </w:pPr>
            <w:r w:rsidRPr="00451EF1">
              <w:t>χρήστης 1</w:t>
            </w:r>
          </w:p>
        </w:tc>
        <w:tc>
          <w:tcPr>
            <w:tcW w:w="2512" w:type="dxa"/>
            <w:tcPrChange w:id="6664" w:author="mpountou" w:date="2021-02-12T14:13:00Z">
              <w:tcPr>
                <w:tcW w:w="2512" w:type="dxa"/>
              </w:tcPr>
            </w:tcPrChange>
          </w:tcPr>
          <w:p w14:paraId="68260023"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5</w:t>
            </w:r>
          </w:p>
        </w:tc>
        <w:tc>
          <w:tcPr>
            <w:tcW w:w="1559" w:type="dxa"/>
            <w:tcPrChange w:id="6665" w:author="mpountou" w:date="2021-02-12T14:13:00Z">
              <w:tcPr>
                <w:tcW w:w="1559" w:type="dxa"/>
              </w:tcPr>
            </w:tcPrChange>
          </w:tcPr>
          <w:p w14:paraId="14E03A46"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2694" w:type="dxa"/>
            <w:tcPrChange w:id="6666" w:author="mpountou" w:date="2021-02-12T14:13:00Z">
              <w:tcPr>
                <w:tcW w:w="2694" w:type="dxa"/>
              </w:tcPr>
            </w:tcPrChange>
          </w:tcPr>
          <w:p w14:paraId="7928570F"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w:t>
            </w:r>
          </w:p>
        </w:tc>
      </w:tr>
      <w:tr w:rsidR="00CC7C1C" w14:paraId="38874A1E" w14:textId="77777777" w:rsidTr="003A5B17">
        <w:trPr>
          <w:trHeight w:val="416"/>
          <w:trPrChange w:id="6667"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6668" w:author="mpountou" w:date="2021-02-12T14:13:00Z">
              <w:tcPr>
                <w:tcW w:w="1594" w:type="dxa"/>
              </w:tcPr>
            </w:tcPrChange>
          </w:tcPr>
          <w:p w14:paraId="02EBA1B3" w14:textId="77777777" w:rsidR="00CC7C1C" w:rsidRPr="00451EF1" w:rsidRDefault="00CC7C1C" w:rsidP="005A4A09">
            <w:pPr>
              <w:jc w:val="center"/>
              <w:rPr>
                <w:szCs w:val="22"/>
              </w:rPr>
            </w:pPr>
            <w:r w:rsidRPr="00451EF1">
              <w:rPr>
                <w:szCs w:val="22"/>
              </w:rPr>
              <w:t>χρήστης 2</w:t>
            </w:r>
          </w:p>
        </w:tc>
        <w:tc>
          <w:tcPr>
            <w:tcW w:w="2512" w:type="dxa"/>
            <w:tcPrChange w:id="6669" w:author="mpountou" w:date="2021-02-12T14:13:00Z">
              <w:tcPr>
                <w:tcW w:w="2512" w:type="dxa"/>
              </w:tcPr>
            </w:tcPrChange>
          </w:tcPr>
          <w:p w14:paraId="24A6F08C"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4</w:t>
            </w:r>
          </w:p>
        </w:tc>
        <w:tc>
          <w:tcPr>
            <w:tcW w:w="1559" w:type="dxa"/>
            <w:tcPrChange w:id="6670" w:author="mpountou" w:date="2021-02-12T14:13:00Z">
              <w:tcPr>
                <w:tcW w:w="1559" w:type="dxa"/>
              </w:tcPr>
            </w:tcPrChange>
          </w:tcPr>
          <w:p w14:paraId="3366FE4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2694" w:type="dxa"/>
            <w:tcPrChange w:id="6671" w:author="mpountou" w:date="2021-02-12T14:13:00Z">
              <w:tcPr>
                <w:tcW w:w="2694" w:type="dxa"/>
              </w:tcPr>
            </w:tcPrChange>
          </w:tcPr>
          <w:p w14:paraId="1134FA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2</w:t>
            </w:r>
          </w:p>
        </w:tc>
      </w:tr>
      <w:tr w:rsidR="00CC7C1C" w14:paraId="42F804FE" w14:textId="77777777" w:rsidTr="003A5B17">
        <w:trPr>
          <w:cnfStyle w:val="000000100000" w:firstRow="0" w:lastRow="0" w:firstColumn="0" w:lastColumn="0" w:oddVBand="0" w:evenVBand="0" w:oddHBand="1" w:evenHBand="0" w:firstRowFirstColumn="0" w:firstRowLastColumn="0" w:lastRowFirstColumn="0" w:lastRowLastColumn="0"/>
          <w:trHeight w:val="421"/>
          <w:trPrChange w:id="6672"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6673" w:author="mpountou" w:date="2021-02-12T14:13:00Z">
              <w:tcPr>
                <w:tcW w:w="1594" w:type="dxa"/>
              </w:tcPr>
            </w:tcPrChange>
          </w:tcPr>
          <w:p w14:paraId="39333618" w14:textId="77777777" w:rsidR="00CC7C1C" w:rsidRPr="00451EF1" w:rsidRDefault="00CC7C1C" w:rsidP="005A4A09">
            <w:pPr>
              <w:jc w:val="center"/>
              <w:cnfStyle w:val="001000100000" w:firstRow="0" w:lastRow="0" w:firstColumn="1" w:lastColumn="0" w:oddVBand="0" w:evenVBand="0" w:oddHBand="1" w:evenHBand="0" w:firstRowFirstColumn="0" w:firstRowLastColumn="0" w:lastRowFirstColumn="0" w:lastRowLastColumn="0"/>
              <w:rPr>
                <w:lang w:val="en-US"/>
              </w:rPr>
            </w:pPr>
            <w:r w:rsidRPr="00451EF1">
              <w:rPr>
                <w:lang w:val="en-US"/>
              </w:rPr>
              <w:t>….</w:t>
            </w:r>
          </w:p>
        </w:tc>
        <w:tc>
          <w:tcPr>
            <w:tcW w:w="2512" w:type="dxa"/>
            <w:tcPrChange w:id="6674" w:author="mpountou" w:date="2021-02-12T14:13:00Z">
              <w:tcPr>
                <w:tcW w:w="2512" w:type="dxa"/>
              </w:tcPr>
            </w:tcPrChange>
          </w:tcPr>
          <w:p w14:paraId="7CAEFE59"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559" w:type="dxa"/>
            <w:tcPrChange w:id="6675" w:author="mpountou" w:date="2021-02-12T14:13:00Z">
              <w:tcPr>
                <w:tcW w:w="1559" w:type="dxa"/>
              </w:tcPr>
            </w:tcPrChange>
          </w:tcPr>
          <w:p w14:paraId="60608F0C"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2694" w:type="dxa"/>
            <w:tcPrChange w:id="6676" w:author="mpountou" w:date="2021-02-12T14:13:00Z">
              <w:tcPr>
                <w:tcW w:w="2694" w:type="dxa"/>
              </w:tcPr>
            </w:tcPrChange>
          </w:tcPr>
          <w:p w14:paraId="735C9CCB"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CC7C1C" w14:paraId="08FC2462" w14:textId="77777777" w:rsidTr="003A5B17">
        <w:trPr>
          <w:trHeight w:val="413"/>
          <w:trPrChange w:id="6677"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6678" w:author="mpountou" w:date="2021-02-12T14:13:00Z">
              <w:tcPr>
                <w:tcW w:w="1594" w:type="dxa"/>
              </w:tcPr>
            </w:tcPrChange>
          </w:tcPr>
          <w:p w14:paraId="3FE457D2" w14:textId="77777777" w:rsidR="00CC7C1C" w:rsidRPr="00451EF1" w:rsidRDefault="00CC7C1C" w:rsidP="005A4A09">
            <w:pPr>
              <w:jc w:val="center"/>
              <w:rPr>
                <w:lang w:val="en-US"/>
              </w:rPr>
            </w:pPr>
            <w:r w:rsidRPr="00451EF1">
              <w:t>χρήστης n</w:t>
            </w:r>
          </w:p>
        </w:tc>
        <w:tc>
          <w:tcPr>
            <w:tcW w:w="2512" w:type="dxa"/>
            <w:tcPrChange w:id="6679" w:author="mpountou" w:date="2021-02-12T14:13:00Z">
              <w:tcPr>
                <w:tcW w:w="2512" w:type="dxa"/>
              </w:tcPr>
            </w:tcPrChange>
          </w:tcPr>
          <w:p w14:paraId="3609DB12" w14:textId="77777777" w:rsidR="00CC7C1C" w:rsidRPr="009B5754" w:rsidRDefault="00CC7C1C" w:rsidP="005A4A0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1559" w:type="dxa"/>
            <w:tcPrChange w:id="6680" w:author="mpountou" w:date="2021-02-12T14:13:00Z">
              <w:tcPr>
                <w:tcW w:w="1559" w:type="dxa"/>
              </w:tcPr>
            </w:tcPrChange>
          </w:tcPr>
          <w:p w14:paraId="33261B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2694" w:type="dxa"/>
            <w:tcPrChange w:id="6681" w:author="mpountou" w:date="2021-02-12T14:13:00Z">
              <w:tcPr>
                <w:tcW w:w="2694" w:type="dxa"/>
              </w:tcPr>
            </w:tcPrChange>
          </w:tcPr>
          <w:p w14:paraId="5806692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w:t>
            </w:r>
            <w:commentRangeEnd w:id="6651"/>
            <w:r w:rsidR="00451EF1">
              <w:rPr>
                <w:rStyle w:val="ad"/>
              </w:rPr>
              <w:commentReference w:id="6651"/>
            </w:r>
            <w:r w:rsidR="00AD6A0F">
              <w:rPr>
                <w:rStyle w:val="ad"/>
              </w:rPr>
              <w:commentReference w:id="6652"/>
            </w:r>
          </w:p>
        </w:tc>
      </w:tr>
    </w:tbl>
    <w:commentRangeEnd w:id="6652"/>
    <w:p w14:paraId="4C0C6DB6" w14:textId="77777777" w:rsidR="00690EC6" w:rsidRPr="0095397E" w:rsidDel="0095397E" w:rsidRDefault="00690EC6" w:rsidP="008C09A5">
      <w:pPr>
        <w:pStyle w:val="aa"/>
        <w:rPr>
          <w:del w:id="6682" w:author="mpountou" w:date="2021-02-12T14:29:00Z"/>
          <w:sz w:val="6"/>
          <w:szCs w:val="6"/>
          <w:rPrChange w:id="6683" w:author="mpountou" w:date="2021-02-12T14:29:00Z">
            <w:rPr>
              <w:del w:id="6684" w:author="mpountou" w:date="2021-02-12T14:29:00Z"/>
              <w:sz w:val="2"/>
              <w:szCs w:val="2"/>
            </w:rPr>
          </w:rPrChange>
        </w:rPr>
      </w:pPr>
      <w:del w:id="6685" w:author="mpountou" w:date="2021-02-12T14:29:00Z">
        <w:r w:rsidRPr="0095397E" w:rsidDel="0095397E">
          <w:rPr>
            <w:i w:val="0"/>
            <w:iCs w:val="0"/>
            <w:sz w:val="6"/>
            <w:szCs w:val="6"/>
            <w:rPrChange w:id="6686" w:author="mpountou" w:date="2021-02-12T14:29:00Z">
              <w:rPr>
                <w:i w:val="0"/>
                <w:iCs w:val="0"/>
              </w:rPr>
            </w:rPrChange>
          </w:rPr>
          <w:delText xml:space="preserve">   </w:delText>
        </w:r>
      </w:del>
    </w:p>
    <w:p w14:paraId="13D9BC1B" w14:textId="03D9BEE6" w:rsidR="00E00103" w:rsidRPr="0095397E" w:rsidRDefault="000E4433">
      <w:pPr>
        <w:pStyle w:val="aa"/>
        <w:rPr>
          <w:ins w:id="6687" w:author="mpountou" w:date="2021-02-12T00:48:00Z"/>
          <w:sz w:val="6"/>
          <w:szCs w:val="6"/>
          <w:rPrChange w:id="6688" w:author="mpountou" w:date="2021-02-12T14:29:00Z">
            <w:rPr>
              <w:ins w:id="6689" w:author="mpountou" w:date="2021-02-12T00:48:00Z"/>
            </w:rPr>
          </w:rPrChange>
        </w:rPr>
        <w:pPrChange w:id="6690" w:author="mpountou" w:date="2021-02-12T14:29:00Z">
          <w:pPr>
            <w:pStyle w:val="aa"/>
            <w:jc w:val="center"/>
          </w:pPr>
        </w:pPrChange>
      </w:pPr>
      <w:bookmarkStart w:id="6691" w:name="_Toc54270776"/>
      <w:bookmarkStart w:id="6692" w:name="_Toc62231584"/>
      <w:bookmarkStart w:id="6693" w:name="_Toc63977398"/>
      <w:del w:id="6694" w:author="mpountou" w:date="2021-02-12T14:28:00Z">
        <w:r w:rsidRPr="0095397E" w:rsidDel="0095397E">
          <w:rPr>
            <w:sz w:val="6"/>
            <w:szCs w:val="6"/>
            <w:rPrChange w:id="6695" w:author="mpountou" w:date="2021-02-12T14:29:00Z">
              <w:rPr/>
            </w:rPrChange>
          </w:rPr>
          <w:delText xml:space="preserve">Πίνακας </w:delText>
        </w:r>
        <w:r w:rsidR="00CD46C1" w:rsidRPr="0095397E" w:rsidDel="0095397E">
          <w:rPr>
            <w:sz w:val="6"/>
            <w:szCs w:val="6"/>
            <w:rPrChange w:id="6696" w:author="mpountou" w:date="2021-02-12T14:29:00Z">
              <w:rPr/>
            </w:rPrChange>
          </w:rPr>
          <w:delText xml:space="preserve"> </w:delText>
        </w:r>
        <w:r w:rsidR="007D7A58" w:rsidRPr="0095397E" w:rsidDel="0095397E">
          <w:rPr>
            <w:sz w:val="6"/>
            <w:szCs w:val="6"/>
            <w:rPrChange w:id="6697" w:author="mpountou" w:date="2021-02-12T14:29:00Z">
              <w:rPr/>
            </w:rPrChange>
          </w:rPr>
          <w:fldChar w:fldCharType="begin"/>
        </w:r>
        <w:r w:rsidR="007D7A58" w:rsidRPr="0095397E" w:rsidDel="0095397E">
          <w:rPr>
            <w:sz w:val="6"/>
            <w:szCs w:val="6"/>
            <w:rPrChange w:id="6698" w:author="mpountou" w:date="2021-02-12T14:29:00Z">
              <w:rPr/>
            </w:rPrChange>
          </w:rPr>
          <w:delInstrText xml:space="preserve"> SEQ Πίνακας \* ARABIC </w:delInstrText>
        </w:r>
        <w:r w:rsidR="007D7A58" w:rsidRPr="0095397E" w:rsidDel="0095397E">
          <w:rPr>
            <w:sz w:val="6"/>
            <w:szCs w:val="6"/>
            <w:rPrChange w:id="6699" w:author="mpountou" w:date="2021-02-12T14:29:00Z">
              <w:rPr>
                <w:noProof/>
              </w:rPr>
            </w:rPrChange>
          </w:rPr>
          <w:fldChar w:fldCharType="separate"/>
        </w:r>
        <w:r w:rsidR="009D3366" w:rsidRPr="0095397E" w:rsidDel="0095397E">
          <w:rPr>
            <w:noProof/>
            <w:sz w:val="6"/>
            <w:szCs w:val="6"/>
            <w:rPrChange w:id="6700" w:author="mpountou" w:date="2021-02-12T14:29:00Z">
              <w:rPr>
                <w:noProof/>
              </w:rPr>
            </w:rPrChange>
          </w:rPr>
          <w:delText>3</w:delText>
        </w:r>
        <w:r w:rsidR="007D7A58" w:rsidRPr="0095397E" w:rsidDel="0095397E">
          <w:rPr>
            <w:noProof/>
            <w:sz w:val="6"/>
            <w:szCs w:val="6"/>
            <w:rPrChange w:id="6701" w:author="mpountou" w:date="2021-02-12T14:29:00Z">
              <w:rPr>
                <w:noProof/>
              </w:rPr>
            </w:rPrChange>
          </w:rPr>
          <w:fldChar w:fldCharType="end"/>
        </w:r>
        <w:r w:rsidR="00CD46C1" w:rsidRPr="0095397E" w:rsidDel="0095397E">
          <w:rPr>
            <w:noProof/>
            <w:sz w:val="6"/>
            <w:szCs w:val="6"/>
            <w:rPrChange w:id="6702" w:author="mpountou" w:date="2021-02-12T14:29:00Z">
              <w:rPr>
                <w:noProof/>
              </w:rPr>
            </w:rPrChange>
          </w:rPr>
          <w:delText xml:space="preserve"> </w:delText>
        </w:r>
        <w:r w:rsidRPr="0095397E" w:rsidDel="0095397E">
          <w:rPr>
            <w:sz w:val="6"/>
            <w:szCs w:val="6"/>
            <w:rPrChange w:id="6703" w:author="mpountou" w:date="2021-02-12T14:29:00Z">
              <w:rPr/>
            </w:rPrChange>
          </w:rPr>
          <w:delText>- Αναπαράσταση του πίνακα χρηστών-αξιολογήσεων</w:delText>
        </w:r>
      </w:del>
      <w:bookmarkEnd w:id="6691"/>
      <w:bookmarkEnd w:id="6692"/>
      <w:bookmarkEnd w:id="6693"/>
    </w:p>
    <w:p w14:paraId="6B790CCB" w14:textId="449288AE" w:rsidR="00AD6A0F" w:rsidRPr="00AD6A0F" w:rsidRDefault="0095397E" w:rsidP="00490657">
      <w:pPr>
        <w:pStyle w:val="aa"/>
        <w:jc w:val="center"/>
      </w:pPr>
      <w:bookmarkStart w:id="6704" w:name="_Ref64032659"/>
      <w:bookmarkStart w:id="6705" w:name="_Toc64223078"/>
      <w:ins w:id="6706" w:author="mpountou" w:date="2021-02-12T14:29:00Z">
        <w:r w:rsidRPr="0095397E">
          <w:rPr>
            <w:b/>
            <w:rPrChange w:id="6707" w:author="mpountou" w:date="2021-02-12T14:29:00Z">
              <w:rPr/>
            </w:rPrChange>
          </w:rPr>
          <w:t xml:space="preserve">Πίνακας </w:t>
        </w:r>
        <w:r w:rsidRPr="0095397E">
          <w:rPr>
            <w:b/>
            <w:rPrChange w:id="6708" w:author="mpountou" w:date="2021-02-12T14:29:00Z">
              <w:rPr/>
            </w:rPrChange>
          </w:rPr>
          <w:fldChar w:fldCharType="begin"/>
        </w:r>
        <w:r w:rsidRPr="0095397E">
          <w:rPr>
            <w:b/>
            <w:rPrChange w:id="6709" w:author="mpountou" w:date="2021-02-12T14:29:00Z">
              <w:rPr/>
            </w:rPrChange>
          </w:rPr>
          <w:instrText xml:space="preserve"> SEQ Πίνακας \* ARABIC </w:instrText>
        </w:r>
      </w:ins>
      <w:r w:rsidRPr="0095397E">
        <w:rPr>
          <w:b/>
          <w:rPrChange w:id="6710" w:author="mpountou" w:date="2021-02-12T14:29:00Z">
            <w:rPr/>
          </w:rPrChange>
        </w:rPr>
        <w:fldChar w:fldCharType="separate"/>
      </w:r>
      <w:ins w:id="6711" w:author="mpountou" w:date="2021-02-14T02:13:00Z">
        <w:r w:rsidR="004344EE">
          <w:rPr>
            <w:b/>
            <w:noProof/>
          </w:rPr>
          <w:t>8</w:t>
        </w:r>
      </w:ins>
      <w:ins w:id="6712" w:author="mpountou" w:date="2021-02-12T14:29:00Z">
        <w:r w:rsidRPr="0095397E">
          <w:rPr>
            <w:b/>
            <w:rPrChange w:id="6713" w:author="mpountou" w:date="2021-02-12T14:29:00Z">
              <w:rPr/>
            </w:rPrChange>
          </w:rPr>
          <w:fldChar w:fldCharType="end"/>
        </w:r>
        <w:bookmarkEnd w:id="6704"/>
        <w:r>
          <w:t xml:space="preserve"> - </w:t>
        </w:r>
        <w:r w:rsidRPr="0095397E">
          <w:t>Αναπαράσταση του πίνακα χρηστών-αξιολογήσεων</w:t>
        </w:r>
      </w:ins>
      <w:bookmarkEnd w:id="6705"/>
    </w:p>
    <w:p w14:paraId="23121B3F" w14:textId="77777777" w:rsidR="00A47C34" w:rsidRPr="00662C6D" w:rsidRDefault="00131721" w:rsidP="00A47C34">
      <w:pPr>
        <w:pStyle w:val="3"/>
        <w:rPr>
          <w:b/>
          <w:bCs/>
          <w:rPrChange w:id="6714" w:author="Sotirios Filippos Tsarouchis" w:date="2021-02-09T17:41:00Z">
            <w:rPr/>
          </w:rPrChange>
        </w:rPr>
      </w:pPr>
      <w:bookmarkStart w:id="6715" w:name="_Toc64223396"/>
      <w:r w:rsidRPr="00662C6D">
        <w:rPr>
          <w:b/>
          <w:bCs/>
          <w:rPrChange w:id="6716" w:author="Sotirios Filippos Tsarouchis" w:date="2021-02-09T17:41:00Z">
            <w:rPr/>
          </w:rPrChange>
        </w:rPr>
        <w:t>Βήματα υλοποίησης</w:t>
      </w:r>
      <w:bookmarkEnd w:id="6715"/>
    </w:p>
    <w:p w14:paraId="08AC05A6" w14:textId="77777777" w:rsidR="009753FC" w:rsidRPr="00662C6D" w:rsidRDefault="009753FC" w:rsidP="009753FC">
      <w:pPr>
        <w:rPr>
          <w:b/>
          <w:bCs/>
          <w:rPrChange w:id="6717" w:author="Sotirios Filippos Tsarouchis" w:date="2021-02-09T17:41:00Z">
            <w:rPr/>
          </w:rPrChange>
        </w:rPr>
      </w:pPr>
    </w:p>
    <w:p w14:paraId="4A6168E7" w14:textId="77777777" w:rsidR="00690EC6" w:rsidRPr="00662C6D" w:rsidRDefault="009753FC" w:rsidP="009753FC">
      <w:pPr>
        <w:pStyle w:val="4"/>
        <w:rPr>
          <w:b/>
          <w:bCs/>
          <w:rPrChange w:id="6718" w:author="Sotirios Filippos Tsarouchis" w:date="2021-02-09T17:41:00Z">
            <w:rPr/>
          </w:rPrChange>
        </w:rPr>
      </w:pPr>
      <w:bookmarkStart w:id="6719" w:name="_Toc64223397"/>
      <w:r w:rsidRPr="00662C6D">
        <w:rPr>
          <w:b/>
          <w:bCs/>
          <w:rPrChange w:id="6720" w:author="Sotirios Filippos Tsarouchis" w:date="2021-02-09T17:41:00Z">
            <w:rPr/>
          </w:rPrChange>
        </w:rPr>
        <w:t>Εύρεση όμοιων χρηστών</w:t>
      </w:r>
      <w:bookmarkEnd w:id="6719"/>
    </w:p>
    <w:p w14:paraId="16023738" w14:textId="77777777" w:rsidR="009753FC" w:rsidRPr="009753FC" w:rsidRDefault="009753FC" w:rsidP="009753FC"/>
    <w:p w14:paraId="6E0D15E4" w14:textId="37ED531B" w:rsidR="00690EC6" w:rsidRDefault="00A56ECE" w:rsidP="00D85CD0">
      <w:pPr>
        <w:rPr>
          <w:rFonts w:eastAsiaTheme="minorEastAsia"/>
        </w:rPr>
      </w:pPr>
      <w:r>
        <w:rPr>
          <w:rFonts w:eastAsiaTheme="minorEastAsia"/>
        </w:rPr>
        <w:t>Το αμέσως επόμενο βήμα αυτής της υλοποίησης είναι η εύρεση των πιο όμοιων χρηστών</w:t>
      </w:r>
      <w:ins w:id="6721" w:author="mpountou" w:date="2021-02-12T14:32:00Z">
        <w:r w:rsidR="00D427A7">
          <w:rPr>
            <w:rFonts w:eastAsiaTheme="minorEastAsia"/>
          </w:rPr>
          <w:t xml:space="preserve"> </w:t>
        </w:r>
        <w:r w:rsidR="00D427A7" w:rsidRPr="00D427A7">
          <w:rPr>
            <w:rFonts w:eastAsiaTheme="minorEastAsia"/>
            <w:i/>
            <w:rPrChange w:id="6722" w:author="mpountou" w:date="2021-02-12T14:33:00Z">
              <w:rPr>
                <w:rFonts w:eastAsiaTheme="minorEastAsia"/>
              </w:rPr>
            </w:rPrChange>
          </w:rPr>
          <w:t>(</w:t>
        </w:r>
        <w:r w:rsidR="00D427A7" w:rsidRPr="00D427A7">
          <w:rPr>
            <w:rFonts w:eastAsiaTheme="minorEastAsia"/>
            <w:i/>
            <w:rPrChange w:id="6723" w:author="mpountou" w:date="2021-02-12T14:33:00Z">
              <w:rPr>
                <w:rFonts w:eastAsiaTheme="minorEastAsia"/>
              </w:rPr>
            </w:rPrChange>
          </w:rPr>
          <w:fldChar w:fldCharType="begin"/>
        </w:r>
        <w:r w:rsidR="00D427A7" w:rsidRPr="00D427A7">
          <w:rPr>
            <w:rFonts w:eastAsiaTheme="minorEastAsia"/>
            <w:i/>
            <w:rPrChange w:id="6724" w:author="mpountou" w:date="2021-02-12T14:33:00Z">
              <w:rPr>
                <w:rFonts w:eastAsiaTheme="minorEastAsia"/>
              </w:rPr>
            </w:rPrChange>
          </w:rPr>
          <w:instrText xml:space="preserve"> REF _Ref64032792 \h </w:instrText>
        </w:r>
      </w:ins>
      <w:r w:rsidR="00D427A7" w:rsidRPr="00D427A7">
        <w:rPr>
          <w:rFonts w:eastAsiaTheme="minorEastAsia"/>
          <w:i/>
          <w:rPrChange w:id="6725" w:author="mpountou" w:date="2021-02-12T14:33:00Z">
            <w:rPr>
              <w:rFonts w:eastAsiaTheme="minorEastAsia"/>
              <w:b/>
            </w:rPr>
          </w:rPrChange>
        </w:rPr>
        <w:instrText xml:space="preserve"> \* MERGEFORMAT </w:instrText>
      </w:r>
      <w:r w:rsidR="00D427A7" w:rsidRPr="00D427A7">
        <w:rPr>
          <w:rFonts w:eastAsiaTheme="minorEastAsia"/>
          <w:i/>
          <w:rPrChange w:id="6726" w:author="mpountou" w:date="2021-02-12T14:33:00Z">
            <w:rPr>
              <w:rFonts w:eastAsiaTheme="minorEastAsia"/>
              <w:i/>
            </w:rPr>
          </w:rPrChange>
        </w:rPr>
      </w:r>
      <w:r w:rsidR="00D427A7" w:rsidRPr="00D427A7">
        <w:rPr>
          <w:rFonts w:eastAsiaTheme="minorEastAsia"/>
          <w:i/>
          <w:rPrChange w:id="6727" w:author="mpountou" w:date="2021-02-12T14:33:00Z">
            <w:rPr>
              <w:rFonts w:eastAsiaTheme="minorEastAsia"/>
            </w:rPr>
          </w:rPrChange>
        </w:rPr>
        <w:fldChar w:fldCharType="separate"/>
      </w:r>
      <w:ins w:id="6728" w:author="mpountou" w:date="2021-02-14T02:13:00Z">
        <w:r w:rsidR="004344EE" w:rsidRPr="004344EE">
          <w:rPr>
            <w:i/>
            <w:rPrChange w:id="6729" w:author="mpountou" w:date="2021-02-14T02:13:00Z">
              <w:rPr/>
            </w:rPrChange>
          </w:rPr>
          <w:t xml:space="preserve">Πίνακας </w:t>
        </w:r>
        <w:r w:rsidR="004344EE" w:rsidRPr="004344EE">
          <w:rPr>
            <w:i/>
            <w:noProof/>
            <w:rPrChange w:id="6730" w:author="mpountou" w:date="2021-02-14T02:13:00Z">
              <w:rPr>
                <w:b/>
                <w:noProof/>
              </w:rPr>
            </w:rPrChange>
          </w:rPr>
          <w:t>9</w:t>
        </w:r>
      </w:ins>
      <w:ins w:id="6731" w:author="mpountou" w:date="2021-02-12T14:32:00Z">
        <w:r w:rsidR="00D427A7" w:rsidRPr="00D427A7">
          <w:rPr>
            <w:rFonts w:eastAsiaTheme="minorEastAsia"/>
            <w:i/>
            <w:rPrChange w:id="6732" w:author="mpountou" w:date="2021-02-12T14:33:00Z">
              <w:rPr>
                <w:rFonts w:eastAsiaTheme="minorEastAsia"/>
              </w:rPr>
            </w:rPrChange>
          </w:rPr>
          <w:fldChar w:fldCharType="end"/>
        </w:r>
        <w:r w:rsidR="00D427A7" w:rsidRPr="00D427A7">
          <w:rPr>
            <w:rFonts w:eastAsiaTheme="minorEastAsia"/>
            <w:i/>
            <w:rPrChange w:id="6733" w:author="mpountou" w:date="2021-02-12T14:33:00Z">
              <w:rPr>
                <w:rFonts w:eastAsiaTheme="minorEastAsia"/>
              </w:rPr>
            </w:rPrChange>
          </w:rPr>
          <w:t>)</w:t>
        </w:r>
      </w:ins>
      <w:r>
        <w:rPr>
          <w:rFonts w:eastAsiaTheme="minorEastAsia"/>
        </w:rPr>
        <w:t xml:space="preserve">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w:t>
      </w:r>
      <w:commentRangeStart w:id="6734"/>
      <w:commentRangeStart w:id="6735"/>
      <w:r>
        <w:rPr>
          <w:rFonts w:eastAsiaTheme="minorEastAsia"/>
        </w:rPr>
        <w:t>χρήστη</w:t>
      </w:r>
      <w:r w:rsidR="00131721">
        <w:rPr>
          <w:rFonts w:eastAsiaTheme="minorEastAsia"/>
        </w:rPr>
        <w:t>ς</w:t>
      </w:r>
      <w:r>
        <w:rPr>
          <w:rFonts w:eastAsiaTheme="minorEastAsia"/>
        </w:rPr>
        <w:t xml:space="preserve"> </w:t>
      </w:r>
      <w:commentRangeEnd w:id="6734"/>
      <w:r w:rsidR="00662C6D">
        <w:rPr>
          <w:rStyle w:val="ad"/>
        </w:rPr>
        <w:commentReference w:id="6734"/>
      </w:r>
      <w:commentRangeEnd w:id="6735"/>
      <w:r w:rsidR="00560B51">
        <w:rPr>
          <w:rStyle w:val="ad"/>
        </w:rPr>
        <w:commentReference w:id="6735"/>
      </w:r>
      <w:r>
        <w:rPr>
          <w:rFonts w:eastAsiaTheme="minorEastAsia"/>
        </w:rPr>
        <w:t>1.</w:t>
      </w:r>
    </w:p>
    <w:p w14:paraId="070DAEAA" w14:textId="77777777" w:rsidR="00A56ECE" w:rsidRDefault="00A56ECE" w:rsidP="00D85CD0">
      <w:pPr>
        <w:rPr>
          <w:rFonts w:eastAsiaTheme="minorEastAsia"/>
        </w:rPr>
      </w:pPr>
    </w:p>
    <w:tbl>
      <w:tblPr>
        <w:tblStyle w:val="5-1"/>
        <w:tblW w:w="8080" w:type="dxa"/>
        <w:tblLook w:val="04A0" w:firstRow="1" w:lastRow="0" w:firstColumn="1" w:lastColumn="0" w:noHBand="0" w:noVBand="1"/>
        <w:tblPrChange w:id="6736" w:author="mpountou" w:date="2021-02-12T00:47:00Z">
          <w:tblPr>
            <w:tblStyle w:val="a9"/>
            <w:tblW w:w="8080" w:type="dxa"/>
            <w:tblInd w:w="-5" w:type="dxa"/>
            <w:tblLook w:val="04A0" w:firstRow="1" w:lastRow="0" w:firstColumn="1" w:lastColumn="0" w:noHBand="0" w:noVBand="1"/>
          </w:tblPr>
        </w:tblPrChange>
      </w:tblPr>
      <w:tblGrid>
        <w:gridCol w:w="1418"/>
        <w:gridCol w:w="1539"/>
        <w:gridCol w:w="783"/>
        <w:gridCol w:w="1354"/>
        <w:gridCol w:w="1354"/>
        <w:gridCol w:w="1632"/>
        <w:tblGridChange w:id="6737">
          <w:tblGrid>
            <w:gridCol w:w="1418"/>
            <w:gridCol w:w="1539"/>
            <w:gridCol w:w="783"/>
            <w:gridCol w:w="1354"/>
            <w:gridCol w:w="1354"/>
            <w:gridCol w:w="1632"/>
          </w:tblGrid>
        </w:tblGridChange>
      </w:tblGrid>
      <w:tr w:rsidR="00A56ECE" w14:paraId="071C585D" w14:textId="77777777" w:rsidTr="00AD6A0F">
        <w:trPr>
          <w:cnfStyle w:val="100000000000" w:firstRow="1" w:lastRow="0" w:firstColumn="0" w:lastColumn="0" w:oddVBand="0" w:evenVBand="0" w:oddHBand="0" w:evenHBand="0" w:firstRowFirstColumn="0" w:firstRowLastColumn="0" w:lastRowFirstColumn="0" w:lastRowLastColumn="0"/>
          <w:trHeight w:val="534"/>
          <w:trPrChange w:id="6738" w:author="mpountou" w:date="2021-02-12T00:47:00Z">
            <w:trPr>
              <w:trHeight w:val="534"/>
            </w:trPr>
          </w:trPrChange>
        </w:trPr>
        <w:tc>
          <w:tcPr>
            <w:cnfStyle w:val="001000000000" w:firstRow="0" w:lastRow="0" w:firstColumn="1" w:lastColumn="0" w:oddVBand="0" w:evenVBand="0" w:oddHBand="0" w:evenHBand="0" w:firstRowFirstColumn="0" w:firstRowLastColumn="0" w:lastRowFirstColumn="0" w:lastRowLastColumn="0"/>
            <w:tcW w:w="1418" w:type="dxa"/>
            <w:tcPrChange w:id="6739" w:author="mpountou" w:date="2021-02-12T00:47:00Z">
              <w:tcPr>
                <w:tcW w:w="1418" w:type="dxa"/>
              </w:tcPr>
            </w:tcPrChange>
          </w:tcPr>
          <w:p w14:paraId="32F2535A" w14:textId="77777777" w:rsidR="00A56ECE" w:rsidRDefault="00A56ECE" w:rsidP="00A56ECE">
            <w:pPr>
              <w:jc w:val="center"/>
              <w:cnfStyle w:val="101000000000" w:firstRow="1" w:lastRow="0" w:firstColumn="1" w:lastColumn="0" w:oddVBand="0" w:evenVBand="0" w:oddHBand="0" w:evenHBand="0" w:firstRowFirstColumn="0" w:firstRowLastColumn="0" w:lastRowFirstColumn="0" w:lastRowLastColumn="0"/>
            </w:pPr>
          </w:p>
        </w:tc>
        <w:tc>
          <w:tcPr>
            <w:tcW w:w="1539" w:type="dxa"/>
            <w:tcPrChange w:id="6740" w:author="mpountou" w:date="2021-02-12T00:47:00Z">
              <w:tcPr>
                <w:tcW w:w="1539" w:type="dxa"/>
              </w:tcPr>
            </w:tcPrChange>
          </w:tcPr>
          <w:p w14:paraId="157461E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1</w:t>
            </w:r>
          </w:p>
        </w:tc>
        <w:tc>
          <w:tcPr>
            <w:tcW w:w="783" w:type="dxa"/>
            <w:tcPrChange w:id="6741" w:author="mpountou" w:date="2021-02-12T00:47:00Z">
              <w:tcPr>
                <w:tcW w:w="783" w:type="dxa"/>
              </w:tcPr>
            </w:tcPrChange>
          </w:tcPr>
          <w:p w14:paraId="2CDC122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w:t>
            </w:r>
          </w:p>
        </w:tc>
        <w:tc>
          <w:tcPr>
            <w:tcW w:w="1354" w:type="dxa"/>
            <w:tcPrChange w:id="6742" w:author="mpountou" w:date="2021-02-12T00:47:00Z">
              <w:tcPr>
                <w:tcW w:w="1354" w:type="dxa"/>
              </w:tcPr>
            </w:tcPrChange>
          </w:tcPr>
          <w:p w14:paraId="11B1A0C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rPr>
                <w:lang w:val="en-US"/>
              </w:rPr>
            </w:pPr>
            <w:r w:rsidRPr="00662C6D">
              <w:t xml:space="preserve">ρούχο </w:t>
            </w:r>
            <w:r w:rsidRPr="00662C6D">
              <w:rPr>
                <w:lang w:val="en-US"/>
              </w:rPr>
              <w:t>m-1</w:t>
            </w:r>
          </w:p>
        </w:tc>
        <w:tc>
          <w:tcPr>
            <w:tcW w:w="1354" w:type="dxa"/>
            <w:tcPrChange w:id="6743" w:author="mpountou" w:date="2021-02-12T00:47:00Z">
              <w:tcPr>
                <w:tcW w:w="1354" w:type="dxa"/>
              </w:tcPr>
            </w:tcPrChange>
          </w:tcPr>
          <w:p w14:paraId="66721C7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m</w:t>
            </w:r>
          </w:p>
        </w:tc>
        <w:tc>
          <w:tcPr>
            <w:tcW w:w="1632" w:type="dxa"/>
            <w:tcPrChange w:id="6744" w:author="mpountou" w:date="2021-02-12T00:47:00Z">
              <w:tcPr>
                <w:tcW w:w="1632" w:type="dxa"/>
              </w:tcPr>
            </w:tcPrChange>
          </w:tcPr>
          <w:p w14:paraId="42BA7B63"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ομοιότητα</w:t>
            </w:r>
          </w:p>
        </w:tc>
      </w:tr>
      <w:tr w:rsidR="00A56ECE" w14:paraId="5E416EEA" w14:textId="77777777" w:rsidTr="00AD6A0F">
        <w:trPr>
          <w:cnfStyle w:val="000000100000" w:firstRow="0" w:lastRow="0" w:firstColumn="0" w:lastColumn="0" w:oddVBand="0" w:evenVBand="0" w:oddHBand="1" w:evenHBand="0" w:firstRowFirstColumn="0" w:firstRowLastColumn="0" w:lastRowFirstColumn="0" w:lastRowLastColumn="0"/>
          <w:trHeight w:val="534"/>
          <w:trPrChange w:id="6745" w:author="mpountou" w:date="2021-02-12T00:47:00Z">
            <w:trPr>
              <w:trHeight w:val="534"/>
            </w:trPr>
          </w:trPrChange>
        </w:trPr>
        <w:tc>
          <w:tcPr>
            <w:cnfStyle w:val="001000000000" w:firstRow="0" w:lastRow="0" w:firstColumn="1" w:lastColumn="0" w:oddVBand="0" w:evenVBand="0" w:oddHBand="0" w:evenHBand="0" w:firstRowFirstColumn="0" w:firstRowLastColumn="0" w:lastRowFirstColumn="0" w:lastRowLastColumn="0"/>
            <w:tcW w:w="1418" w:type="dxa"/>
            <w:tcPrChange w:id="6746" w:author="mpountou" w:date="2021-02-12T00:47:00Z">
              <w:tcPr>
                <w:tcW w:w="1418" w:type="dxa"/>
              </w:tcPr>
            </w:tcPrChange>
          </w:tcPr>
          <w:p w14:paraId="6576A1A1" w14:textId="77777777" w:rsidR="00A56ECE" w:rsidRPr="00662C6D" w:rsidRDefault="00A56ECE" w:rsidP="00A56ECE">
            <w:pPr>
              <w:jc w:val="center"/>
              <w:cnfStyle w:val="001000100000" w:firstRow="0" w:lastRow="0" w:firstColumn="1" w:lastColumn="0" w:oddVBand="0" w:evenVBand="0" w:oddHBand="1" w:evenHBand="0" w:firstRowFirstColumn="0" w:firstRowLastColumn="0" w:lastRowFirstColumn="0" w:lastRowLastColumn="0"/>
            </w:pPr>
            <w:r w:rsidRPr="00662C6D">
              <w:t>χρήστης 1</w:t>
            </w:r>
          </w:p>
        </w:tc>
        <w:tc>
          <w:tcPr>
            <w:tcW w:w="1539" w:type="dxa"/>
            <w:tcPrChange w:id="6747" w:author="mpountou" w:date="2021-02-12T00:47:00Z">
              <w:tcPr>
                <w:tcW w:w="1539" w:type="dxa"/>
              </w:tcPr>
            </w:tcPrChange>
          </w:tcPr>
          <w:p w14:paraId="13238006"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5</w:t>
            </w:r>
          </w:p>
        </w:tc>
        <w:tc>
          <w:tcPr>
            <w:tcW w:w="783" w:type="dxa"/>
            <w:tcPrChange w:id="6748" w:author="mpountou" w:date="2021-02-12T00:47:00Z">
              <w:tcPr>
                <w:tcW w:w="783" w:type="dxa"/>
              </w:tcPr>
            </w:tcPrChange>
          </w:tcPr>
          <w:p w14:paraId="53F3142F"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354" w:type="dxa"/>
            <w:tcPrChange w:id="6749" w:author="mpountou" w:date="2021-02-12T00:47:00Z">
              <w:tcPr>
                <w:tcW w:w="1354" w:type="dxa"/>
              </w:tcPr>
            </w:tcPrChange>
          </w:tcPr>
          <w:p w14:paraId="2F5A3D25"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6</w:t>
            </w:r>
          </w:p>
        </w:tc>
        <w:tc>
          <w:tcPr>
            <w:tcW w:w="1354" w:type="dxa"/>
            <w:tcPrChange w:id="6750" w:author="mpountou" w:date="2021-02-12T00:47:00Z">
              <w:tcPr>
                <w:tcW w:w="1354" w:type="dxa"/>
              </w:tcPr>
            </w:tcPrChange>
          </w:tcPr>
          <w:p w14:paraId="33E887C3"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p>
        </w:tc>
        <w:tc>
          <w:tcPr>
            <w:tcW w:w="1632" w:type="dxa"/>
            <w:tcPrChange w:id="6751" w:author="mpountou" w:date="2021-02-12T00:47:00Z">
              <w:tcPr>
                <w:tcW w:w="1632" w:type="dxa"/>
              </w:tcPr>
            </w:tcPrChange>
          </w:tcPr>
          <w:p w14:paraId="7AAD1D14"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1</w:t>
            </w:r>
          </w:p>
        </w:tc>
      </w:tr>
      <w:tr w:rsidR="00A56ECE" w14:paraId="2E484AE0" w14:textId="77777777" w:rsidTr="00AD6A0F">
        <w:trPr>
          <w:trHeight w:val="496"/>
          <w:trPrChange w:id="6752" w:author="mpountou" w:date="2021-02-12T00:47:00Z">
            <w:trPr>
              <w:trHeight w:val="496"/>
            </w:trPr>
          </w:trPrChange>
        </w:trPr>
        <w:tc>
          <w:tcPr>
            <w:cnfStyle w:val="001000000000" w:firstRow="0" w:lastRow="0" w:firstColumn="1" w:lastColumn="0" w:oddVBand="0" w:evenVBand="0" w:oddHBand="0" w:evenHBand="0" w:firstRowFirstColumn="0" w:firstRowLastColumn="0" w:lastRowFirstColumn="0" w:lastRowLastColumn="0"/>
            <w:tcW w:w="1418" w:type="dxa"/>
            <w:tcPrChange w:id="6753" w:author="mpountou" w:date="2021-02-12T00:47:00Z">
              <w:tcPr>
                <w:tcW w:w="1418" w:type="dxa"/>
              </w:tcPr>
            </w:tcPrChange>
          </w:tcPr>
          <w:p w14:paraId="0F490185" w14:textId="77777777" w:rsidR="00A56ECE" w:rsidRPr="00662C6D" w:rsidRDefault="00A56ECE" w:rsidP="00A56ECE">
            <w:pPr>
              <w:jc w:val="center"/>
              <w:rPr>
                <w:szCs w:val="22"/>
              </w:rPr>
            </w:pPr>
            <w:r w:rsidRPr="00662C6D">
              <w:rPr>
                <w:szCs w:val="22"/>
              </w:rPr>
              <w:lastRenderedPageBreak/>
              <w:t>χρήστης 2</w:t>
            </w:r>
          </w:p>
        </w:tc>
        <w:tc>
          <w:tcPr>
            <w:tcW w:w="1539" w:type="dxa"/>
            <w:tcPrChange w:id="6754" w:author="mpountou" w:date="2021-02-12T00:47:00Z">
              <w:tcPr>
                <w:tcW w:w="1539" w:type="dxa"/>
              </w:tcPr>
            </w:tcPrChange>
          </w:tcPr>
          <w:p w14:paraId="7ECBFE1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4</w:t>
            </w:r>
          </w:p>
        </w:tc>
        <w:tc>
          <w:tcPr>
            <w:tcW w:w="783" w:type="dxa"/>
            <w:tcPrChange w:id="6755" w:author="mpountou" w:date="2021-02-12T00:47:00Z">
              <w:tcPr>
                <w:tcW w:w="783" w:type="dxa"/>
              </w:tcPr>
            </w:tcPrChange>
          </w:tcPr>
          <w:p w14:paraId="72E0A494"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354" w:type="dxa"/>
            <w:tcPrChange w:id="6756" w:author="mpountou" w:date="2021-02-12T00:47:00Z">
              <w:tcPr>
                <w:tcW w:w="1354" w:type="dxa"/>
              </w:tcPr>
            </w:tcPrChange>
          </w:tcPr>
          <w:p w14:paraId="2F16C052"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3</w:t>
            </w:r>
          </w:p>
        </w:tc>
        <w:tc>
          <w:tcPr>
            <w:tcW w:w="1354" w:type="dxa"/>
            <w:tcPrChange w:id="6757" w:author="mpountou" w:date="2021-02-12T00:47:00Z">
              <w:tcPr>
                <w:tcW w:w="1354" w:type="dxa"/>
              </w:tcPr>
            </w:tcPrChange>
          </w:tcPr>
          <w:p w14:paraId="16DCDBB0"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2</w:t>
            </w:r>
          </w:p>
        </w:tc>
        <w:tc>
          <w:tcPr>
            <w:tcW w:w="1632" w:type="dxa"/>
            <w:tcPrChange w:id="6758" w:author="mpountou" w:date="2021-02-12T00:47:00Z">
              <w:tcPr>
                <w:tcW w:w="1632" w:type="dxa"/>
              </w:tcPr>
            </w:tcPrChange>
          </w:tcPr>
          <w:p w14:paraId="31E4B6DF"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0.67</w:t>
            </w:r>
          </w:p>
        </w:tc>
      </w:tr>
      <w:tr w:rsidR="00A56ECE" w14:paraId="7FCF27A2" w14:textId="77777777" w:rsidTr="00AD6A0F">
        <w:trPr>
          <w:cnfStyle w:val="000000100000" w:firstRow="0" w:lastRow="0" w:firstColumn="0" w:lastColumn="0" w:oddVBand="0" w:evenVBand="0" w:oddHBand="1" w:evenHBand="0" w:firstRowFirstColumn="0" w:firstRowLastColumn="0" w:lastRowFirstColumn="0" w:lastRowLastColumn="0"/>
          <w:trHeight w:val="267"/>
          <w:trPrChange w:id="6759" w:author="mpountou" w:date="2021-02-12T00:47:00Z">
            <w:trPr>
              <w:trHeight w:val="267"/>
            </w:trPr>
          </w:trPrChange>
        </w:trPr>
        <w:tc>
          <w:tcPr>
            <w:cnfStyle w:val="001000000000" w:firstRow="0" w:lastRow="0" w:firstColumn="1" w:lastColumn="0" w:oddVBand="0" w:evenVBand="0" w:oddHBand="0" w:evenHBand="0" w:firstRowFirstColumn="0" w:firstRowLastColumn="0" w:lastRowFirstColumn="0" w:lastRowLastColumn="0"/>
            <w:tcW w:w="1418" w:type="dxa"/>
            <w:tcPrChange w:id="6760" w:author="mpountou" w:date="2021-02-12T00:47:00Z">
              <w:tcPr>
                <w:tcW w:w="1418" w:type="dxa"/>
              </w:tcPr>
            </w:tcPrChange>
          </w:tcPr>
          <w:p w14:paraId="266D4041" w14:textId="77777777" w:rsidR="00A56ECE" w:rsidRPr="00662C6D" w:rsidRDefault="00A56ECE" w:rsidP="00A56ECE">
            <w:pPr>
              <w:jc w:val="center"/>
              <w:cnfStyle w:val="001000100000" w:firstRow="0" w:lastRow="0" w:firstColumn="1" w:lastColumn="0" w:oddVBand="0" w:evenVBand="0" w:oddHBand="1" w:evenHBand="0" w:firstRowFirstColumn="0" w:firstRowLastColumn="0" w:lastRowFirstColumn="0" w:lastRowLastColumn="0"/>
              <w:rPr>
                <w:lang w:val="en-US"/>
              </w:rPr>
            </w:pPr>
            <w:r w:rsidRPr="00662C6D">
              <w:rPr>
                <w:lang w:val="en-US"/>
              </w:rPr>
              <w:t>….</w:t>
            </w:r>
          </w:p>
        </w:tc>
        <w:tc>
          <w:tcPr>
            <w:tcW w:w="1539" w:type="dxa"/>
            <w:tcPrChange w:id="6761" w:author="mpountou" w:date="2021-02-12T00:47:00Z">
              <w:tcPr>
                <w:tcW w:w="1539" w:type="dxa"/>
              </w:tcPr>
            </w:tcPrChange>
          </w:tcPr>
          <w:p w14:paraId="4846BF07"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783" w:type="dxa"/>
            <w:tcPrChange w:id="6762" w:author="mpountou" w:date="2021-02-12T00:47:00Z">
              <w:tcPr>
                <w:tcW w:w="783" w:type="dxa"/>
              </w:tcPr>
            </w:tcPrChange>
          </w:tcPr>
          <w:p w14:paraId="5D1B38F9"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354" w:type="dxa"/>
            <w:tcPrChange w:id="6763" w:author="mpountou" w:date="2021-02-12T00:47:00Z">
              <w:tcPr>
                <w:tcW w:w="1354" w:type="dxa"/>
              </w:tcPr>
            </w:tcPrChange>
          </w:tcPr>
          <w:p w14:paraId="78658298"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354" w:type="dxa"/>
            <w:tcPrChange w:id="6764" w:author="mpountou" w:date="2021-02-12T00:47:00Z">
              <w:tcPr>
                <w:tcW w:w="1354" w:type="dxa"/>
              </w:tcPr>
            </w:tcPrChange>
          </w:tcPr>
          <w:p w14:paraId="694FEEC3"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632" w:type="dxa"/>
            <w:tcPrChange w:id="6765" w:author="mpountou" w:date="2021-02-12T00:47:00Z">
              <w:tcPr>
                <w:tcW w:w="1632" w:type="dxa"/>
              </w:tcPr>
            </w:tcPrChange>
          </w:tcPr>
          <w:p w14:paraId="3A879E42"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56ECE" w14:paraId="60015289" w14:textId="77777777" w:rsidTr="00AD6A0F">
        <w:trPr>
          <w:trHeight w:val="534"/>
          <w:trPrChange w:id="6766" w:author="mpountou" w:date="2021-02-12T00:47:00Z">
            <w:trPr>
              <w:trHeight w:val="534"/>
            </w:trPr>
          </w:trPrChange>
        </w:trPr>
        <w:tc>
          <w:tcPr>
            <w:cnfStyle w:val="001000000000" w:firstRow="0" w:lastRow="0" w:firstColumn="1" w:lastColumn="0" w:oddVBand="0" w:evenVBand="0" w:oddHBand="0" w:evenHBand="0" w:firstRowFirstColumn="0" w:firstRowLastColumn="0" w:lastRowFirstColumn="0" w:lastRowLastColumn="0"/>
            <w:tcW w:w="1418" w:type="dxa"/>
            <w:tcPrChange w:id="6767" w:author="mpountou" w:date="2021-02-12T00:47:00Z">
              <w:tcPr>
                <w:tcW w:w="1418" w:type="dxa"/>
              </w:tcPr>
            </w:tcPrChange>
          </w:tcPr>
          <w:p w14:paraId="49307400" w14:textId="77777777" w:rsidR="00A56ECE" w:rsidRPr="00662C6D" w:rsidRDefault="00A56ECE" w:rsidP="00A56ECE">
            <w:pPr>
              <w:jc w:val="center"/>
              <w:rPr>
                <w:lang w:val="en-US"/>
              </w:rPr>
            </w:pPr>
            <w:r w:rsidRPr="00662C6D">
              <w:t>χρήστης n</w:t>
            </w:r>
          </w:p>
        </w:tc>
        <w:tc>
          <w:tcPr>
            <w:tcW w:w="1539" w:type="dxa"/>
            <w:tcPrChange w:id="6768" w:author="mpountou" w:date="2021-02-12T00:47:00Z">
              <w:tcPr>
                <w:tcW w:w="1539" w:type="dxa"/>
              </w:tcPr>
            </w:tcPrChange>
          </w:tcPr>
          <w:p w14:paraId="62DF1178"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783" w:type="dxa"/>
            <w:tcPrChange w:id="6769" w:author="mpountou" w:date="2021-02-12T00:47:00Z">
              <w:tcPr>
                <w:tcW w:w="783" w:type="dxa"/>
              </w:tcPr>
            </w:tcPrChange>
          </w:tcPr>
          <w:p w14:paraId="22AE10E5"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354" w:type="dxa"/>
            <w:tcPrChange w:id="6770" w:author="mpountou" w:date="2021-02-12T00:47:00Z">
              <w:tcPr>
                <w:tcW w:w="1354" w:type="dxa"/>
              </w:tcPr>
            </w:tcPrChange>
          </w:tcPr>
          <w:p w14:paraId="0ACAF50A"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1354" w:type="dxa"/>
            <w:tcPrChange w:id="6771" w:author="mpountou" w:date="2021-02-12T00:47:00Z">
              <w:tcPr>
                <w:tcW w:w="1354" w:type="dxa"/>
              </w:tcPr>
            </w:tcPrChange>
          </w:tcPr>
          <w:p w14:paraId="27273DE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p>
        </w:tc>
        <w:tc>
          <w:tcPr>
            <w:tcW w:w="1632" w:type="dxa"/>
            <w:tcPrChange w:id="6772" w:author="mpountou" w:date="2021-02-12T00:47:00Z">
              <w:tcPr>
                <w:tcW w:w="1632" w:type="dxa"/>
              </w:tcPr>
            </w:tcPrChange>
          </w:tcPr>
          <w:p w14:paraId="277F76E7"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0.789</w:t>
            </w:r>
          </w:p>
        </w:tc>
      </w:tr>
    </w:tbl>
    <w:p w14:paraId="2DC82AB6" w14:textId="7C3A2A2D" w:rsidR="0051578E" w:rsidRPr="009368FB" w:rsidRDefault="0051578E">
      <w:pPr>
        <w:pStyle w:val="aa"/>
        <w:rPr>
          <w:ins w:id="6773" w:author="mpountou" w:date="2021-02-12T14:31:00Z"/>
          <w:sz w:val="6"/>
          <w:szCs w:val="6"/>
          <w:rPrChange w:id="6774" w:author="mpountou" w:date="2021-02-12T14:32:00Z">
            <w:rPr>
              <w:ins w:id="6775" w:author="mpountou" w:date="2021-02-12T14:31:00Z"/>
            </w:rPr>
          </w:rPrChange>
        </w:rPr>
        <w:pPrChange w:id="6776" w:author="mpountou" w:date="2021-02-12T14:31:00Z">
          <w:pPr>
            <w:pStyle w:val="aa"/>
            <w:jc w:val="center"/>
          </w:pPr>
        </w:pPrChange>
      </w:pPr>
    </w:p>
    <w:p w14:paraId="48360852" w14:textId="09AF55C9" w:rsidR="009368FB" w:rsidRPr="009368FB" w:rsidRDefault="009368FB">
      <w:pPr>
        <w:pStyle w:val="aa"/>
        <w:jc w:val="center"/>
        <w:rPr>
          <w:ins w:id="6777" w:author="mpountou" w:date="2021-02-12T14:32:00Z"/>
        </w:rPr>
        <w:pPrChange w:id="6778" w:author="mpountou" w:date="2021-02-12T14:32:00Z">
          <w:pPr>
            <w:pStyle w:val="aa"/>
          </w:pPr>
        </w:pPrChange>
      </w:pPr>
      <w:bookmarkStart w:id="6779" w:name="_Ref64032792"/>
      <w:bookmarkStart w:id="6780" w:name="_Toc64223079"/>
      <w:ins w:id="6781" w:author="mpountou" w:date="2021-02-12T14:32:00Z">
        <w:r w:rsidRPr="009368FB">
          <w:rPr>
            <w:b/>
            <w:rPrChange w:id="6782" w:author="mpountou" w:date="2021-02-12T14:32:00Z">
              <w:rPr/>
            </w:rPrChange>
          </w:rPr>
          <w:t xml:space="preserve">Πίνακας </w:t>
        </w:r>
        <w:r w:rsidRPr="009368FB">
          <w:rPr>
            <w:b/>
            <w:rPrChange w:id="6783" w:author="mpountou" w:date="2021-02-12T14:32:00Z">
              <w:rPr/>
            </w:rPrChange>
          </w:rPr>
          <w:fldChar w:fldCharType="begin"/>
        </w:r>
        <w:r w:rsidRPr="009368FB">
          <w:rPr>
            <w:b/>
            <w:rPrChange w:id="6784" w:author="mpountou" w:date="2021-02-12T14:32:00Z">
              <w:rPr/>
            </w:rPrChange>
          </w:rPr>
          <w:instrText xml:space="preserve"> SEQ Πίνακας \* ARABIC </w:instrText>
        </w:r>
      </w:ins>
      <w:r w:rsidRPr="009368FB">
        <w:rPr>
          <w:b/>
          <w:rPrChange w:id="6785" w:author="mpountou" w:date="2021-02-12T14:32:00Z">
            <w:rPr/>
          </w:rPrChange>
        </w:rPr>
        <w:fldChar w:fldCharType="separate"/>
      </w:r>
      <w:ins w:id="6786" w:author="mpountou" w:date="2021-02-14T02:13:00Z">
        <w:r w:rsidR="004344EE">
          <w:rPr>
            <w:b/>
            <w:noProof/>
          </w:rPr>
          <w:t>9</w:t>
        </w:r>
      </w:ins>
      <w:ins w:id="6787" w:author="mpountou" w:date="2021-02-12T14:32:00Z">
        <w:r w:rsidRPr="009368FB">
          <w:rPr>
            <w:b/>
            <w:rPrChange w:id="6788" w:author="mpountou" w:date="2021-02-12T14:32:00Z">
              <w:rPr/>
            </w:rPrChange>
          </w:rPr>
          <w:fldChar w:fldCharType="end"/>
        </w:r>
        <w:bookmarkEnd w:id="6779"/>
        <w:r>
          <w:t xml:space="preserve"> </w:t>
        </w:r>
        <w:r w:rsidRPr="009368FB">
          <w:t>- Αναπαράσταση του πίνακα χρηστών-αξιολογήσεων - Υπολογισμός ομοιότητας</w:t>
        </w:r>
        <w:bookmarkEnd w:id="6780"/>
      </w:ins>
    </w:p>
    <w:p w14:paraId="5E710D5C" w14:textId="74A356A6" w:rsidR="009368FB" w:rsidRPr="009368FB" w:rsidDel="00560B51" w:rsidRDefault="009368FB">
      <w:pPr>
        <w:pStyle w:val="aa"/>
        <w:rPr>
          <w:del w:id="6789" w:author="mpountou" w:date="2021-02-12T14:35:00Z"/>
        </w:rPr>
        <w:pPrChange w:id="6790" w:author="mpountou" w:date="2021-02-12T14:32:00Z">
          <w:pPr>
            <w:pStyle w:val="aa"/>
            <w:jc w:val="center"/>
          </w:pPr>
        </w:pPrChange>
      </w:pPr>
    </w:p>
    <w:p w14:paraId="731B52E5" w14:textId="5FFC26DC" w:rsidR="00690EC6" w:rsidDel="009368FB" w:rsidRDefault="0051578E">
      <w:pPr>
        <w:pStyle w:val="aa"/>
        <w:rPr>
          <w:del w:id="6791" w:author="mpountou" w:date="2021-02-12T14:31:00Z"/>
          <w:noProof/>
        </w:rPr>
        <w:pPrChange w:id="6792" w:author="mpountou" w:date="2021-02-12T14:35:00Z">
          <w:pPr>
            <w:pStyle w:val="aa"/>
            <w:jc w:val="center"/>
          </w:pPr>
        </w:pPrChange>
      </w:pPr>
      <w:bookmarkStart w:id="6793" w:name="_Toc54270777"/>
      <w:bookmarkStart w:id="6794" w:name="_Toc62231585"/>
      <w:bookmarkStart w:id="6795" w:name="_Toc63977399"/>
      <w:del w:id="6796" w:author="mpountou" w:date="2021-02-12T14:31:00Z">
        <w:r w:rsidDel="009368FB">
          <w:delText xml:space="preserve">Πίνακας </w:delText>
        </w:r>
        <w:r w:rsidR="007D7A58" w:rsidDel="009368FB">
          <w:rPr>
            <w:i w:val="0"/>
            <w:iCs w:val="0"/>
          </w:rPr>
          <w:fldChar w:fldCharType="begin"/>
        </w:r>
        <w:r w:rsidR="007D7A58" w:rsidDel="009368FB">
          <w:delInstrText xml:space="preserve"> SEQ Πίνακας \* ARABIC </w:delInstrText>
        </w:r>
        <w:r w:rsidR="007D7A58" w:rsidDel="009368FB">
          <w:rPr>
            <w:i w:val="0"/>
            <w:iCs w:val="0"/>
          </w:rPr>
          <w:fldChar w:fldCharType="separate"/>
        </w:r>
        <w:r w:rsidR="009D3366" w:rsidDel="009368FB">
          <w:rPr>
            <w:noProof/>
          </w:rPr>
          <w:delText>4</w:delText>
        </w:r>
        <w:r w:rsidR="007D7A58" w:rsidDel="009368FB">
          <w:rPr>
            <w:i w:val="0"/>
            <w:iCs w:val="0"/>
            <w:noProof/>
          </w:rPr>
          <w:fldChar w:fldCharType="end"/>
        </w:r>
        <w:r w:rsidDel="009368FB">
          <w:delText xml:space="preserve"> </w:delText>
        </w:r>
        <w:r w:rsidRPr="009E2A3E" w:rsidDel="009368FB">
          <w:delText>- Αναπαράσταση του πίνακα χρηστών-αξιολογήσεων</w:delText>
        </w:r>
        <w:r w:rsidDel="009368FB">
          <w:rPr>
            <w:noProof/>
          </w:rPr>
          <w:delText xml:space="preserve"> - Υπολογισμός ομοιότητας</w:delText>
        </w:r>
        <w:bookmarkEnd w:id="6793"/>
        <w:bookmarkEnd w:id="6794"/>
        <w:bookmarkEnd w:id="6795"/>
      </w:del>
    </w:p>
    <w:p w14:paraId="7A47FFAB" w14:textId="77777777" w:rsidR="0051578E" w:rsidRPr="0051578E" w:rsidRDefault="0051578E">
      <w:pPr>
        <w:pStyle w:val="aa"/>
        <w:pPrChange w:id="6797" w:author="mpountou" w:date="2021-02-12T14:35:00Z">
          <w:pPr/>
        </w:pPrChange>
      </w:pPr>
    </w:p>
    <w:p w14:paraId="3728334A" w14:textId="77777777" w:rsidR="00D85CD0" w:rsidRPr="00662C6D" w:rsidRDefault="00DF1B65" w:rsidP="009753FC">
      <w:pPr>
        <w:pStyle w:val="4"/>
        <w:rPr>
          <w:b/>
          <w:bCs/>
          <w:rPrChange w:id="6798" w:author="Sotirios Filippos Tsarouchis" w:date="2021-02-09T17:42:00Z">
            <w:rPr/>
          </w:rPrChange>
        </w:rPr>
      </w:pPr>
      <w:bookmarkStart w:id="6799" w:name="_Toc64223398"/>
      <w:r w:rsidRPr="00662C6D">
        <w:rPr>
          <w:b/>
          <w:bCs/>
          <w:rPrChange w:id="6800" w:author="Sotirios Filippos Tsarouchis" w:date="2021-02-09T17:42:00Z">
            <w:rPr/>
          </w:rPrChange>
        </w:rPr>
        <w:t>Στάθμιση σημασίας ομοιότητας (significance weighting)</w:t>
      </w:r>
      <w:bookmarkEnd w:id="6799"/>
    </w:p>
    <w:p w14:paraId="1C447494" w14:textId="77777777" w:rsidR="00DF1B65" w:rsidRDefault="00DF1B65" w:rsidP="00DF1B65"/>
    <w:p w14:paraId="09390B50" w14:textId="6F42EF28" w:rsidR="00DF1B65" w:rsidRDefault="003F7F88" w:rsidP="00DF1B65">
      <w:pPr>
        <w:rPr>
          <w:ins w:id="6801" w:author="mpountou" w:date="2021-02-12T14:36:00Z"/>
        </w:rPr>
      </w:pPr>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End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14:paraId="75DDBB67" w14:textId="77777777" w:rsidR="00560B51" w:rsidRDefault="00560B51" w:rsidP="00DF1B65">
      <w:pPr>
        <w:rPr>
          <w:ins w:id="6802" w:author="mpountou" w:date="2021-02-12T14:35:00Z"/>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560B51" w14:paraId="71329C7B" w14:textId="77777777" w:rsidTr="004344EE">
        <w:trPr>
          <w:ins w:id="6803" w:author="mpountou" w:date="2021-02-12T14:35:00Z"/>
        </w:trPr>
        <w:tc>
          <w:tcPr>
            <w:tcW w:w="704" w:type="dxa"/>
          </w:tcPr>
          <w:p w14:paraId="525F8F39" w14:textId="77777777" w:rsidR="00560B51" w:rsidRDefault="00560B51">
            <w:pPr>
              <w:jc w:val="center"/>
              <w:rPr>
                <w:ins w:id="6804" w:author="mpountou" w:date="2021-02-12T14:35:00Z"/>
                <w:rFonts w:eastAsiaTheme="minorEastAsia"/>
              </w:rPr>
              <w:pPrChange w:id="6805" w:author="mpountou" w:date="2021-02-11T21:49:00Z">
                <w:pPr/>
              </w:pPrChange>
            </w:pPr>
          </w:p>
        </w:tc>
        <w:tc>
          <w:tcPr>
            <w:tcW w:w="6804" w:type="dxa"/>
          </w:tcPr>
          <w:p w14:paraId="37065872" w14:textId="72F4B95A" w:rsidR="00560B51" w:rsidRPr="00F75D6D" w:rsidRDefault="00560B51">
            <w:pPr>
              <w:jc w:val="center"/>
              <w:rPr>
                <w:ins w:id="6806" w:author="mpountou" w:date="2021-02-12T14:35:00Z"/>
                <w:rFonts w:eastAsiaTheme="minorEastAsia"/>
                <w:i/>
                <w:rPrChange w:id="6807" w:author="mpountou" w:date="2021-02-11T21:53:00Z">
                  <w:rPr>
                    <w:ins w:id="6808" w:author="mpountou" w:date="2021-02-12T14:35:00Z"/>
                    <w:rFonts w:eastAsiaTheme="minorEastAsia"/>
                  </w:rPr>
                </w:rPrChange>
              </w:rPr>
              <w:pPrChange w:id="6809" w:author="mpountou" w:date="2021-02-11T21:53:00Z">
                <w:pPr/>
              </w:pPrChange>
            </w:pPr>
            <m:oMathPara>
              <m:oMath>
                <m:r>
                  <w:ins w:id="6810" w:author="mpountou" w:date="2021-02-12T14:35:00Z">
                    <w:rPr>
                      <w:rFonts w:ascii="Cambria Math" w:hAnsi="Cambria Math"/>
                    </w:rPr>
                    <m:t>discounted.similarity=similarity⋅</m:t>
                  </w:ins>
                </m:r>
                <m:f>
                  <m:fPr>
                    <m:ctrlPr>
                      <w:ins w:id="6811" w:author="mpountou" w:date="2021-02-12T14:35:00Z">
                        <w:rPr>
                          <w:rFonts w:ascii="Cambria Math" w:hAnsi="Cambria Math"/>
                          <w:i/>
                        </w:rPr>
                      </w:ins>
                    </m:ctrlPr>
                  </m:fPr>
                  <m:num>
                    <m:func>
                      <m:funcPr>
                        <m:ctrlPr>
                          <w:ins w:id="6812" w:author="mpountou" w:date="2021-02-12T14:35:00Z">
                            <w:rPr>
                              <w:rFonts w:ascii="Cambria Math" w:hAnsi="Cambria Math"/>
                              <w:i/>
                            </w:rPr>
                          </w:ins>
                        </m:ctrlPr>
                      </m:funcPr>
                      <m:fName>
                        <m:r>
                          <w:ins w:id="6813" w:author="mpountou" w:date="2021-02-12T14:35:00Z">
                            <w:rPr>
                              <w:rFonts w:ascii="Cambria Math" w:hAnsi="Cambria Math"/>
                            </w:rPr>
                            <m:t>min</m:t>
                          </w:ins>
                        </m:r>
                      </m:fName>
                      <m:e>
                        <m:d>
                          <m:dPr>
                            <m:ctrlPr>
                              <w:ins w:id="6814" w:author="mpountou" w:date="2021-02-12T14:35:00Z">
                                <w:rPr>
                                  <w:rFonts w:ascii="Cambria Math" w:hAnsi="Cambria Math"/>
                                  <w:i/>
                                </w:rPr>
                              </w:ins>
                            </m:ctrlPr>
                          </m:dPr>
                          <m:e>
                            <m:sSub>
                              <m:sSubPr>
                                <m:ctrlPr>
                                  <w:ins w:id="6815" w:author="mpountou" w:date="2021-02-12T14:35:00Z">
                                    <w:rPr>
                                      <w:rFonts w:ascii="Cambria Math" w:hAnsi="Cambria Math"/>
                                      <w:i/>
                                    </w:rPr>
                                  </w:ins>
                                </m:ctrlPr>
                              </m:sSubPr>
                              <m:e>
                                <m:r>
                                  <w:ins w:id="6816" w:author="mpountou" w:date="2021-02-12T14:35:00Z">
                                    <w:rPr>
                                      <w:rFonts w:ascii="Cambria Math" w:hAnsi="Cambria Math"/>
                                    </w:rPr>
                                    <m:t xml:space="preserve"> |Ι</m:t>
                                  </w:ins>
                                </m:r>
                              </m:e>
                              <m:sub>
                                <m:r>
                                  <w:ins w:id="6817" w:author="mpountou" w:date="2021-02-12T14:35:00Z">
                                    <w:rPr>
                                      <w:rFonts w:ascii="Cambria Math" w:hAnsi="Cambria Math"/>
                                    </w:rPr>
                                    <m:t>υ</m:t>
                                  </w:ins>
                                </m:r>
                              </m:sub>
                            </m:sSub>
                            <m:r>
                              <w:ins w:id="6818" w:author="mpountou" w:date="2021-02-12T14:35:00Z">
                                <w:rPr>
                                  <w:rFonts w:ascii="Cambria Math" w:hAnsi="Cambria Math"/>
                                </w:rPr>
                                <m:t>∩</m:t>
                              </w:ins>
                            </m:r>
                            <m:sSub>
                              <m:sSubPr>
                                <m:ctrlPr>
                                  <w:ins w:id="6819" w:author="mpountou" w:date="2021-02-12T14:35:00Z">
                                    <w:rPr>
                                      <w:rFonts w:ascii="Cambria Math" w:hAnsi="Cambria Math"/>
                                      <w:i/>
                                    </w:rPr>
                                  </w:ins>
                                </m:ctrlPr>
                              </m:sSubPr>
                              <m:e>
                                <m:r>
                                  <w:ins w:id="6820" w:author="mpountou" w:date="2021-02-12T14:35:00Z">
                                    <w:rPr>
                                      <w:rFonts w:ascii="Cambria Math" w:hAnsi="Cambria Math"/>
                                    </w:rPr>
                                    <m:t>Ι</m:t>
                                  </w:ins>
                                </m:r>
                              </m:e>
                              <m:sub>
                                <m:r>
                                  <w:ins w:id="6821" w:author="mpountou" w:date="2021-02-12T14:35:00Z">
                                    <w:rPr>
                                      <w:rFonts w:ascii="Cambria Math" w:hAnsi="Cambria Math"/>
                                      <w:lang w:val="en-US"/>
                                    </w:rPr>
                                    <m:t>v</m:t>
                                  </w:ins>
                                </m:r>
                              </m:sub>
                            </m:sSub>
                            <m:r>
                              <w:ins w:id="6822" w:author="mpountou" w:date="2021-02-12T14:35:00Z">
                                <w:rPr>
                                  <w:rFonts w:ascii="Cambria Math" w:hAnsi="Cambria Math"/>
                                </w:rPr>
                                <m:t xml:space="preserve">| , b </m:t>
                              </w:ins>
                            </m:r>
                          </m:e>
                        </m:d>
                      </m:e>
                    </m:func>
                  </m:num>
                  <m:den>
                    <m:r>
                      <w:ins w:id="6823" w:author="mpountou" w:date="2021-02-12T14:35:00Z">
                        <w:rPr>
                          <w:rFonts w:ascii="Cambria Math" w:hAnsi="Cambria Math"/>
                        </w:rPr>
                        <m:t>b</m:t>
                      </w:ins>
                    </m:r>
                    <w:commentRangeStart w:id="6824"/>
                    <w:commentRangeStart w:id="6825"/>
                    <w:commentRangeEnd w:id="6824"/>
                    <m:r>
                      <w:ins w:id="6826" w:author="mpountou" w:date="2021-02-12T14:35:00Z">
                        <w:rPr>
                          <w:rFonts w:ascii="Cambria Math" w:hAnsi="Cambria Math"/>
                          <w:i/>
                        </w:rPr>
                        <w:commentReference w:id="6824"/>
                      </w:ins>
                    </m:r>
                    <w:commentRangeEnd w:id="6825"/>
                    <m:r>
                      <w:ins w:id="6827" w:author="mpountou" w:date="2021-02-12T14:36:00Z">
                        <m:rPr>
                          <m:sty m:val="p"/>
                        </m:rPr>
                        <w:rPr>
                          <w:rStyle w:val="ad"/>
                        </w:rPr>
                        <w:commentReference w:id="6825"/>
                      </w:ins>
                    </m:r>
                  </m:den>
                </m:f>
              </m:oMath>
            </m:oMathPara>
          </w:p>
        </w:tc>
        <w:tc>
          <w:tcPr>
            <w:tcW w:w="788" w:type="dxa"/>
          </w:tcPr>
          <w:p w14:paraId="097BE5FC" w14:textId="147BF25A" w:rsidR="00560B51" w:rsidRPr="00F75D6D" w:rsidRDefault="00560B51" w:rsidP="004344EE">
            <w:pPr>
              <w:jc w:val="center"/>
              <w:rPr>
                <w:ins w:id="6828" w:author="mpountou" w:date="2021-02-12T14:35:00Z"/>
                <w:rFonts w:eastAsiaTheme="minorEastAsia"/>
                <w:lang w:val="en-US"/>
                <w:rPrChange w:id="6829" w:author="mpountou" w:date="2021-02-11T21:52:00Z">
                  <w:rPr>
                    <w:ins w:id="6830" w:author="mpountou" w:date="2021-02-12T14:35:00Z"/>
                    <w:rFonts w:eastAsiaTheme="minorEastAsia"/>
                  </w:rPr>
                </w:rPrChange>
              </w:rPr>
            </w:pPr>
            <w:ins w:id="6831" w:author="mpountou" w:date="2021-02-12T14:35: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14</w:t>
            </w:r>
            <w:ins w:id="6832" w:author="mpountou" w:date="2021-02-12T14:35:00Z">
              <w:r>
                <w:fldChar w:fldCharType="end"/>
              </w:r>
              <w:r>
                <w:rPr>
                  <w:rFonts w:eastAsiaTheme="minorEastAsia"/>
                  <w:lang w:val="en-US"/>
                </w:rPr>
                <w:t>)</w:t>
              </w:r>
            </w:ins>
          </w:p>
        </w:tc>
      </w:tr>
    </w:tbl>
    <w:p w14:paraId="05820899" w14:textId="77777777" w:rsidR="00560B51" w:rsidDel="00560B51" w:rsidRDefault="00560B51" w:rsidP="00DF1B65">
      <w:pPr>
        <w:rPr>
          <w:del w:id="6833" w:author="mpountou" w:date="2021-02-12T14:36:00Z"/>
        </w:rPr>
      </w:pPr>
    </w:p>
    <w:p w14:paraId="6C73C2B8" w14:textId="77777777" w:rsidR="0051578E" w:rsidDel="00560B51" w:rsidRDefault="0051578E" w:rsidP="00DF1B65">
      <w:pPr>
        <w:rPr>
          <w:del w:id="6834" w:author="mpountou" w:date="2021-02-12T14:36:00Z"/>
        </w:rPr>
      </w:pPr>
    </w:p>
    <w:p w14:paraId="3001F1B3" w14:textId="15928D73" w:rsidR="00F649F4" w:rsidRPr="00DF7BE9" w:rsidRDefault="003F7F88" w:rsidP="00DF7BE9">
      <w:pPr>
        <w:rPr>
          <w:rFonts w:eastAsiaTheme="minorEastAsia"/>
        </w:rPr>
      </w:pPr>
      <m:oMathPara>
        <m:oMath>
          <m:r>
            <w:del w:id="6835" w:author="mpountou" w:date="2021-02-12T14:36:00Z">
              <w:rPr>
                <w:rFonts w:ascii="Cambria Math" w:hAnsi="Cambria Math"/>
              </w:rPr>
              <m:t>discounted.sim</m:t>
            </w:del>
          </m:r>
          <m:r>
            <w:del w:id="6836" w:author="mpountou" w:date="2021-02-12T14:35:00Z">
              <w:rPr>
                <w:rFonts w:ascii="Cambria Math" w:hAnsi="Cambria Math"/>
              </w:rPr>
              <m:t>ilarity=similarity⋅</m:t>
            </w:del>
          </m:r>
          <m:f>
            <m:fPr>
              <m:ctrlPr>
                <w:del w:id="6837" w:author="mpountou" w:date="2021-02-12T14:35:00Z">
                  <w:rPr>
                    <w:rFonts w:ascii="Cambria Math" w:hAnsi="Cambria Math"/>
                    <w:i/>
                  </w:rPr>
                </w:del>
              </m:ctrlPr>
            </m:fPr>
            <m:num>
              <m:func>
                <m:funcPr>
                  <m:ctrlPr>
                    <w:del w:id="6838" w:author="mpountou" w:date="2021-02-12T14:35:00Z">
                      <w:rPr>
                        <w:rFonts w:ascii="Cambria Math" w:hAnsi="Cambria Math"/>
                      </w:rPr>
                    </w:del>
                  </m:ctrlPr>
                </m:funcPr>
                <m:fName>
                  <m:r>
                    <w:del w:id="6839" w:author="mpountou" w:date="2021-02-12T14:35:00Z">
                      <m:rPr>
                        <m:sty m:val="p"/>
                      </m:rPr>
                      <w:rPr>
                        <w:rFonts w:ascii="Cambria Math" w:hAnsi="Cambria Math"/>
                      </w:rPr>
                      <m:t>min</m:t>
                    </w:del>
                  </m:r>
                </m:fName>
                <m:e>
                  <m:d>
                    <m:dPr>
                      <m:ctrlPr>
                        <w:del w:id="6840" w:author="mpountou" w:date="2021-02-12T14:35:00Z">
                          <w:rPr>
                            <w:rFonts w:ascii="Cambria Math" w:hAnsi="Cambria Math"/>
                            <w:i/>
                          </w:rPr>
                        </w:del>
                      </m:ctrlPr>
                    </m:dPr>
                    <m:e>
                      <m:sSub>
                        <m:sSubPr>
                          <m:ctrlPr>
                            <w:del w:id="6841" w:author="mpountou" w:date="2021-02-12T14:35:00Z">
                              <w:rPr>
                                <w:rFonts w:ascii="Cambria Math" w:hAnsi="Cambria Math"/>
                                <w:i/>
                              </w:rPr>
                            </w:del>
                          </m:ctrlPr>
                        </m:sSubPr>
                        <m:e>
                          <m:r>
                            <w:del w:id="6842" w:author="mpountou" w:date="2021-02-12T14:35:00Z">
                              <w:rPr>
                                <w:rFonts w:ascii="Cambria Math" w:hAnsi="Cambria Math"/>
                              </w:rPr>
                              <m:t xml:space="preserve"> |Ι</m:t>
                            </w:del>
                          </m:r>
                        </m:e>
                        <m:sub>
                          <m:r>
                            <w:del w:id="6843" w:author="mpountou" w:date="2021-02-12T14:35:00Z">
                              <w:rPr>
                                <w:rFonts w:ascii="Cambria Math" w:hAnsi="Cambria Math"/>
                              </w:rPr>
                              <m:t>υ</m:t>
                            </w:del>
                          </m:r>
                        </m:sub>
                      </m:sSub>
                      <m:r>
                        <w:del w:id="6844" w:author="mpountou" w:date="2021-02-12T14:35:00Z">
                          <w:rPr>
                            <w:rFonts w:ascii="Cambria Math" w:hAnsi="Cambria Math"/>
                          </w:rPr>
                          <m:t>∩</m:t>
                        </w:del>
                      </m:r>
                      <m:sSub>
                        <m:sSubPr>
                          <m:ctrlPr>
                            <w:del w:id="6845" w:author="mpountou" w:date="2021-02-12T14:35:00Z">
                              <w:rPr>
                                <w:rFonts w:ascii="Cambria Math" w:hAnsi="Cambria Math"/>
                                <w:i/>
                              </w:rPr>
                            </w:del>
                          </m:ctrlPr>
                        </m:sSubPr>
                        <m:e>
                          <m:r>
                            <w:del w:id="6846" w:author="mpountou" w:date="2021-02-12T14:35:00Z">
                              <w:rPr>
                                <w:rFonts w:ascii="Cambria Math" w:hAnsi="Cambria Math"/>
                              </w:rPr>
                              <m:t>Ι</m:t>
                            </w:del>
                          </m:r>
                        </m:e>
                        <m:sub>
                          <m:r>
                            <w:del w:id="6847" w:author="mpountou" w:date="2021-02-12T14:35:00Z">
                              <w:rPr>
                                <w:rFonts w:ascii="Cambria Math" w:hAnsi="Cambria Math"/>
                                <w:lang w:val="en-US"/>
                              </w:rPr>
                              <m:t>v</m:t>
                            </w:del>
                          </m:r>
                        </m:sub>
                      </m:sSub>
                      <m:r>
                        <w:del w:id="6848" w:author="mpountou" w:date="2021-02-12T14:35:00Z">
                          <w:rPr>
                            <w:rFonts w:ascii="Cambria Math" w:hAnsi="Cambria Math"/>
                          </w:rPr>
                          <m:t xml:space="preserve">| , b </m:t>
                        </w:del>
                      </m:r>
                    </m:e>
                  </m:d>
                </m:e>
              </m:func>
            </m:num>
            <m:den>
              <m:r>
                <w:del w:id="6849" w:author="mpountou" w:date="2021-02-12T14:35:00Z">
                  <w:rPr>
                    <w:rFonts w:ascii="Cambria Math" w:hAnsi="Cambria Math"/>
                  </w:rPr>
                  <m:t>b</m:t>
                </w:del>
              </m:r>
            </m:den>
          </m:f>
        </m:oMath>
      </m:oMathPara>
    </w:p>
    <w:p w14:paraId="55A22662" w14:textId="77777777" w:rsidR="00DF7BE9" w:rsidRPr="00DF7BE9" w:rsidRDefault="00DF7BE9" w:rsidP="00DF7BE9"/>
    <w:p w14:paraId="48A76CF2" w14:textId="77777777" w:rsidR="00F83F70" w:rsidRPr="0071448C" w:rsidRDefault="00F83F70" w:rsidP="009753FC">
      <w:pPr>
        <w:pStyle w:val="4"/>
        <w:rPr>
          <w:rFonts w:eastAsiaTheme="minorEastAsia"/>
          <w:b/>
          <w:bCs/>
          <w:rPrChange w:id="6850" w:author="Sotirios Filippos Tsarouchis" w:date="2021-02-09T17:42:00Z">
            <w:rPr>
              <w:rFonts w:eastAsiaTheme="minorEastAsia"/>
            </w:rPr>
          </w:rPrChange>
        </w:rPr>
      </w:pPr>
      <w:bookmarkStart w:id="6851" w:name="_Toc64223399"/>
      <w:r w:rsidRPr="0071448C">
        <w:rPr>
          <w:rFonts w:eastAsiaTheme="minorEastAsia"/>
          <w:b/>
          <w:bCs/>
          <w:rPrChange w:id="6852" w:author="Sotirios Filippos Tsarouchis" w:date="2021-02-09T17:42:00Z">
            <w:rPr>
              <w:rFonts w:eastAsiaTheme="minorEastAsia"/>
            </w:rPr>
          </w:rPrChange>
        </w:rPr>
        <w:t>Κεντράρισμα μέση τιμής δεδομένων (</w:t>
      </w:r>
      <w:r w:rsidRPr="0071448C">
        <w:rPr>
          <w:rFonts w:eastAsiaTheme="minorEastAsia"/>
          <w:b/>
          <w:bCs/>
          <w:lang w:val="en-US"/>
          <w:rPrChange w:id="6853" w:author="Sotirios Filippos Tsarouchis" w:date="2021-02-09T17:42:00Z">
            <w:rPr>
              <w:rFonts w:eastAsiaTheme="minorEastAsia"/>
              <w:lang w:val="en-US"/>
            </w:rPr>
          </w:rPrChange>
        </w:rPr>
        <w:t>mean</w:t>
      </w:r>
      <w:r w:rsidRPr="0071448C">
        <w:rPr>
          <w:rFonts w:eastAsiaTheme="minorEastAsia"/>
          <w:b/>
          <w:bCs/>
          <w:rPrChange w:id="6854" w:author="Sotirios Filippos Tsarouchis" w:date="2021-02-09T17:42:00Z">
            <w:rPr>
              <w:rFonts w:eastAsiaTheme="minorEastAsia"/>
            </w:rPr>
          </w:rPrChange>
        </w:rPr>
        <w:t>-</w:t>
      </w:r>
      <w:r w:rsidRPr="0071448C">
        <w:rPr>
          <w:rFonts w:eastAsiaTheme="minorEastAsia"/>
          <w:b/>
          <w:bCs/>
          <w:lang w:val="en-US"/>
          <w:rPrChange w:id="6855" w:author="Sotirios Filippos Tsarouchis" w:date="2021-02-09T17:42:00Z">
            <w:rPr>
              <w:rFonts w:eastAsiaTheme="minorEastAsia"/>
              <w:lang w:val="en-US"/>
            </w:rPr>
          </w:rPrChange>
        </w:rPr>
        <w:t>center</w:t>
      </w:r>
      <w:r w:rsidRPr="0071448C">
        <w:rPr>
          <w:rFonts w:eastAsiaTheme="minorEastAsia"/>
          <w:b/>
          <w:bCs/>
          <w:rPrChange w:id="6856" w:author="Sotirios Filippos Tsarouchis" w:date="2021-02-09T17:42:00Z">
            <w:rPr>
              <w:rFonts w:eastAsiaTheme="minorEastAsia"/>
            </w:rPr>
          </w:rPrChange>
        </w:rPr>
        <w:t xml:space="preserve"> </w:t>
      </w:r>
      <w:r w:rsidRPr="0071448C">
        <w:rPr>
          <w:rFonts w:eastAsiaTheme="minorEastAsia"/>
          <w:b/>
          <w:bCs/>
          <w:lang w:val="en-US"/>
          <w:rPrChange w:id="6857" w:author="Sotirios Filippos Tsarouchis" w:date="2021-02-09T17:42:00Z">
            <w:rPr>
              <w:rFonts w:eastAsiaTheme="minorEastAsia"/>
              <w:lang w:val="en-US"/>
            </w:rPr>
          </w:rPrChange>
        </w:rPr>
        <w:t>data</w:t>
      </w:r>
      <w:r w:rsidRPr="0071448C">
        <w:rPr>
          <w:rFonts w:eastAsiaTheme="minorEastAsia"/>
          <w:b/>
          <w:bCs/>
          <w:rPrChange w:id="6858" w:author="Sotirios Filippos Tsarouchis" w:date="2021-02-09T17:42:00Z">
            <w:rPr>
              <w:rFonts w:eastAsiaTheme="minorEastAsia"/>
            </w:rPr>
          </w:rPrChange>
        </w:rPr>
        <w:t>)</w:t>
      </w:r>
      <w:bookmarkEnd w:id="6851"/>
      <w:r w:rsidRPr="0071448C">
        <w:rPr>
          <w:rFonts w:eastAsiaTheme="minorEastAsia"/>
          <w:b/>
          <w:bCs/>
          <w:rPrChange w:id="6859" w:author="Sotirios Filippos Tsarouchis" w:date="2021-02-09T17:42:00Z">
            <w:rPr>
              <w:rFonts w:eastAsiaTheme="minorEastAsia"/>
            </w:rPr>
          </w:rPrChange>
        </w:rPr>
        <w:t xml:space="preserve">  </w:t>
      </w:r>
    </w:p>
    <w:p w14:paraId="5A0B569B" w14:textId="77777777" w:rsidR="0051578E" w:rsidRPr="0051578E" w:rsidRDefault="0051578E" w:rsidP="0051578E"/>
    <w:p w14:paraId="00065839" w14:textId="77777777"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14:paraId="0E732301" w14:textId="77777777"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End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14:paraId="72129BDA" w14:textId="00674C9D" w:rsidR="00536ECF" w:rsidRDefault="00536ECF" w:rsidP="0051578E">
      <w:pPr>
        <w:rPr>
          <w:ins w:id="6860" w:author="mpountou" w:date="2021-02-12T14:38:00Z"/>
        </w:rPr>
      </w:pPr>
      <w:r>
        <w:t>Η νέα αξιολόγηση κάθε χρήστη προκύπτει από τον τύπο</w:t>
      </w:r>
    </w:p>
    <w:p w14:paraId="15F2DCCF" w14:textId="77777777" w:rsidR="007509A9" w:rsidRDefault="007509A9" w:rsidP="0051578E">
      <w:pPr>
        <w:rPr>
          <w:ins w:id="6861" w:author="mpountou" w:date="2021-02-12T14:36:00Z"/>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509A9" w14:paraId="78EC2A9D" w14:textId="77777777" w:rsidTr="004344EE">
        <w:trPr>
          <w:ins w:id="6862" w:author="mpountou" w:date="2021-02-12T14:38:00Z"/>
        </w:trPr>
        <w:tc>
          <w:tcPr>
            <w:tcW w:w="704" w:type="dxa"/>
          </w:tcPr>
          <w:p w14:paraId="3D0E8838" w14:textId="77777777" w:rsidR="007509A9" w:rsidRDefault="007509A9">
            <w:pPr>
              <w:jc w:val="center"/>
              <w:rPr>
                <w:ins w:id="6863" w:author="mpountou" w:date="2021-02-12T14:38:00Z"/>
                <w:rFonts w:eastAsiaTheme="minorEastAsia"/>
              </w:rPr>
              <w:pPrChange w:id="6864" w:author="mpountou" w:date="2021-02-11T21:49:00Z">
                <w:pPr/>
              </w:pPrChange>
            </w:pPr>
          </w:p>
        </w:tc>
        <w:tc>
          <w:tcPr>
            <w:tcW w:w="6804" w:type="dxa"/>
          </w:tcPr>
          <w:p w14:paraId="718CABE0" w14:textId="341507A5" w:rsidR="007509A9" w:rsidRPr="007509A9" w:rsidRDefault="00851A19">
            <w:pPr>
              <w:jc w:val="center"/>
              <w:rPr>
                <w:ins w:id="6865" w:author="mpountou" w:date="2021-02-12T14:38:00Z"/>
                <w:rFonts w:ascii="Cambria Math" w:hAnsi="Cambria Math"/>
                <w:i/>
                <w:lang w:val="en-US"/>
                <w:rPrChange w:id="6866" w:author="mpountou" w:date="2021-02-12T14:38:00Z">
                  <w:rPr>
                    <w:ins w:id="6867" w:author="mpountou" w:date="2021-02-12T14:38:00Z"/>
                    <w:rFonts w:eastAsiaTheme="minorEastAsia"/>
                  </w:rPr>
                </w:rPrChange>
              </w:rPr>
              <w:pPrChange w:id="6868" w:author="mpountou" w:date="2021-02-12T14:38:00Z">
                <w:pPr/>
              </w:pPrChange>
            </w:pPr>
            <m:oMathPara>
              <m:oMath>
                <m:sSub>
                  <m:sSubPr>
                    <m:ctrlPr>
                      <w:ins w:id="6869" w:author="mpountou" w:date="2021-02-12T14:38:00Z">
                        <w:rPr>
                          <w:rFonts w:ascii="Cambria Math" w:hAnsi="Cambria Math"/>
                          <w:i/>
                          <w:lang w:val="en-US"/>
                        </w:rPr>
                      </w:ins>
                    </m:ctrlPr>
                  </m:sSubPr>
                  <m:e>
                    <m:r>
                      <w:ins w:id="6870" w:author="mpountou" w:date="2021-02-12T14:38:00Z">
                        <w:rPr>
                          <w:rFonts w:ascii="Cambria Math" w:hAnsi="Cambria Math"/>
                          <w:lang w:val="en-US"/>
                        </w:rPr>
                        <m:t>s</m:t>
                      </w:ins>
                    </m:r>
                  </m:e>
                  <m:sub>
                    <m:r>
                      <w:ins w:id="6871" w:author="mpountou" w:date="2021-02-12T14:38:00Z">
                        <w:rPr>
                          <w:rFonts w:ascii="Cambria Math" w:hAnsi="Cambria Math"/>
                          <w:lang w:val="en-US"/>
                        </w:rPr>
                        <m:t>uj</m:t>
                      </w:ins>
                    </m:r>
                  </m:sub>
                </m:sSub>
                <m:r>
                  <w:ins w:id="6872" w:author="mpountou" w:date="2021-02-12T14:38:00Z">
                    <w:rPr>
                      <w:rFonts w:ascii="Cambria Math" w:hAnsi="Cambria Math"/>
                      <w:lang w:val="en-US"/>
                    </w:rPr>
                    <m:t>=</m:t>
                  </w:ins>
                </m:r>
                <m:sSub>
                  <m:sSubPr>
                    <m:ctrlPr>
                      <w:ins w:id="6873" w:author="mpountou" w:date="2021-02-12T14:38:00Z">
                        <w:rPr>
                          <w:rFonts w:ascii="Cambria Math" w:hAnsi="Cambria Math"/>
                          <w:i/>
                          <w:lang w:val="en-US"/>
                        </w:rPr>
                      </w:ins>
                    </m:ctrlPr>
                  </m:sSubPr>
                  <m:e>
                    <m:r>
                      <w:ins w:id="6874" w:author="mpountou" w:date="2021-02-12T14:38:00Z">
                        <w:rPr>
                          <w:rFonts w:ascii="Cambria Math" w:hAnsi="Cambria Math"/>
                          <w:lang w:val="en-US"/>
                        </w:rPr>
                        <m:t>r</m:t>
                      </w:ins>
                    </m:r>
                  </m:e>
                  <m:sub>
                    <m:r>
                      <w:ins w:id="6875" w:author="mpountou" w:date="2021-02-12T14:38:00Z">
                        <w:rPr>
                          <w:rFonts w:ascii="Cambria Math" w:hAnsi="Cambria Math"/>
                          <w:lang w:val="en-US"/>
                        </w:rPr>
                        <m:t>uj</m:t>
                      </w:ins>
                    </m:r>
                  </m:sub>
                </m:sSub>
                <m:r>
                  <w:ins w:id="6876" w:author="mpountou" w:date="2021-02-12T14:38:00Z">
                    <w:rPr>
                      <w:rFonts w:ascii="Cambria Math" w:hAnsi="Cambria Math"/>
                      <w:lang w:val="en-US"/>
                    </w:rPr>
                    <m:t>-</m:t>
                  </w:ins>
                </m:r>
                <m:sSub>
                  <m:sSubPr>
                    <m:ctrlPr>
                      <w:ins w:id="6877" w:author="mpountou" w:date="2021-02-12T14:38:00Z">
                        <w:rPr>
                          <w:rFonts w:ascii="Cambria Math" w:hAnsi="Cambria Math"/>
                          <w:i/>
                        </w:rPr>
                      </w:ins>
                    </m:ctrlPr>
                  </m:sSubPr>
                  <m:e>
                    <m:r>
                      <w:ins w:id="6878" w:author="mpountou" w:date="2021-02-12T14:38:00Z">
                        <w:rPr>
                          <w:rFonts w:ascii="Cambria Math" w:hAnsi="Cambria Math"/>
                        </w:rPr>
                        <m:t>μ</m:t>
                      </w:ins>
                    </m:r>
                    <m:ctrlPr>
                      <w:ins w:id="6879" w:author="mpountou" w:date="2021-02-12T14:38:00Z">
                        <w:rPr>
                          <w:rFonts w:ascii="Cambria Math" w:hAnsi="Cambria Math"/>
                          <w:i/>
                          <w:lang w:val="en-US"/>
                        </w:rPr>
                      </w:ins>
                    </m:ctrlPr>
                  </m:e>
                  <m:sub>
                    <m:r>
                      <w:ins w:id="6880" w:author="mpountou" w:date="2021-02-12T14:38:00Z">
                        <w:rPr>
                          <w:rFonts w:ascii="Cambria Math" w:hAnsi="Cambria Math"/>
                          <w:lang w:val="en-US"/>
                        </w:rPr>
                        <m:t>u</m:t>
                      </w:ins>
                    </m:r>
                    <w:commentRangeStart w:id="6881"/>
                    <w:commentRangeStart w:id="6882"/>
                    <w:commentRangeEnd w:id="6881"/>
                    <m:r>
                      <w:ins w:id="6883" w:author="mpountou" w:date="2021-02-12T14:38:00Z">
                        <w:rPr>
                          <w:rFonts w:ascii="Cambria Math" w:hAnsi="Cambria Math"/>
                          <w:i/>
                        </w:rPr>
                        <w:commentReference w:id="6881"/>
                      </w:ins>
                    </m:r>
                    <w:commentRangeEnd w:id="6882"/>
                    <m:r>
                      <w:ins w:id="6884" w:author="mpountou" w:date="2021-02-12T14:39:00Z">
                        <m:rPr>
                          <m:sty m:val="p"/>
                        </m:rPr>
                        <w:rPr>
                          <w:rStyle w:val="ad"/>
                        </w:rPr>
                        <w:commentReference w:id="6882"/>
                      </w:ins>
                    </m:r>
                  </m:sub>
                </m:sSub>
              </m:oMath>
            </m:oMathPara>
          </w:p>
        </w:tc>
        <w:tc>
          <w:tcPr>
            <w:tcW w:w="788" w:type="dxa"/>
          </w:tcPr>
          <w:p w14:paraId="3CAAA0EB" w14:textId="7B9ADCB0" w:rsidR="007509A9" w:rsidRPr="00F75D6D" w:rsidRDefault="007509A9" w:rsidP="004344EE">
            <w:pPr>
              <w:jc w:val="center"/>
              <w:rPr>
                <w:ins w:id="6885" w:author="mpountou" w:date="2021-02-12T14:38:00Z"/>
                <w:rFonts w:eastAsiaTheme="minorEastAsia"/>
                <w:lang w:val="en-US"/>
                <w:rPrChange w:id="6886" w:author="mpountou" w:date="2021-02-11T21:52:00Z">
                  <w:rPr>
                    <w:ins w:id="6887" w:author="mpountou" w:date="2021-02-12T14:38:00Z"/>
                    <w:rFonts w:eastAsiaTheme="minorEastAsia"/>
                  </w:rPr>
                </w:rPrChange>
              </w:rPr>
            </w:pPr>
            <w:ins w:id="6888" w:author="mpountou" w:date="2021-02-12T14:38: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15</w:t>
            </w:r>
            <w:ins w:id="6889" w:author="mpountou" w:date="2021-02-12T14:38:00Z">
              <w:r>
                <w:fldChar w:fldCharType="end"/>
              </w:r>
              <w:r>
                <w:rPr>
                  <w:rFonts w:eastAsiaTheme="minorEastAsia"/>
                  <w:lang w:val="en-US"/>
                </w:rPr>
                <w:t>)</w:t>
              </w:r>
            </w:ins>
          </w:p>
        </w:tc>
      </w:tr>
    </w:tbl>
    <w:p w14:paraId="67539492" w14:textId="77777777" w:rsidR="007509A9" w:rsidRDefault="007509A9" w:rsidP="0051578E"/>
    <w:p w14:paraId="4EF1F46C" w14:textId="6692094E" w:rsidR="00536ECF" w:rsidRPr="00536ECF" w:rsidDel="007509A9" w:rsidRDefault="00851A19" w:rsidP="0051578E">
      <w:pPr>
        <w:rPr>
          <w:del w:id="6890" w:author="mpountou" w:date="2021-02-12T14:38:00Z"/>
          <w:i/>
          <w:lang w:val="en-US"/>
        </w:rPr>
      </w:pPr>
      <m:oMathPara>
        <m:oMath>
          <m:sSub>
            <m:sSubPr>
              <m:ctrlPr>
                <w:del w:id="6891" w:author="mpountou" w:date="2021-02-12T14:38:00Z">
                  <w:rPr>
                    <w:rFonts w:ascii="Cambria Math" w:hAnsi="Cambria Math"/>
                    <w:i/>
                    <w:lang w:val="en-US"/>
                  </w:rPr>
                </w:del>
              </m:ctrlPr>
            </m:sSubPr>
            <m:e>
              <m:r>
                <w:del w:id="6892" w:author="mpountou" w:date="2021-02-12T14:38:00Z">
                  <w:rPr>
                    <w:rFonts w:ascii="Cambria Math" w:hAnsi="Cambria Math"/>
                    <w:lang w:val="en-US"/>
                  </w:rPr>
                  <m:t>s</m:t>
                </w:del>
              </m:r>
            </m:e>
            <m:sub>
              <m:r>
                <w:del w:id="6893" w:author="mpountou" w:date="2021-02-12T14:38:00Z">
                  <w:rPr>
                    <w:rFonts w:ascii="Cambria Math" w:hAnsi="Cambria Math"/>
                    <w:lang w:val="en-US"/>
                  </w:rPr>
                  <m:t>uj</m:t>
                </w:del>
              </m:r>
            </m:sub>
          </m:sSub>
          <m:r>
            <w:del w:id="6894" w:author="mpountou" w:date="2021-02-12T14:38:00Z">
              <w:rPr>
                <w:rFonts w:ascii="Cambria Math" w:hAnsi="Cambria Math"/>
                <w:lang w:val="en-US"/>
              </w:rPr>
              <m:t>=</m:t>
            </w:del>
          </m:r>
          <m:sSub>
            <m:sSubPr>
              <m:ctrlPr>
                <w:del w:id="6895" w:author="mpountou" w:date="2021-02-12T14:38:00Z">
                  <w:rPr>
                    <w:rFonts w:ascii="Cambria Math" w:hAnsi="Cambria Math"/>
                    <w:i/>
                    <w:lang w:val="en-US"/>
                  </w:rPr>
                </w:del>
              </m:ctrlPr>
            </m:sSubPr>
            <m:e>
              <m:r>
                <w:del w:id="6896" w:author="mpountou" w:date="2021-02-12T14:38:00Z">
                  <w:rPr>
                    <w:rFonts w:ascii="Cambria Math" w:hAnsi="Cambria Math"/>
                    <w:lang w:val="en-US"/>
                  </w:rPr>
                  <m:t>r</m:t>
                </w:del>
              </m:r>
            </m:e>
            <m:sub>
              <m:r>
                <w:del w:id="6897" w:author="mpountou" w:date="2021-02-12T14:38:00Z">
                  <w:rPr>
                    <w:rFonts w:ascii="Cambria Math" w:hAnsi="Cambria Math"/>
                    <w:lang w:val="en-US"/>
                  </w:rPr>
                  <m:t>uj</m:t>
                </w:del>
              </m:r>
            </m:sub>
          </m:sSub>
          <m:r>
            <w:del w:id="6898" w:author="mpountou" w:date="2021-02-12T14:38:00Z">
              <w:rPr>
                <w:rFonts w:ascii="Cambria Math" w:hAnsi="Cambria Math"/>
                <w:lang w:val="en-US"/>
              </w:rPr>
              <m:t>-</m:t>
            </w:del>
          </m:r>
          <m:sSub>
            <m:sSubPr>
              <m:ctrlPr>
                <w:del w:id="6899" w:author="mpountou" w:date="2021-02-12T14:38:00Z">
                  <w:rPr>
                    <w:rFonts w:ascii="Cambria Math" w:hAnsi="Cambria Math"/>
                    <w:i/>
                  </w:rPr>
                </w:del>
              </m:ctrlPr>
            </m:sSubPr>
            <m:e>
              <m:r>
                <w:del w:id="6900" w:author="mpountou" w:date="2021-02-12T14:38:00Z">
                  <w:rPr>
                    <w:rFonts w:ascii="Cambria Math" w:hAnsi="Cambria Math"/>
                  </w:rPr>
                  <m:t>μ</m:t>
                </w:del>
              </m:r>
              <m:ctrlPr>
                <w:del w:id="6901" w:author="mpountou" w:date="2021-02-12T14:38:00Z">
                  <w:rPr>
                    <w:rFonts w:ascii="Cambria Math" w:hAnsi="Cambria Math"/>
                    <w:i/>
                    <w:lang w:val="en-US"/>
                  </w:rPr>
                </w:del>
              </m:ctrlPr>
            </m:e>
            <m:sub>
              <m:r>
                <w:del w:id="6902" w:author="mpountou" w:date="2021-02-12T14:38:00Z">
                  <w:rPr>
                    <w:rFonts w:ascii="Cambria Math" w:hAnsi="Cambria Math"/>
                    <w:lang w:val="en-US"/>
                  </w:rPr>
                  <m:t>u</m:t>
                </w:del>
              </m:r>
            </m:sub>
          </m:sSub>
        </m:oMath>
      </m:oMathPara>
    </w:p>
    <w:p w14:paraId="333AAF2C" w14:textId="32C45FF9"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ins w:id="6903" w:author="mpountou" w:date="2021-02-12T14:39:00Z">
        <w:r w:rsidR="007509A9">
          <w:rPr>
            <w:rFonts w:eastAsiaTheme="minorEastAsia"/>
          </w:rPr>
          <w:t xml:space="preserve"> (15)</w:t>
        </w:r>
      </w:ins>
      <w:r>
        <w:rPr>
          <w:rFonts w:eastAsiaTheme="minorEastAsia"/>
        </w:rPr>
        <w:t>.</w:t>
      </w:r>
    </w:p>
    <w:p w14:paraId="6D5EFFF3" w14:textId="4F3E3B82" w:rsidR="00F649F4" w:rsidRDefault="00F649F4" w:rsidP="00F83F70">
      <w:pPr>
        <w:rPr>
          <w:rFonts w:eastAsiaTheme="minorEastAsia"/>
        </w:rPr>
      </w:pPr>
      <w:r>
        <w:rPr>
          <w:rFonts w:eastAsiaTheme="minorEastAsia"/>
        </w:rPr>
        <w:t>Παρακάτω ακολουθεί σχηματικά η αναπαράσταση του ν</w:t>
      </w:r>
      <w:ins w:id="6904" w:author="Sotirios Filippos Tsarouchis" w:date="2021-02-09T17:43:00Z">
        <w:r w:rsidR="0071448C">
          <w:rPr>
            <w:rFonts w:eastAsiaTheme="minorEastAsia"/>
          </w:rPr>
          <w:t>έ</w:t>
        </w:r>
      </w:ins>
      <w:del w:id="6905" w:author="Sotirios Filippos Tsarouchis" w:date="2021-02-09T17:43:00Z">
        <w:r w:rsidDel="0071448C">
          <w:rPr>
            <w:rFonts w:eastAsiaTheme="minorEastAsia"/>
          </w:rPr>
          <w:delText>ε</w:delText>
        </w:r>
      </w:del>
      <w:r>
        <w:rPr>
          <w:rFonts w:eastAsiaTheme="minorEastAsia"/>
        </w:rPr>
        <w:t xml:space="preserve">ου </w:t>
      </w:r>
      <w:r w:rsidRPr="002C2DEA">
        <w:rPr>
          <w:rFonts w:eastAsiaTheme="minorEastAsia"/>
          <w:i/>
          <w:rPrChange w:id="6906" w:author="mpountou" w:date="2021-02-12T14:42:00Z">
            <w:rPr>
              <w:rFonts w:eastAsiaTheme="minorEastAsia"/>
            </w:rPr>
          </w:rPrChange>
        </w:rPr>
        <w:t xml:space="preserve">πίνακα χρηστών-αξιολογήσεων </w:t>
      </w:r>
      <w:ins w:id="6907" w:author="mpountou" w:date="2021-02-12T14:42:00Z">
        <w:r w:rsidR="002C2DEA">
          <w:rPr>
            <w:rFonts w:eastAsiaTheme="minorEastAsia"/>
          </w:rPr>
          <w:t>(</w:t>
        </w:r>
        <w:r w:rsidR="002C2DEA" w:rsidRPr="002C2DEA">
          <w:rPr>
            <w:rFonts w:eastAsiaTheme="minorEastAsia"/>
            <w:i/>
            <w:rPrChange w:id="6908" w:author="mpountou" w:date="2021-02-12T14:42:00Z">
              <w:rPr>
                <w:rFonts w:eastAsiaTheme="minorEastAsia"/>
              </w:rPr>
            </w:rPrChange>
          </w:rPr>
          <w:fldChar w:fldCharType="begin"/>
        </w:r>
        <w:r w:rsidR="002C2DEA" w:rsidRPr="002C2DEA">
          <w:rPr>
            <w:rFonts w:eastAsiaTheme="minorEastAsia"/>
            <w:i/>
            <w:rPrChange w:id="6909" w:author="mpountou" w:date="2021-02-12T14:42:00Z">
              <w:rPr>
                <w:rFonts w:eastAsiaTheme="minorEastAsia"/>
              </w:rPr>
            </w:rPrChange>
          </w:rPr>
          <w:instrText xml:space="preserve"> REF _Ref64033352 \h </w:instrText>
        </w:r>
      </w:ins>
      <w:r w:rsidR="002C2DEA" w:rsidRPr="002C2DEA">
        <w:rPr>
          <w:rFonts w:eastAsiaTheme="minorEastAsia"/>
          <w:i/>
          <w:rPrChange w:id="6910" w:author="mpountou" w:date="2021-02-12T14:42:00Z">
            <w:rPr>
              <w:rFonts w:eastAsiaTheme="minorEastAsia"/>
              <w:b/>
            </w:rPr>
          </w:rPrChange>
        </w:rPr>
        <w:instrText xml:space="preserve"> \* MERGEFORMAT </w:instrText>
      </w:r>
      <w:r w:rsidR="002C2DEA" w:rsidRPr="002C2DEA">
        <w:rPr>
          <w:rFonts w:eastAsiaTheme="minorEastAsia"/>
          <w:i/>
          <w:rPrChange w:id="6911" w:author="mpountou" w:date="2021-02-12T14:42:00Z">
            <w:rPr>
              <w:rFonts w:eastAsiaTheme="minorEastAsia"/>
              <w:i/>
            </w:rPr>
          </w:rPrChange>
        </w:rPr>
      </w:r>
      <w:r w:rsidR="002C2DEA" w:rsidRPr="002C2DEA">
        <w:rPr>
          <w:rFonts w:eastAsiaTheme="minorEastAsia"/>
          <w:i/>
          <w:rPrChange w:id="6912" w:author="mpountou" w:date="2021-02-12T14:42:00Z">
            <w:rPr>
              <w:rFonts w:eastAsiaTheme="minorEastAsia"/>
            </w:rPr>
          </w:rPrChange>
        </w:rPr>
        <w:fldChar w:fldCharType="separate"/>
      </w:r>
      <w:ins w:id="6913" w:author="mpountou" w:date="2021-02-14T02:13:00Z">
        <w:r w:rsidR="004344EE" w:rsidRPr="004344EE">
          <w:rPr>
            <w:i/>
            <w:rPrChange w:id="6914" w:author="mpountou" w:date="2021-02-14T02:13:00Z">
              <w:rPr>
                <w:i/>
                <w:iCs/>
              </w:rPr>
            </w:rPrChange>
          </w:rPr>
          <w:t xml:space="preserve">Πίνακας </w:t>
        </w:r>
        <w:r w:rsidR="004344EE" w:rsidRPr="004344EE">
          <w:rPr>
            <w:i/>
            <w:noProof/>
            <w:rPrChange w:id="6915" w:author="mpountou" w:date="2021-02-14T02:13:00Z">
              <w:rPr>
                <w:b/>
                <w:noProof/>
              </w:rPr>
            </w:rPrChange>
          </w:rPr>
          <w:t>10</w:t>
        </w:r>
      </w:ins>
      <w:ins w:id="6916" w:author="mpountou" w:date="2021-02-12T14:42:00Z">
        <w:r w:rsidR="002C2DEA" w:rsidRPr="002C2DEA">
          <w:rPr>
            <w:rFonts w:eastAsiaTheme="minorEastAsia"/>
            <w:i/>
            <w:rPrChange w:id="6917" w:author="mpountou" w:date="2021-02-12T14:42:00Z">
              <w:rPr>
                <w:rFonts w:eastAsiaTheme="minorEastAsia"/>
              </w:rPr>
            </w:rPrChange>
          </w:rPr>
          <w:fldChar w:fldCharType="end"/>
        </w:r>
        <w:r w:rsidR="002C2DEA">
          <w:rPr>
            <w:rFonts w:eastAsiaTheme="minorEastAsia"/>
          </w:rPr>
          <w:t xml:space="preserve">) </w:t>
        </w:r>
      </w:ins>
      <w:r>
        <w:rPr>
          <w:rFonts w:eastAsiaTheme="minorEastAsia"/>
        </w:rPr>
        <w:t xml:space="preserve">με κεντραρισμένη μέση </w:t>
      </w:r>
      <w:commentRangeStart w:id="6918"/>
      <w:commentRangeStart w:id="6919"/>
      <w:r>
        <w:rPr>
          <w:rFonts w:eastAsiaTheme="minorEastAsia"/>
        </w:rPr>
        <w:t>τιμή</w:t>
      </w:r>
      <w:commentRangeEnd w:id="6918"/>
      <w:r w:rsidR="0071448C">
        <w:rPr>
          <w:rStyle w:val="ad"/>
        </w:rPr>
        <w:commentReference w:id="6918"/>
      </w:r>
      <w:commentRangeEnd w:id="6919"/>
      <w:r w:rsidR="00A80F6E">
        <w:rPr>
          <w:rStyle w:val="ad"/>
        </w:rPr>
        <w:commentReference w:id="6919"/>
      </w:r>
      <w:ins w:id="6920" w:author="mpountou" w:date="2021-02-12T14:42:00Z">
        <w:r w:rsidR="002C2DEA">
          <w:rPr>
            <w:rFonts w:eastAsiaTheme="minorEastAsia"/>
          </w:rPr>
          <w:t>.</w:t>
        </w:r>
      </w:ins>
    </w:p>
    <w:p w14:paraId="708E0CBA" w14:textId="77777777" w:rsidR="00536ECF" w:rsidRPr="00536ECF" w:rsidRDefault="00536ECF" w:rsidP="00F83F70">
      <w:pPr>
        <w:rPr>
          <w:i/>
        </w:rPr>
      </w:pPr>
    </w:p>
    <w:tbl>
      <w:tblPr>
        <w:tblStyle w:val="5-1"/>
        <w:tblW w:w="9214" w:type="dxa"/>
        <w:tblLook w:val="04A0" w:firstRow="1" w:lastRow="0" w:firstColumn="1" w:lastColumn="0" w:noHBand="0" w:noVBand="1"/>
        <w:tblPrChange w:id="6921" w:author="mpountou" w:date="2021-02-12T14:48:00Z">
          <w:tblPr>
            <w:tblStyle w:val="a9"/>
            <w:tblW w:w="9214" w:type="dxa"/>
            <w:tblInd w:w="-572" w:type="dxa"/>
            <w:tblLook w:val="04A0" w:firstRow="1" w:lastRow="0" w:firstColumn="1" w:lastColumn="0" w:noHBand="0" w:noVBand="1"/>
          </w:tblPr>
        </w:tblPrChange>
      </w:tblPr>
      <w:tblGrid>
        <w:gridCol w:w="1560"/>
        <w:gridCol w:w="1984"/>
        <w:gridCol w:w="567"/>
        <w:gridCol w:w="1985"/>
        <w:gridCol w:w="1417"/>
        <w:gridCol w:w="1701"/>
        <w:tblGridChange w:id="6922">
          <w:tblGrid>
            <w:gridCol w:w="1560"/>
            <w:gridCol w:w="1984"/>
            <w:gridCol w:w="567"/>
            <w:gridCol w:w="1985"/>
            <w:gridCol w:w="1417"/>
            <w:gridCol w:w="1701"/>
          </w:tblGrid>
        </w:tblGridChange>
      </w:tblGrid>
      <w:tr w:rsidR="00536ECF" w14:paraId="311E7F67" w14:textId="77777777" w:rsidTr="006822AA">
        <w:trPr>
          <w:cnfStyle w:val="100000000000" w:firstRow="1" w:lastRow="0" w:firstColumn="0" w:lastColumn="0" w:oddVBand="0" w:evenVBand="0" w:oddHBand="0" w:evenHBand="0" w:firstRowFirstColumn="0" w:firstRowLastColumn="0" w:lastRowFirstColumn="0" w:lastRowLastColumn="0"/>
          <w:trHeight w:val="896"/>
          <w:trPrChange w:id="6923" w:author="mpountou" w:date="2021-02-12T14:48:00Z">
            <w:trPr>
              <w:trHeight w:val="896"/>
            </w:trPr>
          </w:trPrChange>
        </w:trPr>
        <w:tc>
          <w:tcPr>
            <w:cnfStyle w:val="001000000000" w:firstRow="0" w:lastRow="0" w:firstColumn="1" w:lastColumn="0" w:oddVBand="0" w:evenVBand="0" w:oddHBand="0" w:evenHBand="0" w:firstRowFirstColumn="0" w:firstRowLastColumn="0" w:lastRowFirstColumn="0" w:lastRowLastColumn="0"/>
            <w:tcW w:w="1560" w:type="dxa"/>
            <w:tcPrChange w:id="6924" w:author="mpountou" w:date="2021-02-12T14:48:00Z">
              <w:tcPr>
                <w:tcW w:w="1560" w:type="dxa"/>
              </w:tcPr>
            </w:tcPrChange>
          </w:tcPr>
          <w:p w14:paraId="148B3ABA" w14:textId="77777777" w:rsidR="00536ECF" w:rsidRPr="00490657" w:rsidRDefault="00536ECF" w:rsidP="00F83F70">
            <w:pPr>
              <w:jc w:val="center"/>
              <w:cnfStyle w:val="101000000000" w:firstRow="1" w:lastRow="0" w:firstColumn="1" w:lastColumn="0" w:oddVBand="0" w:evenVBand="0" w:oddHBand="0" w:evenHBand="0" w:firstRowFirstColumn="0" w:firstRowLastColumn="0" w:lastRowFirstColumn="0" w:lastRowLastColumn="0"/>
            </w:pPr>
          </w:p>
        </w:tc>
        <w:tc>
          <w:tcPr>
            <w:tcW w:w="1984" w:type="dxa"/>
            <w:tcPrChange w:id="6925" w:author="mpountou" w:date="2021-02-12T14:48:00Z">
              <w:tcPr>
                <w:tcW w:w="1984" w:type="dxa"/>
              </w:tcPr>
            </w:tcPrChange>
          </w:tcPr>
          <w:p w14:paraId="486D7AA2"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6926" w:author="mpountou" w:date="2021-02-12T14:39:00Z"/>
              </w:rPr>
            </w:pPr>
          </w:p>
          <w:p w14:paraId="3C58AE7D" w14:textId="231DC724"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Ρούχο 1</w:t>
            </w:r>
          </w:p>
        </w:tc>
        <w:tc>
          <w:tcPr>
            <w:tcW w:w="567" w:type="dxa"/>
            <w:tcPrChange w:id="6927" w:author="mpountou" w:date="2021-02-12T14:48:00Z">
              <w:tcPr>
                <w:tcW w:w="567" w:type="dxa"/>
              </w:tcPr>
            </w:tcPrChange>
          </w:tcPr>
          <w:p w14:paraId="2994C3CC"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6928" w:author="mpountou" w:date="2021-02-12T14:39:00Z"/>
              </w:rPr>
            </w:pPr>
          </w:p>
          <w:p w14:paraId="312ABEBD" w14:textId="7EFF7768"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w:t>
            </w:r>
          </w:p>
        </w:tc>
        <w:tc>
          <w:tcPr>
            <w:tcW w:w="1985" w:type="dxa"/>
            <w:tcPrChange w:id="6929" w:author="mpountou" w:date="2021-02-12T14:48:00Z">
              <w:tcPr>
                <w:tcW w:w="1985" w:type="dxa"/>
              </w:tcPr>
            </w:tcPrChange>
          </w:tcPr>
          <w:p w14:paraId="1410A209"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6930" w:author="mpountou" w:date="2021-02-12T14:39:00Z"/>
              </w:rPr>
            </w:pPr>
          </w:p>
          <w:p w14:paraId="4FE41D85" w14:textId="403388B7"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rPr>
                <w:lang w:val="en-US"/>
              </w:rPr>
            </w:pPr>
            <w:r w:rsidRPr="00490657">
              <w:t xml:space="preserve">Ρούχο </w:t>
            </w:r>
            <w:r w:rsidRPr="00490657">
              <w:rPr>
                <w:lang w:val="en-US"/>
              </w:rPr>
              <w:t>m</w:t>
            </w:r>
          </w:p>
        </w:tc>
        <w:tc>
          <w:tcPr>
            <w:tcW w:w="1417" w:type="dxa"/>
            <w:tcPrChange w:id="6931" w:author="mpountou" w:date="2021-02-12T14:48:00Z">
              <w:tcPr>
                <w:tcW w:w="1417" w:type="dxa"/>
              </w:tcPr>
            </w:tcPrChange>
          </w:tcPr>
          <w:p w14:paraId="4C163736"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6932" w:author="mpountou" w:date="2021-02-12T14:40:00Z"/>
              </w:rPr>
            </w:pPr>
          </w:p>
          <w:p w14:paraId="7D4D4E61" w14:textId="39A6B90F"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 xml:space="preserve">Μέση </w:t>
            </w:r>
            <w:r w:rsidR="00BC792B" w:rsidRPr="00490657">
              <w:t>τιμή</w:t>
            </w:r>
          </w:p>
        </w:tc>
        <w:tc>
          <w:tcPr>
            <w:tcW w:w="1701" w:type="dxa"/>
            <w:tcPrChange w:id="6933" w:author="mpountou" w:date="2021-02-12T14:48:00Z">
              <w:tcPr>
                <w:tcW w:w="1701" w:type="dxa"/>
              </w:tcPr>
            </w:tcPrChange>
          </w:tcPr>
          <w:p w14:paraId="415A1BD3" w14:textId="77777777" w:rsidR="007509A9" w:rsidRP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6934" w:author="mpountou" w:date="2021-02-12T14:40:00Z"/>
                <w:sz w:val="6"/>
                <w:szCs w:val="6"/>
                <w:rPrChange w:id="6935" w:author="mpountou" w:date="2021-02-12T14:40:00Z">
                  <w:rPr>
                    <w:ins w:id="6936" w:author="mpountou" w:date="2021-02-12T14:40:00Z"/>
                  </w:rPr>
                </w:rPrChange>
              </w:rPr>
            </w:pPr>
          </w:p>
          <w:p w14:paraId="19C4E1FE" w14:textId="002FB5B2"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Σταθμισμένη ομοιότητα</w:t>
            </w:r>
          </w:p>
        </w:tc>
      </w:tr>
      <w:tr w:rsidR="00536ECF" w14:paraId="31713AF1" w14:textId="77777777" w:rsidTr="006822A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560" w:type="dxa"/>
            <w:tcPrChange w:id="6937" w:author="mpountou" w:date="2021-02-12T14:48:00Z">
              <w:tcPr>
                <w:tcW w:w="1560" w:type="dxa"/>
              </w:tcPr>
            </w:tcPrChange>
          </w:tcPr>
          <w:p w14:paraId="7A0A59BF" w14:textId="77777777" w:rsidR="00536ECF" w:rsidRPr="00490657" w:rsidRDefault="00536ECF" w:rsidP="00F83F70">
            <w:pPr>
              <w:jc w:val="center"/>
              <w:cnfStyle w:val="001000100000" w:firstRow="0" w:lastRow="0" w:firstColumn="1" w:lastColumn="0" w:oddVBand="0" w:evenVBand="0" w:oddHBand="1" w:evenHBand="0" w:firstRowFirstColumn="0" w:firstRowLastColumn="0" w:lastRowFirstColumn="0" w:lastRowLastColumn="0"/>
            </w:pPr>
            <w:r w:rsidRPr="00490657">
              <w:t>Χρήστης 1</w:t>
            </w:r>
          </w:p>
        </w:tc>
        <w:tc>
          <w:tcPr>
            <w:tcW w:w="1984" w:type="dxa"/>
            <w:tcPrChange w:id="6938" w:author="mpountou" w:date="2021-02-12T14:48:00Z">
              <w:tcPr>
                <w:tcW w:w="1984" w:type="dxa"/>
              </w:tcPr>
            </w:tcPrChange>
          </w:tcPr>
          <w:p w14:paraId="7A21F197" w14:textId="36D3B93B" w:rsidR="00536ECF" w:rsidRPr="00536ECF" w:rsidRDefault="00851A19" w:rsidP="00536ECF">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Change w:id="6939" w:author="mpountou" w:date="2021-02-12T14:48:00Z">
              <w:tcPr>
                <w:tcW w:w="567" w:type="dxa"/>
              </w:tcPr>
            </w:tcPrChange>
          </w:tcPr>
          <w:p w14:paraId="033E1BC8" w14:textId="77777777" w:rsidR="00536ECF" w:rsidRDefault="00536ECF" w:rsidP="00F83F70">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985" w:type="dxa"/>
            <w:tcPrChange w:id="6940" w:author="mpountou" w:date="2021-02-12T14:48:00Z">
              <w:tcPr>
                <w:tcW w:w="1985" w:type="dxa"/>
              </w:tcPr>
            </w:tcPrChange>
          </w:tcPr>
          <w:p w14:paraId="00BC66C1" w14:textId="087A3A8C" w:rsidR="00536ECF" w:rsidRPr="00536ECF" w:rsidRDefault="00851A19" w:rsidP="00F83F70">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Change w:id="6941" w:author="mpountou" w:date="2021-02-12T14:48:00Z">
              <w:tcPr>
                <w:tcW w:w="1417" w:type="dxa"/>
              </w:tcPr>
            </w:tcPrChange>
          </w:tcPr>
          <w:p w14:paraId="56BEBC34" w14:textId="0160396E" w:rsidR="00536ECF" w:rsidRPr="00F83F70" w:rsidRDefault="00851A19"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Change w:id="6942" w:author="mpountou" w:date="2021-02-12T14:48:00Z">
              <w:tcPr>
                <w:tcW w:w="1701" w:type="dxa"/>
              </w:tcPr>
            </w:tcPrChange>
          </w:tcPr>
          <w:p w14:paraId="6E46E94E" w14:textId="77777777" w:rsidR="00536ECF" w:rsidRPr="00536ECF"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536ECF" w14:paraId="2D314C3B" w14:textId="77777777" w:rsidTr="006822AA">
        <w:trPr>
          <w:trHeight w:val="427"/>
        </w:trPr>
        <w:tc>
          <w:tcPr>
            <w:cnfStyle w:val="001000000000" w:firstRow="0" w:lastRow="0" w:firstColumn="1" w:lastColumn="0" w:oddVBand="0" w:evenVBand="0" w:oddHBand="0" w:evenHBand="0" w:firstRowFirstColumn="0" w:firstRowLastColumn="0" w:lastRowFirstColumn="0" w:lastRowLastColumn="0"/>
            <w:tcW w:w="1560" w:type="dxa"/>
            <w:tcPrChange w:id="6943" w:author="mpountou" w:date="2021-02-12T14:48:00Z">
              <w:tcPr>
                <w:tcW w:w="1560" w:type="dxa"/>
              </w:tcPr>
            </w:tcPrChange>
          </w:tcPr>
          <w:p w14:paraId="5FEEEEB7" w14:textId="77777777" w:rsidR="00536ECF" w:rsidRPr="00490657" w:rsidRDefault="00536ECF" w:rsidP="00F83F70">
            <w:pPr>
              <w:jc w:val="center"/>
            </w:pPr>
            <w:r w:rsidRPr="00490657">
              <w:t>….</w:t>
            </w:r>
          </w:p>
        </w:tc>
        <w:tc>
          <w:tcPr>
            <w:tcW w:w="1984" w:type="dxa"/>
            <w:tcPrChange w:id="6944" w:author="mpountou" w:date="2021-02-12T14:48:00Z">
              <w:tcPr>
                <w:tcW w:w="1984" w:type="dxa"/>
              </w:tcPr>
            </w:tcPrChange>
          </w:tcPr>
          <w:p w14:paraId="6C48C10A"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567" w:type="dxa"/>
            <w:tcPrChange w:id="6945" w:author="mpountou" w:date="2021-02-12T14:48:00Z">
              <w:tcPr>
                <w:tcW w:w="567" w:type="dxa"/>
              </w:tcPr>
            </w:tcPrChange>
          </w:tcPr>
          <w:p w14:paraId="3E227F50"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985" w:type="dxa"/>
            <w:tcPrChange w:id="6946" w:author="mpountou" w:date="2021-02-12T14:48:00Z">
              <w:tcPr>
                <w:tcW w:w="1985" w:type="dxa"/>
              </w:tcPr>
            </w:tcPrChange>
          </w:tcPr>
          <w:p w14:paraId="4C7B0271"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17" w:type="dxa"/>
            <w:tcPrChange w:id="6947" w:author="mpountou" w:date="2021-02-12T14:48:00Z">
              <w:tcPr>
                <w:tcW w:w="1417" w:type="dxa"/>
              </w:tcPr>
            </w:tcPrChange>
          </w:tcPr>
          <w:p w14:paraId="261995D9" w14:textId="77777777" w:rsidR="00536ECF" w:rsidRPr="00F83F70" w:rsidRDefault="00536ECF" w:rsidP="00F83F70">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Change w:id="6948" w:author="mpountou" w:date="2021-02-12T14:48:00Z">
              <w:tcPr>
                <w:tcW w:w="1701" w:type="dxa"/>
              </w:tcPr>
            </w:tcPrChange>
          </w:tcPr>
          <w:p w14:paraId="3E9675C8" w14:textId="77777777" w:rsidR="00536ECF" w:rsidRPr="00E462C5" w:rsidRDefault="00E462C5"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536ECF" w14:paraId="6D52923A" w14:textId="77777777" w:rsidTr="006822A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60" w:type="dxa"/>
            <w:tcPrChange w:id="6949" w:author="mpountou" w:date="2021-02-12T14:48:00Z">
              <w:tcPr>
                <w:tcW w:w="1560" w:type="dxa"/>
              </w:tcPr>
            </w:tcPrChange>
          </w:tcPr>
          <w:p w14:paraId="57462D5A" w14:textId="77777777" w:rsidR="00536ECF" w:rsidRPr="00490657" w:rsidRDefault="00536ECF" w:rsidP="00F83F70">
            <w:pPr>
              <w:jc w:val="center"/>
              <w:cnfStyle w:val="001000100000" w:firstRow="0" w:lastRow="0" w:firstColumn="1" w:lastColumn="0" w:oddVBand="0" w:evenVBand="0" w:oddHBand="1" w:evenHBand="0" w:firstRowFirstColumn="0" w:firstRowLastColumn="0" w:lastRowFirstColumn="0" w:lastRowLastColumn="0"/>
              <w:rPr>
                <w:lang w:val="en-US"/>
              </w:rPr>
            </w:pPr>
            <w:r w:rsidRPr="00490657">
              <w:t>Χρήστης</w:t>
            </w:r>
            <w:r w:rsidRPr="00490657">
              <w:rPr>
                <w:lang w:val="en-US"/>
              </w:rPr>
              <w:t xml:space="preserve"> n</w:t>
            </w:r>
          </w:p>
        </w:tc>
        <w:tc>
          <w:tcPr>
            <w:tcW w:w="1984" w:type="dxa"/>
            <w:tcPrChange w:id="6950" w:author="mpountou" w:date="2021-02-12T14:48:00Z">
              <w:tcPr>
                <w:tcW w:w="1984" w:type="dxa"/>
              </w:tcPr>
            </w:tcPrChange>
          </w:tcPr>
          <w:p w14:paraId="3A46BF32" w14:textId="23FDEB64" w:rsidR="00536ECF" w:rsidRPr="00F83F70" w:rsidRDefault="00851A19"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Change w:id="6951" w:author="mpountou" w:date="2021-02-12T14:48:00Z">
              <w:tcPr>
                <w:tcW w:w="567" w:type="dxa"/>
              </w:tcPr>
            </w:tcPrChange>
          </w:tcPr>
          <w:p w14:paraId="4721B16A" w14:textId="77777777" w:rsidR="00536ECF" w:rsidRPr="00F83F70" w:rsidRDefault="00536ECF" w:rsidP="00F83F70">
            <w:pPr>
              <w:jc w:val="center"/>
              <w:cnfStyle w:val="000000100000" w:firstRow="0" w:lastRow="0" w:firstColumn="0" w:lastColumn="0" w:oddVBand="0" w:evenVBand="0" w:oddHBand="1" w:evenHBand="0" w:firstRowFirstColumn="0" w:firstRowLastColumn="0" w:lastRowFirstColumn="0" w:lastRowLastColumn="0"/>
            </w:pPr>
          </w:p>
        </w:tc>
        <w:tc>
          <w:tcPr>
            <w:tcW w:w="1985" w:type="dxa"/>
            <w:tcPrChange w:id="6952" w:author="mpountou" w:date="2021-02-12T14:48:00Z">
              <w:tcPr>
                <w:tcW w:w="1985" w:type="dxa"/>
              </w:tcPr>
            </w:tcPrChange>
          </w:tcPr>
          <w:p w14:paraId="729FF796" w14:textId="472DDA67" w:rsidR="00536ECF" w:rsidRPr="00F83F70" w:rsidRDefault="00851A19"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Change w:id="6953" w:author="mpountou" w:date="2021-02-12T14:48:00Z">
              <w:tcPr>
                <w:tcW w:w="1417" w:type="dxa"/>
              </w:tcPr>
            </w:tcPrChange>
          </w:tcPr>
          <w:p w14:paraId="7DEA2BA7" w14:textId="34309ACE" w:rsidR="00536ECF" w:rsidRPr="00F83F70" w:rsidRDefault="00851A19"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Change w:id="6954" w:author="mpountou" w:date="2021-02-12T14:48:00Z">
              <w:tcPr>
                <w:tcW w:w="1701" w:type="dxa"/>
              </w:tcPr>
            </w:tcPrChange>
          </w:tcPr>
          <w:p w14:paraId="1B9990BE" w14:textId="77777777" w:rsidR="00536ECF" w:rsidRPr="00E462C5"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13C0A6AC" w14:textId="03C0DBBD" w:rsidR="00F83F70" w:rsidRPr="002C2DEA" w:rsidDel="002C2DEA" w:rsidRDefault="00F83F70" w:rsidP="00BC103B">
      <w:pPr>
        <w:rPr>
          <w:del w:id="6955" w:author="mpountou" w:date="2021-02-12T14:41:00Z"/>
          <w:sz w:val="6"/>
          <w:szCs w:val="6"/>
          <w:rPrChange w:id="6956" w:author="mpountou" w:date="2021-02-12T14:41:00Z">
            <w:rPr>
              <w:del w:id="6957" w:author="mpountou" w:date="2021-02-12T14:41:00Z"/>
            </w:rPr>
          </w:rPrChange>
        </w:rPr>
      </w:pPr>
    </w:p>
    <w:p w14:paraId="18BA9510" w14:textId="19748E7C" w:rsidR="002C2DEA" w:rsidRDefault="002C2DEA" w:rsidP="00F83F70">
      <w:pPr>
        <w:rPr>
          <w:ins w:id="6958" w:author="mpountou" w:date="2021-02-12T14:41:00Z"/>
        </w:rPr>
      </w:pPr>
    </w:p>
    <w:p w14:paraId="278AEE09" w14:textId="3A4D52A8" w:rsidR="002C2DEA" w:rsidRDefault="002C2DEA">
      <w:pPr>
        <w:pStyle w:val="aa"/>
        <w:jc w:val="center"/>
        <w:rPr>
          <w:ins w:id="6959" w:author="mpountou" w:date="2021-02-12T14:41:00Z"/>
        </w:rPr>
        <w:pPrChange w:id="6960" w:author="mpountou" w:date="2021-02-12T14:41:00Z">
          <w:pPr/>
        </w:pPrChange>
      </w:pPr>
      <w:bookmarkStart w:id="6961" w:name="_Ref64033352"/>
      <w:bookmarkStart w:id="6962" w:name="_Toc64223080"/>
      <w:ins w:id="6963" w:author="mpountou" w:date="2021-02-12T14:41:00Z">
        <w:r w:rsidRPr="002C2DEA">
          <w:rPr>
            <w:b/>
            <w:rPrChange w:id="6964" w:author="mpountou" w:date="2021-02-12T14:41:00Z">
              <w:rPr>
                <w:i/>
                <w:iCs/>
              </w:rPr>
            </w:rPrChange>
          </w:rPr>
          <w:t xml:space="preserve">Πίνακας </w:t>
        </w:r>
        <w:r w:rsidRPr="002C2DEA">
          <w:rPr>
            <w:b/>
            <w:rPrChange w:id="6965" w:author="mpountou" w:date="2021-02-12T14:41:00Z">
              <w:rPr>
                <w:i/>
                <w:iCs/>
              </w:rPr>
            </w:rPrChange>
          </w:rPr>
          <w:fldChar w:fldCharType="begin"/>
        </w:r>
        <w:r w:rsidRPr="002C2DEA">
          <w:rPr>
            <w:b/>
            <w:rPrChange w:id="6966" w:author="mpountou" w:date="2021-02-12T14:41:00Z">
              <w:rPr>
                <w:i/>
                <w:iCs/>
              </w:rPr>
            </w:rPrChange>
          </w:rPr>
          <w:instrText xml:space="preserve"> SEQ Πίνακας \* ARABIC </w:instrText>
        </w:r>
      </w:ins>
      <w:r w:rsidRPr="002C2DEA">
        <w:rPr>
          <w:b/>
          <w:rPrChange w:id="6967" w:author="mpountou" w:date="2021-02-12T14:41:00Z">
            <w:rPr>
              <w:i/>
              <w:iCs/>
            </w:rPr>
          </w:rPrChange>
        </w:rPr>
        <w:fldChar w:fldCharType="separate"/>
      </w:r>
      <w:ins w:id="6968" w:author="mpountou" w:date="2021-02-14T02:13:00Z">
        <w:r w:rsidR="004344EE">
          <w:rPr>
            <w:b/>
            <w:noProof/>
          </w:rPr>
          <w:t>10</w:t>
        </w:r>
      </w:ins>
      <w:ins w:id="6969" w:author="mpountou" w:date="2021-02-12T14:41:00Z">
        <w:r w:rsidRPr="002C2DEA">
          <w:rPr>
            <w:b/>
            <w:rPrChange w:id="6970" w:author="mpountou" w:date="2021-02-12T14:41:00Z">
              <w:rPr>
                <w:i/>
                <w:iCs/>
              </w:rPr>
            </w:rPrChange>
          </w:rPr>
          <w:fldChar w:fldCharType="end"/>
        </w:r>
        <w:bookmarkEnd w:id="6961"/>
        <w:r>
          <w:t xml:space="preserve"> </w:t>
        </w:r>
        <w:r w:rsidRPr="002C2DEA">
          <w:t>- Αναπαράσταση πίνακα με κεντραρισμένη μέση τιμή αξιολογήσεων</w:t>
        </w:r>
        <w:bookmarkEnd w:id="6962"/>
      </w:ins>
    </w:p>
    <w:p w14:paraId="60C6C1AA" w14:textId="23C8DF41" w:rsidR="00F649F4" w:rsidDel="002C2DEA" w:rsidRDefault="00C14553" w:rsidP="00BC103B">
      <w:pPr>
        <w:pStyle w:val="aa"/>
        <w:jc w:val="center"/>
        <w:rPr>
          <w:del w:id="6971" w:author="mpountou" w:date="2021-02-12T14:41:00Z"/>
        </w:rPr>
      </w:pPr>
      <w:bookmarkStart w:id="6972" w:name="_Toc54270778"/>
      <w:bookmarkStart w:id="6973" w:name="_Toc62231586"/>
      <w:bookmarkStart w:id="6974" w:name="_Toc63977400"/>
      <w:del w:id="6975" w:author="mpountou" w:date="2021-02-12T14:41:00Z">
        <w:r w:rsidDel="002C2DEA">
          <w:delText>Πίνακας</w:delText>
        </w:r>
        <w:r w:rsidR="00CD46C1" w:rsidRPr="00CD46C1" w:rsidDel="002C2DEA">
          <w:delText xml:space="preserve"> </w:delText>
        </w:r>
        <w:r w:rsidDel="002C2DEA">
          <w:delText xml:space="preserve"> </w:delText>
        </w:r>
        <w:r w:rsidR="007D7A58" w:rsidDel="002C2DEA">
          <w:rPr>
            <w:i w:val="0"/>
            <w:iCs w:val="0"/>
          </w:rPr>
          <w:fldChar w:fldCharType="begin"/>
        </w:r>
        <w:r w:rsidR="007D7A58" w:rsidDel="002C2DEA">
          <w:delInstrText xml:space="preserve"> SEQ Πίνακας \* ARABIC </w:delInstrText>
        </w:r>
        <w:r w:rsidR="007D7A58" w:rsidDel="002C2DEA">
          <w:rPr>
            <w:i w:val="0"/>
            <w:iCs w:val="0"/>
          </w:rPr>
          <w:fldChar w:fldCharType="separate"/>
        </w:r>
        <w:r w:rsidR="009D3366" w:rsidDel="002C2DEA">
          <w:rPr>
            <w:noProof/>
          </w:rPr>
          <w:delText>5</w:delText>
        </w:r>
        <w:r w:rsidR="007D7A58" w:rsidDel="002C2DEA">
          <w:rPr>
            <w:i w:val="0"/>
            <w:iCs w:val="0"/>
            <w:noProof/>
          </w:rPr>
          <w:fldChar w:fldCharType="end"/>
        </w:r>
        <w:r w:rsidRPr="00E82745" w:rsidDel="002C2DEA">
          <w:delText xml:space="preserve"> </w:delText>
        </w:r>
      </w:del>
      <w:del w:id="6976" w:author="mpountou" w:date="2021-02-12T14:40:00Z">
        <w:r w:rsidRPr="00E82745" w:rsidDel="002C2DEA">
          <w:delText xml:space="preserve">- </w:delText>
        </w:r>
        <w:r w:rsidDel="002C2DEA">
          <w:delText>Αναπαράσταση πίνακα με κεντραρισμένη μέση τιμή αξιολογήσεων</w:delText>
        </w:r>
      </w:del>
      <w:bookmarkEnd w:id="6972"/>
      <w:bookmarkEnd w:id="6973"/>
      <w:bookmarkEnd w:id="6974"/>
    </w:p>
    <w:p w14:paraId="440084E7" w14:textId="77777777" w:rsidR="00BC103B" w:rsidRPr="00BC103B" w:rsidRDefault="00BC103B" w:rsidP="00BC103B"/>
    <w:p w14:paraId="62F76C34" w14:textId="77777777" w:rsidR="00D62EFC" w:rsidRPr="0071448C" w:rsidRDefault="0054513C" w:rsidP="009753FC">
      <w:pPr>
        <w:pStyle w:val="4"/>
        <w:rPr>
          <w:b/>
          <w:bCs/>
          <w:rPrChange w:id="6977" w:author="Sotirios Filippos Tsarouchis" w:date="2021-02-09T17:45:00Z">
            <w:rPr/>
          </w:rPrChange>
        </w:rPr>
      </w:pPr>
      <w:bookmarkStart w:id="6978" w:name="_Toc64223400"/>
      <w:r w:rsidRPr="0071448C">
        <w:rPr>
          <w:b/>
          <w:bCs/>
          <w:rPrChange w:id="6979" w:author="Sotirios Filippos Tsarouchis" w:date="2021-02-09T17:45:00Z">
            <w:rPr/>
          </w:rPrChange>
        </w:rPr>
        <w:t>Συνάρτηση πρόβλεψης</w:t>
      </w:r>
      <w:r w:rsidR="00782B8A" w:rsidRPr="0071448C">
        <w:rPr>
          <w:b/>
          <w:bCs/>
          <w:rPrChange w:id="6980" w:author="Sotirios Filippos Tsarouchis" w:date="2021-02-09T17:45:00Z">
            <w:rPr/>
          </w:rPrChange>
        </w:rPr>
        <w:t xml:space="preserve"> αξιολόγησης</w:t>
      </w:r>
      <w:bookmarkEnd w:id="6978"/>
      <w:r w:rsidR="00782B8A" w:rsidRPr="0071448C">
        <w:rPr>
          <w:b/>
          <w:bCs/>
          <w:rPrChange w:id="6981" w:author="Sotirios Filippos Tsarouchis" w:date="2021-02-09T17:45:00Z">
            <w:rPr/>
          </w:rPrChange>
        </w:rPr>
        <w:t xml:space="preserve"> </w:t>
      </w:r>
    </w:p>
    <w:p w14:paraId="48FF025F" w14:textId="77777777" w:rsidR="00C14553" w:rsidRPr="00C14553" w:rsidRDefault="00C14553" w:rsidP="00C14553"/>
    <w:p w14:paraId="7A0ADD89" w14:textId="261F50C1" w:rsidR="00536ECF" w:rsidRDefault="00F649F4" w:rsidP="00536ECF">
      <w:pPr>
        <w:rPr>
          <w:ins w:id="6982" w:author="mpountou" w:date="2021-02-12T14:47:00Z"/>
        </w:rPr>
      </w:pPr>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14:paraId="1A69CC37" w14:textId="77777777" w:rsidR="00D30F1D" w:rsidRPr="00536ECF" w:rsidRDefault="00D30F1D" w:rsidP="00536ECF"/>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30F1D" w14:paraId="13533A84" w14:textId="77777777" w:rsidTr="004344EE">
        <w:trPr>
          <w:ins w:id="6983" w:author="mpountou" w:date="2021-02-12T14:46:00Z"/>
        </w:trPr>
        <w:tc>
          <w:tcPr>
            <w:tcW w:w="704" w:type="dxa"/>
          </w:tcPr>
          <w:p w14:paraId="5B70D9E1" w14:textId="77777777" w:rsidR="00D30F1D" w:rsidRDefault="00D30F1D">
            <w:pPr>
              <w:jc w:val="center"/>
              <w:rPr>
                <w:ins w:id="6984" w:author="mpountou" w:date="2021-02-12T14:46:00Z"/>
                <w:rFonts w:eastAsiaTheme="minorEastAsia"/>
              </w:rPr>
              <w:pPrChange w:id="6985" w:author="mpountou" w:date="2021-02-11T21:49:00Z">
                <w:pPr/>
              </w:pPrChange>
            </w:pPr>
          </w:p>
        </w:tc>
        <w:tc>
          <w:tcPr>
            <w:tcW w:w="6804" w:type="dxa"/>
          </w:tcPr>
          <w:p w14:paraId="1363617C" w14:textId="3715E781" w:rsidR="00D30F1D" w:rsidRPr="00D30F1D" w:rsidRDefault="00851A19">
            <w:pPr>
              <w:jc w:val="center"/>
              <w:rPr>
                <w:ins w:id="6986" w:author="mpountou" w:date="2021-02-12T14:46:00Z"/>
                <w:rFonts w:ascii="Cambria Math" w:hAnsi="Cambria Math"/>
                <w:i/>
                <w:rPrChange w:id="6987" w:author="mpountou" w:date="2021-02-12T14:46:00Z">
                  <w:rPr>
                    <w:ins w:id="6988" w:author="mpountou" w:date="2021-02-12T14:46:00Z"/>
                    <w:rFonts w:eastAsiaTheme="minorEastAsia"/>
                  </w:rPr>
                </w:rPrChange>
              </w:rPr>
              <w:pPrChange w:id="6989" w:author="mpountou" w:date="2021-02-12T14:46:00Z">
                <w:pPr/>
              </w:pPrChange>
            </w:pPr>
            <m:oMathPara>
              <m:oMath>
                <m:acc>
                  <m:accPr>
                    <m:ctrlPr>
                      <w:ins w:id="6990" w:author="mpountou" w:date="2021-02-12T14:46:00Z">
                        <w:rPr>
                          <w:rFonts w:ascii="Cambria Math" w:hAnsi="Cambria Math"/>
                          <w:i/>
                        </w:rPr>
                      </w:ins>
                    </m:ctrlPr>
                  </m:accPr>
                  <m:e>
                    <m:sSub>
                      <m:sSubPr>
                        <m:ctrlPr>
                          <w:ins w:id="6991" w:author="mpountou" w:date="2021-02-12T14:46:00Z">
                            <w:rPr>
                              <w:rFonts w:ascii="Cambria Math" w:hAnsi="Cambria Math"/>
                              <w:i/>
                            </w:rPr>
                          </w:ins>
                        </m:ctrlPr>
                      </m:sSubPr>
                      <m:e>
                        <m:r>
                          <w:ins w:id="6992" w:author="mpountou" w:date="2021-02-12T14:46:00Z">
                            <w:rPr>
                              <w:rFonts w:ascii="Cambria Math" w:hAnsi="Cambria Math"/>
                            </w:rPr>
                            <m:t>r</m:t>
                          </w:ins>
                        </m:r>
                      </m:e>
                      <m:sub>
                        <m:r>
                          <w:ins w:id="6993" w:author="mpountou" w:date="2021-02-12T14:46:00Z">
                            <w:rPr>
                              <w:rFonts w:ascii="Cambria Math" w:hAnsi="Cambria Math"/>
                            </w:rPr>
                            <m:t>uj</m:t>
                          </w:ins>
                        </m:r>
                      </m:sub>
                    </m:sSub>
                  </m:e>
                </m:acc>
                <m:r>
                  <w:ins w:id="6994" w:author="mpountou" w:date="2021-02-12T14:46:00Z">
                    <w:rPr>
                      <w:rFonts w:ascii="Cambria Math" w:hAnsi="Cambria Math"/>
                    </w:rPr>
                    <m:t>=</m:t>
                  </w:ins>
                </m:r>
                <m:sSub>
                  <m:sSubPr>
                    <m:ctrlPr>
                      <w:ins w:id="6995" w:author="mpountou" w:date="2021-02-12T14:46:00Z">
                        <w:rPr>
                          <w:rFonts w:ascii="Cambria Math" w:hAnsi="Cambria Math"/>
                          <w:i/>
                        </w:rPr>
                      </w:ins>
                    </m:ctrlPr>
                  </m:sSubPr>
                  <m:e>
                    <m:r>
                      <w:ins w:id="6996" w:author="mpountou" w:date="2021-02-12T14:46:00Z">
                        <w:rPr>
                          <w:rFonts w:ascii="Cambria Math" w:hAnsi="Cambria Math"/>
                        </w:rPr>
                        <m:t>μ</m:t>
                      </w:ins>
                    </m:r>
                  </m:e>
                  <m:sub>
                    <m:r>
                      <w:ins w:id="6997" w:author="mpountou" w:date="2021-02-12T14:46:00Z">
                        <w:rPr>
                          <w:rFonts w:ascii="Cambria Math" w:hAnsi="Cambria Math"/>
                          <w:lang w:val="en-US"/>
                        </w:rPr>
                        <m:t>u</m:t>
                      </w:ins>
                    </m:r>
                  </m:sub>
                </m:sSub>
                <m:r>
                  <w:ins w:id="6998" w:author="mpountou" w:date="2021-02-12T14:46:00Z">
                    <w:rPr>
                      <w:rFonts w:ascii="Cambria Math" w:hAnsi="Cambria Math"/>
                    </w:rPr>
                    <m:t>+</m:t>
                  </w:ins>
                </m:r>
                <m:f>
                  <m:fPr>
                    <m:ctrlPr>
                      <w:ins w:id="6999" w:author="mpountou" w:date="2021-02-12T14:46:00Z">
                        <w:rPr>
                          <w:rFonts w:ascii="Cambria Math" w:hAnsi="Cambria Math"/>
                          <w:i/>
                        </w:rPr>
                      </w:ins>
                    </m:ctrlPr>
                  </m:fPr>
                  <m:num>
                    <m:r>
                      <w:ins w:id="7000" w:author="mpountou" w:date="2021-02-12T14:46:00Z">
                        <w:rPr>
                          <w:rFonts w:ascii="Cambria Math" w:hAnsi="Cambria Math"/>
                        </w:rPr>
                        <m:t>∑uϵ</m:t>
                      </w:ins>
                    </m:r>
                    <m:sSub>
                      <m:sSubPr>
                        <m:ctrlPr>
                          <w:ins w:id="7001" w:author="mpountou" w:date="2021-02-12T14:46:00Z">
                            <w:rPr>
                              <w:rFonts w:ascii="Cambria Math" w:hAnsi="Cambria Math"/>
                              <w:i/>
                            </w:rPr>
                          </w:ins>
                        </m:ctrlPr>
                      </m:sSubPr>
                      <m:e>
                        <m:r>
                          <w:ins w:id="7002" w:author="mpountou" w:date="2021-02-12T14:46:00Z">
                            <w:rPr>
                              <w:rFonts w:ascii="Cambria Math" w:hAnsi="Cambria Math"/>
                            </w:rPr>
                            <m:t>P</m:t>
                          </w:ins>
                        </m:r>
                      </m:e>
                      <m:sub>
                        <m:r>
                          <w:ins w:id="7003" w:author="mpountou" w:date="2021-02-12T14:46:00Z">
                            <w:rPr>
                              <w:rFonts w:ascii="Cambria Math" w:hAnsi="Cambria Math"/>
                            </w:rPr>
                            <m:t>u</m:t>
                          </w:ins>
                        </m:r>
                      </m:sub>
                    </m:sSub>
                    <m:d>
                      <m:dPr>
                        <m:ctrlPr>
                          <w:ins w:id="7004" w:author="mpountou" w:date="2021-02-12T14:46:00Z">
                            <w:rPr>
                              <w:rFonts w:ascii="Cambria Math" w:hAnsi="Cambria Math"/>
                              <w:i/>
                            </w:rPr>
                          </w:ins>
                        </m:ctrlPr>
                      </m:dPr>
                      <m:e>
                        <m:r>
                          <w:ins w:id="7005" w:author="mpountou" w:date="2021-02-12T14:46:00Z">
                            <w:rPr>
                              <w:rFonts w:ascii="Cambria Math" w:hAnsi="Cambria Math"/>
                            </w:rPr>
                            <m:t>j</m:t>
                          </w:ins>
                        </m:r>
                      </m:e>
                    </m:d>
                    <m:r>
                      <w:ins w:id="7006" w:author="mpountou" w:date="2021-02-12T14:46:00Z">
                        <w:rPr>
                          <w:rFonts w:ascii="Cambria Math" w:hAnsi="Cambria Math"/>
                        </w:rPr>
                        <m:t>Sim</m:t>
                      </w:ins>
                    </m:r>
                    <m:d>
                      <m:dPr>
                        <m:ctrlPr>
                          <w:ins w:id="7007" w:author="mpountou" w:date="2021-02-12T14:46:00Z">
                            <w:rPr>
                              <w:rFonts w:ascii="Cambria Math" w:hAnsi="Cambria Math"/>
                              <w:i/>
                            </w:rPr>
                          </w:ins>
                        </m:ctrlPr>
                      </m:dPr>
                      <m:e>
                        <m:r>
                          <w:ins w:id="7008" w:author="mpountou" w:date="2021-02-12T14:46:00Z">
                            <w:rPr>
                              <w:rFonts w:ascii="Cambria Math" w:hAnsi="Cambria Math"/>
                            </w:rPr>
                            <m:t>u,v</m:t>
                          </w:ins>
                        </m:r>
                      </m:e>
                    </m:d>
                    <m:r>
                      <w:ins w:id="7009" w:author="mpountou" w:date="2021-02-12T14:46:00Z">
                        <w:rPr>
                          <w:rFonts w:ascii="Cambria Math" w:hAnsi="Cambria Math"/>
                        </w:rPr>
                        <m:t>⋅(</m:t>
                      </w:ins>
                    </m:r>
                    <m:sSub>
                      <m:sSubPr>
                        <m:ctrlPr>
                          <w:ins w:id="7010" w:author="mpountou" w:date="2021-02-12T14:46:00Z">
                            <w:rPr>
                              <w:rFonts w:ascii="Cambria Math" w:hAnsi="Cambria Math"/>
                              <w:i/>
                            </w:rPr>
                          </w:ins>
                        </m:ctrlPr>
                      </m:sSubPr>
                      <m:e>
                        <m:r>
                          <w:ins w:id="7011" w:author="mpountou" w:date="2021-02-12T14:46:00Z">
                            <w:rPr>
                              <w:rFonts w:ascii="Cambria Math" w:hAnsi="Cambria Math"/>
                            </w:rPr>
                            <m:t>r</m:t>
                          </w:ins>
                        </m:r>
                      </m:e>
                      <m:sub>
                        <m:r>
                          <w:ins w:id="7012" w:author="mpountou" w:date="2021-02-12T14:46:00Z">
                            <w:rPr>
                              <w:rFonts w:ascii="Cambria Math" w:hAnsi="Cambria Math"/>
                            </w:rPr>
                            <m:t>vj</m:t>
                          </w:ins>
                        </m:r>
                      </m:sub>
                    </m:sSub>
                    <m:r>
                      <w:ins w:id="7013" w:author="mpountou" w:date="2021-02-12T14:46:00Z">
                        <w:rPr>
                          <w:rFonts w:ascii="Cambria Math" w:hAnsi="Cambria Math"/>
                        </w:rPr>
                        <m:t>-</m:t>
                      </w:ins>
                    </m:r>
                    <m:sSub>
                      <m:sSubPr>
                        <m:ctrlPr>
                          <w:ins w:id="7014" w:author="mpountou" w:date="2021-02-12T14:46:00Z">
                            <w:rPr>
                              <w:rFonts w:ascii="Cambria Math" w:hAnsi="Cambria Math"/>
                              <w:i/>
                            </w:rPr>
                          </w:ins>
                        </m:ctrlPr>
                      </m:sSubPr>
                      <m:e>
                        <m:r>
                          <w:ins w:id="7015" w:author="mpountou" w:date="2021-02-12T14:46:00Z">
                            <w:rPr>
                              <w:rFonts w:ascii="Cambria Math" w:hAnsi="Cambria Math"/>
                            </w:rPr>
                            <m:t>μ</m:t>
                          </w:ins>
                        </m:r>
                      </m:e>
                      <m:sub>
                        <m:r>
                          <w:ins w:id="7016" w:author="mpountou" w:date="2021-02-12T14:46:00Z">
                            <w:rPr>
                              <w:rFonts w:ascii="Cambria Math" w:hAnsi="Cambria Math"/>
                            </w:rPr>
                            <m:t>v</m:t>
                          </w:ins>
                        </m:r>
                      </m:sub>
                    </m:sSub>
                    <m:r>
                      <w:ins w:id="7017" w:author="mpountou" w:date="2021-02-12T14:46:00Z">
                        <w:rPr>
                          <w:rFonts w:ascii="Cambria Math" w:hAnsi="Cambria Math"/>
                        </w:rPr>
                        <m:t>)</m:t>
                      </w:ins>
                    </m:r>
                  </m:num>
                  <m:den>
                    <m:r>
                      <w:ins w:id="7018" w:author="mpountou" w:date="2021-02-12T14:46:00Z">
                        <w:rPr>
                          <w:rFonts w:ascii="Cambria Math" w:hAnsi="Cambria Math"/>
                        </w:rPr>
                        <m:t>∑uϵ</m:t>
                      </w:ins>
                    </m:r>
                    <m:sSub>
                      <m:sSubPr>
                        <m:ctrlPr>
                          <w:ins w:id="7019" w:author="mpountou" w:date="2021-02-12T14:46:00Z">
                            <w:rPr>
                              <w:rFonts w:ascii="Cambria Math" w:hAnsi="Cambria Math"/>
                              <w:i/>
                            </w:rPr>
                          </w:ins>
                        </m:ctrlPr>
                      </m:sSubPr>
                      <m:e>
                        <m:r>
                          <w:ins w:id="7020" w:author="mpountou" w:date="2021-02-12T14:46:00Z">
                            <w:rPr>
                              <w:rFonts w:ascii="Cambria Math" w:hAnsi="Cambria Math"/>
                            </w:rPr>
                            <m:t>P</m:t>
                          </w:ins>
                        </m:r>
                      </m:e>
                      <m:sub>
                        <m:r>
                          <w:ins w:id="7021" w:author="mpountou" w:date="2021-02-12T14:46:00Z">
                            <w:rPr>
                              <w:rFonts w:ascii="Cambria Math" w:hAnsi="Cambria Math"/>
                            </w:rPr>
                            <m:t>u</m:t>
                          </w:ins>
                        </m:r>
                      </m:sub>
                    </m:sSub>
                    <m:d>
                      <m:dPr>
                        <m:ctrlPr>
                          <w:ins w:id="7022" w:author="mpountou" w:date="2021-02-12T14:46:00Z">
                            <w:rPr>
                              <w:rFonts w:ascii="Cambria Math" w:hAnsi="Cambria Math"/>
                              <w:i/>
                            </w:rPr>
                          </w:ins>
                        </m:ctrlPr>
                      </m:dPr>
                      <m:e>
                        <m:r>
                          <w:ins w:id="7023" w:author="mpountou" w:date="2021-02-12T14:46:00Z">
                            <w:rPr>
                              <w:rFonts w:ascii="Cambria Math" w:hAnsi="Cambria Math"/>
                            </w:rPr>
                            <m:t>j</m:t>
                          </w:ins>
                        </m:r>
                      </m:e>
                    </m:d>
                    <m:r>
                      <w:ins w:id="7024" w:author="mpountou" w:date="2021-02-12T14:46:00Z">
                        <w:rPr>
                          <w:rFonts w:ascii="Cambria Math" w:hAnsi="Cambria Math"/>
                        </w:rPr>
                        <m:t xml:space="preserve"> | Sim</m:t>
                      </w:ins>
                    </m:r>
                    <m:d>
                      <m:dPr>
                        <m:ctrlPr>
                          <w:ins w:id="7025" w:author="mpountou" w:date="2021-02-12T14:46:00Z">
                            <w:rPr>
                              <w:rFonts w:ascii="Cambria Math" w:hAnsi="Cambria Math"/>
                              <w:i/>
                            </w:rPr>
                          </w:ins>
                        </m:ctrlPr>
                      </m:dPr>
                      <m:e>
                        <m:r>
                          <w:ins w:id="7026" w:author="mpountou" w:date="2021-02-12T14:46:00Z">
                            <w:rPr>
                              <w:rFonts w:ascii="Cambria Math" w:hAnsi="Cambria Math"/>
                            </w:rPr>
                            <m:t>u,v</m:t>
                          </w:ins>
                        </m:r>
                      </m:e>
                    </m:d>
                    <m:r>
                      <w:ins w:id="7027" w:author="mpountou" w:date="2021-02-12T14:46:00Z">
                        <w:rPr>
                          <w:rFonts w:ascii="Cambria Math" w:hAnsi="Cambria Math"/>
                        </w:rPr>
                        <m:t xml:space="preserve"> |</m:t>
                      </w:ins>
                    </m:r>
                    <w:commentRangeStart w:id="7028"/>
                    <w:commentRangeStart w:id="7029"/>
                    <w:commentRangeEnd w:id="7028"/>
                    <m:r>
                      <w:ins w:id="7030" w:author="mpountou" w:date="2021-02-12T14:46:00Z">
                        <w:rPr>
                          <w:rFonts w:ascii="Cambria Math" w:hAnsi="Cambria Math"/>
                          <w:i/>
                        </w:rPr>
                        <w:commentReference w:id="7028"/>
                      </w:ins>
                    </m:r>
                    <w:commentRangeEnd w:id="7029"/>
                    <m:r>
                      <w:ins w:id="7031" w:author="mpountou" w:date="2021-02-12T14:47:00Z">
                        <m:rPr>
                          <m:sty m:val="p"/>
                        </m:rPr>
                        <w:rPr>
                          <w:rStyle w:val="ad"/>
                        </w:rPr>
                        <w:commentReference w:id="7029"/>
                      </w:ins>
                    </m:r>
                  </m:den>
                </m:f>
              </m:oMath>
            </m:oMathPara>
          </w:p>
        </w:tc>
        <w:tc>
          <w:tcPr>
            <w:tcW w:w="788" w:type="dxa"/>
          </w:tcPr>
          <w:p w14:paraId="669F963B" w14:textId="57E3A1B4" w:rsidR="00D30F1D" w:rsidRPr="00F75D6D" w:rsidRDefault="00D30F1D" w:rsidP="004344EE">
            <w:pPr>
              <w:jc w:val="center"/>
              <w:rPr>
                <w:ins w:id="7032" w:author="mpountou" w:date="2021-02-12T14:46:00Z"/>
                <w:rFonts w:eastAsiaTheme="minorEastAsia"/>
                <w:lang w:val="en-US"/>
                <w:rPrChange w:id="7033" w:author="mpountou" w:date="2021-02-11T21:52:00Z">
                  <w:rPr>
                    <w:ins w:id="7034" w:author="mpountou" w:date="2021-02-12T14:46:00Z"/>
                    <w:rFonts w:eastAsiaTheme="minorEastAsia"/>
                  </w:rPr>
                </w:rPrChange>
              </w:rPr>
            </w:pPr>
            <w:ins w:id="7035" w:author="mpountou" w:date="2021-02-12T14:46: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16</w:t>
            </w:r>
            <w:ins w:id="7036" w:author="mpountou" w:date="2021-02-12T14:46:00Z">
              <w:r>
                <w:fldChar w:fldCharType="end"/>
              </w:r>
              <w:r>
                <w:rPr>
                  <w:rFonts w:eastAsiaTheme="minorEastAsia"/>
                  <w:lang w:val="en-US"/>
                </w:rPr>
                <w:t>)</w:t>
              </w:r>
            </w:ins>
          </w:p>
        </w:tc>
      </w:tr>
    </w:tbl>
    <w:p w14:paraId="0DE1C79C" w14:textId="77777777" w:rsidR="00803BE5" w:rsidDel="00D30F1D" w:rsidRDefault="00803BE5" w:rsidP="00803BE5">
      <w:pPr>
        <w:rPr>
          <w:del w:id="7037" w:author="mpountou" w:date="2021-02-12T14:47:00Z"/>
        </w:rPr>
      </w:pPr>
    </w:p>
    <w:p w14:paraId="29B36272" w14:textId="16915E00" w:rsidR="00210D34" w:rsidRPr="00F649F4" w:rsidDel="00D30F1D" w:rsidRDefault="00851A19" w:rsidP="00210D34">
      <w:pPr>
        <w:rPr>
          <w:del w:id="7038" w:author="mpountou" w:date="2021-02-12T14:47:00Z"/>
          <w:rFonts w:eastAsiaTheme="minorEastAsia"/>
          <w:i/>
        </w:rPr>
      </w:pPr>
      <m:oMathPara>
        <m:oMath>
          <m:acc>
            <m:accPr>
              <m:ctrlPr>
                <w:del w:id="7039" w:author="mpountou" w:date="2021-02-12T14:47:00Z">
                  <w:rPr>
                    <w:rFonts w:ascii="Cambria Math" w:hAnsi="Cambria Math"/>
                    <w:i/>
                  </w:rPr>
                </w:del>
              </m:ctrlPr>
            </m:accPr>
            <m:e>
              <m:sSub>
                <m:sSubPr>
                  <m:ctrlPr>
                    <w:del w:id="7040" w:author="mpountou" w:date="2021-02-12T14:47:00Z">
                      <w:rPr>
                        <w:rFonts w:ascii="Cambria Math" w:hAnsi="Cambria Math"/>
                        <w:i/>
                      </w:rPr>
                    </w:del>
                  </m:ctrlPr>
                </m:sSubPr>
                <m:e>
                  <m:r>
                    <w:del w:id="7041" w:author="mpountou" w:date="2021-02-12T14:47:00Z">
                      <w:rPr>
                        <w:rFonts w:ascii="Cambria Math" w:hAnsi="Cambria Math"/>
                      </w:rPr>
                      <m:t>r</m:t>
                    </w:del>
                  </m:r>
                </m:e>
                <m:sub>
                  <m:r>
                    <w:del w:id="7042" w:author="mpountou" w:date="2021-02-12T14:47:00Z">
                      <w:rPr>
                        <w:rFonts w:ascii="Cambria Math" w:hAnsi="Cambria Math"/>
                      </w:rPr>
                      <m:t>uj</m:t>
                    </w:del>
                  </m:r>
                </m:sub>
              </m:sSub>
            </m:e>
          </m:acc>
          <m:r>
            <w:del w:id="7043" w:author="mpountou" w:date="2021-02-12T14:47:00Z">
              <w:rPr>
                <w:rFonts w:ascii="Cambria Math" w:hAnsi="Cambria Math"/>
              </w:rPr>
              <m:t>=</m:t>
            </w:del>
          </m:r>
          <m:sSub>
            <m:sSubPr>
              <m:ctrlPr>
                <w:del w:id="7044" w:author="mpountou" w:date="2021-02-12T14:47:00Z">
                  <w:rPr>
                    <w:rFonts w:ascii="Cambria Math" w:hAnsi="Cambria Math"/>
                    <w:i/>
                  </w:rPr>
                </w:del>
              </m:ctrlPr>
            </m:sSubPr>
            <m:e>
              <m:r>
                <w:del w:id="7045" w:author="mpountou" w:date="2021-02-12T14:47:00Z">
                  <w:rPr>
                    <w:rFonts w:ascii="Cambria Math" w:hAnsi="Cambria Math"/>
                  </w:rPr>
                  <m:t>μ</m:t>
                </w:del>
              </m:r>
            </m:e>
            <m:sub>
              <m:r>
                <w:del w:id="7046" w:author="mpountou" w:date="2021-02-12T14:47:00Z">
                  <w:rPr>
                    <w:rFonts w:ascii="Cambria Math" w:hAnsi="Cambria Math"/>
                    <w:lang w:val="en-US"/>
                  </w:rPr>
                  <m:t>u</m:t>
                </w:del>
              </m:r>
            </m:sub>
          </m:sSub>
          <m:r>
            <w:del w:id="7047" w:author="mpountou" w:date="2021-02-12T14:47:00Z">
              <w:rPr>
                <w:rFonts w:ascii="Cambria Math" w:hAnsi="Cambria Math"/>
              </w:rPr>
              <m:t>+</m:t>
            </w:del>
          </m:r>
          <m:f>
            <m:fPr>
              <m:ctrlPr>
                <w:del w:id="7048" w:author="mpountou" w:date="2021-02-12T14:47:00Z">
                  <w:rPr>
                    <w:rFonts w:ascii="Cambria Math" w:hAnsi="Cambria Math"/>
                    <w:i/>
                  </w:rPr>
                </w:del>
              </m:ctrlPr>
            </m:fPr>
            <m:num>
              <m:r>
                <w:del w:id="7049" w:author="mpountou" w:date="2021-02-12T14:47:00Z">
                  <w:rPr>
                    <w:rFonts w:ascii="Cambria Math" w:hAnsi="Cambria Math"/>
                  </w:rPr>
                  <m:t>∑uϵ</m:t>
                </w:del>
              </m:r>
              <m:sSub>
                <m:sSubPr>
                  <m:ctrlPr>
                    <w:del w:id="7050" w:author="mpountou" w:date="2021-02-12T14:47:00Z">
                      <w:rPr>
                        <w:rFonts w:ascii="Cambria Math" w:hAnsi="Cambria Math"/>
                        <w:i/>
                      </w:rPr>
                    </w:del>
                  </m:ctrlPr>
                </m:sSubPr>
                <m:e>
                  <m:r>
                    <w:del w:id="7051" w:author="mpountou" w:date="2021-02-12T14:47:00Z">
                      <w:rPr>
                        <w:rFonts w:ascii="Cambria Math" w:hAnsi="Cambria Math"/>
                      </w:rPr>
                      <m:t>P</m:t>
                    </w:del>
                  </m:r>
                </m:e>
                <m:sub>
                  <m:r>
                    <w:del w:id="7052" w:author="mpountou" w:date="2021-02-12T14:47:00Z">
                      <w:rPr>
                        <w:rFonts w:ascii="Cambria Math" w:hAnsi="Cambria Math"/>
                      </w:rPr>
                      <m:t>u</m:t>
                    </w:del>
                  </m:r>
                </m:sub>
              </m:sSub>
              <m:d>
                <m:dPr>
                  <m:ctrlPr>
                    <w:del w:id="7053" w:author="mpountou" w:date="2021-02-12T14:47:00Z">
                      <w:rPr>
                        <w:rFonts w:ascii="Cambria Math" w:hAnsi="Cambria Math"/>
                        <w:i/>
                      </w:rPr>
                    </w:del>
                  </m:ctrlPr>
                </m:dPr>
                <m:e>
                  <m:r>
                    <w:del w:id="7054" w:author="mpountou" w:date="2021-02-12T14:47:00Z">
                      <w:rPr>
                        <w:rFonts w:ascii="Cambria Math" w:hAnsi="Cambria Math"/>
                      </w:rPr>
                      <m:t>j</m:t>
                    </w:del>
                  </m:r>
                </m:e>
              </m:d>
              <m:r>
                <w:del w:id="7055" w:author="mpountou" w:date="2021-02-12T14:47:00Z">
                  <w:rPr>
                    <w:rFonts w:ascii="Cambria Math" w:hAnsi="Cambria Math"/>
                  </w:rPr>
                  <m:t>Sim</m:t>
                </w:del>
              </m:r>
              <m:d>
                <m:dPr>
                  <m:ctrlPr>
                    <w:del w:id="7056" w:author="mpountou" w:date="2021-02-12T14:47:00Z">
                      <w:rPr>
                        <w:rFonts w:ascii="Cambria Math" w:hAnsi="Cambria Math"/>
                        <w:i/>
                      </w:rPr>
                    </w:del>
                  </m:ctrlPr>
                </m:dPr>
                <m:e>
                  <m:r>
                    <w:del w:id="7057" w:author="mpountou" w:date="2021-02-12T14:47:00Z">
                      <w:rPr>
                        <w:rFonts w:ascii="Cambria Math" w:hAnsi="Cambria Math"/>
                      </w:rPr>
                      <m:t>u,v</m:t>
                    </w:del>
                  </m:r>
                </m:e>
              </m:d>
              <m:r>
                <w:del w:id="7058" w:author="mpountou" w:date="2021-02-12T14:47:00Z">
                  <w:rPr>
                    <w:rFonts w:ascii="Cambria Math" w:hAnsi="Cambria Math"/>
                  </w:rPr>
                  <m:t>⋅(</m:t>
                </w:del>
              </m:r>
              <m:sSub>
                <m:sSubPr>
                  <m:ctrlPr>
                    <w:del w:id="7059" w:author="mpountou" w:date="2021-02-12T14:47:00Z">
                      <w:rPr>
                        <w:rFonts w:ascii="Cambria Math" w:hAnsi="Cambria Math"/>
                        <w:i/>
                      </w:rPr>
                    </w:del>
                  </m:ctrlPr>
                </m:sSubPr>
                <m:e>
                  <m:r>
                    <w:del w:id="7060" w:author="mpountou" w:date="2021-02-12T14:47:00Z">
                      <w:rPr>
                        <w:rFonts w:ascii="Cambria Math" w:hAnsi="Cambria Math"/>
                      </w:rPr>
                      <m:t>r</m:t>
                    </w:del>
                  </m:r>
                </m:e>
                <m:sub>
                  <m:r>
                    <w:del w:id="7061" w:author="mpountou" w:date="2021-02-12T14:47:00Z">
                      <w:rPr>
                        <w:rFonts w:ascii="Cambria Math" w:hAnsi="Cambria Math"/>
                      </w:rPr>
                      <m:t>vj</m:t>
                    </w:del>
                  </m:r>
                </m:sub>
              </m:sSub>
              <m:r>
                <w:del w:id="7062" w:author="mpountou" w:date="2021-02-12T14:47:00Z">
                  <w:rPr>
                    <w:rFonts w:ascii="Cambria Math" w:hAnsi="Cambria Math"/>
                  </w:rPr>
                  <m:t>-</m:t>
                </w:del>
              </m:r>
              <m:sSub>
                <m:sSubPr>
                  <m:ctrlPr>
                    <w:del w:id="7063" w:author="mpountou" w:date="2021-02-12T14:47:00Z">
                      <w:rPr>
                        <w:rFonts w:ascii="Cambria Math" w:hAnsi="Cambria Math"/>
                        <w:i/>
                      </w:rPr>
                    </w:del>
                  </m:ctrlPr>
                </m:sSubPr>
                <m:e>
                  <m:r>
                    <w:del w:id="7064" w:author="mpountou" w:date="2021-02-12T14:47:00Z">
                      <w:rPr>
                        <w:rFonts w:ascii="Cambria Math" w:hAnsi="Cambria Math"/>
                      </w:rPr>
                      <m:t>μ</m:t>
                    </w:del>
                  </m:r>
                </m:e>
                <m:sub>
                  <m:r>
                    <w:del w:id="7065" w:author="mpountou" w:date="2021-02-12T14:47:00Z">
                      <w:rPr>
                        <w:rFonts w:ascii="Cambria Math" w:hAnsi="Cambria Math"/>
                      </w:rPr>
                      <m:t>v</m:t>
                    </w:del>
                  </m:r>
                </m:sub>
              </m:sSub>
              <m:r>
                <w:del w:id="7066" w:author="mpountou" w:date="2021-02-12T14:47:00Z">
                  <w:rPr>
                    <w:rFonts w:ascii="Cambria Math" w:hAnsi="Cambria Math"/>
                  </w:rPr>
                  <m:t>)</m:t>
                </w:del>
              </m:r>
            </m:num>
            <m:den>
              <m:r>
                <w:del w:id="7067" w:author="mpountou" w:date="2021-02-12T14:47:00Z">
                  <w:rPr>
                    <w:rFonts w:ascii="Cambria Math" w:hAnsi="Cambria Math"/>
                  </w:rPr>
                  <m:t>∑uϵ</m:t>
                </w:del>
              </m:r>
              <m:sSub>
                <m:sSubPr>
                  <m:ctrlPr>
                    <w:del w:id="7068" w:author="mpountou" w:date="2021-02-12T14:47:00Z">
                      <w:rPr>
                        <w:rFonts w:ascii="Cambria Math" w:hAnsi="Cambria Math"/>
                        <w:i/>
                      </w:rPr>
                    </w:del>
                  </m:ctrlPr>
                </m:sSubPr>
                <m:e>
                  <m:r>
                    <w:del w:id="7069" w:author="mpountou" w:date="2021-02-12T14:47:00Z">
                      <w:rPr>
                        <w:rFonts w:ascii="Cambria Math" w:hAnsi="Cambria Math"/>
                      </w:rPr>
                      <m:t>P</m:t>
                    </w:del>
                  </m:r>
                </m:e>
                <m:sub>
                  <m:r>
                    <w:del w:id="7070" w:author="mpountou" w:date="2021-02-12T14:47:00Z">
                      <w:rPr>
                        <w:rFonts w:ascii="Cambria Math" w:hAnsi="Cambria Math"/>
                      </w:rPr>
                      <m:t>u</m:t>
                    </w:del>
                  </m:r>
                </m:sub>
              </m:sSub>
              <m:d>
                <m:dPr>
                  <m:ctrlPr>
                    <w:del w:id="7071" w:author="mpountou" w:date="2021-02-12T14:47:00Z">
                      <w:rPr>
                        <w:rFonts w:ascii="Cambria Math" w:hAnsi="Cambria Math"/>
                        <w:i/>
                      </w:rPr>
                    </w:del>
                  </m:ctrlPr>
                </m:dPr>
                <m:e>
                  <m:r>
                    <w:del w:id="7072" w:author="mpountou" w:date="2021-02-12T14:47:00Z">
                      <w:rPr>
                        <w:rFonts w:ascii="Cambria Math" w:hAnsi="Cambria Math"/>
                      </w:rPr>
                      <m:t>j</m:t>
                    </w:del>
                  </m:r>
                </m:e>
              </m:d>
              <m:r>
                <w:del w:id="7073" w:author="mpountou" w:date="2021-02-12T14:47:00Z">
                  <w:rPr>
                    <w:rFonts w:ascii="Cambria Math" w:hAnsi="Cambria Math"/>
                  </w:rPr>
                  <m:t xml:space="preserve"> | Sim</m:t>
                </w:del>
              </m:r>
              <m:d>
                <m:dPr>
                  <m:ctrlPr>
                    <w:del w:id="7074" w:author="mpountou" w:date="2021-02-12T14:47:00Z">
                      <w:rPr>
                        <w:rFonts w:ascii="Cambria Math" w:hAnsi="Cambria Math"/>
                        <w:i/>
                      </w:rPr>
                    </w:del>
                  </m:ctrlPr>
                </m:dPr>
                <m:e>
                  <m:r>
                    <w:del w:id="7075" w:author="mpountou" w:date="2021-02-12T14:47:00Z">
                      <w:rPr>
                        <w:rFonts w:ascii="Cambria Math" w:hAnsi="Cambria Math"/>
                      </w:rPr>
                      <m:t>u,v</m:t>
                    </w:del>
                  </m:r>
                </m:e>
              </m:d>
              <m:r>
                <w:del w:id="7076" w:author="mpountou" w:date="2021-02-12T14:47:00Z">
                  <w:rPr>
                    <w:rFonts w:ascii="Cambria Math" w:hAnsi="Cambria Math"/>
                  </w:rPr>
                  <m:t xml:space="preserve"> |</m:t>
                </w:del>
              </m:r>
            </m:den>
          </m:f>
        </m:oMath>
      </m:oMathPara>
    </w:p>
    <w:p w14:paraId="61D480C9" w14:textId="77777777" w:rsidR="00F649F4" w:rsidRPr="00F649F4" w:rsidRDefault="00F649F4" w:rsidP="00F649F4"/>
    <w:p w14:paraId="305D82E6" w14:textId="77777777" w:rsidR="0012162E" w:rsidRDefault="00E72339" w:rsidP="00210D34">
      <w:r>
        <w:t>Παραπάνω παρουσιάζεται ο τύπος της πρόβλεψης των απροσδιόριστων αξιολογήσεων.</w:t>
      </w:r>
    </w:p>
    <w:p w14:paraId="0E739044" w14:textId="77777777"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14:paraId="02724AF6" w14:textId="77777777" w:rsidR="0012162E" w:rsidRDefault="0012162E" w:rsidP="00210D34"/>
    <w:p w14:paraId="75B27311" w14:textId="77777777" w:rsidR="009F3B9D" w:rsidRPr="00196851" w:rsidRDefault="009F3B9D" w:rsidP="009F3B9D"/>
    <w:p w14:paraId="59F539C1" w14:textId="77777777" w:rsidR="001F6957" w:rsidRPr="00196851" w:rsidRDefault="001F6957" w:rsidP="009F3B9D"/>
    <w:p w14:paraId="2FB58525" w14:textId="77777777" w:rsidR="001F6957" w:rsidRPr="00196851" w:rsidRDefault="001F6957" w:rsidP="009F3B9D"/>
    <w:p w14:paraId="61C1A2B9" w14:textId="56949335" w:rsidR="001F6957" w:rsidRDefault="001F6957" w:rsidP="009F3B9D">
      <w:pPr>
        <w:rPr>
          <w:ins w:id="7077" w:author="mpountou" w:date="2021-02-12T14:47:00Z"/>
        </w:rPr>
      </w:pPr>
    </w:p>
    <w:p w14:paraId="1CE03D56" w14:textId="05E65D55" w:rsidR="00440BF4" w:rsidRDefault="00440BF4" w:rsidP="009F3B9D">
      <w:pPr>
        <w:rPr>
          <w:ins w:id="7078" w:author="mpountou" w:date="2021-02-12T14:47:00Z"/>
        </w:rPr>
      </w:pPr>
    </w:p>
    <w:p w14:paraId="7197281F" w14:textId="77777777" w:rsidR="00440BF4" w:rsidRPr="00196851" w:rsidRDefault="00440BF4" w:rsidP="009F3B9D"/>
    <w:p w14:paraId="5C8C7B95" w14:textId="77777777" w:rsidR="001C77F2" w:rsidRPr="0071448C" w:rsidRDefault="00D72F34" w:rsidP="00D72F34">
      <w:pPr>
        <w:pStyle w:val="2"/>
        <w:rPr>
          <w:b/>
          <w:bCs/>
          <w:rPrChange w:id="7079" w:author="Sotirios Filippos Tsarouchis" w:date="2021-02-09T17:45:00Z">
            <w:rPr/>
          </w:rPrChange>
        </w:rPr>
      </w:pPr>
      <w:bookmarkStart w:id="7080" w:name="_Toc64223401"/>
      <w:r w:rsidRPr="0071448C">
        <w:rPr>
          <w:b/>
          <w:bCs/>
          <w:rPrChange w:id="7081" w:author="Sotirios Filippos Tsarouchis" w:date="2021-02-09T17:45:00Z">
            <w:rPr/>
          </w:rPrChange>
        </w:rPr>
        <w:lastRenderedPageBreak/>
        <w:t>Συνεργατικό φιλτράρισμα με ανάλυση πίνακα σε ιδιάζουσες τιμές</w:t>
      </w:r>
      <w:bookmarkEnd w:id="7080"/>
      <w:r w:rsidRPr="0071448C">
        <w:rPr>
          <w:b/>
          <w:bCs/>
          <w:rPrChange w:id="7082" w:author="Sotirios Filippos Tsarouchis" w:date="2021-02-09T17:45:00Z">
            <w:rPr/>
          </w:rPrChange>
        </w:rPr>
        <w:t xml:space="preserve"> </w:t>
      </w:r>
    </w:p>
    <w:p w14:paraId="146DDDF2" w14:textId="77777777" w:rsidR="00D72F34" w:rsidRDefault="00D72F34" w:rsidP="00D72F34"/>
    <w:p w14:paraId="55E84615" w14:textId="77777777" w:rsidR="00D72F34" w:rsidRPr="0071448C" w:rsidRDefault="00B35858" w:rsidP="00D72F34">
      <w:pPr>
        <w:pStyle w:val="3"/>
        <w:rPr>
          <w:b/>
          <w:bCs/>
          <w:lang w:val="en-US"/>
          <w:rPrChange w:id="7083" w:author="Sotirios Filippos Tsarouchis" w:date="2021-02-09T17:45:00Z">
            <w:rPr>
              <w:lang w:val="en-US"/>
            </w:rPr>
          </w:rPrChange>
        </w:rPr>
      </w:pPr>
      <w:bookmarkStart w:id="7084" w:name="_Toc64223402"/>
      <w:r w:rsidRPr="0071448C">
        <w:rPr>
          <w:b/>
          <w:bCs/>
          <w:rPrChange w:id="7085" w:author="Sotirios Filippos Tsarouchis" w:date="2021-02-09T17:45:00Z">
            <w:rPr/>
          </w:rPrChange>
        </w:rPr>
        <w:t>Δεδομένα</w:t>
      </w:r>
      <w:r w:rsidR="00250D54" w:rsidRPr="0071448C">
        <w:rPr>
          <w:b/>
          <w:bCs/>
          <w:rPrChange w:id="7086" w:author="Sotirios Filippos Tsarouchis" w:date="2021-02-09T17:45:00Z">
            <w:rPr/>
          </w:rPrChange>
        </w:rPr>
        <w:t xml:space="preserve"> </w:t>
      </w:r>
      <w:r w:rsidRPr="0071448C">
        <w:rPr>
          <w:b/>
          <w:bCs/>
          <w:rPrChange w:id="7087" w:author="Sotirios Filippos Tsarouchis" w:date="2021-02-09T17:45:00Z">
            <w:rPr/>
          </w:rPrChange>
        </w:rPr>
        <w:t>Εισόδου</w:t>
      </w:r>
      <w:r w:rsidR="00250D54" w:rsidRPr="0071448C">
        <w:rPr>
          <w:b/>
          <w:bCs/>
          <w:rPrChange w:id="7088" w:author="Sotirios Filippos Tsarouchis" w:date="2021-02-09T17:45:00Z">
            <w:rPr/>
          </w:rPrChange>
        </w:rPr>
        <w:t xml:space="preserve"> (</w:t>
      </w:r>
      <w:r w:rsidRPr="0071448C">
        <w:rPr>
          <w:b/>
          <w:bCs/>
          <w:lang w:val="en-US"/>
          <w:rPrChange w:id="7089" w:author="Sotirios Filippos Tsarouchis" w:date="2021-02-09T17:45:00Z">
            <w:rPr>
              <w:lang w:val="en-US"/>
            </w:rPr>
          </w:rPrChange>
        </w:rPr>
        <w:t>input data</w:t>
      </w:r>
      <w:r w:rsidR="00250D54" w:rsidRPr="0071448C">
        <w:rPr>
          <w:b/>
          <w:bCs/>
          <w:lang w:val="en-US"/>
          <w:rPrChange w:id="7090" w:author="Sotirios Filippos Tsarouchis" w:date="2021-02-09T17:45:00Z">
            <w:rPr>
              <w:lang w:val="en-US"/>
            </w:rPr>
          </w:rPrChange>
        </w:rPr>
        <w:t>)</w:t>
      </w:r>
      <w:bookmarkEnd w:id="7084"/>
    </w:p>
    <w:p w14:paraId="4AD5842C" w14:textId="77777777" w:rsidR="00250D54" w:rsidRDefault="00250D54" w:rsidP="00250D54">
      <w:pPr>
        <w:rPr>
          <w:lang w:val="en-US"/>
        </w:rPr>
      </w:pPr>
    </w:p>
    <w:p w14:paraId="7C3C5F14" w14:textId="59A3DEAC" w:rsidR="00250D54" w:rsidRDefault="00250D54" w:rsidP="00250D54">
      <w:r>
        <w:t xml:space="preserve">Όμοια με την προηγούμενη υλοποίηση, η είσοδος δεδομένων που απαιτείται για την εξαγωγή προτάσεων είναι ο </w:t>
      </w:r>
      <w:r w:rsidRPr="00885DA5">
        <w:rPr>
          <w:i/>
          <w:rPrChange w:id="7091" w:author="mpountou" w:date="2021-02-12T14:57:00Z">
            <w:rPr/>
          </w:rPrChange>
        </w:rPr>
        <w:t>πίνακας χρηστών-αξιολογήσεων</w:t>
      </w:r>
      <w:r>
        <w:t xml:space="preserve"> </w:t>
      </w:r>
      <w:ins w:id="7092" w:author="mpountou" w:date="2021-02-12T14:57:00Z">
        <w:r w:rsidR="00885DA5">
          <w:t>(</w:t>
        </w:r>
        <w:r w:rsidR="00885DA5" w:rsidRPr="00885DA5">
          <w:rPr>
            <w:i/>
            <w:rPrChange w:id="7093" w:author="mpountou" w:date="2021-02-12T14:57:00Z">
              <w:rPr/>
            </w:rPrChange>
          </w:rPr>
          <w:fldChar w:fldCharType="begin"/>
        </w:r>
        <w:r w:rsidR="00885DA5" w:rsidRPr="00885DA5">
          <w:rPr>
            <w:i/>
            <w:rPrChange w:id="7094" w:author="mpountou" w:date="2021-02-12T14:57:00Z">
              <w:rPr/>
            </w:rPrChange>
          </w:rPr>
          <w:instrText xml:space="preserve"> REF _Ref64034254 \h </w:instrText>
        </w:r>
      </w:ins>
      <w:r w:rsidR="00885DA5" w:rsidRPr="00885DA5">
        <w:rPr>
          <w:i/>
          <w:rPrChange w:id="7095" w:author="mpountou" w:date="2021-02-12T14:57:00Z">
            <w:rPr>
              <w:b/>
            </w:rPr>
          </w:rPrChange>
        </w:rPr>
        <w:instrText xml:space="preserve"> \* MERGEFORMAT </w:instrText>
      </w:r>
      <w:r w:rsidR="00885DA5" w:rsidRPr="00885DA5">
        <w:rPr>
          <w:i/>
          <w:rPrChange w:id="7096" w:author="mpountou" w:date="2021-02-12T14:57:00Z">
            <w:rPr>
              <w:i/>
            </w:rPr>
          </w:rPrChange>
        </w:rPr>
      </w:r>
      <w:r w:rsidR="00885DA5" w:rsidRPr="00885DA5">
        <w:rPr>
          <w:i/>
          <w:rPrChange w:id="7097" w:author="mpountou" w:date="2021-02-12T14:57:00Z">
            <w:rPr/>
          </w:rPrChange>
        </w:rPr>
        <w:fldChar w:fldCharType="separate"/>
      </w:r>
      <w:ins w:id="7098" w:author="mpountou" w:date="2021-02-14T02:13:00Z">
        <w:r w:rsidR="004344EE" w:rsidRPr="004344EE">
          <w:rPr>
            <w:i/>
            <w:rPrChange w:id="7099" w:author="mpountou" w:date="2021-02-14T02:13:00Z">
              <w:rPr>
                <w:i/>
                <w:iCs/>
              </w:rPr>
            </w:rPrChange>
          </w:rPr>
          <w:t xml:space="preserve">Πίνακας </w:t>
        </w:r>
        <w:r w:rsidR="004344EE" w:rsidRPr="004344EE">
          <w:rPr>
            <w:i/>
            <w:noProof/>
            <w:rPrChange w:id="7100" w:author="mpountou" w:date="2021-02-14T02:13:00Z">
              <w:rPr>
                <w:b/>
                <w:noProof/>
              </w:rPr>
            </w:rPrChange>
          </w:rPr>
          <w:t>11</w:t>
        </w:r>
      </w:ins>
      <w:ins w:id="7101" w:author="mpountou" w:date="2021-02-12T14:57:00Z">
        <w:r w:rsidR="00885DA5" w:rsidRPr="00885DA5">
          <w:rPr>
            <w:i/>
            <w:rPrChange w:id="7102" w:author="mpountou" w:date="2021-02-12T14:57:00Z">
              <w:rPr/>
            </w:rPrChange>
          </w:rPr>
          <w:fldChar w:fldCharType="end"/>
        </w:r>
        <w:r w:rsidR="00885DA5">
          <w:t xml:space="preserve">) </w:t>
        </w:r>
      </w:ins>
      <w:r>
        <w:t>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w:t>
      </w:r>
      <w:commentRangeStart w:id="7103"/>
      <w:commentRangeStart w:id="7104"/>
      <w:r>
        <w:t>αξιολογήσεων</w:t>
      </w:r>
      <w:commentRangeEnd w:id="7103"/>
      <w:r w:rsidR="0071448C">
        <w:rPr>
          <w:rStyle w:val="ad"/>
        </w:rPr>
        <w:commentReference w:id="7103"/>
      </w:r>
      <w:commentRangeEnd w:id="7104"/>
      <w:r w:rsidR="00885DA5">
        <w:rPr>
          <w:rStyle w:val="ad"/>
        </w:rPr>
        <w:commentReference w:id="7104"/>
      </w:r>
      <w:r>
        <w:t xml:space="preserve">: </w:t>
      </w:r>
    </w:p>
    <w:p w14:paraId="33186CF7" w14:textId="77777777" w:rsidR="00250D54" w:rsidRPr="008E0F07" w:rsidRDefault="00250D54" w:rsidP="00250D54">
      <w:pPr>
        <w:rPr>
          <w:sz w:val="8"/>
          <w:szCs w:val="8"/>
        </w:rPr>
      </w:pPr>
    </w:p>
    <w:tbl>
      <w:tblPr>
        <w:tblStyle w:val="5-1"/>
        <w:tblW w:w="8780" w:type="dxa"/>
        <w:tblLook w:val="04A0" w:firstRow="1" w:lastRow="0" w:firstColumn="1" w:lastColumn="0" w:noHBand="0" w:noVBand="1"/>
        <w:tblPrChange w:id="7105" w:author="mpountou" w:date="2021-02-12T14:48:00Z">
          <w:tblPr>
            <w:tblStyle w:val="a9"/>
            <w:tblW w:w="8780" w:type="dxa"/>
            <w:tblLook w:val="04A0" w:firstRow="1" w:lastRow="0" w:firstColumn="1" w:lastColumn="0" w:noHBand="0" w:noVBand="1"/>
          </w:tblPr>
        </w:tblPrChange>
      </w:tblPr>
      <w:tblGrid>
        <w:gridCol w:w="1594"/>
        <w:gridCol w:w="1494"/>
        <w:gridCol w:w="1495"/>
        <w:gridCol w:w="1207"/>
        <w:gridCol w:w="1495"/>
        <w:gridCol w:w="1495"/>
        <w:tblGridChange w:id="7106">
          <w:tblGrid>
            <w:gridCol w:w="1594"/>
            <w:gridCol w:w="1494"/>
            <w:gridCol w:w="1495"/>
            <w:gridCol w:w="1207"/>
            <w:gridCol w:w="1495"/>
            <w:gridCol w:w="1495"/>
          </w:tblGrid>
        </w:tblGridChange>
      </w:tblGrid>
      <w:tr w:rsidR="00250D54" w14:paraId="68A30C51" w14:textId="77777777" w:rsidTr="006822AA">
        <w:trPr>
          <w:cnfStyle w:val="100000000000" w:firstRow="1" w:lastRow="0" w:firstColumn="0" w:lastColumn="0" w:oddVBand="0" w:evenVBand="0" w:oddHBand="0" w:evenHBand="0" w:firstRowFirstColumn="0" w:firstRowLastColumn="0" w:lastRowFirstColumn="0" w:lastRowLastColumn="0"/>
          <w:trHeight w:val="630"/>
          <w:trPrChange w:id="7107" w:author="mpountou" w:date="2021-02-12T14:48:00Z">
            <w:trPr>
              <w:trHeight w:val="630"/>
            </w:trPr>
          </w:trPrChange>
        </w:trPr>
        <w:tc>
          <w:tcPr>
            <w:cnfStyle w:val="001000000000" w:firstRow="0" w:lastRow="0" w:firstColumn="1" w:lastColumn="0" w:oddVBand="0" w:evenVBand="0" w:oddHBand="0" w:evenHBand="0" w:firstRowFirstColumn="0" w:firstRowLastColumn="0" w:lastRowFirstColumn="0" w:lastRowLastColumn="0"/>
            <w:tcW w:w="1594" w:type="dxa"/>
            <w:tcPrChange w:id="7108" w:author="mpountou" w:date="2021-02-12T14:48:00Z">
              <w:tcPr>
                <w:tcW w:w="1594" w:type="dxa"/>
              </w:tcPr>
            </w:tcPrChange>
          </w:tcPr>
          <w:p w14:paraId="4B190C62" w14:textId="77777777" w:rsidR="00250D54" w:rsidRPr="00490657" w:rsidRDefault="00250D54" w:rsidP="00F62F24">
            <w:pPr>
              <w:jc w:val="center"/>
              <w:cnfStyle w:val="101000000000" w:firstRow="1" w:lastRow="0" w:firstColumn="1" w:lastColumn="0" w:oddVBand="0" w:evenVBand="0" w:oddHBand="0" w:evenHBand="0" w:firstRowFirstColumn="0" w:firstRowLastColumn="0" w:lastRowFirstColumn="0" w:lastRowLastColumn="0"/>
            </w:pPr>
          </w:p>
        </w:tc>
        <w:tc>
          <w:tcPr>
            <w:tcW w:w="1494" w:type="dxa"/>
            <w:tcPrChange w:id="7109" w:author="mpountou" w:date="2021-02-12T14:48:00Z">
              <w:tcPr>
                <w:tcW w:w="1494" w:type="dxa"/>
              </w:tcPr>
            </w:tcPrChange>
          </w:tcPr>
          <w:p w14:paraId="1AFCDE7A"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1</w:t>
            </w:r>
          </w:p>
        </w:tc>
        <w:tc>
          <w:tcPr>
            <w:tcW w:w="1495" w:type="dxa"/>
            <w:tcPrChange w:id="7110" w:author="mpountou" w:date="2021-02-12T14:48:00Z">
              <w:tcPr>
                <w:tcW w:w="1495" w:type="dxa"/>
              </w:tcPr>
            </w:tcPrChange>
          </w:tcPr>
          <w:p w14:paraId="71EF9DBF"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2</w:t>
            </w:r>
          </w:p>
        </w:tc>
        <w:tc>
          <w:tcPr>
            <w:tcW w:w="1207" w:type="dxa"/>
            <w:tcPrChange w:id="7111" w:author="mpountou" w:date="2021-02-12T14:48:00Z">
              <w:tcPr>
                <w:tcW w:w="1207" w:type="dxa"/>
              </w:tcPr>
            </w:tcPrChange>
          </w:tcPr>
          <w:p w14:paraId="1083A7C5"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w:t>
            </w:r>
          </w:p>
        </w:tc>
        <w:tc>
          <w:tcPr>
            <w:tcW w:w="1495" w:type="dxa"/>
            <w:tcPrChange w:id="7112" w:author="mpountou" w:date="2021-02-12T14:48:00Z">
              <w:tcPr>
                <w:tcW w:w="1495" w:type="dxa"/>
              </w:tcPr>
            </w:tcPrChange>
          </w:tcPr>
          <w:p w14:paraId="25C7DBF4"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rPr>
                <w:lang w:val="en-US"/>
              </w:rPr>
            </w:pPr>
            <w:r w:rsidRPr="0071448C">
              <w:t xml:space="preserve">ρούχο </w:t>
            </w:r>
            <w:r w:rsidRPr="0071448C">
              <w:rPr>
                <w:lang w:val="en-US"/>
              </w:rPr>
              <w:t>m-1</w:t>
            </w:r>
          </w:p>
        </w:tc>
        <w:tc>
          <w:tcPr>
            <w:tcW w:w="1495" w:type="dxa"/>
            <w:tcPrChange w:id="7113" w:author="mpountou" w:date="2021-02-12T14:48:00Z">
              <w:tcPr>
                <w:tcW w:w="1495" w:type="dxa"/>
              </w:tcPr>
            </w:tcPrChange>
          </w:tcPr>
          <w:p w14:paraId="7F4DD9A2"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m</w:t>
            </w:r>
          </w:p>
        </w:tc>
      </w:tr>
      <w:tr w:rsidR="00250D54" w14:paraId="7232B2DB" w14:textId="77777777" w:rsidTr="006822AA">
        <w:trPr>
          <w:cnfStyle w:val="000000100000" w:firstRow="0" w:lastRow="0" w:firstColumn="0" w:lastColumn="0" w:oddVBand="0" w:evenVBand="0" w:oddHBand="1" w:evenHBand="0" w:firstRowFirstColumn="0" w:firstRowLastColumn="0" w:lastRowFirstColumn="0" w:lastRowLastColumn="0"/>
          <w:trHeight w:val="495"/>
          <w:trPrChange w:id="7114"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7115" w:author="mpountou" w:date="2021-02-12T14:49:00Z">
              <w:tcPr>
                <w:tcW w:w="1594" w:type="dxa"/>
              </w:tcPr>
            </w:tcPrChange>
          </w:tcPr>
          <w:p w14:paraId="521C71FE" w14:textId="77777777" w:rsidR="00250D54" w:rsidRPr="00490657" w:rsidRDefault="00250D54" w:rsidP="00F62F24">
            <w:pPr>
              <w:jc w:val="center"/>
              <w:cnfStyle w:val="001000100000" w:firstRow="0" w:lastRow="0" w:firstColumn="1" w:lastColumn="0" w:oddVBand="0" w:evenVBand="0" w:oddHBand="1" w:evenHBand="0" w:firstRowFirstColumn="0" w:firstRowLastColumn="0" w:lastRowFirstColumn="0" w:lastRowLastColumn="0"/>
            </w:pPr>
            <w:r w:rsidRPr="00490657">
              <w:t>χρήστης 1</w:t>
            </w:r>
          </w:p>
        </w:tc>
        <w:tc>
          <w:tcPr>
            <w:tcW w:w="1494" w:type="dxa"/>
            <w:tcPrChange w:id="7116" w:author="mpountou" w:date="2021-02-12T14:49:00Z">
              <w:tcPr>
                <w:tcW w:w="1494" w:type="dxa"/>
              </w:tcPr>
            </w:tcPrChange>
          </w:tcPr>
          <w:p w14:paraId="284DECB3"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1495" w:type="dxa"/>
            <w:tcPrChange w:id="7117" w:author="mpountou" w:date="2021-02-12T14:49:00Z">
              <w:tcPr>
                <w:tcW w:w="1495" w:type="dxa"/>
              </w:tcPr>
            </w:tcPrChange>
          </w:tcPr>
          <w:p w14:paraId="507E572F"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1207" w:type="dxa"/>
            <w:tcPrChange w:id="7118" w:author="mpountou" w:date="2021-02-12T14:49:00Z">
              <w:tcPr>
                <w:tcW w:w="1207" w:type="dxa"/>
              </w:tcPr>
            </w:tcPrChange>
          </w:tcPr>
          <w:p w14:paraId="19E37CD8"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495" w:type="dxa"/>
            <w:tcPrChange w:id="7119" w:author="mpountou" w:date="2021-02-12T14:49:00Z">
              <w:tcPr>
                <w:tcW w:w="1495" w:type="dxa"/>
              </w:tcPr>
            </w:tcPrChange>
          </w:tcPr>
          <w:p w14:paraId="47392AFB"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6</w:t>
            </w:r>
          </w:p>
        </w:tc>
        <w:tc>
          <w:tcPr>
            <w:tcW w:w="1495" w:type="dxa"/>
            <w:tcPrChange w:id="7120" w:author="mpountou" w:date="2021-02-12T14:49:00Z">
              <w:tcPr>
                <w:tcW w:w="1495" w:type="dxa"/>
              </w:tcPr>
            </w:tcPrChange>
          </w:tcPr>
          <w:p w14:paraId="7732C815"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r>
      <w:tr w:rsidR="00250D54" w14:paraId="228FA1A0" w14:textId="77777777" w:rsidTr="006822AA">
        <w:trPr>
          <w:trHeight w:val="417"/>
          <w:trPrChange w:id="7121"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7122" w:author="mpountou" w:date="2021-02-12T14:49:00Z">
              <w:tcPr>
                <w:tcW w:w="1594" w:type="dxa"/>
              </w:tcPr>
            </w:tcPrChange>
          </w:tcPr>
          <w:p w14:paraId="1E0464AF" w14:textId="77777777" w:rsidR="00250D54" w:rsidRPr="00490657" w:rsidRDefault="00250D54" w:rsidP="00F62F24">
            <w:pPr>
              <w:jc w:val="center"/>
              <w:rPr>
                <w:szCs w:val="22"/>
              </w:rPr>
            </w:pPr>
            <w:r w:rsidRPr="00490657">
              <w:rPr>
                <w:szCs w:val="22"/>
              </w:rPr>
              <w:t>χρήστης 2</w:t>
            </w:r>
          </w:p>
        </w:tc>
        <w:tc>
          <w:tcPr>
            <w:tcW w:w="1494" w:type="dxa"/>
            <w:tcPrChange w:id="7123" w:author="mpountou" w:date="2021-02-12T14:49:00Z">
              <w:tcPr>
                <w:tcW w:w="1494" w:type="dxa"/>
              </w:tcPr>
            </w:tcPrChange>
          </w:tcPr>
          <w:p w14:paraId="2997616C"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4</w:t>
            </w:r>
          </w:p>
        </w:tc>
        <w:tc>
          <w:tcPr>
            <w:tcW w:w="1495" w:type="dxa"/>
            <w:tcPrChange w:id="7124" w:author="mpountou" w:date="2021-02-12T14:49:00Z">
              <w:tcPr>
                <w:tcW w:w="1495" w:type="dxa"/>
              </w:tcPr>
            </w:tcPrChange>
          </w:tcPr>
          <w:p w14:paraId="2F81298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9</w:t>
            </w:r>
          </w:p>
        </w:tc>
        <w:tc>
          <w:tcPr>
            <w:tcW w:w="1207" w:type="dxa"/>
            <w:tcPrChange w:id="7125" w:author="mpountou" w:date="2021-02-12T14:49:00Z">
              <w:tcPr>
                <w:tcW w:w="1207" w:type="dxa"/>
              </w:tcPr>
            </w:tcPrChange>
          </w:tcPr>
          <w:p w14:paraId="0922E9DA"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495" w:type="dxa"/>
            <w:tcPrChange w:id="7126" w:author="mpountou" w:date="2021-02-12T14:49:00Z">
              <w:tcPr>
                <w:tcW w:w="1495" w:type="dxa"/>
              </w:tcPr>
            </w:tcPrChange>
          </w:tcPr>
          <w:p w14:paraId="1B720074"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3</w:t>
            </w:r>
          </w:p>
        </w:tc>
        <w:tc>
          <w:tcPr>
            <w:tcW w:w="1495" w:type="dxa"/>
            <w:tcPrChange w:id="7127" w:author="mpountou" w:date="2021-02-12T14:49:00Z">
              <w:tcPr>
                <w:tcW w:w="1495" w:type="dxa"/>
              </w:tcPr>
            </w:tcPrChange>
          </w:tcPr>
          <w:p w14:paraId="7F8814B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2</w:t>
            </w:r>
          </w:p>
        </w:tc>
      </w:tr>
      <w:tr w:rsidR="00250D54" w14:paraId="79DC1643" w14:textId="77777777" w:rsidTr="006822AA">
        <w:trPr>
          <w:cnfStyle w:val="000000100000" w:firstRow="0" w:lastRow="0" w:firstColumn="0" w:lastColumn="0" w:oddVBand="0" w:evenVBand="0" w:oddHBand="1" w:evenHBand="0" w:firstRowFirstColumn="0" w:firstRowLastColumn="0" w:lastRowFirstColumn="0" w:lastRowLastColumn="0"/>
          <w:trHeight w:val="420"/>
          <w:trPrChange w:id="7128"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7129" w:author="mpountou" w:date="2021-02-12T14:49:00Z">
              <w:tcPr>
                <w:tcW w:w="1594" w:type="dxa"/>
              </w:tcPr>
            </w:tcPrChange>
          </w:tcPr>
          <w:p w14:paraId="7B383563" w14:textId="77777777" w:rsidR="00250D54" w:rsidRPr="00490657" w:rsidRDefault="00250D54" w:rsidP="00F62F24">
            <w:pPr>
              <w:jc w:val="center"/>
              <w:cnfStyle w:val="001000100000" w:firstRow="0" w:lastRow="0" w:firstColumn="1" w:lastColumn="0" w:oddVBand="0" w:evenVBand="0" w:oddHBand="1" w:evenHBand="0" w:firstRowFirstColumn="0" w:firstRowLastColumn="0" w:lastRowFirstColumn="0" w:lastRowLastColumn="0"/>
              <w:rPr>
                <w:lang w:val="en-US"/>
              </w:rPr>
            </w:pPr>
            <w:r w:rsidRPr="00490657">
              <w:rPr>
                <w:lang w:val="en-US"/>
              </w:rPr>
              <w:t>….</w:t>
            </w:r>
          </w:p>
        </w:tc>
        <w:tc>
          <w:tcPr>
            <w:tcW w:w="1494" w:type="dxa"/>
            <w:tcPrChange w:id="7130" w:author="mpountou" w:date="2021-02-12T14:49:00Z">
              <w:tcPr>
                <w:tcW w:w="1494" w:type="dxa"/>
              </w:tcPr>
            </w:tcPrChange>
          </w:tcPr>
          <w:p w14:paraId="366514FF"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95" w:type="dxa"/>
            <w:tcPrChange w:id="7131" w:author="mpountou" w:date="2021-02-12T14:49:00Z">
              <w:tcPr>
                <w:tcW w:w="1495" w:type="dxa"/>
              </w:tcPr>
            </w:tcPrChange>
          </w:tcPr>
          <w:p w14:paraId="5EE3423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207" w:type="dxa"/>
            <w:tcPrChange w:id="7132" w:author="mpountou" w:date="2021-02-12T14:49:00Z">
              <w:tcPr>
                <w:tcW w:w="1207" w:type="dxa"/>
              </w:tcPr>
            </w:tcPrChange>
          </w:tcPr>
          <w:p w14:paraId="4F6F3D8C"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495" w:type="dxa"/>
            <w:tcPrChange w:id="7133" w:author="mpountou" w:date="2021-02-12T14:49:00Z">
              <w:tcPr>
                <w:tcW w:w="1495" w:type="dxa"/>
              </w:tcPr>
            </w:tcPrChange>
          </w:tcPr>
          <w:p w14:paraId="79990557" w14:textId="77777777" w:rsidR="00250D54" w:rsidRPr="00131721"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c>
          <w:tcPr>
            <w:tcW w:w="1495" w:type="dxa"/>
            <w:tcPrChange w:id="7134" w:author="mpountou" w:date="2021-02-12T14:49:00Z">
              <w:tcPr>
                <w:tcW w:w="1495" w:type="dxa"/>
              </w:tcPr>
            </w:tcPrChange>
          </w:tcPr>
          <w:p w14:paraId="7E6EC08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50D54" w14:paraId="6E5302ED" w14:textId="77777777" w:rsidTr="006822AA">
        <w:trPr>
          <w:trHeight w:val="413"/>
          <w:trPrChange w:id="7135"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7136" w:author="mpountou" w:date="2021-02-12T14:49:00Z">
              <w:tcPr>
                <w:tcW w:w="1594" w:type="dxa"/>
              </w:tcPr>
            </w:tcPrChange>
          </w:tcPr>
          <w:p w14:paraId="0B4EFCDB" w14:textId="77777777" w:rsidR="00250D54" w:rsidRPr="00490657" w:rsidRDefault="00250D54" w:rsidP="00F62F24">
            <w:pPr>
              <w:jc w:val="center"/>
              <w:rPr>
                <w:lang w:val="en-US"/>
              </w:rPr>
            </w:pPr>
            <w:r w:rsidRPr="00490657">
              <w:t>χρήστης n</w:t>
            </w:r>
          </w:p>
        </w:tc>
        <w:tc>
          <w:tcPr>
            <w:tcW w:w="1494" w:type="dxa"/>
            <w:tcPrChange w:id="7137" w:author="mpountou" w:date="2021-02-12T14:49:00Z">
              <w:tcPr>
                <w:tcW w:w="1494" w:type="dxa"/>
              </w:tcPr>
            </w:tcPrChange>
          </w:tcPr>
          <w:p w14:paraId="7047226A"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1495" w:type="dxa"/>
            <w:tcPrChange w:id="7138" w:author="mpountou" w:date="2021-02-12T14:49:00Z">
              <w:tcPr>
                <w:tcW w:w="1495" w:type="dxa"/>
              </w:tcPr>
            </w:tcPrChange>
          </w:tcPr>
          <w:p w14:paraId="740039EF"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1207" w:type="dxa"/>
            <w:tcPrChange w:id="7139" w:author="mpountou" w:date="2021-02-12T14:49:00Z">
              <w:tcPr>
                <w:tcW w:w="1207" w:type="dxa"/>
              </w:tcPr>
            </w:tcPrChange>
          </w:tcPr>
          <w:p w14:paraId="47BB88B9"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495" w:type="dxa"/>
            <w:tcPrChange w:id="7140" w:author="mpountou" w:date="2021-02-12T14:49:00Z">
              <w:tcPr>
                <w:tcW w:w="1495" w:type="dxa"/>
              </w:tcPr>
            </w:tcPrChange>
          </w:tcPr>
          <w:p w14:paraId="007907A3"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1495" w:type="dxa"/>
            <w:tcPrChange w:id="7141" w:author="mpountou" w:date="2021-02-12T14:49:00Z">
              <w:tcPr>
                <w:tcW w:w="1495" w:type="dxa"/>
              </w:tcPr>
            </w:tcPrChange>
          </w:tcPr>
          <w:p w14:paraId="3E26B74E"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w:t>
            </w:r>
          </w:p>
        </w:tc>
      </w:tr>
    </w:tbl>
    <w:p w14:paraId="01A4305E" w14:textId="77777777" w:rsidR="00250D54" w:rsidRPr="00490657" w:rsidDel="006822AA" w:rsidRDefault="00250D54" w:rsidP="00250D54">
      <w:pPr>
        <w:pStyle w:val="aa"/>
        <w:rPr>
          <w:del w:id="7142" w:author="mpountou" w:date="2021-02-12T14:50:00Z"/>
          <w:sz w:val="2"/>
          <w:szCs w:val="2"/>
        </w:rPr>
      </w:pPr>
    </w:p>
    <w:p w14:paraId="12E039C7" w14:textId="3C929584" w:rsidR="00250D54" w:rsidRPr="006822AA" w:rsidRDefault="00250D54">
      <w:pPr>
        <w:pStyle w:val="aa"/>
        <w:rPr>
          <w:sz w:val="2"/>
          <w:szCs w:val="2"/>
          <w:rPrChange w:id="7143" w:author="mpountou" w:date="2021-02-12T14:51:00Z">
            <w:rPr/>
          </w:rPrChange>
        </w:rPr>
        <w:pPrChange w:id="7144" w:author="mpountou" w:date="2021-02-12T14:50:00Z">
          <w:pPr>
            <w:pStyle w:val="aa"/>
            <w:jc w:val="center"/>
          </w:pPr>
        </w:pPrChange>
      </w:pPr>
      <w:bookmarkStart w:id="7145" w:name="_Toc62231587"/>
      <w:bookmarkStart w:id="7146" w:name="_Toc63977401"/>
      <w:del w:id="7147" w:author="mpountou" w:date="2021-02-12T14:50:00Z">
        <w:r w:rsidRPr="006822AA" w:rsidDel="006822AA">
          <w:rPr>
            <w:sz w:val="2"/>
            <w:szCs w:val="2"/>
            <w:rPrChange w:id="7148" w:author="mpountou" w:date="2021-02-12T14:51:00Z">
              <w:rPr/>
            </w:rPrChange>
          </w:rPr>
          <w:delText xml:space="preserve">Πίνακας </w:delText>
        </w:r>
        <w:r w:rsidR="007D7A58" w:rsidRPr="006822AA" w:rsidDel="006822AA">
          <w:rPr>
            <w:sz w:val="2"/>
            <w:szCs w:val="2"/>
            <w:rPrChange w:id="7149" w:author="mpountou" w:date="2021-02-12T14:51:00Z">
              <w:rPr/>
            </w:rPrChange>
          </w:rPr>
          <w:fldChar w:fldCharType="begin"/>
        </w:r>
        <w:r w:rsidR="007D7A58" w:rsidRPr="006822AA" w:rsidDel="006822AA">
          <w:rPr>
            <w:sz w:val="2"/>
            <w:szCs w:val="2"/>
            <w:rPrChange w:id="7150" w:author="mpountou" w:date="2021-02-12T14:51:00Z">
              <w:rPr/>
            </w:rPrChange>
          </w:rPr>
          <w:delInstrText xml:space="preserve"> SEQ Πίνακας \* ARABIC </w:delInstrText>
        </w:r>
        <w:r w:rsidR="007D7A58" w:rsidRPr="006822AA" w:rsidDel="006822AA">
          <w:rPr>
            <w:sz w:val="2"/>
            <w:szCs w:val="2"/>
            <w:rPrChange w:id="7151" w:author="mpountou" w:date="2021-02-12T14:51:00Z">
              <w:rPr>
                <w:noProof/>
              </w:rPr>
            </w:rPrChange>
          </w:rPr>
          <w:fldChar w:fldCharType="separate"/>
        </w:r>
        <w:r w:rsidR="009D3366" w:rsidRPr="006822AA" w:rsidDel="006822AA">
          <w:rPr>
            <w:noProof/>
            <w:sz w:val="2"/>
            <w:szCs w:val="2"/>
            <w:rPrChange w:id="7152" w:author="mpountou" w:date="2021-02-12T14:51:00Z">
              <w:rPr>
                <w:noProof/>
              </w:rPr>
            </w:rPrChange>
          </w:rPr>
          <w:delText>6</w:delText>
        </w:r>
        <w:r w:rsidR="007D7A58" w:rsidRPr="006822AA" w:rsidDel="006822AA">
          <w:rPr>
            <w:noProof/>
            <w:sz w:val="2"/>
            <w:szCs w:val="2"/>
            <w:rPrChange w:id="7153" w:author="mpountou" w:date="2021-02-12T14:51:00Z">
              <w:rPr>
                <w:noProof/>
              </w:rPr>
            </w:rPrChange>
          </w:rPr>
          <w:fldChar w:fldCharType="end"/>
        </w:r>
        <w:r w:rsidRPr="006822AA" w:rsidDel="006822AA">
          <w:rPr>
            <w:sz w:val="2"/>
            <w:szCs w:val="2"/>
            <w:rPrChange w:id="7154" w:author="mpountou" w:date="2021-02-12T14:51:00Z">
              <w:rPr/>
            </w:rPrChange>
          </w:rPr>
          <w:delText xml:space="preserve">   Αναπαράσταση του πίνακα χρηστών-αξιολογήσεων</w:delText>
        </w:r>
      </w:del>
      <w:bookmarkEnd w:id="7145"/>
      <w:bookmarkEnd w:id="7146"/>
    </w:p>
    <w:p w14:paraId="3F15408A" w14:textId="7C24D7C6" w:rsidR="007153A5" w:rsidRPr="007153A5" w:rsidRDefault="006822AA">
      <w:pPr>
        <w:pStyle w:val="aa"/>
        <w:jc w:val="center"/>
        <w:pPrChange w:id="7155" w:author="mpountou" w:date="2021-02-12T14:51:00Z">
          <w:pPr/>
        </w:pPrChange>
      </w:pPr>
      <w:bookmarkStart w:id="7156" w:name="_Ref64034254"/>
      <w:bookmarkStart w:id="7157" w:name="_Toc64223081"/>
      <w:ins w:id="7158" w:author="mpountou" w:date="2021-02-12T14:50:00Z">
        <w:r w:rsidRPr="006822AA">
          <w:rPr>
            <w:b/>
            <w:rPrChange w:id="7159" w:author="mpountou" w:date="2021-02-12T14:51:00Z">
              <w:rPr>
                <w:i/>
                <w:iCs/>
              </w:rPr>
            </w:rPrChange>
          </w:rPr>
          <w:t xml:space="preserve">Πίνακας </w:t>
        </w:r>
        <w:r w:rsidRPr="006822AA">
          <w:rPr>
            <w:b/>
            <w:rPrChange w:id="7160" w:author="mpountou" w:date="2021-02-12T14:51:00Z">
              <w:rPr>
                <w:i/>
                <w:iCs/>
              </w:rPr>
            </w:rPrChange>
          </w:rPr>
          <w:fldChar w:fldCharType="begin"/>
        </w:r>
        <w:r w:rsidRPr="006822AA">
          <w:rPr>
            <w:b/>
            <w:rPrChange w:id="7161" w:author="mpountou" w:date="2021-02-12T14:51:00Z">
              <w:rPr>
                <w:i/>
                <w:iCs/>
              </w:rPr>
            </w:rPrChange>
          </w:rPr>
          <w:instrText xml:space="preserve"> SEQ Πίνακας \* ARABIC </w:instrText>
        </w:r>
      </w:ins>
      <w:r w:rsidRPr="006822AA">
        <w:rPr>
          <w:b/>
          <w:rPrChange w:id="7162" w:author="mpountou" w:date="2021-02-12T14:51:00Z">
            <w:rPr>
              <w:i/>
              <w:iCs/>
            </w:rPr>
          </w:rPrChange>
        </w:rPr>
        <w:fldChar w:fldCharType="separate"/>
      </w:r>
      <w:ins w:id="7163" w:author="mpountou" w:date="2021-02-14T02:13:00Z">
        <w:r w:rsidR="004344EE">
          <w:rPr>
            <w:b/>
            <w:noProof/>
          </w:rPr>
          <w:t>11</w:t>
        </w:r>
      </w:ins>
      <w:ins w:id="7164" w:author="mpountou" w:date="2021-02-12T14:50:00Z">
        <w:r w:rsidRPr="006822AA">
          <w:rPr>
            <w:b/>
            <w:rPrChange w:id="7165" w:author="mpountou" w:date="2021-02-12T14:51:00Z">
              <w:rPr>
                <w:i/>
                <w:iCs/>
              </w:rPr>
            </w:rPrChange>
          </w:rPr>
          <w:fldChar w:fldCharType="end"/>
        </w:r>
        <w:bookmarkEnd w:id="7156"/>
        <w:r>
          <w:t xml:space="preserve"> - </w:t>
        </w:r>
      </w:ins>
      <w:ins w:id="7166" w:author="mpountou" w:date="2021-02-12T14:51:00Z">
        <w:r w:rsidRPr="006822AA">
          <w:t>Αναπαράσταση του πίνακα χρηστών-αξιολογήσεων</w:t>
        </w:r>
      </w:ins>
      <w:bookmarkEnd w:id="7157"/>
    </w:p>
    <w:p w14:paraId="2D59CAC8" w14:textId="77777777" w:rsidR="006D1E4E" w:rsidRPr="0071448C" w:rsidRDefault="007D7F10" w:rsidP="006D1E4E">
      <w:pPr>
        <w:pStyle w:val="3"/>
        <w:rPr>
          <w:b/>
          <w:bCs/>
          <w:rPrChange w:id="7167" w:author="Sotirios Filippos Tsarouchis" w:date="2021-02-09T17:46:00Z">
            <w:rPr/>
          </w:rPrChange>
        </w:rPr>
      </w:pPr>
      <w:bookmarkStart w:id="7168" w:name="_Toc64223403"/>
      <w:r w:rsidRPr="0071448C">
        <w:rPr>
          <w:b/>
          <w:bCs/>
          <w:rPrChange w:id="7169" w:author="Sotirios Filippos Tsarouchis" w:date="2021-02-09T17:46:00Z">
            <w:rPr/>
          </w:rPrChange>
        </w:rPr>
        <w:t>Βήματα</w:t>
      </w:r>
      <w:r w:rsidR="00194329" w:rsidRPr="0071448C">
        <w:rPr>
          <w:b/>
          <w:bCs/>
          <w:rPrChange w:id="7170" w:author="Sotirios Filippos Tsarouchis" w:date="2021-02-09T17:46:00Z">
            <w:rPr/>
          </w:rPrChange>
        </w:rPr>
        <w:t xml:space="preserve"> υλοποίησης</w:t>
      </w:r>
      <w:bookmarkEnd w:id="7168"/>
    </w:p>
    <w:p w14:paraId="68C53850" w14:textId="77777777" w:rsidR="007D7F10" w:rsidRDefault="007D7F10" w:rsidP="007D7F10"/>
    <w:p w14:paraId="710E5736" w14:textId="77777777" w:rsidR="00DA1D44" w:rsidRPr="0071448C" w:rsidRDefault="00DA1D44" w:rsidP="00DA1D44">
      <w:pPr>
        <w:pStyle w:val="4"/>
        <w:rPr>
          <w:b/>
          <w:bCs/>
          <w:rPrChange w:id="7171" w:author="Sotirios Filippos Tsarouchis" w:date="2021-02-09T17:46:00Z">
            <w:rPr/>
          </w:rPrChange>
        </w:rPr>
      </w:pPr>
      <w:bookmarkStart w:id="7172" w:name="_Toc64223404"/>
      <w:r w:rsidRPr="0071448C">
        <w:rPr>
          <w:b/>
          <w:bCs/>
          <w:rPrChange w:id="7173" w:author="Sotirios Filippos Tsarouchis" w:date="2021-02-09T17:46:00Z">
            <w:rPr/>
          </w:rPrChange>
        </w:rPr>
        <w:t>Επιλογή βιβλιοθήκης μοντέλου</w:t>
      </w:r>
      <w:bookmarkEnd w:id="7172"/>
    </w:p>
    <w:p w14:paraId="4E34A003" w14:textId="77777777" w:rsidR="00DA1D44" w:rsidRDefault="00DA1D44" w:rsidP="00DA1D44">
      <w:pPr>
        <w:rPr>
          <w:lang w:val="en-US"/>
        </w:rPr>
      </w:pPr>
    </w:p>
    <w:p w14:paraId="53EB746C" w14:textId="77777777" w:rsidR="00B35858" w:rsidRPr="00B35858" w:rsidRDefault="00B35858" w:rsidP="00DA1D44">
      <w:r w:rsidRPr="00B35858">
        <w:t xml:space="preserve">Για την εξαγωγή προτάσεων </w:t>
      </w:r>
      <w:r>
        <w:t xml:space="preserve">το μοντέλο ανάλυσης πίνακα σε ιδιάζουσες τιμές αρχικά είναι απαραίτητο να εκπαιδευτεί με τις αξιολογήσεις των χρηστών και μέσω ορισμένων χρήσιμων μετρικών να κριθεί η </w:t>
      </w:r>
      <w:r w:rsidR="00231DDA">
        <w:t>αποτελεσματικότητα</w:t>
      </w:r>
      <w:r>
        <w:t xml:space="preserve"> του</w:t>
      </w:r>
      <w:r w:rsidRPr="00B35858">
        <w:t xml:space="preserve">. Η υλοποίηση τρέχει </w:t>
      </w:r>
      <w:r>
        <w:t xml:space="preserve">κάνοντας χρήση της βιβλιοθήκης </w:t>
      </w:r>
      <w:r w:rsidR="00231DDA">
        <w:rPr>
          <w:lang w:val="en-US"/>
        </w:rPr>
        <w:t>N</w:t>
      </w:r>
      <w:r>
        <w:rPr>
          <w:lang w:val="en-US"/>
        </w:rPr>
        <w:t>umpy</w:t>
      </w:r>
      <w:r w:rsidRPr="00B35858">
        <w:t xml:space="preserve"> </w:t>
      </w:r>
      <w:r>
        <w:t xml:space="preserve">με την εντολή </w:t>
      </w:r>
      <w:r>
        <w:rPr>
          <w:lang w:val="en-US"/>
        </w:rPr>
        <w:t>np</w:t>
      </w:r>
      <w:r w:rsidRPr="00B35858">
        <w:t>.</w:t>
      </w:r>
      <w:r w:rsidR="00CD3980">
        <w:rPr>
          <w:lang w:val="en-US"/>
        </w:rPr>
        <w:t>li</w:t>
      </w:r>
      <w:r>
        <w:rPr>
          <w:lang w:val="en-US"/>
        </w:rPr>
        <w:t>nalg</w:t>
      </w:r>
      <w:r w:rsidRPr="00B35858">
        <w:t>.</w:t>
      </w:r>
      <w:r>
        <w:rPr>
          <w:lang w:val="en-US"/>
        </w:rPr>
        <w:t>svd</w:t>
      </w:r>
      <w:r>
        <w:t xml:space="preserve">. </w:t>
      </w:r>
      <w:r w:rsidR="00CD3980">
        <w:t xml:space="preserve">Η οποία παίρνει σαν είσοδο τον πίνακα προς παραγοντοποίηση.  </w:t>
      </w:r>
    </w:p>
    <w:p w14:paraId="0ADE2B34" w14:textId="77777777" w:rsidR="007D7F10" w:rsidRPr="007D7F10" w:rsidRDefault="007D7F10" w:rsidP="007D7F10"/>
    <w:p w14:paraId="082C26D0" w14:textId="77777777" w:rsidR="00CD3980" w:rsidRPr="0071448C" w:rsidRDefault="00CD3980" w:rsidP="00323992">
      <w:pPr>
        <w:pStyle w:val="4"/>
        <w:jc w:val="left"/>
        <w:rPr>
          <w:b/>
          <w:bCs/>
          <w:rPrChange w:id="7174" w:author="Sotirios Filippos Tsarouchis" w:date="2021-02-09T17:46:00Z">
            <w:rPr/>
          </w:rPrChange>
        </w:rPr>
      </w:pPr>
      <w:bookmarkStart w:id="7175" w:name="_Toc64223405"/>
      <w:r w:rsidRPr="0071448C">
        <w:rPr>
          <w:b/>
          <w:bCs/>
          <w:rPrChange w:id="7176" w:author="Sotirios Filippos Tsarouchis" w:date="2021-02-09T17:46:00Z">
            <w:rPr/>
          </w:rPrChange>
        </w:rPr>
        <w:t>Επιλογή παραμέτρων</w:t>
      </w:r>
      <w:bookmarkEnd w:id="7175"/>
    </w:p>
    <w:p w14:paraId="20D9A087" w14:textId="77777777" w:rsidR="00CD3980" w:rsidRDefault="00CD3980" w:rsidP="00CD3980"/>
    <w:p w14:paraId="57F01FE7" w14:textId="77777777" w:rsidR="00194329"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w:t>
      </w:r>
      <w:commentRangeStart w:id="7177"/>
      <w:commentRangeStart w:id="7178"/>
      <w:r w:rsidR="00231DDA">
        <w:t xml:space="preserve">διάφορες δοκιμές τιμών </w:t>
      </w:r>
      <w:commentRangeEnd w:id="7177"/>
      <w:r w:rsidR="0071448C">
        <w:rPr>
          <w:rStyle w:val="ad"/>
        </w:rPr>
        <w:commentReference w:id="7177"/>
      </w:r>
      <w:commentRangeEnd w:id="7178"/>
      <w:r w:rsidR="0010632F">
        <w:rPr>
          <w:rStyle w:val="ad"/>
        </w:rPr>
        <w:commentReference w:id="7178"/>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14:paraId="3204B7FC" w14:textId="77777777" w:rsidR="00323992" w:rsidRDefault="00323992" w:rsidP="00CD3980"/>
    <w:p w14:paraId="7A131AEE" w14:textId="77777777" w:rsidR="00323992" w:rsidRDefault="00360E53" w:rsidP="00323992">
      <w:pPr>
        <w:jc w:val="center"/>
      </w:pPr>
      <w:commentRangeStart w:id="7179"/>
      <w:commentRangeStart w:id="7180"/>
      <w:r w:rsidRPr="00360E53">
        <w:rPr>
          <w:noProof/>
          <w:lang w:eastAsia="el-GR"/>
        </w:rPr>
        <w:drawing>
          <wp:inline distT="0" distB="0" distL="0" distR="0" wp14:anchorId="4C27548F" wp14:editId="636D2166">
            <wp:extent cx="3899140" cy="6795879"/>
            <wp:effectExtent l="0" t="0" r="6350" b="5080"/>
            <wp:docPr id="30" name="Εικόνα 30" descr="C:\Users\mpountou\Downloads\sv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Downloads\svd_mode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8670" cy="6812488"/>
                    </a:xfrm>
                    <a:prstGeom prst="rect">
                      <a:avLst/>
                    </a:prstGeom>
                    <a:noFill/>
                    <a:ln>
                      <a:noFill/>
                    </a:ln>
                  </pic:spPr>
                </pic:pic>
              </a:graphicData>
            </a:graphic>
          </wp:inline>
        </w:drawing>
      </w:r>
      <w:commentRangeEnd w:id="7179"/>
      <w:r w:rsidR="0071448C">
        <w:rPr>
          <w:rStyle w:val="ad"/>
        </w:rPr>
        <w:commentReference w:id="7179"/>
      </w:r>
      <w:commentRangeEnd w:id="7180"/>
      <w:r w:rsidR="002961A1">
        <w:rPr>
          <w:rStyle w:val="ad"/>
        </w:rPr>
        <w:commentReference w:id="7180"/>
      </w:r>
    </w:p>
    <w:p w14:paraId="49FD1B3D" w14:textId="1CCEEDA3" w:rsidR="00323992" w:rsidRDefault="00323992" w:rsidP="00323992">
      <w:pPr>
        <w:pStyle w:val="aa"/>
        <w:jc w:val="center"/>
        <w:rPr>
          <w:ins w:id="7181" w:author="mpountou" w:date="2021-02-12T15:02:00Z"/>
        </w:rPr>
      </w:pPr>
      <w:bookmarkStart w:id="7182" w:name="_Ref64034774"/>
      <w:bookmarkStart w:id="7183" w:name="_Toc63885425"/>
      <w:bookmarkStart w:id="7184" w:name="_Ref64034759"/>
      <w:bookmarkStart w:id="7185" w:name="_Toc64223175"/>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10</w:t>
      </w:r>
      <w:r w:rsidR="00FF21B3" w:rsidRPr="00581B58">
        <w:rPr>
          <w:b/>
          <w:noProof/>
        </w:rPr>
        <w:fldChar w:fldCharType="end"/>
      </w:r>
      <w:bookmarkEnd w:id="7182"/>
      <w:r w:rsidR="00581B58" w:rsidRPr="00581B58">
        <w:t xml:space="preserve"> -</w:t>
      </w:r>
      <w:r>
        <w:t xml:space="preserve"> Οπτική αναπαράσταση βημάτων μοντέλου ανάλυσης πίνακα σε ιδιάζουσες τιμές</w:t>
      </w:r>
      <w:bookmarkEnd w:id="7183"/>
      <w:bookmarkEnd w:id="7184"/>
      <w:bookmarkEnd w:id="7185"/>
    </w:p>
    <w:p w14:paraId="2DC9B365" w14:textId="0AEE9200" w:rsidR="0010632F" w:rsidRPr="00A80F6E" w:rsidRDefault="0010632F">
      <w:pPr>
        <w:pPrChange w:id="7186" w:author="mpountou" w:date="2021-02-12T15:02:00Z">
          <w:pPr>
            <w:pStyle w:val="aa"/>
            <w:jc w:val="center"/>
          </w:pPr>
        </w:pPrChange>
      </w:pPr>
      <w:ins w:id="7187" w:author="mpountou" w:date="2021-02-12T15:03:00Z">
        <w:r>
          <w:t>Το μοντέλο αρχικά δέχεται τα δεδομένα είσόδου τα οποία και διαχωρίζει σε δεδομένα εκπαίδευσης και δεδομένα ελέγχου. Στην συνέχεια γίνεται κάποια επιλογή παραμέτρων συγκεκριμένων τιμών που αποτελο</w:t>
        </w:r>
      </w:ins>
      <w:ins w:id="7188" w:author="mpountou" w:date="2021-02-12T15:04:00Z">
        <w:r>
          <w:t>ύν υποψήφιες βέλτιστες τιμές. Το σύστημα εκπαιδεύεται με βάση αυτές και κάνει επικύρωση στο σετ ελέγχου. Τελικό στάδιο είναι η επιλογή της βέλτιστης παραμέτρου και η εξαγωγ</w:t>
        </w:r>
      </w:ins>
      <w:ins w:id="7189" w:author="mpountou" w:date="2021-02-12T15:05:00Z">
        <w:r>
          <w:t>ή προτάσεων βάση αυτής (</w:t>
        </w:r>
        <w:r w:rsidRPr="0010632F">
          <w:rPr>
            <w:i/>
            <w:rPrChange w:id="7190" w:author="mpountou" w:date="2021-02-12T15:06:00Z">
              <w:rPr>
                <w:i w:val="0"/>
                <w:iCs w:val="0"/>
              </w:rPr>
            </w:rPrChange>
          </w:rPr>
          <w:fldChar w:fldCharType="begin"/>
        </w:r>
        <w:r w:rsidRPr="0010632F">
          <w:rPr>
            <w:i/>
            <w:rPrChange w:id="7191" w:author="mpountou" w:date="2021-02-12T15:06:00Z">
              <w:rPr>
                <w:i w:val="0"/>
                <w:iCs w:val="0"/>
              </w:rPr>
            </w:rPrChange>
          </w:rPr>
          <w:instrText xml:space="preserve"> REF _Ref64034774 \h </w:instrText>
        </w:r>
      </w:ins>
      <w:r w:rsidRPr="0010632F">
        <w:rPr>
          <w:i/>
          <w:rPrChange w:id="7192" w:author="mpountou" w:date="2021-02-12T15:06:00Z">
            <w:rPr>
              <w:b/>
              <w:i w:val="0"/>
              <w:iCs w:val="0"/>
            </w:rPr>
          </w:rPrChange>
        </w:rPr>
        <w:instrText xml:space="preserve"> \* MERGEFORMAT </w:instrText>
      </w:r>
      <w:r w:rsidRPr="0010632F">
        <w:rPr>
          <w:i/>
          <w:rPrChange w:id="7193" w:author="mpountou" w:date="2021-02-12T15:06:00Z">
            <w:rPr>
              <w:i w:val="0"/>
            </w:rPr>
          </w:rPrChange>
        </w:rPr>
      </w:r>
      <w:r w:rsidRPr="0010632F">
        <w:rPr>
          <w:i/>
          <w:rPrChange w:id="7194" w:author="mpountou" w:date="2021-02-12T15:06:00Z">
            <w:rPr>
              <w:i w:val="0"/>
              <w:iCs w:val="0"/>
            </w:rPr>
          </w:rPrChange>
        </w:rPr>
        <w:fldChar w:fldCharType="separate"/>
      </w:r>
      <w:ins w:id="7195" w:author="mpountou" w:date="2021-02-14T02:13:00Z">
        <w:r w:rsidR="004344EE" w:rsidRPr="004344EE">
          <w:rPr>
            <w:i/>
            <w:rPrChange w:id="7196" w:author="mpountou" w:date="2021-02-14T02:13:00Z">
              <w:rPr>
                <w:b/>
              </w:rPr>
            </w:rPrChange>
          </w:rPr>
          <w:t xml:space="preserve">Εικόνα </w:t>
        </w:r>
        <w:r w:rsidR="004344EE" w:rsidRPr="004344EE">
          <w:rPr>
            <w:i/>
            <w:noProof/>
            <w:rPrChange w:id="7197" w:author="mpountou" w:date="2021-02-14T02:13:00Z">
              <w:rPr>
                <w:b/>
                <w:noProof/>
              </w:rPr>
            </w:rPrChange>
          </w:rPr>
          <w:t>10</w:t>
        </w:r>
      </w:ins>
      <w:ins w:id="7198" w:author="mpountou" w:date="2021-02-12T15:05:00Z">
        <w:r w:rsidRPr="0010632F">
          <w:rPr>
            <w:i/>
            <w:rPrChange w:id="7199" w:author="mpountou" w:date="2021-02-12T15:06:00Z">
              <w:rPr>
                <w:i w:val="0"/>
                <w:iCs w:val="0"/>
              </w:rPr>
            </w:rPrChange>
          </w:rPr>
          <w:fldChar w:fldCharType="end"/>
        </w:r>
        <w:r w:rsidRPr="0010632F">
          <w:rPr>
            <w:i/>
            <w:rPrChange w:id="7200" w:author="mpountou" w:date="2021-02-12T15:06:00Z">
              <w:rPr>
                <w:i w:val="0"/>
                <w:iCs w:val="0"/>
              </w:rPr>
            </w:rPrChange>
          </w:rPr>
          <w:t>)</w:t>
        </w:r>
      </w:ins>
      <w:ins w:id="7201" w:author="mpountou" w:date="2021-02-12T15:06:00Z">
        <w:r>
          <w:rPr>
            <w:i/>
          </w:rPr>
          <w:t>.</w:t>
        </w:r>
      </w:ins>
    </w:p>
    <w:p w14:paraId="0E0AD9E4" w14:textId="77777777" w:rsidR="001547BD" w:rsidRPr="00360E53" w:rsidRDefault="001547BD" w:rsidP="00210D34"/>
    <w:p w14:paraId="5155B46D" w14:textId="77777777" w:rsidR="0014571B" w:rsidRPr="0071448C" w:rsidRDefault="007D7F10" w:rsidP="007D7F10">
      <w:pPr>
        <w:pStyle w:val="2"/>
        <w:rPr>
          <w:b/>
          <w:bCs/>
          <w:rPrChange w:id="7202" w:author="Sotirios Filippos Tsarouchis" w:date="2021-02-09T17:49:00Z">
            <w:rPr/>
          </w:rPrChange>
        </w:rPr>
      </w:pPr>
      <w:bookmarkStart w:id="7203" w:name="_Toc64223406"/>
      <w:r w:rsidRPr="0071448C">
        <w:rPr>
          <w:b/>
          <w:bCs/>
          <w:rPrChange w:id="7204" w:author="Sotirios Filippos Tsarouchis" w:date="2021-02-09T17:49:00Z">
            <w:rPr/>
          </w:rPrChange>
        </w:rPr>
        <w:t>Συνεργατικό φιλτράρισμα μέσω νευρωνικ</w:t>
      </w:r>
      <w:r w:rsidR="00456792" w:rsidRPr="0071448C">
        <w:rPr>
          <w:b/>
          <w:bCs/>
          <w:rPrChange w:id="7205" w:author="Sotirios Filippos Tsarouchis" w:date="2021-02-09T17:49:00Z">
            <w:rPr/>
          </w:rPrChange>
        </w:rPr>
        <w:t>ών</w:t>
      </w:r>
      <w:r w:rsidRPr="0071448C">
        <w:rPr>
          <w:b/>
          <w:bCs/>
          <w:rPrChange w:id="7206" w:author="Sotirios Filippos Tsarouchis" w:date="2021-02-09T17:49:00Z">
            <w:rPr/>
          </w:rPrChange>
        </w:rPr>
        <w:t xml:space="preserve"> δικτύων</w:t>
      </w:r>
      <w:bookmarkEnd w:id="7203"/>
    </w:p>
    <w:p w14:paraId="5FF7A711" w14:textId="77777777" w:rsidR="007D7F10" w:rsidRDefault="007D7F10" w:rsidP="007D7F10"/>
    <w:p w14:paraId="3AD11F7A" w14:textId="77777777" w:rsidR="007D7F10" w:rsidRPr="0071448C" w:rsidRDefault="00F62F24" w:rsidP="007D7F10">
      <w:pPr>
        <w:pStyle w:val="3"/>
        <w:rPr>
          <w:b/>
          <w:bCs/>
          <w:rPrChange w:id="7207" w:author="Sotirios Filippos Tsarouchis" w:date="2021-02-09T17:49:00Z">
            <w:rPr/>
          </w:rPrChange>
        </w:rPr>
      </w:pPr>
      <w:bookmarkStart w:id="7208" w:name="_Toc64223407"/>
      <w:r w:rsidRPr="0071448C">
        <w:rPr>
          <w:b/>
          <w:bCs/>
          <w:rPrChange w:id="7209" w:author="Sotirios Filippos Tsarouchis" w:date="2021-02-09T17:49:00Z">
            <w:rPr/>
          </w:rPrChange>
        </w:rPr>
        <w:t>Δεδομένα εισόδου</w:t>
      </w:r>
      <w:r w:rsidR="00231DDA" w:rsidRPr="0071448C">
        <w:rPr>
          <w:b/>
          <w:bCs/>
          <w:lang w:val="en-US"/>
          <w:rPrChange w:id="7210" w:author="Sotirios Filippos Tsarouchis" w:date="2021-02-09T17:49:00Z">
            <w:rPr>
              <w:lang w:val="en-US"/>
            </w:rPr>
          </w:rPrChange>
        </w:rPr>
        <w:t xml:space="preserve"> (input data)</w:t>
      </w:r>
      <w:bookmarkEnd w:id="7208"/>
    </w:p>
    <w:p w14:paraId="03B15F2B" w14:textId="77777777" w:rsidR="00F62F24" w:rsidRDefault="00F62F24" w:rsidP="00F62F24"/>
    <w:p w14:paraId="469CB1EA" w14:textId="77777777"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14:paraId="046227D1" w14:textId="77777777" w:rsidR="00F62F24" w:rsidRDefault="00F62F24" w:rsidP="00F62F24"/>
    <w:p w14:paraId="449E2D2E" w14:textId="77777777" w:rsidR="00F62F24" w:rsidRPr="0071448C" w:rsidRDefault="00F62F24" w:rsidP="00F62F24">
      <w:pPr>
        <w:pStyle w:val="3"/>
        <w:rPr>
          <w:b/>
          <w:bCs/>
          <w:rPrChange w:id="7211" w:author="Sotirios Filippos Tsarouchis" w:date="2021-02-09T17:49:00Z">
            <w:rPr/>
          </w:rPrChange>
        </w:rPr>
      </w:pPr>
      <w:bookmarkStart w:id="7212" w:name="_Toc64223408"/>
      <w:r w:rsidRPr="0071448C">
        <w:rPr>
          <w:b/>
          <w:bCs/>
          <w:rPrChange w:id="7213" w:author="Sotirios Filippos Tsarouchis" w:date="2021-02-09T17:49:00Z">
            <w:rPr/>
          </w:rPrChange>
        </w:rPr>
        <w:t>Βήματα υλοποίησης</w:t>
      </w:r>
      <w:bookmarkEnd w:id="7212"/>
    </w:p>
    <w:p w14:paraId="033816A8" w14:textId="77777777" w:rsidR="00F62F24" w:rsidRDefault="00F62F24" w:rsidP="00F62F24"/>
    <w:p w14:paraId="19C9CF73" w14:textId="77777777" w:rsidR="00F62F24" w:rsidRPr="0071448C" w:rsidRDefault="00F62F24" w:rsidP="00F62F24">
      <w:pPr>
        <w:pStyle w:val="4"/>
        <w:rPr>
          <w:b/>
          <w:bCs/>
          <w:rPrChange w:id="7214" w:author="Sotirios Filippos Tsarouchis" w:date="2021-02-09T17:49:00Z">
            <w:rPr/>
          </w:rPrChange>
        </w:rPr>
      </w:pPr>
      <w:bookmarkStart w:id="7215" w:name="_Toc64223409"/>
      <w:r w:rsidRPr="0071448C">
        <w:rPr>
          <w:b/>
          <w:bCs/>
          <w:rPrChange w:id="7216" w:author="Sotirios Filippos Tsarouchis" w:date="2021-02-09T17:49:00Z">
            <w:rPr/>
          </w:rPrChange>
        </w:rPr>
        <w:t>Κωδικοποίηση Χρηστών-</w:t>
      </w:r>
      <w:r w:rsidR="00B35858" w:rsidRPr="0071448C">
        <w:rPr>
          <w:b/>
          <w:bCs/>
          <w:rPrChange w:id="7217" w:author="Sotirios Filippos Tsarouchis" w:date="2021-02-09T17:49:00Z">
            <w:rPr/>
          </w:rPrChange>
        </w:rPr>
        <w:t>Προϊόντων (Ρούχων/Ταινιών)</w:t>
      </w:r>
      <w:bookmarkEnd w:id="7215"/>
    </w:p>
    <w:p w14:paraId="6E282CE5" w14:textId="77777777" w:rsidR="00F62F24" w:rsidRPr="00F62F24" w:rsidRDefault="00F62F24" w:rsidP="00F62F24"/>
    <w:p w14:paraId="164F2DED" w14:textId="77777777" w:rsidR="00F62F24" w:rsidRPr="0065394D" w:rsidRDefault="00F62F24" w:rsidP="00F62F24">
      <w:pPr>
        <w:rPr>
          <w:i/>
          <w:rPrChange w:id="7218" w:author="mpountou" w:date="2021-02-12T15:06:00Z">
            <w:rPr/>
          </w:rPrChange>
        </w:rPr>
      </w:pPr>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w:t>
      </w:r>
      <w:r w:rsidRPr="0065394D">
        <w:rPr>
          <w:i/>
          <w:rPrChange w:id="7219" w:author="mpountou" w:date="2021-02-12T15:06:00Z">
            <w:rPr/>
          </w:rPrChange>
        </w:rPr>
        <w:t>κλάσης LabelEncoder</w:t>
      </w:r>
      <w:r>
        <w:t xml:space="preserve"> </w:t>
      </w:r>
      <w:r w:rsidRPr="0065394D">
        <w:rPr>
          <w:i/>
          <w:rPrChange w:id="7220" w:author="mpountou" w:date="2021-02-12T15:06:00Z">
            <w:rPr/>
          </w:rPrChange>
        </w:rPr>
        <w:t xml:space="preserve">του scikit-learn. </w:t>
      </w:r>
    </w:p>
    <w:p w14:paraId="76A1A3C1" w14:textId="77777777" w:rsidR="00F62F24" w:rsidRDefault="00F62F24" w:rsidP="00F62F24"/>
    <w:p w14:paraId="321407F8" w14:textId="77777777" w:rsidR="00F62F24" w:rsidRPr="0071448C" w:rsidRDefault="00AD7285" w:rsidP="00F62F24">
      <w:pPr>
        <w:pStyle w:val="4"/>
        <w:rPr>
          <w:b/>
          <w:bCs/>
          <w:rPrChange w:id="7221" w:author="Sotirios Filippos Tsarouchis" w:date="2021-02-09T17:49:00Z">
            <w:rPr/>
          </w:rPrChange>
        </w:rPr>
      </w:pPr>
      <w:bookmarkStart w:id="7222" w:name="_Toc64223410"/>
      <w:r w:rsidRPr="0071448C">
        <w:rPr>
          <w:b/>
          <w:bCs/>
          <w:rPrChange w:id="7223" w:author="Sotirios Filippos Tsarouchis" w:date="2021-02-09T17:49:00Z">
            <w:rPr/>
          </w:rPrChange>
        </w:rPr>
        <w:t>Επίπεδο Ενσωμάτωσης</w:t>
      </w:r>
      <w:bookmarkEnd w:id="7222"/>
      <w:r w:rsidRPr="0071448C">
        <w:rPr>
          <w:b/>
          <w:bCs/>
          <w:rPrChange w:id="7224" w:author="Sotirios Filippos Tsarouchis" w:date="2021-02-09T17:49:00Z">
            <w:rPr/>
          </w:rPrChange>
        </w:rPr>
        <w:t xml:space="preserve"> </w:t>
      </w:r>
    </w:p>
    <w:p w14:paraId="45827B74" w14:textId="77777777" w:rsidR="0014571B" w:rsidRDefault="0014571B" w:rsidP="00210D34"/>
    <w:p w14:paraId="39C6DA1F" w14:textId="1B7D2513" w:rsidR="008774C4" w:rsidRDefault="00AD7285" w:rsidP="00210D34">
      <w:r>
        <w:t xml:space="preserve">Εφόσον </w:t>
      </w:r>
      <w:r w:rsidRPr="00AD7285">
        <w:t>ολοκληρωθε</w:t>
      </w:r>
      <w:r>
        <w:t xml:space="preserve">ί η κωδικοποίηση δεδομένων του αρχικού σετ και ο διαχωρισμός των </w:t>
      </w:r>
      <w:commentRangeStart w:id="7225"/>
      <w:commentRangeStart w:id="7226"/>
      <w:r>
        <w:t xml:space="preserve">δεδομένων σε </w:t>
      </w:r>
      <w:ins w:id="7227" w:author="mpountou" w:date="2021-02-12T21:39:00Z">
        <w:r w:rsidR="009051B8">
          <w:t xml:space="preserve">80% </w:t>
        </w:r>
      </w:ins>
      <w:r>
        <w:t>σετ εκπαίδευσης και</w:t>
      </w:r>
      <w:ins w:id="7228" w:author="mpountou" w:date="2021-02-12T21:39:00Z">
        <w:r w:rsidR="009051B8">
          <w:t xml:space="preserve"> 20%</w:t>
        </w:r>
      </w:ins>
      <w:r>
        <w:t xml:space="preserve"> </w:t>
      </w:r>
      <w:ins w:id="7229" w:author="mpountou" w:date="2021-02-12T21:40:00Z">
        <w:r w:rsidR="009051B8" w:rsidRPr="009051B8">
          <w:rPr>
            <w:rPrChange w:id="7230" w:author="mpountou" w:date="2021-02-12T21:40:00Z">
              <w:rPr>
                <w:lang w:val="en-US"/>
              </w:rPr>
            </w:rPrChange>
          </w:rPr>
          <w:t xml:space="preserve">σετ </w:t>
        </w:r>
      </w:ins>
      <w:r>
        <w:t>ελέγχου</w:t>
      </w:r>
      <w:ins w:id="7231" w:author="mpountou" w:date="2021-02-12T21:40:00Z">
        <w:r w:rsidR="009051B8">
          <w:t xml:space="preserve"> από κάθε χρήστη</w:t>
        </w:r>
      </w:ins>
      <w:r>
        <w:t xml:space="preserve"> </w:t>
      </w:r>
      <w:commentRangeEnd w:id="7225"/>
      <w:r w:rsidR="0071448C">
        <w:rPr>
          <w:rStyle w:val="ad"/>
        </w:rPr>
        <w:commentReference w:id="7225"/>
      </w:r>
      <w:commentRangeEnd w:id="7226"/>
      <w:r w:rsidR="00C439BC">
        <w:rPr>
          <w:rStyle w:val="ad"/>
        </w:rPr>
        <w:commentReference w:id="7226"/>
      </w:r>
      <w:r>
        <w:t>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14:paraId="1CAAADF5" w14:textId="77777777" w:rsidR="0014571B" w:rsidRPr="00456792" w:rsidRDefault="00AD7285" w:rsidP="00210D34">
      <w:r w:rsidRPr="00AD7285">
        <w:t xml:space="preserve">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14:paraId="5AE0498C" w14:textId="77777777" w:rsidR="00DC1FE7" w:rsidRDefault="00DC1FE7" w:rsidP="00210D34"/>
    <w:p w14:paraId="69726CE1" w14:textId="77777777" w:rsidR="00456792" w:rsidRPr="0071448C" w:rsidRDefault="00C160FC" w:rsidP="00456792">
      <w:pPr>
        <w:pStyle w:val="4"/>
        <w:rPr>
          <w:b/>
          <w:bCs/>
          <w:rPrChange w:id="7232" w:author="Sotirios Filippos Tsarouchis" w:date="2021-02-09T17:50:00Z">
            <w:rPr/>
          </w:rPrChange>
        </w:rPr>
      </w:pPr>
      <w:bookmarkStart w:id="7233" w:name="_Toc64223411"/>
      <w:r w:rsidRPr="0071448C">
        <w:rPr>
          <w:b/>
          <w:bCs/>
          <w:rPrChange w:id="7234" w:author="Sotirios Filippos Tsarouchis" w:date="2021-02-09T17:50:00Z">
            <w:rPr/>
          </w:rPrChange>
        </w:rPr>
        <w:t>Αρχιτεκτονική πολύ-επίπεδο νευρωνικού</w:t>
      </w:r>
      <w:r w:rsidR="00456792" w:rsidRPr="0071448C">
        <w:rPr>
          <w:b/>
          <w:bCs/>
          <w:rPrChange w:id="7235" w:author="Sotirios Filippos Tsarouchis" w:date="2021-02-09T17:50:00Z">
            <w:rPr/>
          </w:rPrChange>
        </w:rPr>
        <w:t xml:space="preserve"> </w:t>
      </w:r>
      <w:r w:rsidRPr="0071448C">
        <w:rPr>
          <w:b/>
          <w:bCs/>
          <w:rPrChange w:id="7236" w:author="Sotirios Filippos Tsarouchis" w:date="2021-02-09T17:50:00Z">
            <w:rPr/>
          </w:rPrChange>
        </w:rPr>
        <w:t>δικτύου</w:t>
      </w:r>
      <w:bookmarkEnd w:id="7233"/>
      <w:r w:rsidR="00456792" w:rsidRPr="0071448C">
        <w:rPr>
          <w:b/>
          <w:bCs/>
          <w:rPrChange w:id="7237" w:author="Sotirios Filippos Tsarouchis" w:date="2021-02-09T17:50:00Z">
            <w:rPr/>
          </w:rPrChange>
        </w:rPr>
        <w:t xml:space="preserve"> </w:t>
      </w:r>
    </w:p>
    <w:p w14:paraId="65C7D897" w14:textId="77777777" w:rsidR="00456792" w:rsidRPr="00456792" w:rsidRDefault="00456792" w:rsidP="00456792"/>
    <w:p w14:paraId="3ECD056D" w14:textId="2D87B40C" w:rsidR="00E137FE" w:rsidRDefault="00AA2BA3" w:rsidP="00E8334D">
      <w:r>
        <w:rPr>
          <w:lang w:val="en-US"/>
        </w:rPr>
        <w:lastRenderedPageBreak/>
        <w:t>To</w:t>
      </w:r>
      <w:r w:rsidRPr="00AA2BA3">
        <w:t xml:space="preserve"> </w:t>
      </w:r>
      <w:r>
        <w:t xml:space="preserve">ενσωματωμένο επίπεδο εξάγει </w:t>
      </w:r>
      <w:r w:rsidR="00B55277">
        <w:t xml:space="preserve">την αναπαράσταση </w:t>
      </w:r>
      <w:ins w:id="7238" w:author="mpountou" w:date="2021-02-12T18:45:00Z">
        <w:r w:rsidR="00FC488C">
          <w:t xml:space="preserve">για </w:t>
        </w:r>
      </w:ins>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w:t>
      </w:r>
      <w:commentRangeStart w:id="7239"/>
      <w:commentRangeStart w:id="7240"/>
      <w:r w:rsidR="00E8334D">
        <w:t xml:space="preserve">ια απλή συνένωση των χαρακτηριστικών δε λαμβάνει υπόψη καμία αλληλεπίδραση μεταξύ χρηστών και προϊόντων. </w:t>
      </w:r>
      <w:commentRangeEnd w:id="7239"/>
      <w:r w:rsidR="0071448C">
        <w:rPr>
          <w:rStyle w:val="ad"/>
        </w:rPr>
        <w:commentReference w:id="7239"/>
      </w:r>
      <w:commentRangeEnd w:id="7240"/>
      <w:r w:rsidR="00C439BC">
        <w:rPr>
          <w:rStyle w:val="ad"/>
        </w:rPr>
        <w:commentReference w:id="7240"/>
      </w:r>
    </w:p>
    <w:p w14:paraId="5A560801" w14:textId="635A1C90" w:rsidR="00E137FE" w:rsidRDefault="00E8334D" w:rsidP="00E8334D">
      <w:r>
        <w:t>Για την διευθέτηση αυτού του ζητήματος γίνεται η χρήση του νευρωνικού δικτύου</w:t>
      </w:r>
      <w:ins w:id="7241" w:author="Sotirios Filippos Tsarouchis" w:date="2021-02-09T17:51:00Z">
        <w:r w:rsidR="002B2746">
          <w:t>,</w:t>
        </w:r>
      </w:ins>
      <w:r>
        <w:t xml:space="preserve"> ώστε να γίνει η εκπαίδευση για την αναγνώριση αυτών των αλληλεπιδράσεων και την αναγνώριση μη γραμμικών σχέσεων</w:t>
      </w:r>
      <w:ins w:id="7242" w:author="Sotirios Filippos Tsarouchis" w:date="2021-02-09T17:51:00Z">
        <w:r w:rsidR="002B2746">
          <w:t>, μια</w:t>
        </w:r>
      </w:ins>
      <w:r>
        <w:t xml:space="preserve"> λειτουργία αδύνατη για μοντέλα ανάλυσης πίνακα ιδιαζουσών τιμών.</w:t>
      </w:r>
      <w:r w:rsidRPr="00E8334D">
        <w:t xml:space="preserve"> </w:t>
      </w:r>
      <w:r w:rsidR="00AA2BA3">
        <w:t>Αυτά τα χαρακτηριστικά λοιπόν εισέρχονται σε ένα πολύ-επίπεδο νευρωνικό δίκτυο</w:t>
      </w:r>
      <w:ins w:id="7243" w:author="Sotirios Filippos Tsarouchis" w:date="2021-02-09T17:52:00Z">
        <w:r w:rsidR="002B2746">
          <w:t xml:space="preserve">, </w:t>
        </w:r>
      </w:ins>
      <w:del w:id="7244" w:author="Sotirios Filippos Tsarouchis" w:date="2021-02-09T17:52:00Z">
        <w:r w:rsidR="00AA2BA3" w:rsidDel="002B2746">
          <w:delText xml:space="preserve"> </w:delText>
        </w:r>
      </w:del>
      <w:r w:rsidR="00AA2BA3">
        <w:t>του οποίου η αρχιτεκτονική μοιάζει με πύργου</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πιο αφαιρετικά </w:t>
      </w:r>
      <w:sdt>
        <w:sdtPr>
          <w:id w:val="798497030"/>
          <w:citation/>
        </w:sdtPr>
        <w:sdtEndPr/>
        <w:sdtContent>
          <w:r w:rsidR="00AA2BA3">
            <w:fldChar w:fldCharType="begin"/>
          </w:r>
          <w:r w:rsidR="00AA2BA3">
            <w:instrText xml:space="preserve"> CITATION HeK16 \l 1032 </w:instrText>
          </w:r>
          <w:r w:rsidR="00AA2BA3">
            <w:fldChar w:fldCharType="separate"/>
          </w:r>
          <w:r w:rsidR="00AA2BA3" w:rsidRPr="00AA2BA3">
            <w:rPr>
              <w:noProof/>
            </w:rPr>
            <w:t>[12]</w:t>
          </w:r>
          <w:r w:rsidR="00AA2BA3">
            <w:fldChar w:fldCharType="end"/>
          </w:r>
        </w:sdtContent>
      </w:sdt>
      <w:r w:rsidR="00B55277">
        <w:t xml:space="preserve">. </w:t>
      </w:r>
      <w:r w:rsidR="005C3093">
        <w:t xml:space="preserve"> </w:t>
      </w:r>
    </w:p>
    <w:p w14:paraId="73F37C35" w14:textId="025B5119" w:rsidR="00346BCA" w:rsidRDefault="005C3093" w:rsidP="00E8334D">
      <w:pPr>
        <w:rPr>
          <w:ins w:id="7245" w:author="mpountou" w:date="2021-02-12T17:54:00Z"/>
        </w:rPr>
      </w:pPr>
      <w:commentRangeStart w:id="7246"/>
      <w:commentRangeStart w:id="7247"/>
      <w:r>
        <w:t xml:space="preserve">Τα επίπεδα δημιουργούνται με την  χρήση της κλάσης </w:t>
      </w:r>
      <w:r w:rsidRPr="005C3093">
        <w:t>keras.layers</w:t>
      </w:r>
      <w:r>
        <w:t>.</w:t>
      </w:r>
      <w:r>
        <w:rPr>
          <w:lang w:val="en-US"/>
        </w:rPr>
        <w:t>Dense</w:t>
      </w:r>
      <w:r>
        <w:t xml:space="preserve"> και τα βάρη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r>
        <w:rPr>
          <w:lang w:val="en-US"/>
        </w:rPr>
        <w:t>ReLU</w:t>
      </w:r>
      <w:r w:rsidRPr="005C3093">
        <w:t xml:space="preserve"> </w:t>
      </w:r>
      <w:r>
        <w:t xml:space="preserve">σε όλα τα επίπεδα εκτός του τελικού  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κατανομής</w:t>
      </w:r>
      <w:ins w:id="7248" w:author="mpountou" w:date="2021-02-12T18:29:00Z">
        <w:r w:rsidR="00346BCA">
          <w:t xml:space="preserve"> </w:t>
        </w:r>
        <w:r w:rsidR="00346BCA" w:rsidRPr="00346BCA">
          <w:rPr>
            <w:i/>
            <w:rPrChange w:id="7249" w:author="mpountou" w:date="2021-02-12T18:30:00Z">
              <w:rPr/>
            </w:rPrChange>
          </w:rPr>
          <w:t>(</w:t>
        </w:r>
      </w:ins>
      <w:ins w:id="7250" w:author="mpountou" w:date="2021-02-12T18:30:00Z">
        <w:r w:rsidR="00346BCA" w:rsidRPr="00346BCA">
          <w:rPr>
            <w:i/>
            <w:rPrChange w:id="7251" w:author="mpountou" w:date="2021-02-12T18:30:00Z">
              <w:rPr/>
            </w:rPrChange>
          </w:rPr>
          <w:fldChar w:fldCharType="begin"/>
        </w:r>
        <w:r w:rsidR="00346BCA" w:rsidRPr="00346BCA">
          <w:rPr>
            <w:i/>
            <w:rPrChange w:id="7252" w:author="mpountou" w:date="2021-02-12T18:30:00Z">
              <w:rPr/>
            </w:rPrChange>
          </w:rPr>
          <w:instrText xml:space="preserve"> REF _Ref64047042 \h </w:instrText>
        </w:r>
      </w:ins>
      <w:r w:rsidR="00346BCA" w:rsidRPr="00346BCA">
        <w:rPr>
          <w:i/>
          <w:rPrChange w:id="7253" w:author="mpountou" w:date="2021-02-12T18:30:00Z">
            <w:rPr>
              <w:b/>
            </w:rPr>
          </w:rPrChange>
        </w:rPr>
        <w:instrText xml:space="preserve"> \* MERGEFORMAT </w:instrText>
      </w:r>
      <w:r w:rsidR="00346BCA" w:rsidRPr="00346BCA">
        <w:rPr>
          <w:i/>
          <w:rPrChange w:id="7254" w:author="mpountou" w:date="2021-02-12T18:30:00Z">
            <w:rPr>
              <w:i/>
            </w:rPr>
          </w:rPrChange>
        </w:rPr>
      </w:r>
      <w:r w:rsidR="00346BCA" w:rsidRPr="00346BCA">
        <w:rPr>
          <w:i/>
          <w:rPrChange w:id="7255" w:author="mpountou" w:date="2021-02-12T18:30:00Z">
            <w:rPr/>
          </w:rPrChange>
        </w:rPr>
        <w:fldChar w:fldCharType="separate"/>
      </w:r>
      <w:ins w:id="7256" w:author="mpountou" w:date="2021-02-14T02:13:00Z">
        <w:r w:rsidR="004344EE" w:rsidRPr="004344EE">
          <w:rPr>
            <w:i/>
            <w:rPrChange w:id="7257" w:author="mpountou" w:date="2021-02-14T02:13:00Z">
              <w:rPr>
                <w:i/>
                <w:iCs/>
              </w:rPr>
            </w:rPrChange>
          </w:rPr>
          <w:t xml:space="preserve">Πίνακας </w:t>
        </w:r>
        <w:r w:rsidR="004344EE" w:rsidRPr="004344EE">
          <w:rPr>
            <w:i/>
            <w:noProof/>
            <w:rPrChange w:id="7258" w:author="mpountou" w:date="2021-02-14T02:13:00Z">
              <w:rPr>
                <w:b/>
                <w:noProof/>
              </w:rPr>
            </w:rPrChange>
          </w:rPr>
          <w:t>12</w:t>
        </w:r>
      </w:ins>
      <w:ins w:id="7259" w:author="mpountou" w:date="2021-02-12T18:30:00Z">
        <w:r w:rsidR="00346BCA" w:rsidRPr="00346BCA">
          <w:rPr>
            <w:i/>
            <w:rPrChange w:id="7260" w:author="mpountou" w:date="2021-02-12T18:30:00Z">
              <w:rPr/>
            </w:rPrChange>
          </w:rPr>
          <w:fldChar w:fldCharType="end"/>
        </w:r>
      </w:ins>
      <w:ins w:id="7261" w:author="mpountou" w:date="2021-02-12T18:29:00Z">
        <w:r w:rsidR="00346BCA" w:rsidRPr="00346BCA">
          <w:rPr>
            <w:i/>
            <w:rPrChange w:id="7262" w:author="mpountou" w:date="2021-02-12T18:30:00Z">
              <w:rPr/>
            </w:rPrChange>
          </w:rPr>
          <w:t>)</w:t>
        </w:r>
      </w:ins>
      <w:r w:rsidR="007A153D" w:rsidRPr="00346BCA">
        <w:rPr>
          <w:i/>
          <w:rPrChange w:id="7263" w:author="mpountou" w:date="2021-02-12T18:30:00Z">
            <w:rPr/>
          </w:rPrChange>
        </w:rPr>
        <w:t>.</w:t>
      </w:r>
      <w:r w:rsidR="007A153D">
        <w:t xml:space="preserve"> </w:t>
      </w:r>
      <w:sdt>
        <w:sdtPr>
          <w:id w:val="-1229070163"/>
          <w:citation/>
        </w:sdtPr>
        <w:sdtEnd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commentRangeEnd w:id="7246"/>
      <w:r w:rsidR="002B2746">
        <w:rPr>
          <w:rStyle w:val="ad"/>
        </w:rPr>
        <w:commentReference w:id="7246"/>
      </w:r>
      <w:commentRangeEnd w:id="7247"/>
      <w:r w:rsidR="00FC488C">
        <w:rPr>
          <w:rStyle w:val="ad"/>
        </w:rPr>
        <w:commentReference w:id="7247"/>
      </w:r>
    </w:p>
    <w:tbl>
      <w:tblPr>
        <w:tblStyle w:val="5-1"/>
        <w:tblW w:w="0" w:type="auto"/>
        <w:tblLook w:val="04A0" w:firstRow="1" w:lastRow="0" w:firstColumn="1" w:lastColumn="0" w:noHBand="0" w:noVBand="1"/>
        <w:tblPrChange w:id="7264" w:author="mpountou" w:date="2021-02-12T18:20:00Z">
          <w:tblPr>
            <w:tblStyle w:val="a9"/>
            <w:tblW w:w="0" w:type="auto"/>
            <w:tblLook w:val="04A0" w:firstRow="1" w:lastRow="0" w:firstColumn="1" w:lastColumn="0" w:noHBand="0" w:noVBand="1"/>
          </w:tblPr>
        </w:tblPrChange>
      </w:tblPr>
      <w:tblGrid>
        <w:gridCol w:w="1648"/>
        <w:gridCol w:w="1651"/>
        <w:gridCol w:w="1682"/>
        <w:gridCol w:w="1656"/>
        <w:gridCol w:w="1659"/>
        <w:tblGridChange w:id="7265">
          <w:tblGrid>
            <w:gridCol w:w="1648"/>
            <w:gridCol w:w="1651"/>
            <w:gridCol w:w="1682"/>
            <w:gridCol w:w="1656"/>
            <w:gridCol w:w="1659"/>
          </w:tblGrid>
        </w:tblGridChange>
      </w:tblGrid>
      <w:tr w:rsidR="00C439BC" w14:paraId="33AD9D25" w14:textId="77777777" w:rsidTr="00F71F27">
        <w:trPr>
          <w:cnfStyle w:val="100000000000" w:firstRow="1" w:lastRow="0" w:firstColumn="0" w:lastColumn="0" w:oddVBand="0" w:evenVBand="0" w:oddHBand="0" w:evenHBand="0" w:firstRowFirstColumn="0" w:firstRowLastColumn="0" w:lastRowFirstColumn="0" w:lastRowLastColumn="0"/>
          <w:trHeight w:val="526"/>
          <w:ins w:id="7266" w:author="mpountou" w:date="2021-02-12T18:01:00Z"/>
        </w:trPr>
        <w:tc>
          <w:tcPr>
            <w:cnfStyle w:val="001000000000" w:firstRow="0" w:lastRow="0" w:firstColumn="1" w:lastColumn="0" w:oddVBand="0" w:evenVBand="0" w:oddHBand="0" w:evenHBand="0" w:firstRowFirstColumn="0" w:firstRowLastColumn="0" w:lastRowFirstColumn="0" w:lastRowLastColumn="0"/>
            <w:tcW w:w="8296" w:type="dxa"/>
            <w:gridSpan w:val="5"/>
            <w:tcPrChange w:id="7267" w:author="mpountou" w:date="2021-02-12T18:20:00Z">
              <w:tcPr>
                <w:tcW w:w="8296" w:type="dxa"/>
                <w:gridSpan w:val="5"/>
              </w:tcPr>
            </w:tcPrChange>
          </w:tcPr>
          <w:p w14:paraId="24B0F4D7" w14:textId="0A070F60" w:rsidR="00C439BC" w:rsidRPr="00F71F27" w:rsidRDefault="00F71F27">
            <w:pPr>
              <w:jc w:val="center"/>
              <w:cnfStyle w:val="101000000000" w:firstRow="1" w:lastRow="0" w:firstColumn="1" w:lastColumn="0" w:oddVBand="0" w:evenVBand="0" w:oddHBand="0" w:evenHBand="0" w:firstRowFirstColumn="0" w:firstRowLastColumn="0" w:lastRowFirstColumn="0" w:lastRowLastColumn="0"/>
              <w:rPr>
                <w:ins w:id="7268" w:author="mpountou" w:date="2021-02-12T18:01:00Z"/>
              </w:rPr>
              <w:pPrChange w:id="7269" w:author="mpountou" w:date="2021-02-12T18:20:00Z">
                <w:pPr>
                  <w:cnfStyle w:val="101000000000" w:firstRow="1" w:lastRow="0" w:firstColumn="1" w:lastColumn="0" w:oddVBand="0" w:evenVBand="0" w:oddHBand="0" w:evenHBand="0" w:firstRowFirstColumn="0" w:firstRowLastColumn="0" w:lastRowFirstColumn="0" w:lastRowLastColumn="0"/>
                </w:pPr>
              </w:pPrChange>
            </w:pPr>
            <w:ins w:id="7270" w:author="mpountou" w:date="2021-02-12T18:20:00Z">
              <w:r w:rsidRPr="00FC488C">
                <w:t>Δομή Αρχιτεκτονικής Πολύ-επ</w:t>
              </w:r>
              <w:r w:rsidRPr="00F71F27">
                <w:t>ίπεδου Νευρωνικού</w:t>
              </w:r>
            </w:ins>
          </w:p>
        </w:tc>
      </w:tr>
      <w:tr w:rsidR="00F71F27" w:rsidRPr="00F71F27" w14:paraId="135D0834" w14:textId="77777777" w:rsidTr="00F71F27">
        <w:trPr>
          <w:cnfStyle w:val="000000100000" w:firstRow="0" w:lastRow="0" w:firstColumn="0" w:lastColumn="0" w:oddVBand="0" w:evenVBand="0" w:oddHBand="1" w:evenHBand="0" w:firstRowFirstColumn="0" w:firstRowLastColumn="0" w:lastRowFirstColumn="0" w:lastRowLastColumn="0"/>
          <w:trHeight w:val="420"/>
          <w:ins w:id="7271"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7626BBFD" w14:textId="053204BD" w:rsidR="00F71F27" w:rsidRPr="00F71F27" w:rsidRDefault="00F71F27">
            <w:pPr>
              <w:jc w:val="center"/>
              <w:rPr>
                <w:ins w:id="7272" w:author="mpountou" w:date="2021-02-12T18:19:00Z"/>
                <w:rPrChange w:id="7273" w:author="mpountou" w:date="2021-02-12T18:20:00Z">
                  <w:rPr>
                    <w:ins w:id="7274" w:author="mpountou" w:date="2021-02-12T18:19:00Z"/>
                    <w:lang w:val="en-US"/>
                  </w:rPr>
                </w:rPrChange>
              </w:rPr>
              <w:pPrChange w:id="7275" w:author="mpountou" w:date="2021-02-12T18:20:00Z">
                <w:pPr/>
              </w:pPrChange>
            </w:pPr>
            <w:ins w:id="7276" w:author="mpountou" w:date="2021-02-12T18:20:00Z">
              <w:r>
                <w:t>Επίπεδα</w:t>
              </w:r>
            </w:ins>
          </w:p>
        </w:tc>
        <w:tc>
          <w:tcPr>
            <w:tcW w:w="1659" w:type="dxa"/>
            <w:shd w:val="clear" w:color="auto" w:fill="5B9BD5" w:themeFill="accent1"/>
          </w:tcPr>
          <w:p w14:paraId="4706D870" w14:textId="1322D424"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277" w:author="mpountou" w:date="2021-02-12T18:19:00Z"/>
                <w:b/>
                <w:color w:val="FFFFFF" w:themeColor="background1"/>
                <w:rPrChange w:id="7278" w:author="mpountou" w:date="2021-02-12T18:22:00Z">
                  <w:rPr>
                    <w:ins w:id="7279" w:author="mpountou" w:date="2021-02-12T18:19:00Z"/>
                    <w:lang w:val="en-US"/>
                  </w:rPr>
                </w:rPrChange>
              </w:rPr>
              <w:pPrChange w:id="7280" w:author="mpountou" w:date="2021-02-12T18:20:00Z">
                <w:pPr>
                  <w:cnfStyle w:val="000000100000" w:firstRow="0" w:lastRow="0" w:firstColumn="0" w:lastColumn="0" w:oddVBand="0" w:evenVBand="0" w:oddHBand="1" w:evenHBand="0" w:firstRowFirstColumn="0" w:firstRowLastColumn="0" w:lastRowFirstColumn="0" w:lastRowLastColumn="0"/>
                </w:pPr>
              </w:pPrChange>
            </w:pPr>
            <w:ins w:id="7281" w:author="mpountou" w:date="2021-02-12T18:21:00Z">
              <w:r w:rsidRPr="00F71F27">
                <w:rPr>
                  <w:b/>
                  <w:color w:val="FFFFFF" w:themeColor="background1"/>
                  <w:rPrChange w:id="7282" w:author="mpountou" w:date="2021-02-12T18:22:00Z">
                    <w:rPr/>
                  </w:rPrChange>
                </w:rPr>
                <w:t>Νευρώνες</w:t>
              </w:r>
            </w:ins>
          </w:p>
        </w:tc>
        <w:tc>
          <w:tcPr>
            <w:tcW w:w="1659" w:type="dxa"/>
            <w:shd w:val="clear" w:color="auto" w:fill="5B9BD5" w:themeFill="accent1"/>
          </w:tcPr>
          <w:p w14:paraId="6CAA2085" w14:textId="53E3F214"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283" w:author="mpountou" w:date="2021-02-12T18:19:00Z"/>
                <w:b/>
                <w:color w:val="FFFFFF" w:themeColor="background1"/>
                <w:rPrChange w:id="7284" w:author="mpountou" w:date="2021-02-12T18:22:00Z">
                  <w:rPr>
                    <w:ins w:id="7285" w:author="mpountou" w:date="2021-02-12T18:19:00Z"/>
                    <w:lang w:val="en-US"/>
                  </w:rPr>
                </w:rPrChange>
              </w:rPr>
              <w:pPrChange w:id="7286" w:author="mpountou" w:date="2021-02-12T18:20:00Z">
                <w:pPr>
                  <w:cnfStyle w:val="000000100000" w:firstRow="0" w:lastRow="0" w:firstColumn="0" w:lastColumn="0" w:oddVBand="0" w:evenVBand="0" w:oddHBand="1" w:evenHBand="0" w:firstRowFirstColumn="0" w:firstRowLastColumn="0" w:lastRowFirstColumn="0" w:lastRowLastColumn="0"/>
                </w:pPr>
              </w:pPrChange>
            </w:pPr>
            <w:ins w:id="7287" w:author="mpountou" w:date="2021-02-12T18:21:00Z">
              <w:r w:rsidRPr="00F71F27">
                <w:rPr>
                  <w:b/>
                  <w:color w:val="FFFFFF" w:themeColor="background1"/>
                  <w:rPrChange w:id="7288" w:author="mpountou" w:date="2021-02-12T18:22:00Z">
                    <w:rPr/>
                  </w:rPrChange>
                </w:rPr>
                <w:t>Συνάρτηση Ενεργοποίησης</w:t>
              </w:r>
            </w:ins>
          </w:p>
        </w:tc>
        <w:tc>
          <w:tcPr>
            <w:tcW w:w="1659" w:type="dxa"/>
            <w:shd w:val="clear" w:color="auto" w:fill="5B9BD5" w:themeFill="accent1"/>
          </w:tcPr>
          <w:p w14:paraId="31EE08C7" w14:textId="77777777" w:rsidR="00F71F27" w:rsidRPr="00F71F27" w:rsidRDefault="00F71F27" w:rsidP="00F71F27">
            <w:pPr>
              <w:jc w:val="center"/>
              <w:cnfStyle w:val="000000100000" w:firstRow="0" w:lastRow="0" w:firstColumn="0" w:lastColumn="0" w:oddVBand="0" w:evenVBand="0" w:oddHBand="1" w:evenHBand="0" w:firstRowFirstColumn="0" w:firstRowLastColumn="0" w:lastRowFirstColumn="0" w:lastRowLastColumn="0"/>
              <w:rPr>
                <w:ins w:id="7289" w:author="mpountou" w:date="2021-02-12T18:22:00Z"/>
                <w:b/>
                <w:color w:val="FFFFFF" w:themeColor="background1"/>
                <w:rPrChange w:id="7290" w:author="mpountou" w:date="2021-02-12T18:22:00Z">
                  <w:rPr>
                    <w:ins w:id="7291" w:author="mpountou" w:date="2021-02-12T18:22:00Z"/>
                  </w:rPr>
                </w:rPrChange>
              </w:rPr>
            </w:pPr>
            <w:ins w:id="7292" w:author="mpountou" w:date="2021-02-12T18:22:00Z">
              <w:r w:rsidRPr="00F71F27">
                <w:rPr>
                  <w:b/>
                  <w:color w:val="FFFFFF" w:themeColor="background1"/>
                  <w:rPrChange w:id="7293" w:author="mpountou" w:date="2021-02-12T18:22:00Z">
                    <w:rPr/>
                  </w:rPrChange>
                </w:rPr>
                <w:t>Εγκατάλειψη</w:t>
              </w:r>
            </w:ins>
          </w:p>
          <w:p w14:paraId="55AE745E" w14:textId="13D37C02"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294" w:author="mpountou" w:date="2021-02-12T18:19:00Z"/>
                <w:b/>
                <w:color w:val="FFFFFF" w:themeColor="background1"/>
                <w:lang w:val="en-US"/>
                <w:rPrChange w:id="7295" w:author="mpountou" w:date="2021-02-12T18:22:00Z">
                  <w:rPr>
                    <w:ins w:id="7296" w:author="mpountou" w:date="2021-02-12T18:19:00Z"/>
                    <w:lang w:val="en-US"/>
                  </w:rPr>
                </w:rPrChange>
              </w:rPr>
              <w:pPrChange w:id="7297" w:author="mpountou" w:date="2021-02-12T18:20:00Z">
                <w:pPr>
                  <w:cnfStyle w:val="000000100000" w:firstRow="0" w:lastRow="0" w:firstColumn="0" w:lastColumn="0" w:oddVBand="0" w:evenVBand="0" w:oddHBand="1" w:evenHBand="0" w:firstRowFirstColumn="0" w:firstRowLastColumn="0" w:lastRowFirstColumn="0" w:lastRowLastColumn="0"/>
                </w:pPr>
              </w:pPrChange>
            </w:pPr>
            <w:ins w:id="7298" w:author="mpountou" w:date="2021-02-12T18:22:00Z">
              <w:r w:rsidRPr="00F71F27">
                <w:rPr>
                  <w:b/>
                  <w:color w:val="FFFFFF" w:themeColor="background1"/>
                  <w:lang w:val="en-US"/>
                  <w:rPrChange w:id="7299" w:author="mpountou" w:date="2021-02-12T18:22:00Z">
                    <w:rPr>
                      <w:lang w:val="en-US"/>
                    </w:rPr>
                  </w:rPrChange>
                </w:rPr>
                <w:t xml:space="preserve"> </w:t>
              </w:r>
            </w:ins>
            <w:ins w:id="7300" w:author="mpountou" w:date="2021-02-12T18:21:00Z">
              <w:r w:rsidRPr="00F71F27">
                <w:rPr>
                  <w:b/>
                  <w:color w:val="FFFFFF" w:themeColor="background1"/>
                  <w:lang w:val="en-US"/>
                  <w:rPrChange w:id="7301" w:author="mpountou" w:date="2021-02-12T18:22:00Z">
                    <w:rPr>
                      <w:lang w:val="en-US"/>
                    </w:rPr>
                  </w:rPrChange>
                </w:rPr>
                <w:t>(Dropout)</w:t>
              </w:r>
            </w:ins>
          </w:p>
        </w:tc>
        <w:tc>
          <w:tcPr>
            <w:tcW w:w="1660" w:type="dxa"/>
            <w:shd w:val="clear" w:color="auto" w:fill="5B9BD5" w:themeFill="accent1"/>
          </w:tcPr>
          <w:p w14:paraId="20B32346" w14:textId="75C558D5"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302" w:author="mpountou" w:date="2021-02-12T18:19:00Z"/>
                <w:b/>
                <w:color w:val="FFFFFF" w:themeColor="background1"/>
                <w:rPrChange w:id="7303" w:author="mpountou" w:date="2021-02-12T18:22:00Z">
                  <w:rPr>
                    <w:ins w:id="7304" w:author="mpountou" w:date="2021-02-12T18:19:00Z"/>
                    <w:lang w:val="en-US"/>
                  </w:rPr>
                </w:rPrChange>
              </w:rPr>
              <w:pPrChange w:id="7305" w:author="mpountou" w:date="2021-02-12T18:20:00Z">
                <w:pPr>
                  <w:cnfStyle w:val="000000100000" w:firstRow="0" w:lastRow="0" w:firstColumn="0" w:lastColumn="0" w:oddVBand="0" w:evenVBand="0" w:oddHBand="1" w:evenHBand="0" w:firstRowFirstColumn="0" w:firstRowLastColumn="0" w:lastRowFirstColumn="0" w:lastRowLastColumn="0"/>
                </w:pPr>
              </w:pPrChange>
            </w:pPr>
            <w:ins w:id="7306" w:author="mpountou" w:date="2021-02-12T18:22:00Z">
              <w:r w:rsidRPr="00F71F27">
                <w:rPr>
                  <w:b/>
                  <w:color w:val="FFFFFF" w:themeColor="background1"/>
                  <w:rPrChange w:id="7307" w:author="mpountou" w:date="2021-02-12T18:22:00Z">
                    <w:rPr/>
                  </w:rPrChange>
                </w:rPr>
                <w:t>Αρχικοποίηση βαρών</w:t>
              </w:r>
            </w:ins>
          </w:p>
        </w:tc>
      </w:tr>
      <w:tr w:rsidR="00F71F27" w:rsidRPr="00F71F27" w14:paraId="1FC9B07A" w14:textId="77777777" w:rsidTr="00F71F27">
        <w:trPr>
          <w:trHeight w:val="413"/>
          <w:ins w:id="7308"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73106936" w14:textId="3C6E2838" w:rsidR="00F71F27" w:rsidRPr="00F71F27" w:rsidRDefault="00F71F27">
            <w:pPr>
              <w:jc w:val="center"/>
              <w:rPr>
                <w:ins w:id="7309" w:author="mpountou" w:date="2021-02-12T18:19:00Z"/>
                <w:rPrChange w:id="7310" w:author="mpountou" w:date="2021-02-12T18:20:00Z">
                  <w:rPr>
                    <w:ins w:id="7311" w:author="mpountou" w:date="2021-02-12T18:19:00Z"/>
                    <w:lang w:val="en-US"/>
                  </w:rPr>
                </w:rPrChange>
              </w:rPr>
              <w:pPrChange w:id="7312" w:author="mpountou" w:date="2021-02-12T18:20:00Z">
                <w:pPr/>
              </w:pPrChange>
            </w:pPr>
            <w:ins w:id="7313" w:author="mpountou" w:date="2021-02-12T18:22:00Z">
              <w:r>
                <w:t>Επίπεδο 1</w:t>
              </w:r>
            </w:ins>
          </w:p>
        </w:tc>
        <w:tc>
          <w:tcPr>
            <w:tcW w:w="1659" w:type="dxa"/>
          </w:tcPr>
          <w:p w14:paraId="57A130E8" w14:textId="1DB38145"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314" w:author="mpountou" w:date="2021-02-12T18:19:00Z"/>
                <w:color w:val="000000" w:themeColor="text1"/>
                <w:rPrChange w:id="7315" w:author="mpountou" w:date="2021-02-12T18:23:00Z">
                  <w:rPr>
                    <w:ins w:id="7316" w:author="mpountou" w:date="2021-02-12T18:19:00Z"/>
                    <w:lang w:val="en-US"/>
                  </w:rPr>
                </w:rPrChange>
              </w:rPr>
              <w:pPrChange w:id="7317"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18" w:author="mpountou" w:date="2021-02-12T18:23:00Z">
              <w:r>
                <w:rPr>
                  <w:color w:val="000000" w:themeColor="text1"/>
                </w:rPr>
                <w:t>4096</w:t>
              </w:r>
            </w:ins>
          </w:p>
        </w:tc>
        <w:tc>
          <w:tcPr>
            <w:tcW w:w="1659" w:type="dxa"/>
          </w:tcPr>
          <w:p w14:paraId="5DDE0A86" w14:textId="66DEEA37"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319" w:author="mpountou" w:date="2021-02-12T18:19:00Z"/>
                <w:color w:val="000000" w:themeColor="text1"/>
                <w:lang w:val="en-US"/>
                <w:rPrChange w:id="7320" w:author="mpountou" w:date="2021-02-12T18:23:00Z">
                  <w:rPr>
                    <w:ins w:id="7321" w:author="mpountou" w:date="2021-02-12T18:19:00Z"/>
                    <w:lang w:val="en-US"/>
                  </w:rPr>
                </w:rPrChange>
              </w:rPr>
              <w:pPrChange w:id="7322"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23" w:author="mpountou" w:date="2021-02-12T18:23:00Z">
              <w:r>
                <w:rPr>
                  <w:color w:val="000000" w:themeColor="text1"/>
                  <w:lang w:val="en-US"/>
                </w:rPr>
                <w:t>ReLu</w:t>
              </w:r>
            </w:ins>
          </w:p>
        </w:tc>
        <w:tc>
          <w:tcPr>
            <w:tcW w:w="1659" w:type="dxa"/>
          </w:tcPr>
          <w:p w14:paraId="2A469325" w14:textId="41097F8C"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324" w:author="mpountou" w:date="2021-02-12T18:19:00Z"/>
                <w:color w:val="000000" w:themeColor="text1"/>
                <w:lang w:val="en-US"/>
                <w:rPrChange w:id="7325" w:author="mpountou" w:date="2021-02-12T18:24:00Z">
                  <w:rPr>
                    <w:ins w:id="7326" w:author="mpountou" w:date="2021-02-12T18:19:00Z"/>
                    <w:lang w:val="en-US"/>
                  </w:rPr>
                </w:rPrChange>
              </w:rPr>
              <w:pPrChange w:id="7327"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28" w:author="mpountou" w:date="2021-02-12T18:24:00Z">
              <w:r>
                <w:rPr>
                  <w:color w:val="000000" w:themeColor="text1"/>
                  <w:lang w:val="en-US"/>
                </w:rPr>
                <w:t>50 %</w:t>
              </w:r>
            </w:ins>
          </w:p>
        </w:tc>
        <w:tc>
          <w:tcPr>
            <w:tcW w:w="1660" w:type="dxa"/>
          </w:tcPr>
          <w:p w14:paraId="7087AB76" w14:textId="472A6D38" w:rsidR="00F71F27" w:rsidRPr="00346BCA" w:rsidRDefault="00346BCA">
            <w:pPr>
              <w:jc w:val="center"/>
              <w:cnfStyle w:val="000000000000" w:firstRow="0" w:lastRow="0" w:firstColumn="0" w:lastColumn="0" w:oddVBand="0" w:evenVBand="0" w:oddHBand="0" w:evenHBand="0" w:firstRowFirstColumn="0" w:firstRowLastColumn="0" w:lastRowFirstColumn="0" w:lastRowLastColumn="0"/>
              <w:rPr>
                <w:ins w:id="7329" w:author="mpountou" w:date="2021-02-12T18:19:00Z"/>
                <w:color w:val="000000" w:themeColor="text1"/>
                <w:lang w:val="en-US"/>
                <w:rPrChange w:id="7330" w:author="mpountou" w:date="2021-02-12T18:25:00Z">
                  <w:rPr>
                    <w:ins w:id="7331" w:author="mpountou" w:date="2021-02-12T18:19:00Z"/>
                    <w:lang w:val="en-US"/>
                  </w:rPr>
                </w:rPrChange>
              </w:rPr>
              <w:pPrChange w:id="7332"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33"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3C4C4AFE" w14:textId="77777777" w:rsidTr="00F71F27">
        <w:trPr>
          <w:cnfStyle w:val="000000100000" w:firstRow="0" w:lastRow="0" w:firstColumn="0" w:lastColumn="0" w:oddVBand="0" w:evenVBand="0" w:oddHBand="1" w:evenHBand="0" w:firstRowFirstColumn="0" w:firstRowLastColumn="0" w:lastRowFirstColumn="0" w:lastRowLastColumn="0"/>
          <w:trHeight w:val="419"/>
          <w:ins w:id="7334"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1783ED4C" w14:textId="024882F4" w:rsidR="00F71F27" w:rsidRPr="00F71F27" w:rsidRDefault="00F71F27">
            <w:pPr>
              <w:jc w:val="center"/>
              <w:rPr>
                <w:ins w:id="7335" w:author="mpountou" w:date="2021-02-12T18:19:00Z"/>
                <w:rPrChange w:id="7336" w:author="mpountou" w:date="2021-02-12T18:20:00Z">
                  <w:rPr>
                    <w:ins w:id="7337" w:author="mpountou" w:date="2021-02-12T18:19:00Z"/>
                    <w:lang w:val="en-US"/>
                  </w:rPr>
                </w:rPrChange>
              </w:rPr>
              <w:pPrChange w:id="7338" w:author="mpountou" w:date="2021-02-12T18:20:00Z">
                <w:pPr/>
              </w:pPrChange>
            </w:pPr>
            <w:ins w:id="7339" w:author="mpountou" w:date="2021-02-12T18:22:00Z">
              <w:r w:rsidRPr="00F71F27">
                <w:t>Επ</w:t>
              </w:r>
              <w:r>
                <w:t>ίπεδο 2</w:t>
              </w:r>
            </w:ins>
          </w:p>
        </w:tc>
        <w:tc>
          <w:tcPr>
            <w:tcW w:w="1659" w:type="dxa"/>
          </w:tcPr>
          <w:p w14:paraId="3B334032" w14:textId="42050C1D"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340" w:author="mpountou" w:date="2021-02-12T18:19:00Z"/>
                <w:color w:val="000000" w:themeColor="text1"/>
                <w:rPrChange w:id="7341" w:author="mpountou" w:date="2021-02-12T18:23:00Z">
                  <w:rPr>
                    <w:ins w:id="7342" w:author="mpountou" w:date="2021-02-12T18:19:00Z"/>
                    <w:lang w:val="en-US"/>
                  </w:rPr>
                </w:rPrChange>
              </w:rPr>
              <w:pPrChange w:id="7343" w:author="mpountou" w:date="2021-02-12T18:20:00Z">
                <w:pPr>
                  <w:cnfStyle w:val="000000100000" w:firstRow="0" w:lastRow="0" w:firstColumn="0" w:lastColumn="0" w:oddVBand="0" w:evenVBand="0" w:oddHBand="1" w:evenHBand="0" w:firstRowFirstColumn="0" w:firstRowLastColumn="0" w:lastRowFirstColumn="0" w:lastRowLastColumn="0"/>
                </w:pPr>
              </w:pPrChange>
            </w:pPr>
            <w:ins w:id="7344" w:author="mpountou" w:date="2021-02-12T18:23:00Z">
              <w:r>
                <w:rPr>
                  <w:color w:val="000000" w:themeColor="text1"/>
                </w:rPr>
                <w:t>2048</w:t>
              </w:r>
            </w:ins>
          </w:p>
        </w:tc>
        <w:tc>
          <w:tcPr>
            <w:tcW w:w="1659" w:type="dxa"/>
          </w:tcPr>
          <w:p w14:paraId="383291DC" w14:textId="02847B4A"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345" w:author="mpountou" w:date="2021-02-12T18:19:00Z"/>
                <w:color w:val="000000" w:themeColor="text1"/>
                <w:lang w:val="en-US"/>
                <w:rPrChange w:id="7346" w:author="mpountou" w:date="2021-02-12T18:23:00Z">
                  <w:rPr>
                    <w:ins w:id="7347" w:author="mpountou" w:date="2021-02-12T18:19:00Z"/>
                    <w:lang w:val="en-US"/>
                  </w:rPr>
                </w:rPrChange>
              </w:rPr>
              <w:pPrChange w:id="7348" w:author="mpountou" w:date="2021-02-12T18:20:00Z">
                <w:pPr>
                  <w:cnfStyle w:val="000000100000" w:firstRow="0" w:lastRow="0" w:firstColumn="0" w:lastColumn="0" w:oddVBand="0" w:evenVBand="0" w:oddHBand="1" w:evenHBand="0" w:firstRowFirstColumn="0" w:firstRowLastColumn="0" w:lastRowFirstColumn="0" w:lastRowLastColumn="0"/>
                </w:pPr>
              </w:pPrChange>
            </w:pPr>
            <w:ins w:id="7349" w:author="mpountou" w:date="2021-02-12T18:23:00Z">
              <w:r>
                <w:rPr>
                  <w:color w:val="000000" w:themeColor="text1"/>
                  <w:lang w:val="en-US"/>
                </w:rPr>
                <w:t>ReLu</w:t>
              </w:r>
            </w:ins>
          </w:p>
        </w:tc>
        <w:tc>
          <w:tcPr>
            <w:tcW w:w="1659" w:type="dxa"/>
          </w:tcPr>
          <w:p w14:paraId="07127AA5" w14:textId="072A1457"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350" w:author="mpountou" w:date="2021-02-12T18:19:00Z"/>
                <w:color w:val="000000" w:themeColor="text1"/>
                <w:lang w:val="en-US"/>
                <w:rPrChange w:id="7351" w:author="mpountou" w:date="2021-02-12T18:24:00Z">
                  <w:rPr>
                    <w:ins w:id="7352" w:author="mpountou" w:date="2021-02-12T18:19:00Z"/>
                    <w:lang w:val="en-US"/>
                  </w:rPr>
                </w:rPrChange>
              </w:rPr>
              <w:pPrChange w:id="7353" w:author="mpountou" w:date="2021-02-12T18:20:00Z">
                <w:pPr>
                  <w:cnfStyle w:val="000000100000" w:firstRow="0" w:lastRow="0" w:firstColumn="0" w:lastColumn="0" w:oddVBand="0" w:evenVBand="0" w:oddHBand="1" w:evenHBand="0" w:firstRowFirstColumn="0" w:firstRowLastColumn="0" w:lastRowFirstColumn="0" w:lastRowLastColumn="0"/>
                </w:pPr>
              </w:pPrChange>
            </w:pPr>
            <w:ins w:id="7354" w:author="mpountou" w:date="2021-02-12T18:24:00Z">
              <w:r>
                <w:rPr>
                  <w:color w:val="000000" w:themeColor="text1"/>
                  <w:lang w:val="en-US"/>
                </w:rPr>
                <w:t>50 %</w:t>
              </w:r>
            </w:ins>
          </w:p>
        </w:tc>
        <w:tc>
          <w:tcPr>
            <w:tcW w:w="1660" w:type="dxa"/>
          </w:tcPr>
          <w:p w14:paraId="6AF7B79F" w14:textId="539C721F" w:rsidR="00F71F27" w:rsidRPr="00F71F27" w:rsidRDefault="00346BCA">
            <w:pPr>
              <w:jc w:val="center"/>
              <w:cnfStyle w:val="000000100000" w:firstRow="0" w:lastRow="0" w:firstColumn="0" w:lastColumn="0" w:oddVBand="0" w:evenVBand="0" w:oddHBand="1" w:evenHBand="0" w:firstRowFirstColumn="0" w:firstRowLastColumn="0" w:lastRowFirstColumn="0" w:lastRowLastColumn="0"/>
              <w:rPr>
                <w:ins w:id="7355" w:author="mpountou" w:date="2021-02-12T18:19:00Z"/>
                <w:color w:val="000000" w:themeColor="text1"/>
                <w:rPrChange w:id="7356" w:author="mpountou" w:date="2021-02-12T18:23:00Z">
                  <w:rPr>
                    <w:ins w:id="7357" w:author="mpountou" w:date="2021-02-12T18:19:00Z"/>
                    <w:lang w:val="en-US"/>
                  </w:rPr>
                </w:rPrChange>
              </w:rPr>
              <w:pPrChange w:id="7358" w:author="mpountou" w:date="2021-02-12T18:20:00Z">
                <w:pPr>
                  <w:cnfStyle w:val="000000100000" w:firstRow="0" w:lastRow="0" w:firstColumn="0" w:lastColumn="0" w:oddVBand="0" w:evenVBand="0" w:oddHBand="1" w:evenHBand="0" w:firstRowFirstColumn="0" w:firstRowLastColumn="0" w:lastRowFirstColumn="0" w:lastRowLastColumn="0"/>
                </w:pPr>
              </w:pPrChange>
            </w:pPr>
            <w:ins w:id="7359"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6D8C75C1" w14:textId="77777777" w:rsidTr="00F71F27">
        <w:trPr>
          <w:trHeight w:val="410"/>
          <w:ins w:id="7360"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55E5D268" w14:textId="326F43A7" w:rsidR="00F71F27" w:rsidRPr="00F71F27" w:rsidRDefault="00F71F27">
            <w:pPr>
              <w:jc w:val="center"/>
              <w:rPr>
                <w:ins w:id="7361" w:author="mpountou" w:date="2021-02-12T18:19:00Z"/>
                <w:rPrChange w:id="7362" w:author="mpountou" w:date="2021-02-12T18:20:00Z">
                  <w:rPr>
                    <w:ins w:id="7363" w:author="mpountou" w:date="2021-02-12T18:19:00Z"/>
                    <w:lang w:val="en-US"/>
                  </w:rPr>
                </w:rPrChange>
              </w:rPr>
              <w:pPrChange w:id="7364" w:author="mpountou" w:date="2021-02-12T18:20:00Z">
                <w:pPr/>
              </w:pPrChange>
            </w:pPr>
            <w:ins w:id="7365" w:author="mpountou" w:date="2021-02-12T18:22:00Z">
              <w:r w:rsidRPr="00F71F27">
                <w:t>Επ</w:t>
              </w:r>
              <w:r>
                <w:t>ίπεδο 3</w:t>
              </w:r>
            </w:ins>
          </w:p>
        </w:tc>
        <w:tc>
          <w:tcPr>
            <w:tcW w:w="1659" w:type="dxa"/>
          </w:tcPr>
          <w:p w14:paraId="6CC5BB57" w14:textId="61CDF783"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366" w:author="mpountou" w:date="2021-02-12T18:19:00Z"/>
                <w:color w:val="000000" w:themeColor="text1"/>
                <w:rPrChange w:id="7367" w:author="mpountou" w:date="2021-02-12T18:23:00Z">
                  <w:rPr>
                    <w:ins w:id="7368" w:author="mpountou" w:date="2021-02-12T18:19:00Z"/>
                    <w:lang w:val="en-US"/>
                  </w:rPr>
                </w:rPrChange>
              </w:rPr>
              <w:pPrChange w:id="7369"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70" w:author="mpountou" w:date="2021-02-12T18:23:00Z">
              <w:r>
                <w:rPr>
                  <w:color w:val="000000" w:themeColor="text1"/>
                </w:rPr>
                <w:t>1024</w:t>
              </w:r>
            </w:ins>
          </w:p>
        </w:tc>
        <w:tc>
          <w:tcPr>
            <w:tcW w:w="1659" w:type="dxa"/>
          </w:tcPr>
          <w:p w14:paraId="78B0F775" w14:textId="254FF352"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371" w:author="mpountou" w:date="2021-02-12T18:19:00Z"/>
                <w:color w:val="000000" w:themeColor="text1"/>
                <w:lang w:val="en-US"/>
                <w:rPrChange w:id="7372" w:author="mpountou" w:date="2021-02-12T18:23:00Z">
                  <w:rPr>
                    <w:ins w:id="7373" w:author="mpountou" w:date="2021-02-12T18:19:00Z"/>
                    <w:lang w:val="en-US"/>
                  </w:rPr>
                </w:rPrChange>
              </w:rPr>
              <w:pPrChange w:id="7374"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75" w:author="mpountou" w:date="2021-02-12T18:23:00Z">
              <w:r>
                <w:rPr>
                  <w:color w:val="000000" w:themeColor="text1"/>
                  <w:lang w:val="en-US"/>
                </w:rPr>
                <w:t>ReLu</w:t>
              </w:r>
            </w:ins>
          </w:p>
        </w:tc>
        <w:tc>
          <w:tcPr>
            <w:tcW w:w="1659" w:type="dxa"/>
          </w:tcPr>
          <w:p w14:paraId="38123146" w14:textId="7C7ECA3F"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376" w:author="mpountou" w:date="2021-02-12T18:19:00Z"/>
                <w:color w:val="000000" w:themeColor="text1"/>
                <w:lang w:val="en-US"/>
                <w:rPrChange w:id="7377" w:author="mpountou" w:date="2021-02-12T18:24:00Z">
                  <w:rPr>
                    <w:ins w:id="7378" w:author="mpountou" w:date="2021-02-12T18:19:00Z"/>
                    <w:lang w:val="en-US"/>
                  </w:rPr>
                </w:rPrChange>
              </w:rPr>
              <w:pPrChange w:id="7379"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80" w:author="mpountou" w:date="2021-02-12T18:24:00Z">
              <w:r>
                <w:rPr>
                  <w:color w:val="000000" w:themeColor="text1"/>
                  <w:lang w:val="en-US"/>
                </w:rPr>
                <w:t>30 %</w:t>
              </w:r>
            </w:ins>
          </w:p>
        </w:tc>
        <w:tc>
          <w:tcPr>
            <w:tcW w:w="1660" w:type="dxa"/>
          </w:tcPr>
          <w:p w14:paraId="2CF92851" w14:textId="475F969D" w:rsidR="00F71F27" w:rsidRPr="00F71F27" w:rsidRDefault="00346BCA">
            <w:pPr>
              <w:jc w:val="center"/>
              <w:cnfStyle w:val="000000000000" w:firstRow="0" w:lastRow="0" w:firstColumn="0" w:lastColumn="0" w:oddVBand="0" w:evenVBand="0" w:oddHBand="0" w:evenHBand="0" w:firstRowFirstColumn="0" w:firstRowLastColumn="0" w:lastRowFirstColumn="0" w:lastRowLastColumn="0"/>
              <w:rPr>
                <w:ins w:id="7381" w:author="mpountou" w:date="2021-02-12T18:19:00Z"/>
                <w:color w:val="000000" w:themeColor="text1"/>
                <w:rPrChange w:id="7382" w:author="mpountou" w:date="2021-02-12T18:23:00Z">
                  <w:rPr>
                    <w:ins w:id="7383" w:author="mpountou" w:date="2021-02-12T18:19:00Z"/>
                    <w:lang w:val="en-US"/>
                  </w:rPr>
                </w:rPrChange>
              </w:rPr>
              <w:pPrChange w:id="7384" w:author="mpountou" w:date="2021-02-12T18:20:00Z">
                <w:pPr>
                  <w:cnfStyle w:val="000000000000" w:firstRow="0" w:lastRow="0" w:firstColumn="0" w:lastColumn="0" w:oddVBand="0" w:evenVBand="0" w:oddHBand="0" w:evenHBand="0" w:firstRowFirstColumn="0" w:firstRowLastColumn="0" w:lastRowFirstColumn="0" w:lastRowLastColumn="0"/>
                </w:pPr>
              </w:pPrChange>
            </w:pPr>
            <w:ins w:id="7385"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7800C348" w14:textId="77777777" w:rsidTr="00F71F27">
        <w:trPr>
          <w:cnfStyle w:val="000000100000" w:firstRow="0" w:lastRow="0" w:firstColumn="0" w:lastColumn="0" w:oddVBand="0" w:evenVBand="0" w:oddHBand="1" w:evenHBand="0" w:firstRowFirstColumn="0" w:firstRowLastColumn="0" w:lastRowFirstColumn="0" w:lastRowLastColumn="0"/>
          <w:trHeight w:val="417"/>
          <w:ins w:id="7386"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408E4E25" w14:textId="0A3FD910" w:rsidR="00F71F27" w:rsidRPr="00F71F27" w:rsidRDefault="00F71F27">
            <w:pPr>
              <w:jc w:val="center"/>
              <w:rPr>
                <w:ins w:id="7387" w:author="mpountou" w:date="2021-02-12T18:19:00Z"/>
                <w:rPrChange w:id="7388" w:author="mpountou" w:date="2021-02-12T18:20:00Z">
                  <w:rPr>
                    <w:ins w:id="7389" w:author="mpountou" w:date="2021-02-12T18:19:00Z"/>
                    <w:lang w:val="en-US"/>
                  </w:rPr>
                </w:rPrChange>
              </w:rPr>
              <w:pPrChange w:id="7390" w:author="mpountou" w:date="2021-02-12T18:20:00Z">
                <w:pPr/>
              </w:pPrChange>
            </w:pPr>
            <w:ins w:id="7391" w:author="mpountou" w:date="2021-02-12T18:22:00Z">
              <w:r w:rsidRPr="00F71F27">
                <w:t>Επ</w:t>
              </w:r>
              <w:r>
                <w:t>ίπεδο 4</w:t>
              </w:r>
            </w:ins>
          </w:p>
        </w:tc>
        <w:tc>
          <w:tcPr>
            <w:tcW w:w="1659" w:type="dxa"/>
          </w:tcPr>
          <w:p w14:paraId="2E58C3F9" w14:textId="5105F8B3"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392" w:author="mpountou" w:date="2021-02-12T18:19:00Z"/>
                <w:color w:val="000000" w:themeColor="text1"/>
                <w:rPrChange w:id="7393" w:author="mpountou" w:date="2021-02-12T18:23:00Z">
                  <w:rPr>
                    <w:ins w:id="7394" w:author="mpountou" w:date="2021-02-12T18:19:00Z"/>
                    <w:lang w:val="en-US"/>
                  </w:rPr>
                </w:rPrChange>
              </w:rPr>
              <w:pPrChange w:id="7395" w:author="mpountou" w:date="2021-02-12T18:20:00Z">
                <w:pPr>
                  <w:cnfStyle w:val="000000100000" w:firstRow="0" w:lastRow="0" w:firstColumn="0" w:lastColumn="0" w:oddVBand="0" w:evenVBand="0" w:oddHBand="1" w:evenHBand="0" w:firstRowFirstColumn="0" w:firstRowLastColumn="0" w:lastRowFirstColumn="0" w:lastRowLastColumn="0"/>
                </w:pPr>
              </w:pPrChange>
            </w:pPr>
            <w:ins w:id="7396" w:author="mpountou" w:date="2021-02-12T18:23:00Z">
              <w:r>
                <w:rPr>
                  <w:color w:val="000000" w:themeColor="text1"/>
                </w:rPr>
                <w:t>512</w:t>
              </w:r>
            </w:ins>
          </w:p>
        </w:tc>
        <w:tc>
          <w:tcPr>
            <w:tcW w:w="1659" w:type="dxa"/>
          </w:tcPr>
          <w:p w14:paraId="1E62FBD4" w14:textId="025C05A0"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397" w:author="mpountou" w:date="2021-02-12T18:19:00Z"/>
                <w:color w:val="000000" w:themeColor="text1"/>
                <w:lang w:val="en-US"/>
                <w:rPrChange w:id="7398" w:author="mpountou" w:date="2021-02-12T18:23:00Z">
                  <w:rPr>
                    <w:ins w:id="7399" w:author="mpountou" w:date="2021-02-12T18:19:00Z"/>
                    <w:lang w:val="en-US"/>
                  </w:rPr>
                </w:rPrChange>
              </w:rPr>
              <w:pPrChange w:id="7400"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01" w:author="mpountou" w:date="2021-02-12T18:23:00Z">
              <w:r>
                <w:rPr>
                  <w:color w:val="000000" w:themeColor="text1"/>
                  <w:lang w:val="en-US"/>
                </w:rPr>
                <w:t>ReLu</w:t>
              </w:r>
            </w:ins>
          </w:p>
        </w:tc>
        <w:tc>
          <w:tcPr>
            <w:tcW w:w="1659" w:type="dxa"/>
          </w:tcPr>
          <w:p w14:paraId="5663BBB9" w14:textId="4E79135D"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402" w:author="mpountou" w:date="2021-02-12T18:19:00Z"/>
                <w:color w:val="000000" w:themeColor="text1"/>
                <w:lang w:val="en-US"/>
                <w:rPrChange w:id="7403" w:author="mpountou" w:date="2021-02-12T18:24:00Z">
                  <w:rPr>
                    <w:ins w:id="7404" w:author="mpountou" w:date="2021-02-12T18:19:00Z"/>
                    <w:lang w:val="en-US"/>
                  </w:rPr>
                </w:rPrChange>
              </w:rPr>
              <w:pPrChange w:id="7405"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06" w:author="mpountou" w:date="2021-02-12T18:24:00Z">
              <w:r>
                <w:rPr>
                  <w:color w:val="000000" w:themeColor="text1"/>
                  <w:lang w:val="en-US"/>
                </w:rPr>
                <w:t>30 %</w:t>
              </w:r>
            </w:ins>
          </w:p>
        </w:tc>
        <w:tc>
          <w:tcPr>
            <w:tcW w:w="1660" w:type="dxa"/>
          </w:tcPr>
          <w:p w14:paraId="4B257B87" w14:textId="1E49D13A" w:rsidR="00F71F27" w:rsidRPr="00F71F27" w:rsidRDefault="00346BCA">
            <w:pPr>
              <w:jc w:val="center"/>
              <w:cnfStyle w:val="000000100000" w:firstRow="0" w:lastRow="0" w:firstColumn="0" w:lastColumn="0" w:oddVBand="0" w:evenVBand="0" w:oddHBand="1" w:evenHBand="0" w:firstRowFirstColumn="0" w:firstRowLastColumn="0" w:lastRowFirstColumn="0" w:lastRowLastColumn="0"/>
              <w:rPr>
                <w:ins w:id="7407" w:author="mpountou" w:date="2021-02-12T18:19:00Z"/>
                <w:color w:val="000000" w:themeColor="text1"/>
                <w:rPrChange w:id="7408" w:author="mpountou" w:date="2021-02-12T18:23:00Z">
                  <w:rPr>
                    <w:ins w:id="7409" w:author="mpountou" w:date="2021-02-12T18:19:00Z"/>
                    <w:lang w:val="en-US"/>
                  </w:rPr>
                </w:rPrChange>
              </w:rPr>
              <w:pPrChange w:id="7410"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11"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141376D2" w14:textId="77777777" w:rsidTr="00F71F27">
        <w:trPr>
          <w:trHeight w:val="423"/>
          <w:ins w:id="7412"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505087CF" w14:textId="3EA87412" w:rsidR="00F71F27" w:rsidRPr="00F71F27" w:rsidRDefault="00F71F27">
            <w:pPr>
              <w:jc w:val="center"/>
              <w:rPr>
                <w:ins w:id="7413" w:author="mpountou" w:date="2021-02-12T18:19:00Z"/>
                <w:rPrChange w:id="7414" w:author="mpountou" w:date="2021-02-12T18:20:00Z">
                  <w:rPr>
                    <w:ins w:id="7415" w:author="mpountou" w:date="2021-02-12T18:19:00Z"/>
                    <w:lang w:val="en-US"/>
                  </w:rPr>
                </w:rPrChange>
              </w:rPr>
              <w:pPrChange w:id="7416" w:author="mpountou" w:date="2021-02-12T18:20:00Z">
                <w:pPr/>
              </w:pPrChange>
            </w:pPr>
            <w:ins w:id="7417" w:author="mpountou" w:date="2021-02-12T18:22:00Z">
              <w:r w:rsidRPr="00F71F27">
                <w:t>Επ</w:t>
              </w:r>
              <w:r>
                <w:t>ίπεδο 5</w:t>
              </w:r>
            </w:ins>
          </w:p>
        </w:tc>
        <w:tc>
          <w:tcPr>
            <w:tcW w:w="1659" w:type="dxa"/>
          </w:tcPr>
          <w:p w14:paraId="3C76E458" w14:textId="3DB25535"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418" w:author="mpountou" w:date="2021-02-12T18:19:00Z"/>
                <w:color w:val="000000" w:themeColor="text1"/>
                <w:rPrChange w:id="7419" w:author="mpountou" w:date="2021-02-12T18:23:00Z">
                  <w:rPr>
                    <w:ins w:id="7420" w:author="mpountou" w:date="2021-02-12T18:19:00Z"/>
                    <w:lang w:val="en-US"/>
                  </w:rPr>
                </w:rPrChange>
              </w:rPr>
              <w:pPrChange w:id="7421"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22" w:author="mpountou" w:date="2021-02-12T18:23:00Z">
              <w:r>
                <w:rPr>
                  <w:color w:val="000000" w:themeColor="text1"/>
                </w:rPr>
                <w:t>256</w:t>
              </w:r>
            </w:ins>
          </w:p>
        </w:tc>
        <w:tc>
          <w:tcPr>
            <w:tcW w:w="1659" w:type="dxa"/>
          </w:tcPr>
          <w:p w14:paraId="3822DD22" w14:textId="3A01E064"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423" w:author="mpountou" w:date="2021-02-12T18:19:00Z"/>
                <w:color w:val="000000" w:themeColor="text1"/>
                <w:lang w:val="en-US"/>
                <w:rPrChange w:id="7424" w:author="mpountou" w:date="2021-02-12T18:23:00Z">
                  <w:rPr>
                    <w:ins w:id="7425" w:author="mpountou" w:date="2021-02-12T18:19:00Z"/>
                    <w:lang w:val="en-US"/>
                  </w:rPr>
                </w:rPrChange>
              </w:rPr>
              <w:pPrChange w:id="7426"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27" w:author="mpountou" w:date="2021-02-12T18:23:00Z">
              <w:r>
                <w:rPr>
                  <w:color w:val="000000" w:themeColor="text1"/>
                  <w:lang w:val="en-US"/>
                </w:rPr>
                <w:t>ReLu</w:t>
              </w:r>
            </w:ins>
          </w:p>
        </w:tc>
        <w:tc>
          <w:tcPr>
            <w:tcW w:w="1659" w:type="dxa"/>
          </w:tcPr>
          <w:p w14:paraId="2C8A4109" w14:textId="66324D98"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428" w:author="mpountou" w:date="2021-02-12T18:19:00Z"/>
                <w:color w:val="000000" w:themeColor="text1"/>
                <w:lang w:val="en-US"/>
                <w:rPrChange w:id="7429" w:author="mpountou" w:date="2021-02-12T18:24:00Z">
                  <w:rPr>
                    <w:ins w:id="7430" w:author="mpountou" w:date="2021-02-12T18:19:00Z"/>
                    <w:lang w:val="en-US"/>
                  </w:rPr>
                </w:rPrChange>
              </w:rPr>
              <w:pPrChange w:id="7431"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32" w:author="mpountou" w:date="2021-02-12T18:24:00Z">
              <w:r>
                <w:rPr>
                  <w:color w:val="000000" w:themeColor="text1"/>
                  <w:lang w:val="en-US"/>
                </w:rPr>
                <w:t>30 %</w:t>
              </w:r>
            </w:ins>
          </w:p>
        </w:tc>
        <w:tc>
          <w:tcPr>
            <w:tcW w:w="1660" w:type="dxa"/>
          </w:tcPr>
          <w:p w14:paraId="4EEDCE62" w14:textId="3E4A2834" w:rsidR="00F71F27" w:rsidRPr="00F71F27" w:rsidRDefault="00346BCA">
            <w:pPr>
              <w:jc w:val="center"/>
              <w:cnfStyle w:val="000000000000" w:firstRow="0" w:lastRow="0" w:firstColumn="0" w:lastColumn="0" w:oddVBand="0" w:evenVBand="0" w:oddHBand="0" w:evenHBand="0" w:firstRowFirstColumn="0" w:firstRowLastColumn="0" w:lastRowFirstColumn="0" w:lastRowLastColumn="0"/>
              <w:rPr>
                <w:ins w:id="7433" w:author="mpountou" w:date="2021-02-12T18:19:00Z"/>
                <w:color w:val="000000" w:themeColor="text1"/>
                <w:rPrChange w:id="7434" w:author="mpountou" w:date="2021-02-12T18:23:00Z">
                  <w:rPr>
                    <w:ins w:id="7435" w:author="mpountou" w:date="2021-02-12T18:19:00Z"/>
                    <w:lang w:val="en-US"/>
                  </w:rPr>
                </w:rPrChange>
              </w:rPr>
              <w:pPrChange w:id="7436"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37"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02425A7A" w14:textId="77777777" w:rsidTr="00F71F27">
        <w:trPr>
          <w:cnfStyle w:val="000000100000" w:firstRow="0" w:lastRow="0" w:firstColumn="0" w:lastColumn="0" w:oddVBand="0" w:evenVBand="0" w:oddHBand="1" w:evenHBand="0" w:firstRowFirstColumn="0" w:firstRowLastColumn="0" w:lastRowFirstColumn="0" w:lastRowLastColumn="0"/>
          <w:trHeight w:val="401"/>
          <w:ins w:id="7438"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49C21B5F" w14:textId="7152D58B" w:rsidR="00F71F27" w:rsidRPr="00F71F27" w:rsidRDefault="00F71F27">
            <w:pPr>
              <w:jc w:val="center"/>
              <w:rPr>
                <w:ins w:id="7439" w:author="mpountou" w:date="2021-02-12T18:19:00Z"/>
                <w:rPrChange w:id="7440" w:author="mpountou" w:date="2021-02-12T18:20:00Z">
                  <w:rPr>
                    <w:ins w:id="7441" w:author="mpountou" w:date="2021-02-12T18:19:00Z"/>
                    <w:lang w:val="en-US"/>
                  </w:rPr>
                </w:rPrChange>
              </w:rPr>
              <w:pPrChange w:id="7442" w:author="mpountou" w:date="2021-02-12T18:20:00Z">
                <w:pPr/>
              </w:pPrChange>
            </w:pPr>
            <w:ins w:id="7443" w:author="mpountou" w:date="2021-02-12T18:22:00Z">
              <w:r w:rsidRPr="00F71F27">
                <w:t>Επ</w:t>
              </w:r>
              <w:r>
                <w:t>ίπεδο 6</w:t>
              </w:r>
            </w:ins>
          </w:p>
        </w:tc>
        <w:tc>
          <w:tcPr>
            <w:tcW w:w="1659" w:type="dxa"/>
          </w:tcPr>
          <w:p w14:paraId="36A0F77C" w14:textId="64E3FDA3"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444" w:author="mpountou" w:date="2021-02-12T18:19:00Z"/>
                <w:color w:val="000000" w:themeColor="text1"/>
                <w:rPrChange w:id="7445" w:author="mpountou" w:date="2021-02-12T18:23:00Z">
                  <w:rPr>
                    <w:ins w:id="7446" w:author="mpountou" w:date="2021-02-12T18:19:00Z"/>
                    <w:lang w:val="en-US"/>
                  </w:rPr>
                </w:rPrChange>
              </w:rPr>
              <w:pPrChange w:id="7447"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48" w:author="mpountou" w:date="2021-02-12T18:23:00Z">
              <w:r>
                <w:rPr>
                  <w:color w:val="000000" w:themeColor="text1"/>
                </w:rPr>
                <w:t>128</w:t>
              </w:r>
            </w:ins>
          </w:p>
        </w:tc>
        <w:tc>
          <w:tcPr>
            <w:tcW w:w="1659" w:type="dxa"/>
          </w:tcPr>
          <w:p w14:paraId="58432012" w14:textId="3508E7B9"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449" w:author="mpountou" w:date="2021-02-12T18:19:00Z"/>
                <w:color w:val="000000" w:themeColor="text1"/>
                <w:lang w:val="en-US"/>
                <w:rPrChange w:id="7450" w:author="mpountou" w:date="2021-02-12T18:23:00Z">
                  <w:rPr>
                    <w:ins w:id="7451" w:author="mpountou" w:date="2021-02-12T18:19:00Z"/>
                    <w:lang w:val="en-US"/>
                  </w:rPr>
                </w:rPrChange>
              </w:rPr>
              <w:pPrChange w:id="7452"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53" w:author="mpountou" w:date="2021-02-12T18:23:00Z">
              <w:r>
                <w:rPr>
                  <w:color w:val="000000" w:themeColor="text1"/>
                  <w:lang w:val="en-US"/>
                </w:rPr>
                <w:t>ReLu</w:t>
              </w:r>
            </w:ins>
          </w:p>
        </w:tc>
        <w:tc>
          <w:tcPr>
            <w:tcW w:w="1659" w:type="dxa"/>
          </w:tcPr>
          <w:p w14:paraId="22322C15" w14:textId="2EAF7432"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7454" w:author="mpountou" w:date="2021-02-12T18:19:00Z"/>
                <w:color w:val="000000" w:themeColor="text1"/>
                <w:lang w:val="en-US"/>
                <w:rPrChange w:id="7455" w:author="mpountou" w:date="2021-02-12T18:24:00Z">
                  <w:rPr>
                    <w:ins w:id="7456" w:author="mpountou" w:date="2021-02-12T18:19:00Z"/>
                    <w:lang w:val="en-US"/>
                  </w:rPr>
                </w:rPrChange>
              </w:rPr>
              <w:pPrChange w:id="7457"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58" w:author="mpountou" w:date="2021-02-12T18:24:00Z">
              <w:r>
                <w:rPr>
                  <w:color w:val="000000" w:themeColor="text1"/>
                  <w:lang w:val="en-US"/>
                </w:rPr>
                <w:t>30 %</w:t>
              </w:r>
            </w:ins>
          </w:p>
        </w:tc>
        <w:tc>
          <w:tcPr>
            <w:tcW w:w="1660" w:type="dxa"/>
          </w:tcPr>
          <w:p w14:paraId="79D1D76D" w14:textId="08E2AAF7" w:rsidR="00F71F27" w:rsidRPr="00F71F27" w:rsidRDefault="00346BCA">
            <w:pPr>
              <w:jc w:val="center"/>
              <w:cnfStyle w:val="000000100000" w:firstRow="0" w:lastRow="0" w:firstColumn="0" w:lastColumn="0" w:oddVBand="0" w:evenVBand="0" w:oddHBand="1" w:evenHBand="0" w:firstRowFirstColumn="0" w:firstRowLastColumn="0" w:lastRowFirstColumn="0" w:lastRowLastColumn="0"/>
              <w:rPr>
                <w:ins w:id="7459" w:author="mpountou" w:date="2021-02-12T18:19:00Z"/>
                <w:color w:val="000000" w:themeColor="text1"/>
                <w:rPrChange w:id="7460" w:author="mpountou" w:date="2021-02-12T18:23:00Z">
                  <w:rPr>
                    <w:ins w:id="7461" w:author="mpountou" w:date="2021-02-12T18:19:00Z"/>
                    <w:lang w:val="en-US"/>
                  </w:rPr>
                </w:rPrChange>
              </w:rPr>
              <w:pPrChange w:id="7462" w:author="mpountou" w:date="2021-02-12T18:20:00Z">
                <w:pPr>
                  <w:cnfStyle w:val="000000100000" w:firstRow="0" w:lastRow="0" w:firstColumn="0" w:lastColumn="0" w:oddVBand="0" w:evenVBand="0" w:oddHBand="1" w:evenHBand="0" w:firstRowFirstColumn="0" w:firstRowLastColumn="0" w:lastRowFirstColumn="0" w:lastRowLastColumn="0"/>
                </w:pPr>
              </w:pPrChange>
            </w:pPr>
            <w:ins w:id="7463"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29CA130C" w14:textId="77777777" w:rsidTr="00F71F27">
        <w:trPr>
          <w:trHeight w:val="420"/>
          <w:ins w:id="7464"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4695A0C2" w14:textId="021BAF41" w:rsidR="00F71F27" w:rsidRPr="00F71F27" w:rsidRDefault="00F71F27">
            <w:pPr>
              <w:jc w:val="center"/>
              <w:rPr>
                <w:ins w:id="7465" w:author="mpountou" w:date="2021-02-12T18:19:00Z"/>
                <w:rPrChange w:id="7466" w:author="mpountou" w:date="2021-02-12T18:20:00Z">
                  <w:rPr>
                    <w:ins w:id="7467" w:author="mpountou" w:date="2021-02-12T18:19:00Z"/>
                    <w:lang w:val="en-US"/>
                  </w:rPr>
                </w:rPrChange>
              </w:rPr>
              <w:pPrChange w:id="7468" w:author="mpountou" w:date="2021-02-12T18:20:00Z">
                <w:pPr/>
              </w:pPrChange>
            </w:pPr>
            <w:ins w:id="7469" w:author="mpountou" w:date="2021-02-12T18:22:00Z">
              <w:r w:rsidRPr="00F71F27">
                <w:t>Επ</w:t>
              </w:r>
              <w:r>
                <w:t>ίπεδο 7</w:t>
              </w:r>
            </w:ins>
          </w:p>
        </w:tc>
        <w:tc>
          <w:tcPr>
            <w:tcW w:w="1659" w:type="dxa"/>
          </w:tcPr>
          <w:p w14:paraId="75451349" w14:textId="2D7DD643"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470" w:author="mpountou" w:date="2021-02-12T18:19:00Z"/>
                <w:color w:val="000000" w:themeColor="text1"/>
                <w:rPrChange w:id="7471" w:author="mpountou" w:date="2021-02-12T18:23:00Z">
                  <w:rPr>
                    <w:ins w:id="7472" w:author="mpountou" w:date="2021-02-12T18:19:00Z"/>
                    <w:lang w:val="en-US"/>
                  </w:rPr>
                </w:rPrChange>
              </w:rPr>
              <w:pPrChange w:id="7473"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74" w:author="mpountou" w:date="2021-02-12T18:23:00Z">
              <w:r>
                <w:rPr>
                  <w:color w:val="000000" w:themeColor="text1"/>
                </w:rPr>
                <w:t>1</w:t>
              </w:r>
            </w:ins>
          </w:p>
        </w:tc>
        <w:tc>
          <w:tcPr>
            <w:tcW w:w="1659" w:type="dxa"/>
          </w:tcPr>
          <w:p w14:paraId="7601BC12" w14:textId="0E0F52EE"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475" w:author="mpountou" w:date="2021-02-12T18:19:00Z"/>
                <w:color w:val="000000" w:themeColor="text1"/>
                <w:lang w:val="en-US"/>
                <w:rPrChange w:id="7476" w:author="mpountou" w:date="2021-02-12T18:23:00Z">
                  <w:rPr>
                    <w:ins w:id="7477" w:author="mpountou" w:date="2021-02-12T18:19:00Z"/>
                    <w:lang w:val="en-US"/>
                  </w:rPr>
                </w:rPrChange>
              </w:rPr>
              <w:pPrChange w:id="7478"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79" w:author="mpountou" w:date="2021-02-12T18:23:00Z">
              <w:r>
                <w:rPr>
                  <w:color w:val="000000" w:themeColor="text1"/>
                  <w:lang w:val="en-US"/>
                </w:rPr>
                <w:t>Sigmoid</w:t>
              </w:r>
            </w:ins>
          </w:p>
        </w:tc>
        <w:tc>
          <w:tcPr>
            <w:tcW w:w="1659" w:type="dxa"/>
          </w:tcPr>
          <w:p w14:paraId="3B98F5C0" w14:textId="16090666"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7480" w:author="mpountou" w:date="2021-02-12T18:19:00Z"/>
                <w:color w:val="000000" w:themeColor="text1"/>
                <w:lang w:val="en-US"/>
                <w:rPrChange w:id="7481" w:author="mpountou" w:date="2021-02-12T18:24:00Z">
                  <w:rPr>
                    <w:ins w:id="7482" w:author="mpountou" w:date="2021-02-12T18:19:00Z"/>
                    <w:lang w:val="en-US"/>
                  </w:rPr>
                </w:rPrChange>
              </w:rPr>
              <w:pPrChange w:id="7483"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84" w:author="mpountou" w:date="2021-02-12T18:24:00Z">
              <w:r>
                <w:rPr>
                  <w:color w:val="000000" w:themeColor="text1"/>
                  <w:lang w:val="en-US"/>
                </w:rPr>
                <w:t>0 %</w:t>
              </w:r>
            </w:ins>
          </w:p>
        </w:tc>
        <w:tc>
          <w:tcPr>
            <w:tcW w:w="1660" w:type="dxa"/>
          </w:tcPr>
          <w:p w14:paraId="7618A049" w14:textId="7DA63464" w:rsidR="00F71F27" w:rsidRPr="00F71F27" w:rsidRDefault="00346BCA">
            <w:pPr>
              <w:jc w:val="center"/>
              <w:cnfStyle w:val="000000000000" w:firstRow="0" w:lastRow="0" w:firstColumn="0" w:lastColumn="0" w:oddVBand="0" w:evenVBand="0" w:oddHBand="0" w:evenHBand="0" w:firstRowFirstColumn="0" w:firstRowLastColumn="0" w:lastRowFirstColumn="0" w:lastRowLastColumn="0"/>
              <w:rPr>
                <w:ins w:id="7485" w:author="mpountou" w:date="2021-02-12T18:19:00Z"/>
                <w:color w:val="000000" w:themeColor="text1"/>
                <w:rPrChange w:id="7486" w:author="mpountou" w:date="2021-02-12T18:23:00Z">
                  <w:rPr>
                    <w:ins w:id="7487" w:author="mpountou" w:date="2021-02-12T18:19:00Z"/>
                    <w:lang w:val="en-US"/>
                  </w:rPr>
                </w:rPrChange>
              </w:rPr>
              <w:pPrChange w:id="7488" w:author="mpountou" w:date="2021-02-12T18:20:00Z">
                <w:pPr>
                  <w:cnfStyle w:val="000000000000" w:firstRow="0" w:lastRow="0" w:firstColumn="0" w:lastColumn="0" w:oddVBand="0" w:evenVBand="0" w:oddHBand="0" w:evenHBand="0" w:firstRowFirstColumn="0" w:firstRowLastColumn="0" w:lastRowFirstColumn="0" w:lastRowLastColumn="0"/>
                </w:pPr>
              </w:pPrChange>
            </w:pPr>
            <w:ins w:id="7489" w:author="mpountou" w:date="2021-02-12T18:26:00Z">
              <w:r w:rsidRPr="00346BCA">
                <w:rPr>
                  <w:color w:val="000000" w:themeColor="text1"/>
                  <w:lang w:val="en-US"/>
                </w:rPr>
                <w:t>Glorot</w:t>
              </w:r>
              <w:r>
                <w:rPr>
                  <w:color w:val="000000" w:themeColor="text1"/>
                  <w:lang w:val="en-US"/>
                </w:rPr>
                <w:t xml:space="preserve"> Normal</w:t>
              </w:r>
            </w:ins>
          </w:p>
        </w:tc>
      </w:tr>
    </w:tbl>
    <w:p w14:paraId="36CF3701" w14:textId="77777777" w:rsidR="00346BCA" w:rsidRPr="00346BCA" w:rsidRDefault="00346BCA">
      <w:pPr>
        <w:pStyle w:val="aa"/>
        <w:jc w:val="center"/>
        <w:rPr>
          <w:ins w:id="7490" w:author="mpountou" w:date="2021-02-12T18:29:00Z"/>
          <w:b/>
          <w:sz w:val="2"/>
          <w:szCs w:val="2"/>
          <w:rPrChange w:id="7491" w:author="mpountou" w:date="2021-02-12T18:29:00Z">
            <w:rPr>
              <w:ins w:id="7492" w:author="mpountou" w:date="2021-02-12T18:29:00Z"/>
              <w:b/>
            </w:rPr>
          </w:rPrChange>
        </w:rPr>
        <w:pPrChange w:id="7493" w:author="mpountou" w:date="2021-02-12T18:29:00Z">
          <w:pPr/>
        </w:pPrChange>
      </w:pPr>
    </w:p>
    <w:p w14:paraId="7532D9F8" w14:textId="29FE40A5" w:rsidR="00C439BC" w:rsidRDefault="00346BCA">
      <w:pPr>
        <w:pStyle w:val="aa"/>
        <w:jc w:val="center"/>
        <w:rPr>
          <w:ins w:id="7494" w:author="mpountou" w:date="2021-02-12T18:31:00Z"/>
        </w:rPr>
        <w:pPrChange w:id="7495" w:author="mpountou" w:date="2021-02-12T18:29:00Z">
          <w:pPr/>
        </w:pPrChange>
      </w:pPr>
      <w:bookmarkStart w:id="7496" w:name="_Ref64047042"/>
      <w:bookmarkStart w:id="7497" w:name="_Toc64223082"/>
      <w:ins w:id="7498" w:author="mpountou" w:date="2021-02-12T18:28:00Z">
        <w:r w:rsidRPr="00346BCA">
          <w:rPr>
            <w:b/>
            <w:rPrChange w:id="7499" w:author="mpountou" w:date="2021-02-12T18:29:00Z">
              <w:rPr>
                <w:i/>
                <w:iCs/>
              </w:rPr>
            </w:rPrChange>
          </w:rPr>
          <w:t xml:space="preserve">Πίνακας </w:t>
        </w:r>
        <w:r w:rsidRPr="00346BCA">
          <w:rPr>
            <w:b/>
            <w:rPrChange w:id="7500" w:author="mpountou" w:date="2021-02-12T18:29:00Z">
              <w:rPr>
                <w:i/>
                <w:iCs/>
              </w:rPr>
            </w:rPrChange>
          </w:rPr>
          <w:fldChar w:fldCharType="begin"/>
        </w:r>
        <w:r w:rsidRPr="00346BCA">
          <w:rPr>
            <w:b/>
            <w:rPrChange w:id="7501" w:author="mpountou" w:date="2021-02-12T18:29:00Z">
              <w:rPr>
                <w:i/>
                <w:iCs/>
              </w:rPr>
            </w:rPrChange>
          </w:rPr>
          <w:instrText xml:space="preserve"> SEQ Πίνακας \* ARABIC </w:instrText>
        </w:r>
      </w:ins>
      <w:r w:rsidRPr="00346BCA">
        <w:rPr>
          <w:b/>
          <w:rPrChange w:id="7502" w:author="mpountou" w:date="2021-02-12T18:29:00Z">
            <w:rPr>
              <w:i/>
              <w:iCs/>
            </w:rPr>
          </w:rPrChange>
        </w:rPr>
        <w:fldChar w:fldCharType="separate"/>
      </w:r>
      <w:ins w:id="7503" w:author="mpountou" w:date="2021-02-14T02:13:00Z">
        <w:r w:rsidR="004344EE">
          <w:rPr>
            <w:b/>
            <w:noProof/>
          </w:rPr>
          <w:t>12</w:t>
        </w:r>
      </w:ins>
      <w:ins w:id="7504" w:author="mpountou" w:date="2021-02-12T18:28:00Z">
        <w:r w:rsidRPr="00346BCA">
          <w:rPr>
            <w:b/>
            <w:rPrChange w:id="7505" w:author="mpountou" w:date="2021-02-12T18:29:00Z">
              <w:rPr>
                <w:i/>
                <w:iCs/>
              </w:rPr>
            </w:rPrChange>
          </w:rPr>
          <w:fldChar w:fldCharType="end"/>
        </w:r>
        <w:bookmarkEnd w:id="7496"/>
        <w:r w:rsidRPr="00346BCA">
          <w:rPr>
            <w:rPrChange w:id="7506" w:author="mpountou" w:date="2021-02-12T18:29:00Z">
              <w:rPr>
                <w:i/>
                <w:iCs/>
                <w:lang w:val="en-US"/>
              </w:rPr>
            </w:rPrChange>
          </w:rPr>
          <w:t xml:space="preserve"> </w:t>
        </w:r>
      </w:ins>
      <w:ins w:id="7507" w:author="mpountou" w:date="2021-02-12T18:29:00Z">
        <w:r w:rsidRPr="00346BCA">
          <w:rPr>
            <w:rPrChange w:id="7508" w:author="mpountou" w:date="2021-02-12T18:29:00Z">
              <w:rPr>
                <w:i/>
                <w:iCs/>
                <w:lang w:val="en-US"/>
              </w:rPr>
            </w:rPrChange>
          </w:rPr>
          <w:t>–</w:t>
        </w:r>
      </w:ins>
      <w:ins w:id="7509" w:author="mpountou" w:date="2021-02-12T18:28:00Z">
        <w:r w:rsidRPr="00346BCA">
          <w:rPr>
            <w:rPrChange w:id="7510" w:author="mpountou" w:date="2021-02-12T18:29:00Z">
              <w:rPr>
                <w:i/>
                <w:iCs/>
                <w:lang w:val="en-US"/>
              </w:rPr>
            </w:rPrChange>
          </w:rPr>
          <w:t xml:space="preserve"> Αναπαρ</w:t>
        </w:r>
      </w:ins>
      <w:ins w:id="7511" w:author="mpountou" w:date="2021-02-12T18:29:00Z">
        <w:r>
          <w:t>άσταση δομής πολύ-επίπεδου νευρωνικού</w:t>
        </w:r>
      </w:ins>
      <w:bookmarkEnd w:id="7497"/>
    </w:p>
    <w:p w14:paraId="1DE96E95" w14:textId="1209830C" w:rsidR="00681863" w:rsidRDefault="00681863" w:rsidP="00FC488C">
      <w:pPr>
        <w:rPr>
          <w:ins w:id="7512" w:author="mpountou" w:date="2021-02-12T18:31:00Z"/>
        </w:rPr>
      </w:pPr>
    </w:p>
    <w:p w14:paraId="11F52706" w14:textId="197310C5" w:rsidR="00681863" w:rsidRPr="00681863" w:rsidRDefault="00681863" w:rsidP="00681863">
      <w:ins w:id="7513" w:author="mpountou" w:date="2021-02-12T18:31:00Z">
        <w:r w:rsidRPr="00681863">
          <w:t xml:space="preserve">Το μοντέλο αρχικά δέχεται τα δεδομένα είσόδου τα οποία και διαχωρίζει σε δεδομένα εκπαίδευσης και δεδομένα ελέγχου. Στην συνέχεια </w:t>
        </w:r>
      </w:ins>
      <w:ins w:id="7514" w:author="mpountou" w:date="2021-02-12T18:40:00Z">
        <w:r w:rsidR="006326EB">
          <w:t>δεδομένα εκπαίδευσης εισάγονται στα επ</w:t>
        </w:r>
      </w:ins>
      <w:ins w:id="7515" w:author="mpountou" w:date="2021-02-12T18:41:00Z">
        <w:r w:rsidR="006326EB">
          <w:t xml:space="preserve">ίπεδα ενσωμάτωσης όπου </w:t>
        </w:r>
      </w:ins>
      <w:ins w:id="7516" w:author="mpountou" w:date="2021-02-12T18:43:00Z">
        <w:r w:rsidR="006326EB">
          <w:t>εξάγονται οι</w:t>
        </w:r>
      </w:ins>
      <w:ins w:id="7517" w:author="mpountou" w:date="2021-02-12T18:42:00Z">
        <w:r w:rsidR="006326EB">
          <w:t xml:space="preserve"> αναπαραστ</w:t>
        </w:r>
      </w:ins>
      <w:ins w:id="7518" w:author="mpountou" w:date="2021-02-12T18:43:00Z">
        <w:r w:rsidR="006326EB">
          <w:t>άσεις</w:t>
        </w:r>
      </w:ins>
      <w:ins w:id="7519" w:author="mpountou" w:date="2021-02-12T18:42:00Z">
        <w:r w:rsidR="006326EB">
          <w:t xml:space="preserve"> κάθε χρήστη και προϊ</w:t>
        </w:r>
      </w:ins>
      <w:ins w:id="7520" w:author="mpountou" w:date="2021-02-12T18:43:00Z">
        <w:r w:rsidR="006326EB">
          <w:t>όντος</w:t>
        </w:r>
      </w:ins>
      <w:ins w:id="7521" w:author="mpountou" w:date="2021-02-12T18:42:00Z">
        <w:r w:rsidR="006326EB" w:rsidRPr="006326EB">
          <w:t xml:space="preserve"> σε πυκνά διανύσματα, χαρακτηριστικά τα οποία περιλαμβάνουν αλληλεπιδράσεις μεταξύ των χρηστών</w:t>
        </w:r>
      </w:ins>
      <w:ins w:id="7522" w:author="mpountou" w:date="2021-02-12T18:31:00Z">
        <w:r w:rsidRPr="00681863">
          <w:t xml:space="preserve">. </w:t>
        </w:r>
      </w:ins>
      <w:ins w:id="7523" w:author="mpountou" w:date="2021-02-12T18:43:00Z">
        <w:r w:rsidR="006326EB">
          <w:t xml:space="preserve">Αυτά τα χαρακτηριστικά τροφοδοτούν ένα </w:t>
        </w:r>
      </w:ins>
      <w:ins w:id="7524" w:author="mpountou" w:date="2021-02-12T18:44:00Z">
        <w:r w:rsidR="006326EB">
          <w:t>πολύ</w:t>
        </w:r>
      </w:ins>
      <w:ins w:id="7525" w:author="mpountou" w:date="2021-02-12T18:43:00Z">
        <w:r w:rsidR="006326EB">
          <w:t>-</w:t>
        </w:r>
      </w:ins>
      <w:ins w:id="7526" w:author="mpountou" w:date="2021-02-12T18:44:00Z">
        <w:r w:rsidR="006326EB">
          <w:t>επίπεδο νευρωνικό το οποίο εκπαιδεύεται ώστε να τα αναγνωρίζει</w:t>
        </w:r>
      </w:ins>
      <w:ins w:id="7527" w:author="mpountou" w:date="2021-02-12T18:31:00Z">
        <w:r w:rsidRPr="00681863">
          <w:t xml:space="preserve">. Τελικό στάδιο είναι </w:t>
        </w:r>
      </w:ins>
      <w:ins w:id="7528" w:author="mpountou" w:date="2021-02-12T18:51:00Z">
        <w:r w:rsidR="00FE4ABA">
          <w:t xml:space="preserve">η εξαγωγή των τελικών </w:t>
        </w:r>
        <w:r w:rsidR="00FE4ABA" w:rsidRPr="00FE4ABA">
          <w:t xml:space="preserve">προτάσεων </w:t>
        </w:r>
      </w:ins>
      <w:ins w:id="7529" w:author="mpountou" w:date="2021-02-12T18:52:00Z">
        <w:r w:rsidR="00FE4ABA" w:rsidRPr="00FE4ABA">
          <w:rPr>
            <w:i/>
            <w:rPrChange w:id="7530" w:author="mpountou" w:date="2021-02-12T18:52:00Z">
              <w:rPr/>
            </w:rPrChange>
          </w:rPr>
          <w:t>(</w:t>
        </w:r>
        <w:r w:rsidR="00FE4ABA" w:rsidRPr="00FE4ABA">
          <w:rPr>
            <w:i/>
            <w:rPrChange w:id="7531" w:author="mpountou" w:date="2021-02-12T18:52:00Z">
              <w:rPr/>
            </w:rPrChange>
          </w:rPr>
          <w:fldChar w:fldCharType="begin"/>
        </w:r>
        <w:r w:rsidR="00FE4ABA" w:rsidRPr="00FE4ABA">
          <w:rPr>
            <w:i/>
            <w:rPrChange w:id="7532" w:author="mpountou" w:date="2021-02-12T18:52:00Z">
              <w:rPr/>
            </w:rPrChange>
          </w:rPr>
          <w:instrText xml:space="preserve"> REF _Ref64048353 \h </w:instrText>
        </w:r>
      </w:ins>
      <w:r w:rsidR="00FE4ABA" w:rsidRPr="00FE4ABA">
        <w:rPr>
          <w:i/>
          <w:rPrChange w:id="7533" w:author="mpountou" w:date="2021-02-12T18:52:00Z">
            <w:rPr/>
          </w:rPrChange>
        </w:rPr>
        <w:instrText xml:space="preserve"> \* MERGEFORMAT </w:instrText>
      </w:r>
      <w:r w:rsidR="00FE4ABA" w:rsidRPr="00FE4ABA">
        <w:rPr>
          <w:i/>
          <w:rPrChange w:id="7534" w:author="mpountou" w:date="2021-02-12T18:52:00Z">
            <w:rPr>
              <w:i/>
            </w:rPr>
          </w:rPrChange>
        </w:rPr>
      </w:r>
      <w:r w:rsidR="00FE4ABA" w:rsidRPr="00FE4ABA">
        <w:rPr>
          <w:i/>
          <w:rPrChange w:id="7535" w:author="mpountou" w:date="2021-02-12T18:52:00Z">
            <w:rPr/>
          </w:rPrChange>
        </w:rPr>
        <w:fldChar w:fldCharType="separate"/>
      </w:r>
      <w:ins w:id="7536" w:author="mpountou" w:date="2021-02-14T02:13:00Z">
        <w:r w:rsidR="004344EE" w:rsidRPr="004344EE">
          <w:rPr>
            <w:i/>
            <w:rPrChange w:id="7537" w:author="mpountou" w:date="2021-02-14T02:13:00Z">
              <w:rPr>
                <w:b/>
              </w:rPr>
            </w:rPrChange>
          </w:rPr>
          <w:t xml:space="preserve">Εικόνα </w:t>
        </w:r>
        <w:r w:rsidR="004344EE" w:rsidRPr="004344EE">
          <w:rPr>
            <w:i/>
            <w:noProof/>
            <w:rPrChange w:id="7538" w:author="mpountou" w:date="2021-02-14T02:13:00Z">
              <w:rPr>
                <w:b/>
                <w:noProof/>
              </w:rPr>
            </w:rPrChange>
          </w:rPr>
          <w:t>11</w:t>
        </w:r>
      </w:ins>
      <w:ins w:id="7539" w:author="mpountou" w:date="2021-02-12T18:52:00Z">
        <w:r w:rsidR="00FE4ABA" w:rsidRPr="00FE4ABA">
          <w:rPr>
            <w:i/>
            <w:rPrChange w:id="7540" w:author="mpountou" w:date="2021-02-12T18:52:00Z">
              <w:rPr/>
            </w:rPrChange>
          </w:rPr>
          <w:fldChar w:fldCharType="end"/>
        </w:r>
        <w:r w:rsidR="00FE4ABA" w:rsidRPr="00FE4ABA">
          <w:rPr>
            <w:i/>
            <w:rPrChange w:id="7541" w:author="mpountou" w:date="2021-02-12T18:52:00Z">
              <w:rPr/>
            </w:rPrChange>
          </w:rPr>
          <w:t>)</w:t>
        </w:r>
      </w:ins>
      <w:ins w:id="7542" w:author="mpountou" w:date="2021-02-12T18:31:00Z">
        <w:r w:rsidRPr="00FE4ABA">
          <w:rPr>
            <w:i/>
            <w:rPrChange w:id="7543" w:author="mpountou" w:date="2021-02-12T18:52:00Z">
              <w:rPr/>
            </w:rPrChange>
          </w:rPr>
          <w:t>.</w:t>
        </w:r>
      </w:ins>
    </w:p>
    <w:p w14:paraId="47055BC5" w14:textId="77777777" w:rsidR="00274228" w:rsidRDefault="005F634F" w:rsidP="005F634F">
      <w:pPr>
        <w:jc w:val="center"/>
      </w:pPr>
      <w:commentRangeStart w:id="7544"/>
      <w:commentRangeStart w:id="7545"/>
      <w:r w:rsidRPr="005F634F">
        <w:rPr>
          <w:noProof/>
          <w:lang w:eastAsia="el-GR"/>
        </w:rPr>
        <w:lastRenderedPageBreak/>
        <w:drawing>
          <wp:inline distT="0" distB="0" distL="0" distR="0" wp14:anchorId="0DB1AEB0" wp14:editId="7487443E">
            <wp:extent cx="4426818" cy="7974419"/>
            <wp:effectExtent l="0" t="0" r="0" b="7620"/>
            <wp:docPr id="56" name="Εικόνα 56" descr="C:\Users\mpountou\Downloads\cf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cf_d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6818" cy="7974419"/>
                    </a:xfrm>
                    <a:prstGeom prst="rect">
                      <a:avLst/>
                    </a:prstGeom>
                    <a:noFill/>
                    <a:ln>
                      <a:noFill/>
                    </a:ln>
                  </pic:spPr>
                </pic:pic>
              </a:graphicData>
            </a:graphic>
          </wp:inline>
        </w:drawing>
      </w:r>
      <w:commentRangeEnd w:id="7544"/>
      <w:r w:rsidR="002B2746">
        <w:rPr>
          <w:rStyle w:val="ad"/>
        </w:rPr>
        <w:commentReference w:id="7544"/>
      </w:r>
      <w:commentRangeEnd w:id="7545"/>
      <w:r w:rsidR="00F56E67">
        <w:rPr>
          <w:rStyle w:val="ad"/>
        </w:rPr>
        <w:commentReference w:id="7545"/>
      </w:r>
    </w:p>
    <w:p w14:paraId="339E6245" w14:textId="10129135" w:rsidR="005F634F" w:rsidRDefault="005F634F" w:rsidP="005F634F">
      <w:pPr>
        <w:pStyle w:val="aa"/>
        <w:jc w:val="center"/>
      </w:pPr>
      <w:bookmarkStart w:id="7546" w:name="_Ref64048353"/>
      <w:bookmarkStart w:id="7547" w:name="_Toc63885426"/>
      <w:bookmarkStart w:id="7548" w:name="_Toc64223176"/>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11</w:t>
      </w:r>
      <w:r w:rsidR="00FF21B3" w:rsidRPr="00581B58">
        <w:rPr>
          <w:b/>
          <w:noProof/>
        </w:rPr>
        <w:fldChar w:fldCharType="end"/>
      </w:r>
      <w:bookmarkEnd w:id="7546"/>
      <w:r>
        <w:t xml:space="preserve"> </w:t>
      </w:r>
      <w:r w:rsidR="00581B58" w:rsidRPr="00581B58">
        <w:t xml:space="preserve">- </w:t>
      </w:r>
      <w:r w:rsidRPr="005F634F">
        <w:t xml:space="preserve">Οπτική αναπαράσταση βημάτων μοντέλου </w:t>
      </w:r>
      <w:r>
        <w:t>συνεργατικού φιλτραρίσματος νευρωνικών δικτύων</w:t>
      </w:r>
      <w:bookmarkEnd w:id="7547"/>
      <w:bookmarkEnd w:id="7548"/>
    </w:p>
    <w:p w14:paraId="5E2CB267" w14:textId="77777777" w:rsidR="00274228" w:rsidRPr="002B2746" w:rsidRDefault="00B47C95" w:rsidP="00B47C95">
      <w:pPr>
        <w:pStyle w:val="2"/>
        <w:rPr>
          <w:b/>
          <w:bCs/>
          <w:rPrChange w:id="7549" w:author="Sotirios Filippos Tsarouchis" w:date="2021-02-09T17:53:00Z">
            <w:rPr/>
          </w:rPrChange>
        </w:rPr>
      </w:pPr>
      <w:bookmarkStart w:id="7550" w:name="_Toc64223412"/>
      <w:r w:rsidRPr="002B2746">
        <w:rPr>
          <w:b/>
          <w:bCs/>
          <w:rPrChange w:id="7551" w:author="Sotirios Filippos Tsarouchis" w:date="2021-02-09T17:53:00Z">
            <w:rPr/>
          </w:rPrChange>
        </w:rPr>
        <w:lastRenderedPageBreak/>
        <w:t>Φιλτράρισμα Περιεχομένου με Τυχαία Δάση</w:t>
      </w:r>
      <w:bookmarkEnd w:id="7550"/>
    </w:p>
    <w:p w14:paraId="73C5023D" w14:textId="77777777" w:rsidR="00B47C95" w:rsidRDefault="00B47C95" w:rsidP="00B47C95"/>
    <w:p w14:paraId="67F3E2C8" w14:textId="77777777" w:rsidR="00B47C95" w:rsidRPr="002B2746" w:rsidRDefault="00B47C95" w:rsidP="00B47C95">
      <w:pPr>
        <w:pStyle w:val="3"/>
        <w:rPr>
          <w:b/>
          <w:bCs/>
          <w:rPrChange w:id="7552" w:author="Sotirios Filippos Tsarouchis" w:date="2021-02-09T17:53:00Z">
            <w:rPr/>
          </w:rPrChange>
        </w:rPr>
      </w:pPr>
      <w:bookmarkStart w:id="7553" w:name="_Toc64223413"/>
      <w:r w:rsidRPr="002B2746">
        <w:rPr>
          <w:b/>
          <w:bCs/>
          <w:rPrChange w:id="7554" w:author="Sotirios Filippos Tsarouchis" w:date="2021-02-09T17:53:00Z">
            <w:rPr/>
          </w:rPrChange>
        </w:rPr>
        <w:t>Δεδομένα εισόδου</w:t>
      </w:r>
      <w:bookmarkEnd w:id="7553"/>
    </w:p>
    <w:p w14:paraId="124FFFFB" w14:textId="77777777" w:rsidR="00B47C95" w:rsidRDefault="00B47C95" w:rsidP="00B47C95"/>
    <w:p w14:paraId="221BF430" w14:textId="77777777"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5738B2A" w14:textId="77777777" w:rsidR="00770793" w:rsidRDefault="00770793" w:rsidP="00B47C95"/>
    <w:p w14:paraId="5CAE86CC" w14:textId="77777777" w:rsidR="00770793" w:rsidRPr="002B2746" w:rsidRDefault="00770793" w:rsidP="00770793">
      <w:pPr>
        <w:pStyle w:val="3"/>
        <w:rPr>
          <w:b/>
          <w:bCs/>
          <w:rPrChange w:id="7555" w:author="Sotirios Filippos Tsarouchis" w:date="2021-02-09T17:53:00Z">
            <w:rPr/>
          </w:rPrChange>
        </w:rPr>
      </w:pPr>
      <w:bookmarkStart w:id="7556" w:name="_Toc64223414"/>
      <w:r w:rsidRPr="002B2746">
        <w:rPr>
          <w:b/>
          <w:bCs/>
          <w:rPrChange w:id="7557" w:author="Sotirios Filippos Tsarouchis" w:date="2021-02-09T17:53:00Z">
            <w:rPr/>
          </w:rPrChange>
        </w:rPr>
        <w:t>Βήματα υλοποίησης</w:t>
      </w:r>
      <w:bookmarkEnd w:id="7556"/>
    </w:p>
    <w:p w14:paraId="2E763752" w14:textId="77777777" w:rsidR="00770793" w:rsidRDefault="00770793" w:rsidP="00770793"/>
    <w:p w14:paraId="08351E42" w14:textId="77777777" w:rsidR="00770793" w:rsidRPr="002B2746" w:rsidRDefault="004377B2" w:rsidP="00770793">
      <w:pPr>
        <w:pStyle w:val="4"/>
        <w:rPr>
          <w:b/>
          <w:bCs/>
          <w:rPrChange w:id="7558" w:author="Sotirios Filippos Tsarouchis" w:date="2021-02-09T17:53:00Z">
            <w:rPr/>
          </w:rPrChange>
        </w:rPr>
      </w:pPr>
      <w:bookmarkStart w:id="7559" w:name="_Toc64223415"/>
      <w:r w:rsidRPr="002B2746">
        <w:rPr>
          <w:b/>
          <w:bCs/>
          <w:rPrChange w:id="7560" w:author="Sotirios Filippos Tsarouchis" w:date="2021-02-09T17:53:00Z">
            <w:rPr/>
          </w:rPrChange>
        </w:rPr>
        <w:t>Επιλογή βιβλιοθήκης μοντέλου</w:t>
      </w:r>
      <w:bookmarkEnd w:id="7559"/>
    </w:p>
    <w:p w14:paraId="78D678CE" w14:textId="77777777" w:rsidR="00770793" w:rsidRDefault="00770793" w:rsidP="00770793"/>
    <w:p w14:paraId="56E564D4" w14:textId="2A623C01" w:rsidR="00770793" w:rsidRPr="000A60CE" w:rsidRDefault="00770793" w:rsidP="00770793">
      <w:r>
        <w:t>Για την εξαγωγή προτάσεων κάθε Τυχαίο Δάσος χρειάζεται να εκπαιδευτεί με τ</w:t>
      </w:r>
      <w:ins w:id="7561" w:author="Sotirios Filippos Tsarouchis" w:date="2021-02-09T17:54:00Z">
        <w:r w:rsidR="002B2746">
          <w:t>ι</w:t>
        </w:r>
      </w:ins>
      <w:del w:id="7562" w:author="Sotirios Filippos Tsarouchis" w:date="2021-02-09T17:54:00Z">
        <w:r w:rsidDel="002B2746">
          <w:delText>η</w:delText>
        </w:r>
      </w:del>
      <w:r>
        <w:t>ς αξιολογήσεις το</w:t>
      </w:r>
      <w:r w:rsidRPr="00770793">
        <w:t>υ</w:t>
      </w:r>
      <w:r>
        <w:t xml:space="preserve"> χρήστη </w:t>
      </w:r>
      <w:r w:rsidR="005A16D7">
        <w:t>και να αναλύσει τα χαρακτηριστικά κάθε ρούχου</w:t>
      </w:r>
      <w:ins w:id="7563" w:author="Sotirios Filippos Tsarouchis" w:date="2021-02-09T17:54:00Z">
        <w:r w:rsidR="002B2746">
          <w:t>,</w:t>
        </w:r>
      </w:ins>
      <w:r w:rsidR="005A16D7">
        <w:t xml:space="preserve">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w:t>
      </w:r>
      <w:ins w:id="7564" w:author="Sotirios Filippos Tsarouchis" w:date="2021-02-09T17:54:00Z">
        <w:r w:rsidR="002B2746">
          <w:t>,</w:t>
        </w:r>
      </w:ins>
      <w:ins w:id="7565" w:author="mpountou" w:date="2021-02-12T21:38:00Z">
        <w:r w:rsidR="009051B8">
          <w:t xml:space="preserve"> </w:t>
        </w:r>
      </w:ins>
      <w:del w:id="7566" w:author="Sotirios Filippos Tsarouchis" w:date="2021-02-09T17:54:00Z">
        <w:r w:rsidR="005A16D7" w:rsidDel="002B2746">
          <w:delText xml:space="preserve"> </w:delText>
        </w:r>
      </w:del>
      <w:r w:rsidR="005A16D7">
        <w:t>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w:t>
      </w:r>
      <w:ins w:id="7567" w:author="Sotirios Filippos Tsarouchis" w:date="2021-02-09T17:54:00Z">
        <w:r w:rsidR="002B2746">
          <w:t xml:space="preserve">και </w:t>
        </w:r>
      </w:ins>
      <w:r w:rsidR="000A60CE" w:rsidRPr="000A60CE">
        <w:t xml:space="preserve">χρησιμοποιεί τον μέσο όρο για τη βελτίωση της ακρίβειας </w:t>
      </w:r>
      <w:r w:rsidR="00CA1D17">
        <w:t>πρόγνωσης των προτάσεων.</w:t>
      </w:r>
    </w:p>
    <w:p w14:paraId="395A0BBB" w14:textId="77777777" w:rsidR="005A16D7" w:rsidRDefault="005A16D7" w:rsidP="00770793"/>
    <w:p w14:paraId="4E80E24B" w14:textId="77777777" w:rsidR="005A16D7" w:rsidRPr="002B2746" w:rsidRDefault="00381844" w:rsidP="005A16D7">
      <w:pPr>
        <w:pStyle w:val="4"/>
        <w:rPr>
          <w:b/>
          <w:bCs/>
          <w:rPrChange w:id="7568" w:author="Sotirios Filippos Tsarouchis" w:date="2021-02-09T17:54:00Z">
            <w:rPr/>
          </w:rPrChange>
        </w:rPr>
      </w:pPr>
      <w:bookmarkStart w:id="7569" w:name="_Toc64223416"/>
      <w:r w:rsidRPr="002B2746">
        <w:rPr>
          <w:b/>
          <w:bCs/>
          <w:rPrChange w:id="7570" w:author="Sotirios Filippos Tsarouchis" w:date="2021-02-09T17:54:00Z">
            <w:rPr/>
          </w:rPrChange>
        </w:rPr>
        <w:t>Επιλογή παραμέτρων</w:t>
      </w:r>
      <w:bookmarkEnd w:id="7569"/>
    </w:p>
    <w:p w14:paraId="41763D86" w14:textId="77777777" w:rsidR="005A16D7" w:rsidRDefault="005A16D7" w:rsidP="005A16D7"/>
    <w:p w14:paraId="70231531" w14:textId="7BD94109"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w:t>
      </w:r>
      <w:commentRangeStart w:id="7571"/>
      <w:commentRangeStart w:id="7572"/>
      <w:r w:rsidR="00345EC7">
        <w:t>Δασών</w:t>
      </w:r>
      <w:commentRangeEnd w:id="7571"/>
      <w:r w:rsidR="002B2746">
        <w:rPr>
          <w:rStyle w:val="ad"/>
        </w:rPr>
        <w:commentReference w:id="7571"/>
      </w:r>
      <w:commentRangeEnd w:id="7572"/>
      <w:r w:rsidR="005526A6">
        <w:rPr>
          <w:rStyle w:val="ad"/>
        </w:rPr>
        <w:commentReference w:id="7572"/>
      </w:r>
      <w:ins w:id="7573" w:author="mpountou" w:date="2021-02-12T22:06:00Z">
        <w:r w:rsidR="00465328">
          <w:t>.</w:t>
        </w:r>
      </w:ins>
      <w:del w:id="7574" w:author="mpountou" w:date="2021-02-12T22:06:00Z">
        <w:r w:rsidR="00345EC7" w:rsidDel="00465328">
          <w:delText xml:space="preserve"> </w:delText>
        </w:r>
      </w:del>
    </w:p>
    <w:p w14:paraId="0CF0FF00" w14:textId="5F480B7E" w:rsidR="00B47C95" w:rsidRDefault="009051B8">
      <w:pPr>
        <w:jc w:val="center"/>
        <w:rPr>
          <w:ins w:id="7575" w:author="Sotirios Filippos Tsarouchis" w:date="2021-02-09T17:55:00Z"/>
        </w:rPr>
        <w:pPrChange w:id="7576" w:author="mpountou" w:date="2021-02-12T21:37:00Z">
          <w:pPr/>
        </w:pPrChange>
      </w:pPr>
      <w:ins w:id="7577" w:author="mpountou" w:date="2021-02-12T21:37:00Z">
        <w:r w:rsidRPr="009051B8">
          <w:rPr>
            <w:noProof/>
            <w:lang w:eastAsia="el-GR"/>
          </w:rPr>
          <w:lastRenderedPageBreak/>
          <w:drawing>
            <wp:inline distT="0" distB="0" distL="0" distR="0" wp14:anchorId="6EE133C9" wp14:editId="20820E6B">
              <wp:extent cx="3528204" cy="6727379"/>
              <wp:effectExtent l="0" t="0" r="0" b="0"/>
              <wp:docPr id="29" name="Εικόνα 29" descr="C:\Users\mpountou\Downloads\rf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pountou\Downloads\rf_mode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817" cy="6781937"/>
                      </a:xfrm>
                      <a:prstGeom prst="rect">
                        <a:avLst/>
                      </a:prstGeom>
                      <a:noFill/>
                      <a:ln>
                        <a:noFill/>
                      </a:ln>
                    </pic:spPr>
                  </pic:pic>
                </a:graphicData>
              </a:graphic>
            </wp:inline>
          </w:drawing>
        </w:r>
      </w:ins>
    </w:p>
    <w:p w14:paraId="736B48E7" w14:textId="3F985CE2" w:rsidR="002B2746" w:rsidRPr="00374C29" w:rsidRDefault="00E6746E">
      <w:pPr>
        <w:pStyle w:val="aa"/>
        <w:jc w:val="center"/>
        <w:rPr>
          <w:ins w:id="7578" w:author="mpountou" w:date="2021-02-12T21:41:00Z"/>
        </w:rPr>
        <w:pPrChange w:id="7579" w:author="mpountou" w:date="2021-02-12T21:42:00Z">
          <w:pPr/>
        </w:pPrChange>
      </w:pPr>
      <w:bookmarkStart w:id="7580" w:name="_Ref64058908"/>
      <w:bookmarkStart w:id="7581" w:name="_Toc64223177"/>
      <w:ins w:id="7582" w:author="mpountou" w:date="2021-02-12T21:41:00Z">
        <w:r w:rsidRPr="00E6746E">
          <w:rPr>
            <w:b/>
            <w:rPrChange w:id="7583" w:author="mpountou" w:date="2021-02-12T21:42:00Z">
              <w:rPr/>
            </w:rPrChange>
          </w:rPr>
          <w:t xml:space="preserve">Εικόνα </w:t>
        </w:r>
        <w:r w:rsidRPr="00E6746E">
          <w:rPr>
            <w:b/>
            <w:rPrChange w:id="7584" w:author="mpountou" w:date="2021-02-12T21:42:00Z">
              <w:rPr/>
            </w:rPrChange>
          </w:rPr>
          <w:fldChar w:fldCharType="begin"/>
        </w:r>
        <w:r w:rsidRPr="00E6746E">
          <w:rPr>
            <w:b/>
            <w:rPrChange w:id="7585" w:author="mpountou" w:date="2021-02-12T21:42:00Z">
              <w:rPr/>
            </w:rPrChange>
          </w:rPr>
          <w:instrText xml:space="preserve"> SEQ Εικόνα \* ARABIC </w:instrText>
        </w:r>
      </w:ins>
      <w:r w:rsidRPr="00E6746E">
        <w:rPr>
          <w:b/>
          <w:rPrChange w:id="7586" w:author="mpountou" w:date="2021-02-12T21:42:00Z">
            <w:rPr/>
          </w:rPrChange>
        </w:rPr>
        <w:fldChar w:fldCharType="separate"/>
      </w:r>
      <w:ins w:id="7587" w:author="mpountou" w:date="2021-02-14T02:13:00Z">
        <w:r w:rsidR="004344EE">
          <w:rPr>
            <w:b/>
            <w:noProof/>
          </w:rPr>
          <w:t>12</w:t>
        </w:r>
      </w:ins>
      <w:ins w:id="7588" w:author="mpountou" w:date="2021-02-12T21:41:00Z">
        <w:r w:rsidRPr="00E6746E">
          <w:rPr>
            <w:b/>
            <w:rPrChange w:id="7589" w:author="mpountou" w:date="2021-02-12T21:42:00Z">
              <w:rPr/>
            </w:rPrChange>
          </w:rPr>
          <w:fldChar w:fldCharType="end"/>
        </w:r>
        <w:bookmarkEnd w:id="7580"/>
        <w:r w:rsidRPr="00E6746E">
          <w:rPr>
            <w:rPrChange w:id="7590" w:author="mpountou" w:date="2021-02-12T21:42:00Z">
              <w:rPr>
                <w:lang w:val="en-US"/>
              </w:rPr>
            </w:rPrChange>
          </w:rPr>
          <w:t xml:space="preserve"> - </w:t>
        </w:r>
      </w:ins>
      <w:ins w:id="7591" w:author="mpountou" w:date="2021-02-12T21:42:00Z">
        <w:r w:rsidRPr="00E6746E">
          <w:t xml:space="preserve">Οπτική αναπαράσταση βημάτων μοντέλου </w:t>
        </w:r>
        <w:r w:rsidRPr="00E6746E">
          <w:rPr>
            <w:rPrChange w:id="7592" w:author="mpountou" w:date="2021-02-12T21:42:00Z">
              <w:rPr>
                <w:lang w:val="en-US"/>
              </w:rPr>
            </w:rPrChange>
          </w:rPr>
          <w:t>Τυχα</w:t>
        </w:r>
        <w:r>
          <w:t>ίων Δασών</w:t>
        </w:r>
      </w:ins>
      <w:bookmarkEnd w:id="7581"/>
    </w:p>
    <w:p w14:paraId="005E4BE2" w14:textId="1AFA66A5" w:rsidR="00E6746E" w:rsidRDefault="00E6746E" w:rsidP="00B47C95">
      <w:pPr>
        <w:rPr>
          <w:ins w:id="7593" w:author="mpountou" w:date="2021-02-12T21:41:00Z"/>
        </w:rPr>
      </w:pPr>
    </w:p>
    <w:p w14:paraId="3ED29722" w14:textId="49EE6A12" w:rsidR="00E6746E" w:rsidDel="00E6746E" w:rsidRDefault="00E6746E" w:rsidP="00B47C95">
      <w:pPr>
        <w:rPr>
          <w:ins w:id="7594" w:author="Sotirios Filippos Tsarouchis" w:date="2021-02-09T17:55:00Z"/>
          <w:del w:id="7595" w:author="mpountou" w:date="2021-02-12T21:42:00Z"/>
        </w:rPr>
      </w:pPr>
      <w:ins w:id="7596" w:author="mpountou" w:date="2021-02-12T21:42:00Z">
        <w:r w:rsidRPr="00E6746E">
          <w:t xml:space="preserve">Το μοντέλο αρχικά δέχεται τα δεδομένα </w:t>
        </w:r>
      </w:ins>
      <w:ins w:id="7597" w:author="mpountou" w:date="2021-02-13T03:17:00Z">
        <w:r w:rsidR="001C2319" w:rsidRPr="00E6746E">
          <w:t>εισόδου</w:t>
        </w:r>
      </w:ins>
      <w:ins w:id="7598" w:author="mpountou" w:date="2021-02-12T21:42:00Z">
        <w:r w:rsidRPr="00E6746E">
          <w:t xml:space="preserve"> τα οποία και διαχωρίζει σε δεδομένα εκπαίδευσης και δεδομένα ελέγχου. Στην συνέχεια</w:t>
        </w:r>
      </w:ins>
      <w:ins w:id="7599" w:author="mpountou" w:date="2021-02-12T21:43:00Z">
        <w:r>
          <w:t xml:space="preserve"> το μοντ</w:t>
        </w:r>
      </w:ins>
      <w:ins w:id="7600" w:author="mpountou" w:date="2021-02-12T21:44:00Z">
        <w:r>
          <w:t xml:space="preserve">έλο εκπαιδεύεται </w:t>
        </w:r>
      </w:ins>
      <w:ins w:id="7601" w:author="mpountou" w:date="2021-02-12T21:46:00Z">
        <w:r>
          <w:t>μεταβάλλοντας κάποιες παραμέτρους ώστε να επιτευχθούν οι βέλτιστες επιδόσεις</w:t>
        </w:r>
      </w:ins>
      <w:ins w:id="7602" w:author="mpountou" w:date="2021-02-12T21:42:00Z">
        <w:r w:rsidRPr="00E6746E">
          <w:t xml:space="preserve">. </w:t>
        </w:r>
      </w:ins>
      <w:ins w:id="7603" w:author="mpountou" w:date="2021-02-12T21:46:00Z">
        <w:r>
          <w:t>Μόλις η διαδικασία δοκιμών ολοκληρωθε</w:t>
        </w:r>
      </w:ins>
      <w:ins w:id="7604" w:author="mpountou" w:date="2021-02-12T21:47:00Z">
        <w:r>
          <w:t>ί το τ</w:t>
        </w:r>
      </w:ins>
      <w:ins w:id="7605" w:author="mpountou" w:date="2021-02-12T21:42:00Z">
        <w:r w:rsidRPr="00E6746E">
          <w:t>ελικό στάδιο είναι η εξαγωγή των τελικών προτάσεων</w:t>
        </w:r>
      </w:ins>
      <w:ins w:id="7606" w:author="mpountou" w:date="2021-02-12T21:47:00Z">
        <w:r>
          <w:t xml:space="preserve"> μέσα από την επιλογή των καλύτερων παραμέτρων</w:t>
        </w:r>
      </w:ins>
      <w:ins w:id="7607" w:author="mpountou" w:date="2021-02-12T21:42:00Z">
        <w:r w:rsidRPr="00E6746E">
          <w:t xml:space="preserve"> </w:t>
        </w:r>
        <w:r w:rsidRPr="00E6746E">
          <w:rPr>
            <w:i/>
          </w:rPr>
          <w:t>(</w:t>
        </w:r>
      </w:ins>
      <w:ins w:id="7608" w:author="mpountou" w:date="2021-02-12T21:48:00Z">
        <w:r w:rsidRPr="00374C29">
          <w:rPr>
            <w:i/>
          </w:rPr>
          <w:fldChar w:fldCharType="begin"/>
        </w:r>
        <w:r w:rsidRPr="00E6746E">
          <w:rPr>
            <w:i/>
          </w:rPr>
          <w:instrText xml:space="preserve"> REF _Ref64058908 \h </w:instrText>
        </w:r>
      </w:ins>
      <w:r w:rsidRPr="00E6746E">
        <w:rPr>
          <w:i/>
          <w:rPrChange w:id="7609" w:author="mpountou" w:date="2021-02-12T21:48:00Z">
            <w:rPr>
              <w:b/>
              <w:i/>
            </w:rPr>
          </w:rPrChange>
        </w:rPr>
        <w:instrText xml:space="preserve"> \* MERGEFORMAT </w:instrText>
      </w:r>
      <w:r w:rsidRPr="00374C29">
        <w:rPr>
          <w:i/>
        </w:rPr>
      </w:r>
      <w:r w:rsidRPr="00374C29">
        <w:rPr>
          <w:i/>
          <w:rPrChange w:id="7610" w:author="mpountou" w:date="2021-02-12T21:48:00Z">
            <w:rPr>
              <w:i/>
            </w:rPr>
          </w:rPrChange>
        </w:rPr>
        <w:fldChar w:fldCharType="separate"/>
      </w:r>
      <w:ins w:id="7611" w:author="mpountou" w:date="2021-02-14T02:13:00Z">
        <w:r w:rsidR="004344EE" w:rsidRPr="004344EE">
          <w:rPr>
            <w:i/>
            <w:rPrChange w:id="7612" w:author="mpountou" w:date="2021-02-14T02:13:00Z">
              <w:rPr/>
            </w:rPrChange>
          </w:rPr>
          <w:t xml:space="preserve">Εικόνα </w:t>
        </w:r>
        <w:r w:rsidR="004344EE" w:rsidRPr="004344EE">
          <w:rPr>
            <w:i/>
            <w:noProof/>
            <w:rPrChange w:id="7613" w:author="mpountou" w:date="2021-02-14T02:13:00Z">
              <w:rPr>
                <w:b/>
                <w:noProof/>
              </w:rPr>
            </w:rPrChange>
          </w:rPr>
          <w:t>12</w:t>
        </w:r>
      </w:ins>
      <w:ins w:id="7614" w:author="mpountou" w:date="2021-02-12T21:48:00Z">
        <w:r w:rsidRPr="00374C29">
          <w:rPr>
            <w:i/>
          </w:rPr>
          <w:fldChar w:fldCharType="end"/>
        </w:r>
        <w:r w:rsidRPr="00E6746E">
          <w:rPr>
            <w:i/>
          </w:rPr>
          <w:t>)</w:t>
        </w:r>
        <w:r>
          <w:rPr>
            <w:i/>
          </w:rPr>
          <w:t>.</w:t>
        </w:r>
      </w:ins>
    </w:p>
    <w:p w14:paraId="1635BC08" w14:textId="77777777" w:rsidR="002B2746" w:rsidRDefault="002B2746" w:rsidP="00B47C95"/>
    <w:p w14:paraId="147362C4" w14:textId="77777777" w:rsidR="00CA1D17" w:rsidRPr="002B2746" w:rsidRDefault="00CA1D17" w:rsidP="00CA1D17">
      <w:pPr>
        <w:pStyle w:val="2"/>
        <w:rPr>
          <w:b/>
          <w:bCs/>
          <w:rPrChange w:id="7615" w:author="Sotirios Filippos Tsarouchis" w:date="2021-02-09T17:55:00Z">
            <w:rPr/>
          </w:rPrChange>
        </w:rPr>
      </w:pPr>
      <w:bookmarkStart w:id="7616" w:name="_Toc64223417"/>
      <w:r w:rsidRPr="002B2746">
        <w:rPr>
          <w:b/>
          <w:bCs/>
          <w:rPrChange w:id="7617" w:author="Sotirios Filippos Tsarouchis" w:date="2021-02-09T17:55:00Z">
            <w:rPr/>
          </w:rPrChange>
        </w:rPr>
        <w:lastRenderedPageBreak/>
        <w:t>Φιλτράρισμα Περιεχομένου με Νευρωνικά Δίκτυα</w:t>
      </w:r>
      <w:bookmarkEnd w:id="7616"/>
    </w:p>
    <w:p w14:paraId="29A0C2C9" w14:textId="77777777" w:rsidR="00CA1D17" w:rsidRDefault="00CA1D17" w:rsidP="00CA1D17"/>
    <w:p w14:paraId="175D5ABC" w14:textId="77777777" w:rsidR="00CA1D17" w:rsidRPr="002B2746" w:rsidRDefault="00CA1D17" w:rsidP="00CA1D17">
      <w:pPr>
        <w:pStyle w:val="3"/>
        <w:rPr>
          <w:b/>
          <w:bCs/>
          <w:rPrChange w:id="7618" w:author="Sotirios Filippos Tsarouchis" w:date="2021-02-09T17:55:00Z">
            <w:rPr/>
          </w:rPrChange>
        </w:rPr>
      </w:pPr>
      <w:bookmarkStart w:id="7619" w:name="_Toc64223418"/>
      <w:r w:rsidRPr="002B2746">
        <w:rPr>
          <w:b/>
          <w:bCs/>
          <w:rPrChange w:id="7620" w:author="Sotirios Filippos Tsarouchis" w:date="2021-02-09T17:55:00Z">
            <w:rPr/>
          </w:rPrChange>
        </w:rPr>
        <w:t>Δεδομένα Εισόδου</w:t>
      </w:r>
      <w:bookmarkEnd w:id="7619"/>
    </w:p>
    <w:p w14:paraId="736E9D3C" w14:textId="77777777" w:rsidR="00CA1D17" w:rsidRDefault="00CA1D17" w:rsidP="00CA1D17"/>
    <w:p w14:paraId="7592F6D0" w14:textId="77777777"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21378AF" w14:textId="77777777" w:rsidR="00453443" w:rsidRDefault="00453443" w:rsidP="00CA1D17"/>
    <w:p w14:paraId="6009936F" w14:textId="77777777" w:rsidR="00453443" w:rsidRPr="002B2746" w:rsidRDefault="00453443" w:rsidP="00453443">
      <w:pPr>
        <w:pStyle w:val="3"/>
        <w:rPr>
          <w:b/>
          <w:bCs/>
          <w:rPrChange w:id="7621" w:author="Sotirios Filippos Tsarouchis" w:date="2021-02-09T17:55:00Z">
            <w:rPr/>
          </w:rPrChange>
        </w:rPr>
      </w:pPr>
      <w:bookmarkStart w:id="7622" w:name="_Toc64223419"/>
      <w:r w:rsidRPr="002B2746">
        <w:rPr>
          <w:b/>
          <w:bCs/>
          <w:rPrChange w:id="7623" w:author="Sotirios Filippos Tsarouchis" w:date="2021-02-09T17:55:00Z">
            <w:rPr/>
          </w:rPrChange>
        </w:rPr>
        <w:t>Βήματα υλοποίησης</w:t>
      </w:r>
      <w:bookmarkEnd w:id="7622"/>
    </w:p>
    <w:p w14:paraId="6A69FC90" w14:textId="77777777" w:rsidR="00453443" w:rsidRDefault="00453443" w:rsidP="00453443"/>
    <w:p w14:paraId="7F0B0816" w14:textId="77777777" w:rsidR="005A13CF" w:rsidRPr="002B2746" w:rsidRDefault="004377B2" w:rsidP="005A13CF">
      <w:pPr>
        <w:pStyle w:val="4"/>
        <w:rPr>
          <w:b/>
          <w:bCs/>
          <w:rPrChange w:id="7624" w:author="Sotirios Filippos Tsarouchis" w:date="2021-02-09T17:55:00Z">
            <w:rPr/>
          </w:rPrChange>
        </w:rPr>
      </w:pPr>
      <w:bookmarkStart w:id="7625" w:name="_Toc64223420"/>
      <w:r w:rsidRPr="002B2746">
        <w:rPr>
          <w:b/>
          <w:bCs/>
          <w:rPrChange w:id="7626" w:author="Sotirios Filippos Tsarouchis" w:date="2021-02-09T17:55:00Z">
            <w:rPr/>
          </w:rPrChange>
        </w:rPr>
        <w:t>Επιλογή βιβλιοθήκης μοντέλου</w:t>
      </w:r>
      <w:bookmarkEnd w:id="7625"/>
    </w:p>
    <w:p w14:paraId="654223C9" w14:textId="77777777" w:rsidR="00453443" w:rsidRDefault="00453443" w:rsidP="005A13CF"/>
    <w:p w14:paraId="3563B029" w14:textId="77777777" w:rsidR="002A6F8A"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w:t>
      </w:r>
    </w:p>
    <w:p w14:paraId="4C69DC13" w14:textId="77777777" w:rsidR="005A13CF" w:rsidRDefault="004377B2" w:rsidP="005A13CF">
      <w:r>
        <w:t xml:space="preserve">Τα επίπεδα του δικτύου δημιουργούνται με κλάση </w:t>
      </w:r>
      <w:r w:rsidRPr="005C3093">
        <w:t>keras.layers</w:t>
      </w:r>
      <w:r>
        <w:t>.</w:t>
      </w:r>
      <w:r>
        <w:rPr>
          <w:lang w:val="en-US"/>
        </w:rPr>
        <w:t>Dense</w:t>
      </w:r>
      <w:r w:rsidRPr="004377B2">
        <w:t xml:space="preserve"> </w:t>
      </w:r>
      <w:r>
        <w:t xml:space="preserve">συνοδευόμενη από επίπεδα </w:t>
      </w:r>
      <w:r w:rsidRPr="004377B2">
        <w:rPr>
          <w:lang w:val="en-US"/>
        </w:rPr>
        <w:t>tf</w:t>
      </w:r>
      <w:r w:rsidRPr="004377B2">
        <w:t>.</w:t>
      </w:r>
      <w:r w:rsidRPr="004377B2">
        <w:rPr>
          <w:lang w:val="en-US"/>
        </w:rPr>
        <w:t>keras</w:t>
      </w:r>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14:paraId="142CB42D" w14:textId="77777777" w:rsidR="00C160FC" w:rsidRDefault="00C160FC" w:rsidP="005A13CF"/>
    <w:p w14:paraId="1208CBB6" w14:textId="77777777" w:rsidR="00C160FC" w:rsidRPr="002B2746" w:rsidRDefault="006F332A" w:rsidP="00C160FC">
      <w:pPr>
        <w:pStyle w:val="4"/>
        <w:rPr>
          <w:b/>
          <w:bCs/>
          <w:rPrChange w:id="7627" w:author="Sotirios Filippos Tsarouchis" w:date="2021-02-09T17:55:00Z">
            <w:rPr/>
          </w:rPrChange>
        </w:rPr>
      </w:pPr>
      <w:bookmarkStart w:id="7628" w:name="_Toc64223421"/>
      <w:r w:rsidRPr="002B2746">
        <w:rPr>
          <w:b/>
          <w:bCs/>
          <w:rPrChange w:id="7629" w:author="Sotirios Filippos Tsarouchis" w:date="2021-02-09T17:55:00Z">
            <w:rPr/>
          </w:rPrChange>
        </w:rPr>
        <w:t>Αρχιτεκτονική Νευρωνικού Δικτύου</w:t>
      </w:r>
      <w:bookmarkEnd w:id="7628"/>
    </w:p>
    <w:p w14:paraId="767BC2C8" w14:textId="77777777" w:rsidR="00CA1D17" w:rsidRPr="002B2746" w:rsidRDefault="00CA1D17" w:rsidP="00CA1D17">
      <w:pPr>
        <w:rPr>
          <w:b/>
          <w:bCs/>
          <w:rPrChange w:id="7630" w:author="Sotirios Filippos Tsarouchis" w:date="2021-02-09T17:55:00Z">
            <w:rPr/>
          </w:rPrChange>
        </w:rPr>
      </w:pPr>
    </w:p>
    <w:p w14:paraId="04EC5F4E" w14:textId="77777777" w:rsidR="00A36313"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p>
    <w:p w14:paraId="7B10F57F" w14:textId="77777777"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006F332A" w:rsidRPr="006F332A">
        <w:t xml:space="preserve"> </w:t>
      </w:r>
      <w:r w:rsidR="00DA1D87">
        <w:t>Όπως αναφέρθηκε ήδη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  </w:t>
      </w:r>
    </w:p>
    <w:p w14:paraId="54A6F1E3" w14:textId="0E39E560" w:rsidR="0014571B" w:rsidDel="005526A6" w:rsidRDefault="00DA1D87" w:rsidP="00210D34">
      <w:pPr>
        <w:rPr>
          <w:del w:id="7631" w:author="mpountou" w:date="2021-02-12T22:07:00Z"/>
        </w:rPr>
      </w:pPr>
      <w:commentRangeStart w:id="7632"/>
      <w:commentRangeStart w:id="7633"/>
      <w:r>
        <w:lastRenderedPageBreak/>
        <w:t>Κάθε επίπεδο του δικτύου δημιουργείται με την κλάση</w:t>
      </w:r>
      <w:r w:rsidR="006F332A" w:rsidRPr="006F332A">
        <w:t xml:space="preserve"> Dense </w:t>
      </w:r>
      <w:r>
        <w:t xml:space="preserve">συνοδευόμενη με επίπεδα </w:t>
      </w:r>
      <w:r>
        <w:rPr>
          <w:lang w:val="en-US"/>
        </w:rPr>
        <w:t>Dropout</w:t>
      </w:r>
      <w:r w:rsidRPr="00DA1D87">
        <w:t xml:space="preserve"> </w:t>
      </w:r>
      <w:r>
        <w:t>για την τυχαία απενεργοποίηση μικρού ποσοστού από τα βάρη. Το αρχικό επίπεδο έχει το μεγαλύτερο αριθμό βαρών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είναι η ReLU</w:t>
      </w:r>
      <w:r w:rsidR="006F332A" w:rsidRPr="006F332A">
        <w:t xml:space="preserve"> </w:t>
      </w:r>
      <w:r w:rsidR="00E0470E" w:rsidRPr="006F332A">
        <w:t xml:space="preserve">εκτός του τελικού </w:t>
      </w:r>
      <w:r w:rsidR="00E0470E">
        <w:t xml:space="preserve">που είναι η </w:t>
      </w:r>
      <w:r w:rsidR="006F332A" w:rsidRPr="006F332A">
        <w:t>sigmoid</w:t>
      </w:r>
      <w:ins w:id="7634" w:author="mpountou" w:date="2021-02-12T22:12:00Z">
        <w:r w:rsidR="005526A6" w:rsidRPr="005526A6">
          <w:rPr>
            <w:rPrChange w:id="7635" w:author="mpountou" w:date="2021-02-12T22:12:00Z">
              <w:rPr>
                <w:lang w:val="en-US"/>
              </w:rPr>
            </w:rPrChange>
          </w:rPr>
          <w:t xml:space="preserve"> </w:t>
        </w:r>
        <w:r w:rsidR="005526A6" w:rsidRPr="007F4796">
          <w:rPr>
            <w:i/>
            <w:rPrChange w:id="7636" w:author="mpountou" w:date="2021-02-12T22:24:00Z">
              <w:rPr>
                <w:lang w:val="en-US"/>
              </w:rPr>
            </w:rPrChange>
          </w:rPr>
          <w:t>(</w:t>
        </w:r>
      </w:ins>
      <w:ins w:id="7637" w:author="mpountou" w:date="2021-02-12T22:24:00Z">
        <w:r w:rsidR="007F4796" w:rsidRPr="007F4796">
          <w:rPr>
            <w:i/>
            <w:rPrChange w:id="7638" w:author="mpountou" w:date="2021-02-12T22:24:00Z">
              <w:rPr/>
            </w:rPrChange>
          </w:rPr>
          <w:fldChar w:fldCharType="begin"/>
        </w:r>
        <w:r w:rsidR="007F4796" w:rsidRPr="007F4796">
          <w:rPr>
            <w:i/>
            <w:rPrChange w:id="7639" w:author="mpountou" w:date="2021-02-12T22:24:00Z">
              <w:rPr/>
            </w:rPrChange>
          </w:rPr>
          <w:instrText xml:space="preserve"> REF _Ref64061065 \h </w:instrText>
        </w:r>
      </w:ins>
      <w:r w:rsidR="007F4796">
        <w:rPr>
          <w:i/>
        </w:rPr>
        <w:instrText xml:space="preserve"> \* MERGEFORMAT </w:instrText>
      </w:r>
      <w:r w:rsidR="007F4796" w:rsidRPr="007F4796">
        <w:rPr>
          <w:i/>
          <w:rPrChange w:id="7640" w:author="mpountou" w:date="2021-02-12T22:24:00Z">
            <w:rPr>
              <w:i/>
            </w:rPr>
          </w:rPrChange>
        </w:rPr>
      </w:r>
      <w:r w:rsidR="007F4796" w:rsidRPr="007F4796">
        <w:rPr>
          <w:i/>
          <w:rPrChange w:id="7641" w:author="mpountou" w:date="2021-02-12T22:24:00Z">
            <w:rPr/>
          </w:rPrChange>
        </w:rPr>
        <w:fldChar w:fldCharType="separate"/>
      </w:r>
      <w:ins w:id="7642" w:author="mpountou" w:date="2021-02-14T02:13:00Z">
        <w:r w:rsidR="004344EE" w:rsidRPr="004344EE">
          <w:rPr>
            <w:i/>
            <w:rPrChange w:id="7643" w:author="mpountou" w:date="2021-02-14T02:13:00Z">
              <w:rPr/>
            </w:rPrChange>
          </w:rPr>
          <w:t xml:space="preserve">Πίνακας </w:t>
        </w:r>
        <w:r w:rsidR="004344EE" w:rsidRPr="004344EE">
          <w:rPr>
            <w:i/>
            <w:noProof/>
            <w:rPrChange w:id="7644" w:author="mpountou" w:date="2021-02-14T02:13:00Z">
              <w:rPr>
                <w:noProof/>
              </w:rPr>
            </w:rPrChange>
          </w:rPr>
          <w:t>13</w:t>
        </w:r>
      </w:ins>
      <w:ins w:id="7645" w:author="mpountou" w:date="2021-02-12T22:24:00Z">
        <w:r w:rsidR="007F4796" w:rsidRPr="007F4796">
          <w:rPr>
            <w:i/>
            <w:rPrChange w:id="7646" w:author="mpountou" w:date="2021-02-12T22:24:00Z">
              <w:rPr/>
            </w:rPrChange>
          </w:rPr>
          <w:fldChar w:fldCharType="end"/>
        </w:r>
      </w:ins>
      <w:ins w:id="7647" w:author="mpountou" w:date="2021-02-12T22:12:00Z">
        <w:r w:rsidR="005526A6" w:rsidRPr="007F4796">
          <w:rPr>
            <w:i/>
            <w:rPrChange w:id="7648" w:author="mpountou" w:date="2021-02-12T22:24:00Z">
              <w:rPr>
                <w:lang w:val="en-US"/>
              </w:rPr>
            </w:rPrChange>
          </w:rPr>
          <w:t>)</w:t>
        </w:r>
      </w:ins>
      <w:r w:rsidR="006F332A" w:rsidRPr="007F4796">
        <w:rPr>
          <w:i/>
          <w:rPrChange w:id="7649" w:author="mpountou" w:date="2021-02-12T22:24:00Z">
            <w:rPr/>
          </w:rPrChange>
        </w:rPr>
        <w:t>.</w:t>
      </w:r>
      <w:r w:rsidR="006F332A" w:rsidRPr="006F332A">
        <w:t xml:space="preserve"> Η αρχικοποίηση βαρών </w:t>
      </w:r>
      <w:r w:rsidR="00E0470E">
        <w:t>είναι ακριβώς αντίστοιχη του Συνεργατικού Νευρωνικού Δικτύου</w:t>
      </w:r>
      <w:r w:rsidR="006F332A" w:rsidRPr="006F332A">
        <w:t xml:space="preserve"> [26]</w:t>
      </w:r>
      <w:r w:rsidRPr="00E0470E">
        <w:t>.</w:t>
      </w:r>
      <w:r>
        <w:t xml:space="preserve"> </w:t>
      </w:r>
      <w:commentRangeEnd w:id="7632"/>
      <w:r w:rsidR="002B2746">
        <w:rPr>
          <w:rStyle w:val="ad"/>
        </w:rPr>
        <w:commentReference w:id="7632"/>
      </w:r>
      <w:commentRangeEnd w:id="7633"/>
      <w:r w:rsidR="00CC1EB7">
        <w:rPr>
          <w:rStyle w:val="ad"/>
        </w:rPr>
        <w:commentReference w:id="7633"/>
      </w:r>
    </w:p>
    <w:p w14:paraId="1AE9DB79" w14:textId="77777777" w:rsidR="005526A6" w:rsidRPr="00DA1D87" w:rsidRDefault="005526A6" w:rsidP="00210D34">
      <w:pPr>
        <w:rPr>
          <w:ins w:id="7650" w:author="mpountou" w:date="2021-02-12T22:07:00Z"/>
        </w:rPr>
      </w:pPr>
    </w:p>
    <w:p w14:paraId="239A68E9" w14:textId="77777777" w:rsidR="001A446E" w:rsidRPr="00C343BC" w:rsidRDefault="001A446E" w:rsidP="00210D34">
      <w:pPr>
        <w:rPr>
          <w:sz w:val="6"/>
          <w:szCs w:val="6"/>
          <w:rPrChange w:id="7651" w:author="mpountou" w:date="2021-02-12T22:24:00Z">
            <w:rPr/>
          </w:rPrChange>
        </w:rPr>
      </w:pPr>
    </w:p>
    <w:tbl>
      <w:tblPr>
        <w:tblStyle w:val="5-1"/>
        <w:tblW w:w="0" w:type="auto"/>
        <w:tblLook w:val="04A0" w:firstRow="1" w:lastRow="0" w:firstColumn="1" w:lastColumn="0" w:noHBand="0" w:noVBand="1"/>
      </w:tblPr>
      <w:tblGrid>
        <w:gridCol w:w="1648"/>
        <w:gridCol w:w="1651"/>
        <w:gridCol w:w="1682"/>
        <w:gridCol w:w="1656"/>
        <w:gridCol w:w="1659"/>
        <w:tblGridChange w:id="7652">
          <w:tblGrid>
            <w:gridCol w:w="1648"/>
            <w:gridCol w:w="1651"/>
            <w:gridCol w:w="1682"/>
            <w:gridCol w:w="1656"/>
            <w:gridCol w:w="1659"/>
          </w:tblGrid>
        </w:tblGridChange>
      </w:tblGrid>
      <w:tr w:rsidR="005526A6" w:rsidRPr="00F71F27" w14:paraId="4EE3DD17" w14:textId="77777777" w:rsidTr="00374C29">
        <w:trPr>
          <w:cnfStyle w:val="100000000000" w:firstRow="1" w:lastRow="0" w:firstColumn="0" w:lastColumn="0" w:oddVBand="0" w:evenVBand="0" w:oddHBand="0" w:evenHBand="0" w:firstRowFirstColumn="0" w:firstRowLastColumn="0" w:lastRowFirstColumn="0" w:lastRowLastColumn="0"/>
          <w:trHeight w:val="526"/>
          <w:ins w:id="7653" w:author="mpountou" w:date="2021-02-12T22:07:00Z"/>
        </w:trPr>
        <w:tc>
          <w:tcPr>
            <w:cnfStyle w:val="001000000000" w:firstRow="0" w:lastRow="0" w:firstColumn="1" w:lastColumn="0" w:oddVBand="0" w:evenVBand="0" w:oddHBand="0" w:evenHBand="0" w:firstRowFirstColumn="0" w:firstRowLastColumn="0" w:lastRowFirstColumn="0" w:lastRowLastColumn="0"/>
            <w:tcW w:w="8296" w:type="dxa"/>
            <w:gridSpan w:val="5"/>
          </w:tcPr>
          <w:p w14:paraId="03EDA51C" w14:textId="77777777" w:rsidR="005526A6" w:rsidRPr="00F71F27" w:rsidRDefault="005526A6" w:rsidP="00374C29">
            <w:pPr>
              <w:jc w:val="center"/>
              <w:rPr>
                <w:ins w:id="7654" w:author="mpountou" w:date="2021-02-12T22:07:00Z"/>
              </w:rPr>
            </w:pPr>
            <w:ins w:id="7655" w:author="mpountou" w:date="2021-02-12T22:07:00Z">
              <w:r w:rsidRPr="00FC488C">
                <w:t>Δομή Αρχιτεκτονικής Πολύ-επ</w:t>
              </w:r>
              <w:r w:rsidRPr="00F71F27">
                <w:t>ίπεδου Νευρωνικού</w:t>
              </w:r>
            </w:ins>
          </w:p>
        </w:tc>
      </w:tr>
      <w:tr w:rsidR="005526A6" w:rsidRPr="008B6BC9" w14:paraId="48BABAD1" w14:textId="77777777" w:rsidTr="005526A6">
        <w:tblPrEx>
          <w:tblW w:w="0" w:type="auto"/>
          <w:tblPrExChange w:id="7656" w:author="mpountou" w:date="2021-02-12T22:0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420"/>
          <w:ins w:id="7657" w:author="mpountou" w:date="2021-02-12T22:07:00Z"/>
          <w:trPrChange w:id="7658" w:author="mpountou" w:date="2021-02-12T22:08:00Z">
            <w:trPr>
              <w:trHeight w:val="420"/>
            </w:trPr>
          </w:trPrChange>
        </w:trPr>
        <w:tc>
          <w:tcPr>
            <w:cnfStyle w:val="001000000000" w:firstRow="0" w:lastRow="0" w:firstColumn="1" w:lastColumn="0" w:oddVBand="0" w:evenVBand="0" w:oddHBand="0" w:evenHBand="0" w:firstRowFirstColumn="0" w:firstRowLastColumn="0" w:lastRowFirstColumn="0" w:lastRowLastColumn="0"/>
            <w:tcW w:w="1648" w:type="dxa"/>
            <w:tcPrChange w:id="7659" w:author="mpountou" w:date="2021-02-12T22:08:00Z">
              <w:tcPr>
                <w:tcW w:w="1659" w:type="dxa"/>
              </w:tcPr>
            </w:tcPrChange>
          </w:tcPr>
          <w:p w14:paraId="16A5A4DB" w14:textId="77777777" w:rsidR="005526A6" w:rsidRPr="008B6BC9" w:rsidRDefault="005526A6" w:rsidP="00374C29">
            <w:pPr>
              <w:jc w:val="center"/>
              <w:cnfStyle w:val="001000100000" w:firstRow="0" w:lastRow="0" w:firstColumn="1" w:lastColumn="0" w:oddVBand="0" w:evenVBand="0" w:oddHBand="1" w:evenHBand="0" w:firstRowFirstColumn="0" w:firstRowLastColumn="0" w:lastRowFirstColumn="0" w:lastRowLastColumn="0"/>
              <w:rPr>
                <w:ins w:id="7660" w:author="mpountou" w:date="2021-02-12T22:07:00Z"/>
              </w:rPr>
            </w:pPr>
            <w:ins w:id="7661" w:author="mpountou" w:date="2021-02-12T22:07:00Z">
              <w:r>
                <w:t>Επίπεδα</w:t>
              </w:r>
            </w:ins>
          </w:p>
        </w:tc>
        <w:tc>
          <w:tcPr>
            <w:tcW w:w="1651" w:type="dxa"/>
            <w:shd w:val="clear" w:color="auto" w:fill="5B9BD5" w:themeFill="accent1"/>
            <w:tcPrChange w:id="7662" w:author="mpountou" w:date="2021-02-12T22:08:00Z">
              <w:tcPr>
                <w:tcW w:w="1659" w:type="dxa"/>
                <w:shd w:val="clear" w:color="auto" w:fill="5B9BD5" w:themeFill="accent1"/>
              </w:tcPr>
            </w:tcPrChange>
          </w:tcPr>
          <w:p w14:paraId="6BB235CE"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663" w:author="mpountou" w:date="2021-02-12T22:07:00Z"/>
                <w:b/>
                <w:color w:val="FFFFFF" w:themeColor="background1"/>
              </w:rPr>
            </w:pPr>
            <w:ins w:id="7664" w:author="mpountou" w:date="2021-02-12T22:07:00Z">
              <w:r w:rsidRPr="008B6BC9">
                <w:rPr>
                  <w:b/>
                  <w:color w:val="FFFFFF" w:themeColor="background1"/>
                </w:rPr>
                <w:t>Νευρώνες</w:t>
              </w:r>
            </w:ins>
          </w:p>
        </w:tc>
        <w:tc>
          <w:tcPr>
            <w:tcW w:w="1682" w:type="dxa"/>
            <w:shd w:val="clear" w:color="auto" w:fill="5B9BD5" w:themeFill="accent1"/>
            <w:tcPrChange w:id="7665" w:author="mpountou" w:date="2021-02-12T22:08:00Z">
              <w:tcPr>
                <w:tcW w:w="1659" w:type="dxa"/>
                <w:shd w:val="clear" w:color="auto" w:fill="5B9BD5" w:themeFill="accent1"/>
              </w:tcPr>
            </w:tcPrChange>
          </w:tcPr>
          <w:p w14:paraId="2EC70E48"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666" w:author="mpountou" w:date="2021-02-12T22:07:00Z"/>
                <w:b/>
                <w:color w:val="FFFFFF" w:themeColor="background1"/>
              </w:rPr>
            </w:pPr>
            <w:ins w:id="7667" w:author="mpountou" w:date="2021-02-12T22:07:00Z">
              <w:r w:rsidRPr="008B6BC9">
                <w:rPr>
                  <w:b/>
                  <w:color w:val="FFFFFF" w:themeColor="background1"/>
                </w:rPr>
                <w:t>Συνάρτηση Ενεργοποίησης</w:t>
              </w:r>
            </w:ins>
          </w:p>
        </w:tc>
        <w:tc>
          <w:tcPr>
            <w:tcW w:w="1656" w:type="dxa"/>
            <w:shd w:val="clear" w:color="auto" w:fill="5B9BD5" w:themeFill="accent1"/>
            <w:tcPrChange w:id="7668" w:author="mpountou" w:date="2021-02-12T22:08:00Z">
              <w:tcPr>
                <w:tcW w:w="1659" w:type="dxa"/>
                <w:shd w:val="clear" w:color="auto" w:fill="5B9BD5" w:themeFill="accent1"/>
              </w:tcPr>
            </w:tcPrChange>
          </w:tcPr>
          <w:p w14:paraId="257BB01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669" w:author="mpountou" w:date="2021-02-12T22:07:00Z"/>
                <w:b/>
                <w:color w:val="FFFFFF" w:themeColor="background1"/>
              </w:rPr>
            </w:pPr>
            <w:ins w:id="7670" w:author="mpountou" w:date="2021-02-12T22:07:00Z">
              <w:r w:rsidRPr="008B6BC9">
                <w:rPr>
                  <w:b/>
                  <w:color w:val="FFFFFF" w:themeColor="background1"/>
                </w:rPr>
                <w:t>Εγκατάλειψη</w:t>
              </w:r>
            </w:ins>
          </w:p>
          <w:p w14:paraId="151FCE62"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671" w:author="mpountou" w:date="2021-02-12T22:07:00Z"/>
                <w:b/>
                <w:color w:val="FFFFFF" w:themeColor="background1"/>
                <w:lang w:val="en-US"/>
              </w:rPr>
            </w:pPr>
            <w:ins w:id="7672" w:author="mpountou" w:date="2021-02-12T22:07:00Z">
              <w:r w:rsidRPr="008B6BC9">
                <w:rPr>
                  <w:b/>
                  <w:color w:val="FFFFFF" w:themeColor="background1"/>
                  <w:lang w:val="en-US"/>
                </w:rPr>
                <w:t xml:space="preserve"> (Dropout)</w:t>
              </w:r>
            </w:ins>
          </w:p>
        </w:tc>
        <w:tc>
          <w:tcPr>
            <w:tcW w:w="1659" w:type="dxa"/>
            <w:shd w:val="clear" w:color="auto" w:fill="5B9BD5" w:themeFill="accent1"/>
            <w:tcPrChange w:id="7673" w:author="mpountou" w:date="2021-02-12T22:08:00Z">
              <w:tcPr>
                <w:tcW w:w="1660" w:type="dxa"/>
                <w:shd w:val="clear" w:color="auto" w:fill="5B9BD5" w:themeFill="accent1"/>
              </w:tcPr>
            </w:tcPrChange>
          </w:tcPr>
          <w:p w14:paraId="003D3F86"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674" w:author="mpountou" w:date="2021-02-12T22:07:00Z"/>
                <w:b/>
                <w:color w:val="FFFFFF" w:themeColor="background1"/>
              </w:rPr>
            </w:pPr>
            <w:ins w:id="7675" w:author="mpountou" w:date="2021-02-12T22:07:00Z">
              <w:r w:rsidRPr="008B6BC9">
                <w:rPr>
                  <w:b/>
                  <w:color w:val="FFFFFF" w:themeColor="background1"/>
                </w:rPr>
                <w:t>Αρχικοποίηση βαρών</w:t>
              </w:r>
            </w:ins>
          </w:p>
        </w:tc>
      </w:tr>
      <w:tr w:rsidR="005526A6" w:rsidRPr="008B6BC9" w14:paraId="3178A65B" w14:textId="77777777" w:rsidTr="005526A6">
        <w:tblPrEx>
          <w:tblW w:w="0" w:type="auto"/>
          <w:tblPrExChange w:id="7676" w:author="mpountou" w:date="2021-02-12T22:08:00Z">
            <w:tblPrEx>
              <w:tblW w:w="0" w:type="auto"/>
            </w:tblPrEx>
          </w:tblPrExChange>
        </w:tblPrEx>
        <w:trPr>
          <w:trHeight w:val="413"/>
          <w:ins w:id="7677" w:author="mpountou" w:date="2021-02-12T22:07:00Z"/>
          <w:trPrChange w:id="7678" w:author="mpountou" w:date="2021-02-12T22:08:00Z">
            <w:trPr>
              <w:trHeight w:val="413"/>
            </w:trPr>
          </w:trPrChange>
        </w:trPr>
        <w:tc>
          <w:tcPr>
            <w:cnfStyle w:val="001000000000" w:firstRow="0" w:lastRow="0" w:firstColumn="1" w:lastColumn="0" w:oddVBand="0" w:evenVBand="0" w:oddHBand="0" w:evenHBand="0" w:firstRowFirstColumn="0" w:firstRowLastColumn="0" w:lastRowFirstColumn="0" w:lastRowLastColumn="0"/>
            <w:tcW w:w="1648" w:type="dxa"/>
            <w:tcPrChange w:id="7679" w:author="mpountou" w:date="2021-02-12T22:08:00Z">
              <w:tcPr>
                <w:tcW w:w="1659" w:type="dxa"/>
              </w:tcPr>
            </w:tcPrChange>
          </w:tcPr>
          <w:p w14:paraId="3E9DB42D" w14:textId="77777777" w:rsidR="005526A6" w:rsidRPr="008B6BC9" w:rsidRDefault="005526A6" w:rsidP="00374C29">
            <w:pPr>
              <w:jc w:val="center"/>
              <w:rPr>
                <w:ins w:id="7680" w:author="mpountou" w:date="2021-02-12T22:07:00Z"/>
              </w:rPr>
            </w:pPr>
            <w:ins w:id="7681" w:author="mpountou" w:date="2021-02-12T22:07:00Z">
              <w:r>
                <w:t>Επίπεδο 1</w:t>
              </w:r>
            </w:ins>
          </w:p>
        </w:tc>
        <w:tc>
          <w:tcPr>
            <w:tcW w:w="1651" w:type="dxa"/>
            <w:tcPrChange w:id="7682" w:author="mpountou" w:date="2021-02-12T22:08:00Z">
              <w:tcPr>
                <w:tcW w:w="1659" w:type="dxa"/>
              </w:tcPr>
            </w:tcPrChange>
          </w:tcPr>
          <w:p w14:paraId="4315F8D1" w14:textId="578E728E" w:rsidR="005526A6" w:rsidRPr="005526A6" w:rsidRDefault="005526A6" w:rsidP="00374C29">
            <w:pPr>
              <w:jc w:val="center"/>
              <w:cnfStyle w:val="000000000000" w:firstRow="0" w:lastRow="0" w:firstColumn="0" w:lastColumn="0" w:oddVBand="0" w:evenVBand="0" w:oddHBand="0" w:evenHBand="0" w:firstRowFirstColumn="0" w:firstRowLastColumn="0" w:lastRowFirstColumn="0" w:lastRowLastColumn="0"/>
              <w:rPr>
                <w:ins w:id="7683" w:author="mpountou" w:date="2021-02-12T22:07:00Z"/>
                <w:color w:val="000000" w:themeColor="text1"/>
                <w:lang w:val="en-US"/>
                <w:rPrChange w:id="7684" w:author="mpountou" w:date="2021-02-12T22:08:00Z">
                  <w:rPr>
                    <w:ins w:id="7685" w:author="mpountou" w:date="2021-02-12T22:07:00Z"/>
                    <w:color w:val="000000" w:themeColor="text1"/>
                  </w:rPr>
                </w:rPrChange>
              </w:rPr>
            </w:pPr>
            <w:ins w:id="7686" w:author="mpountou" w:date="2021-02-12T22:08:00Z">
              <w:r>
                <w:rPr>
                  <w:color w:val="000000" w:themeColor="text1"/>
                  <w:lang w:val="en-US"/>
                </w:rPr>
                <w:t>2048</w:t>
              </w:r>
            </w:ins>
          </w:p>
        </w:tc>
        <w:tc>
          <w:tcPr>
            <w:tcW w:w="1682" w:type="dxa"/>
            <w:tcPrChange w:id="7687" w:author="mpountou" w:date="2021-02-12T22:08:00Z">
              <w:tcPr>
                <w:tcW w:w="1659" w:type="dxa"/>
              </w:tcPr>
            </w:tcPrChange>
          </w:tcPr>
          <w:p w14:paraId="3CF734E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688" w:author="mpountou" w:date="2021-02-12T22:07:00Z"/>
                <w:color w:val="000000" w:themeColor="text1"/>
                <w:lang w:val="en-US"/>
              </w:rPr>
            </w:pPr>
            <w:ins w:id="7689" w:author="mpountou" w:date="2021-02-12T22:07:00Z">
              <w:r>
                <w:rPr>
                  <w:color w:val="000000" w:themeColor="text1"/>
                  <w:lang w:val="en-US"/>
                </w:rPr>
                <w:t>ReLu</w:t>
              </w:r>
            </w:ins>
          </w:p>
        </w:tc>
        <w:tc>
          <w:tcPr>
            <w:tcW w:w="1656" w:type="dxa"/>
            <w:tcPrChange w:id="7690" w:author="mpountou" w:date="2021-02-12T22:08:00Z">
              <w:tcPr>
                <w:tcW w:w="1659" w:type="dxa"/>
              </w:tcPr>
            </w:tcPrChange>
          </w:tcPr>
          <w:p w14:paraId="72B6617B" w14:textId="5EC2982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691" w:author="mpountou" w:date="2021-02-12T22:07:00Z"/>
                <w:color w:val="000000" w:themeColor="text1"/>
                <w:lang w:val="en-US"/>
              </w:rPr>
            </w:pPr>
            <w:ins w:id="7692" w:author="mpountou" w:date="2021-02-12T22:09:00Z">
              <w:r>
                <w:rPr>
                  <w:color w:val="000000" w:themeColor="text1"/>
                  <w:lang w:val="en-US"/>
                </w:rPr>
                <w:t>2</w:t>
              </w:r>
            </w:ins>
            <w:ins w:id="7693" w:author="mpountou" w:date="2021-02-12T22:07:00Z">
              <w:r>
                <w:rPr>
                  <w:color w:val="000000" w:themeColor="text1"/>
                  <w:lang w:val="en-US"/>
                </w:rPr>
                <w:t>0 %</w:t>
              </w:r>
            </w:ins>
          </w:p>
        </w:tc>
        <w:tc>
          <w:tcPr>
            <w:tcW w:w="1659" w:type="dxa"/>
            <w:tcPrChange w:id="7694" w:author="mpountou" w:date="2021-02-12T22:08:00Z">
              <w:tcPr>
                <w:tcW w:w="1660" w:type="dxa"/>
              </w:tcPr>
            </w:tcPrChange>
          </w:tcPr>
          <w:p w14:paraId="59C68F69"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695" w:author="mpountou" w:date="2021-02-12T22:07:00Z"/>
                <w:color w:val="000000" w:themeColor="text1"/>
                <w:lang w:val="en-US"/>
              </w:rPr>
            </w:pPr>
            <w:ins w:id="7696"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65E3B59A" w14:textId="77777777" w:rsidTr="005526A6">
        <w:tblPrEx>
          <w:tblW w:w="0" w:type="auto"/>
          <w:tblPrExChange w:id="7697" w:author="mpountou" w:date="2021-02-12T22:0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419"/>
          <w:ins w:id="7698" w:author="mpountou" w:date="2021-02-12T22:07:00Z"/>
          <w:trPrChange w:id="7699" w:author="mpountou" w:date="2021-02-12T22:08:00Z">
            <w:trPr>
              <w:trHeight w:val="419"/>
            </w:trPr>
          </w:trPrChange>
        </w:trPr>
        <w:tc>
          <w:tcPr>
            <w:cnfStyle w:val="001000000000" w:firstRow="0" w:lastRow="0" w:firstColumn="1" w:lastColumn="0" w:oddVBand="0" w:evenVBand="0" w:oddHBand="0" w:evenHBand="0" w:firstRowFirstColumn="0" w:firstRowLastColumn="0" w:lastRowFirstColumn="0" w:lastRowLastColumn="0"/>
            <w:tcW w:w="1648" w:type="dxa"/>
            <w:tcPrChange w:id="7700" w:author="mpountou" w:date="2021-02-12T22:08:00Z">
              <w:tcPr>
                <w:tcW w:w="1659" w:type="dxa"/>
              </w:tcPr>
            </w:tcPrChange>
          </w:tcPr>
          <w:p w14:paraId="7C92CA85" w14:textId="77777777" w:rsidR="005526A6" w:rsidRPr="008B6BC9" w:rsidRDefault="005526A6" w:rsidP="00374C29">
            <w:pPr>
              <w:jc w:val="center"/>
              <w:cnfStyle w:val="001000100000" w:firstRow="0" w:lastRow="0" w:firstColumn="1" w:lastColumn="0" w:oddVBand="0" w:evenVBand="0" w:oddHBand="1" w:evenHBand="0" w:firstRowFirstColumn="0" w:firstRowLastColumn="0" w:lastRowFirstColumn="0" w:lastRowLastColumn="0"/>
              <w:rPr>
                <w:ins w:id="7701" w:author="mpountou" w:date="2021-02-12T22:07:00Z"/>
              </w:rPr>
            </w:pPr>
            <w:ins w:id="7702" w:author="mpountou" w:date="2021-02-12T22:07:00Z">
              <w:r w:rsidRPr="00F71F27">
                <w:t>Επ</w:t>
              </w:r>
              <w:r>
                <w:t>ίπεδο 2</w:t>
              </w:r>
            </w:ins>
          </w:p>
        </w:tc>
        <w:tc>
          <w:tcPr>
            <w:tcW w:w="1651" w:type="dxa"/>
            <w:tcPrChange w:id="7703" w:author="mpountou" w:date="2021-02-12T22:08:00Z">
              <w:tcPr>
                <w:tcW w:w="1659" w:type="dxa"/>
              </w:tcPr>
            </w:tcPrChange>
          </w:tcPr>
          <w:p w14:paraId="26704BE0" w14:textId="2AAAFF29" w:rsidR="005526A6" w:rsidRPr="005526A6" w:rsidRDefault="005526A6" w:rsidP="00374C29">
            <w:pPr>
              <w:jc w:val="center"/>
              <w:cnfStyle w:val="000000100000" w:firstRow="0" w:lastRow="0" w:firstColumn="0" w:lastColumn="0" w:oddVBand="0" w:evenVBand="0" w:oddHBand="1" w:evenHBand="0" w:firstRowFirstColumn="0" w:firstRowLastColumn="0" w:lastRowFirstColumn="0" w:lastRowLastColumn="0"/>
              <w:rPr>
                <w:ins w:id="7704" w:author="mpountou" w:date="2021-02-12T22:07:00Z"/>
                <w:color w:val="000000" w:themeColor="text1"/>
                <w:lang w:val="en-US"/>
                <w:rPrChange w:id="7705" w:author="mpountou" w:date="2021-02-12T22:08:00Z">
                  <w:rPr>
                    <w:ins w:id="7706" w:author="mpountou" w:date="2021-02-12T22:07:00Z"/>
                    <w:color w:val="000000" w:themeColor="text1"/>
                  </w:rPr>
                </w:rPrChange>
              </w:rPr>
            </w:pPr>
            <w:ins w:id="7707" w:author="mpountou" w:date="2021-02-12T22:08:00Z">
              <w:r>
                <w:rPr>
                  <w:color w:val="000000" w:themeColor="text1"/>
                  <w:lang w:val="en-US"/>
                </w:rPr>
                <w:t>1024</w:t>
              </w:r>
            </w:ins>
          </w:p>
        </w:tc>
        <w:tc>
          <w:tcPr>
            <w:tcW w:w="1682" w:type="dxa"/>
            <w:tcPrChange w:id="7708" w:author="mpountou" w:date="2021-02-12T22:08:00Z">
              <w:tcPr>
                <w:tcW w:w="1659" w:type="dxa"/>
              </w:tcPr>
            </w:tcPrChange>
          </w:tcPr>
          <w:p w14:paraId="3D1B981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709" w:author="mpountou" w:date="2021-02-12T22:07:00Z"/>
                <w:color w:val="000000" w:themeColor="text1"/>
                <w:lang w:val="en-US"/>
              </w:rPr>
            </w:pPr>
            <w:ins w:id="7710" w:author="mpountou" w:date="2021-02-12T22:07:00Z">
              <w:r>
                <w:rPr>
                  <w:color w:val="000000" w:themeColor="text1"/>
                  <w:lang w:val="en-US"/>
                </w:rPr>
                <w:t>ReLu</w:t>
              </w:r>
            </w:ins>
          </w:p>
        </w:tc>
        <w:tc>
          <w:tcPr>
            <w:tcW w:w="1656" w:type="dxa"/>
            <w:tcPrChange w:id="7711" w:author="mpountou" w:date="2021-02-12T22:08:00Z">
              <w:tcPr>
                <w:tcW w:w="1659" w:type="dxa"/>
              </w:tcPr>
            </w:tcPrChange>
          </w:tcPr>
          <w:p w14:paraId="66A630F2" w14:textId="76B85F1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712" w:author="mpountou" w:date="2021-02-12T22:07:00Z"/>
                <w:color w:val="000000" w:themeColor="text1"/>
                <w:lang w:val="en-US"/>
              </w:rPr>
            </w:pPr>
            <w:ins w:id="7713" w:author="mpountou" w:date="2021-02-12T22:07:00Z">
              <w:r>
                <w:rPr>
                  <w:color w:val="000000" w:themeColor="text1"/>
                  <w:lang w:val="en-US"/>
                </w:rPr>
                <w:t>20 %</w:t>
              </w:r>
            </w:ins>
          </w:p>
        </w:tc>
        <w:tc>
          <w:tcPr>
            <w:tcW w:w="1659" w:type="dxa"/>
            <w:tcPrChange w:id="7714" w:author="mpountou" w:date="2021-02-12T22:08:00Z">
              <w:tcPr>
                <w:tcW w:w="1660" w:type="dxa"/>
              </w:tcPr>
            </w:tcPrChange>
          </w:tcPr>
          <w:p w14:paraId="10B0B38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715" w:author="mpountou" w:date="2021-02-12T22:07:00Z"/>
                <w:color w:val="000000" w:themeColor="text1"/>
              </w:rPr>
            </w:pPr>
            <w:ins w:id="7716"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32CD3860" w14:textId="77777777" w:rsidTr="005526A6">
        <w:tblPrEx>
          <w:tblW w:w="0" w:type="auto"/>
          <w:tblPrExChange w:id="7717" w:author="mpountou" w:date="2021-02-12T22:08:00Z">
            <w:tblPrEx>
              <w:tblW w:w="0" w:type="auto"/>
            </w:tblPrEx>
          </w:tblPrExChange>
        </w:tblPrEx>
        <w:trPr>
          <w:trHeight w:val="410"/>
          <w:ins w:id="7718" w:author="mpountou" w:date="2021-02-12T22:07:00Z"/>
          <w:trPrChange w:id="7719" w:author="mpountou" w:date="2021-02-12T22:08:00Z">
            <w:trPr>
              <w:trHeight w:val="410"/>
            </w:trPr>
          </w:trPrChange>
        </w:trPr>
        <w:tc>
          <w:tcPr>
            <w:cnfStyle w:val="001000000000" w:firstRow="0" w:lastRow="0" w:firstColumn="1" w:lastColumn="0" w:oddVBand="0" w:evenVBand="0" w:oddHBand="0" w:evenHBand="0" w:firstRowFirstColumn="0" w:firstRowLastColumn="0" w:lastRowFirstColumn="0" w:lastRowLastColumn="0"/>
            <w:tcW w:w="1648" w:type="dxa"/>
            <w:tcPrChange w:id="7720" w:author="mpountou" w:date="2021-02-12T22:08:00Z">
              <w:tcPr>
                <w:tcW w:w="1659" w:type="dxa"/>
              </w:tcPr>
            </w:tcPrChange>
          </w:tcPr>
          <w:p w14:paraId="6BBACF4D" w14:textId="77777777" w:rsidR="005526A6" w:rsidRPr="008B6BC9" w:rsidRDefault="005526A6" w:rsidP="00374C29">
            <w:pPr>
              <w:jc w:val="center"/>
              <w:rPr>
                <w:ins w:id="7721" w:author="mpountou" w:date="2021-02-12T22:07:00Z"/>
              </w:rPr>
            </w:pPr>
            <w:ins w:id="7722" w:author="mpountou" w:date="2021-02-12T22:07:00Z">
              <w:r w:rsidRPr="00F71F27">
                <w:t>Επ</w:t>
              </w:r>
              <w:r>
                <w:t>ίπεδο 3</w:t>
              </w:r>
            </w:ins>
          </w:p>
        </w:tc>
        <w:tc>
          <w:tcPr>
            <w:tcW w:w="1651" w:type="dxa"/>
            <w:tcPrChange w:id="7723" w:author="mpountou" w:date="2021-02-12T22:08:00Z">
              <w:tcPr>
                <w:tcW w:w="1659" w:type="dxa"/>
              </w:tcPr>
            </w:tcPrChange>
          </w:tcPr>
          <w:p w14:paraId="78AFAE90" w14:textId="6396367E" w:rsidR="005526A6" w:rsidRPr="005526A6" w:rsidRDefault="005526A6" w:rsidP="00374C29">
            <w:pPr>
              <w:jc w:val="center"/>
              <w:cnfStyle w:val="000000000000" w:firstRow="0" w:lastRow="0" w:firstColumn="0" w:lastColumn="0" w:oddVBand="0" w:evenVBand="0" w:oddHBand="0" w:evenHBand="0" w:firstRowFirstColumn="0" w:firstRowLastColumn="0" w:lastRowFirstColumn="0" w:lastRowLastColumn="0"/>
              <w:rPr>
                <w:ins w:id="7724" w:author="mpountou" w:date="2021-02-12T22:07:00Z"/>
                <w:color w:val="000000" w:themeColor="text1"/>
                <w:lang w:val="en-US"/>
                <w:rPrChange w:id="7725" w:author="mpountou" w:date="2021-02-12T22:08:00Z">
                  <w:rPr>
                    <w:ins w:id="7726" w:author="mpountou" w:date="2021-02-12T22:07:00Z"/>
                    <w:color w:val="000000" w:themeColor="text1"/>
                  </w:rPr>
                </w:rPrChange>
              </w:rPr>
            </w:pPr>
            <w:ins w:id="7727" w:author="mpountou" w:date="2021-02-12T22:08:00Z">
              <w:r>
                <w:rPr>
                  <w:color w:val="000000" w:themeColor="text1"/>
                  <w:lang w:val="en-US"/>
                </w:rPr>
                <w:t>512</w:t>
              </w:r>
            </w:ins>
          </w:p>
        </w:tc>
        <w:tc>
          <w:tcPr>
            <w:tcW w:w="1682" w:type="dxa"/>
            <w:tcPrChange w:id="7728" w:author="mpountou" w:date="2021-02-12T22:08:00Z">
              <w:tcPr>
                <w:tcW w:w="1659" w:type="dxa"/>
              </w:tcPr>
            </w:tcPrChange>
          </w:tcPr>
          <w:p w14:paraId="06C8B23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729" w:author="mpountou" w:date="2021-02-12T22:07:00Z"/>
                <w:color w:val="000000" w:themeColor="text1"/>
                <w:lang w:val="en-US"/>
              </w:rPr>
            </w:pPr>
            <w:ins w:id="7730" w:author="mpountou" w:date="2021-02-12T22:07:00Z">
              <w:r>
                <w:rPr>
                  <w:color w:val="000000" w:themeColor="text1"/>
                  <w:lang w:val="en-US"/>
                </w:rPr>
                <w:t>ReLu</w:t>
              </w:r>
            </w:ins>
          </w:p>
        </w:tc>
        <w:tc>
          <w:tcPr>
            <w:tcW w:w="1656" w:type="dxa"/>
            <w:tcPrChange w:id="7731" w:author="mpountou" w:date="2021-02-12T22:08:00Z">
              <w:tcPr>
                <w:tcW w:w="1659" w:type="dxa"/>
              </w:tcPr>
            </w:tcPrChange>
          </w:tcPr>
          <w:p w14:paraId="5C6AA59A" w14:textId="6B01334F"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732" w:author="mpountou" w:date="2021-02-12T22:07:00Z"/>
                <w:color w:val="000000" w:themeColor="text1"/>
                <w:lang w:val="en-US"/>
              </w:rPr>
            </w:pPr>
            <w:ins w:id="7733" w:author="mpountou" w:date="2021-02-12T22:07:00Z">
              <w:r>
                <w:rPr>
                  <w:color w:val="000000" w:themeColor="text1"/>
                  <w:lang w:val="en-US"/>
                </w:rPr>
                <w:t>10 %</w:t>
              </w:r>
            </w:ins>
          </w:p>
        </w:tc>
        <w:tc>
          <w:tcPr>
            <w:tcW w:w="1659" w:type="dxa"/>
            <w:tcPrChange w:id="7734" w:author="mpountou" w:date="2021-02-12T22:08:00Z">
              <w:tcPr>
                <w:tcW w:w="1660" w:type="dxa"/>
              </w:tcPr>
            </w:tcPrChange>
          </w:tcPr>
          <w:p w14:paraId="025FDDD0"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735" w:author="mpountou" w:date="2021-02-12T22:07:00Z"/>
                <w:color w:val="000000" w:themeColor="text1"/>
              </w:rPr>
            </w:pPr>
            <w:ins w:id="7736"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5A23F940" w14:textId="77777777" w:rsidTr="005526A6">
        <w:tblPrEx>
          <w:tblW w:w="0" w:type="auto"/>
          <w:tblPrExChange w:id="7737" w:author="mpountou" w:date="2021-02-12T22:0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417"/>
          <w:ins w:id="7738" w:author="mpountou" w:date="2021-02-12T22:07:00Z"/>
          <w:trPrChange w:id="7739" w:author="mpountou" w:date="2021-02-12T22:08:00Z">
            <w:trPr>
              <w:trHeight w:val="417"/>
            </w:trPr>
          </w:trPrChange>
        </w:trPr>
        <w:tc>
          <w:tcPr>
            <w:cnfStyle w:val="001000000000" w:firstRow="0" w:lastRow="0" w:firstColumn="1" w:lastColumn="0" w:oddVBand="0" w:evenVBand="0" w:oddHBand="0" w:evenHBand="0" w:firstRowFirstColumn="0" w:firstRowLastColumn="0" w:lastRowFirstColumn="0" w:lastRowLastColumn="0"/>
            <w:tcW w:w="1648" w:type="dxa"/>
            <w:tcPrChange w:id="7740" w:author="mpountou" w:date="2021-02-12T22:08:00Z">
              <w:tcPr>
                <w:tcW w:w="1659" w:type="dxa"/>
              </w:tcPr>
            </w:tcPrChange>
          </w:tcPr>
          <w:p w14:paraId="05F87D1E" w14:textId="77777777" w:rsidR="005526A6" w:rsidRPr="008B6BC9" w:rsidRDefault="005526A6" w:rsidP="00374C29">
            <w:pPr>
              <w:jc w:val="center"/>
              <w:cnfStyle w:val="001000100000" w:firstRow="0" w:lastRow="0" w:firstColumn="1" w:lastColumn="0" w:oddVBand="0" w:evenVBand="0" w:oddHBand="1" w:evenHBand="0" w:firstRowFirstColumn="0" w:firstRowLastColumn="0" w:lastRowFirstColumn="0" w:lastRowLastColumn="0"/>
              <w:rPr>
                <w:ins w:id="7741" w:author="mpountou" w:date="2021-02-12T22:07:00Z"/>
              </w:rPr>
            </w:pPr>
            <w:ins w:id="7742" w:author="mpountou" w:date="2021-02-12T22:07:00Z">
              <w:r w:rsidRPr="00F71F27">
                <w:t>Επ</w:t>
              </w:r>
              <w:r>
                <w:t>ίπεδο 4</w:t>
              </w:r>
            </w:ins>
          </w:p>
        </w:tc>
        <w:tc>
          <w:tcPr>
            <w:tcW w:w="1651" w:type="dxa"/>
            <w:tcPrChange w:id="7743" w:author="mpountou" w:date="2021-02-12T22:08:00Z">
              <w:tcPr>
                <w:tcW w:w="1659" w:type="dxa"/>
              </w:tcPr>
            </w:tcPrChange>
          </w:tcPr>
          <w:p w14:paraId="28E4A1E5" w14:textId="678B8E9E" w:rsidR="005526A6" w:rsidRPr="005526A6" w:rsidRDefault="005526A6" w:rsidP="00374C29">
            <w:pPr>
              <w:jc w:val="center"/>
              <w:cnfStyle w:val="000000100000" w:firstRow="0" w:lastRow="0" w:firstColumn="0" w:lastColumn="0" w:oddVBand="0" w:evenVBand="0" w:oddHBand="1" w:evenHBand="0" w:firstRowFirstColumn="0" w:firstRowLastColumn="0" w:lastRowFirstColumn="0" w:lastRowLastColumn="0"/>
              <w:rPr>
                <w:ins w:id="7744" w:author="mpountou" w:date="2021-02-12T22:07:00Z"/>
                <w:color w:val="000000" w:themeColor="text1"/>
                <w:lang w:val="en-US"/>
                <w:rPrChange w:id="7745" w:author="mpountou" w:date="2021-02-12T22:08:00Z">
                  <w:rPr>
                    <w:ins w:id="7746" w:author="mpountou" w:date="2021-02-12T22:07:00Z"/>
                    <w:color w:val="000000" w:themeColor="text1"/>
                  </w:rPr>
                </w:rPrChange>
              </w:rPr>
            </w:pPr>
            <w:ins w:id="7747" w:author="mpountou" w:date="2021-02-12T22:08:00Z">
              <w:r>
                <w:rPr>
                  <w:color w:val="000000" w:themeColor="text1"/>
                  <w:lang w:val="en-US"/>
                </w:rPr>
                <w:t>256</w:t>
              </w:r>
            </w:ins>
          </w:p>
        </w:tc>
        <w:tc>
          <w:tcPr>
            <w:tcW w:w="1682" w:type="dxa"/>
            <w:tcPrChange w:id="7748" w:author="mpountou" w:date="2021-02-12T22:08:00Z">
              <w:tcPr>
                <w:tcW w:w="1659" w:type="dxa"/>
              </w:tcPr>
            </w:tcPrChange>
          </w:tcPr>
          <w:p w14:paraId="6623984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749" w:author="mpountou" w:date="2021-02-12T22:07:00Z"/>
                <w:color w:val="000000" w:themeColor="text1"/>
                <w:lang w:val="en-US"/>
              </w:rPr>
            </w:pPr>
            <w:ins w:id="7750" w:author="mpountou" w:date="2021-02-12T22:07:00Z">
              <w:r>
                <w:rPr>
                  <w:color w:val="000000" w:themeColor="text1"/>
                  <w:lang w:val="en-US"/>
                </w:rPr>
                <w:t>ReLu</w:t>
              </w:r>
            </w:ins>
          </w:p>
        </w:tc>
        <w:tc>
          <w:tcPr>
            <w:tcW w:w="1656" w:type="dxa"/>
            <w:tcPrChange w:id="7751" w:author="mpountou" w:date="2021-02-12T22:08:00Z">
              <w:tcPr>
                <w:tcW w:w="1659" w:type="dxa"/>
              </w:tcPr>
            </w:tcPrChange>
          </w:tcPr>
          <w:p w14:paraId="7E9667BC" w14:textId="4AB295E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752" w:author="mpountou" w:date="2021-02-12T22:07:00Z"/>
                <w:color w:val="000000" w:themeColor="text1"/>
                <w:lang w:val="en-US"/>
              </w:rPr>
            </w:pPr>
            <w:ins w:id="7753" w:author="mpountou" w:date="2021-02-12T22:07:00Z">
              <w:r>
                <w:rPr>
                  <w:color w:val="000000" w:themeColor="text1"/>
                  <w:lang w:val="en-US"/>
                </w:rPr>
                <w:t>10 %</w:t>
              </w:r>
            </w:ins>
          </w:p>
        </w:tc>
        <w:tc>
          <w:tcPr>
            <w:tcW w:w="1659" w:type="dxa"/>
            <w:tcPrChange w:id="7754" w:author="mpountou" w:date="2021-02-12T22:08:00Z">
              <w:tcPr>
                <w:tcW w:w="1660" w:type="dxa"/>
              </w:tcPr>
            </w:tcPrChange>
          </w:tcPr>
          <w:p w14:paraId="6B16861D"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7755" w:author="mpountou" w:date="2021-02-12T22:07:00Z"/>
                <w:color w:val="000000" w:themeColor="text1"/>
              </w:rPr>
            </w:pPr>
            <w:ins w:id="7756"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18D167E2" w14:textId="77777777" w:rsidTr="005526A6">
        <w:tblPrEx>
          <w:tblW w:w="0" w:type="auto"/>
          <w:tblPrExChange w:id="7757" w:author="mpountou" w:date="2021-02-12T22:08:00Z">
            <w:tblPrEx>
              <w:tblW w:w="0" w:type="auto"/>
            </w:tblPrEx>
          </w:tblPrExChange>
        </w:tblPrEx>
        <w:trPr>
          <w:trHeight w:val="423"/>
          <w:ins w:id="7758" w:author="mpountou" w:date="2021-02-12T22:07:00Z"/>
          <w:trPrChange w:id="7759" w:author="mpountou" w:date="2021-02-12T22:08:00Z">
            <w:trPr>
              <w:trHeight w:val="423"/>
            </w:trPr>
          </w:trPrChange>
        </w:trPr>
        <w:tc>
          <w:tcPr>
            <w:cnfStyle w:val="001000000000" w:firstRow="0" w:lastRow="0" w:firstColumn="1" w:lastColumn="0" w:oddVBand="0" w:evenVBand="0" w:oddHBand="0" w:evenHBand="0" w:firstRowFirstColumn="0" w:firstRowLastColumn="0" w:lastRowFirstColumn="0" w:lastRowLastColumn="0"/>
            <w:tcW w:w="1648" w:type="dxa"/>
            <w:tcPrChange w:id="7760" w:author="mpountou" w:date="2021-02-12T22:08:00Z">
              <w:tcPr>
                <w:tcW w:w="1659" w:type="dxa"/>
              </w:tcPr>
            </w:tcPrChange>
          </w:tcPr>
          <w:p w14:paraId="311DE9B0" w14:textId="77777777" w:rsidR="005526A6" w:rsidRPr="008B6BC9" w:rsidRDefault="005526A6" w:rsidP="00374C29">
            <w:pPr>
              <w:jc w:val="center"/>
              <w:rPr>
                <w:ins w:id="7761" w:author="mpountou" w:date="2021-02-12T22:07:00Z"/>
              </w:rPr>
            </w:pPr>
            <w:ins w:id="7762" w:author="mpountou" w:date="2021-02-12T22:07:00Z">
              <w:r w:rsidRPr="00F71F27">
                <w:t>Επ</w:t>
              </w:r>
              <w:r>
                <w:t>ίπεδο 5</w:t>
              </w:r>
            </w:ins>
          </w:p>
        </w:tc>
        <w:tc>
          <w:tcPr>
            <w:tcW w:w="1651" w:type="dxa"/>
            <w:tcPrChange w:id="7763" w:author="mpountou" w:date="2021-02-12T22:08:00Z">
              <w:tcPr>
                <w:tcW w:w="1659" w:type="dxa"/>
              </w:tcPr>
            </w:tcPrChange>
          </w:tcPr>
          <w:p w14:paraId="639ACBD1" w14:textId="50140023" w:rsidR="005526A6" w:rsidRPr="005526A6" w:rsidRDefault="005526A6" w:rsidP="00374C29">
            <w:pPr>
              <w:jc w:val="center"/>
              <w:cnfStyle w:val="000000000000" w:firstRow="0" w:lastRow="0" w:firstColumn="0" w:lastColumn="0" w:oddVBand="0" w:evenVBand="0" w:oddHBand="0" w:evenHBand="0" w:firstRowFirstColumn="0" w:firstRowLastColumn="0" w:lastRowFirstColumn="0" w:lastRowLastColumn="0"/>
              <w:rPr>
                <w:ins w:id="7764" w:author="mpountou" w:date="2021-02-12T22:07:00Z"/>
                <w:color w:val="000000" w:themeColor="text1"/>
                <w:lang w:val="en-US"/>
                <w:rPrChange w:id="7765" w:author="mpountou" w:date="2021-02-12T22:08:00Z">
                  <w:rPr>
                    <w:ins w:id="7766" w:author="mpountou" w:date="2021-02-12T22:07:00Z"/>
                    <w:color w:val="000000" w:themeColor="text1"/>
                  </w:rPr>
                </w:rPrChange>
              </w:rPr>
            </w:pPr>
            <w:ins w:id="7767" w:author="mpountou" w:date="2021-02-12T22:08:00Z">
              <w:r>
                <w:rPr>
                  <w:color w:val="000000" w:themeColor="text1"/>
                  <w:lang w:val="en-US"/>
                </w:rPr>
                <w:t>1</w:t>
              </w:r>
            </w:ins>
          </w:p>
        </w:tc>
        <w:tc>
          <w:tcPr>
            <w:tcW w:w="1682" w:type="dxa"/>
            <w:tcPrChange w:id="7768" w:author="mpountou" w:date="2021-02-12T22:08:00Z">
              <w:tcPr>
                <w:tcW w:w="1659" w:type="dxa"/>
              </w:tcPr>
            </w:tcPrChange>
          </w:tcPr>
          <w:p w14:paraId="448A0AAF" w14:textId="3307D39A"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769" w:author="mpountou" w:date="2021-02-12T22:07:00Z"/>
                <w:color w:val="000000" w:themeColor="text1"/>
                <w:lang w:val="en-US"/>
              </w:rPr>
            </w:pPr>
            <w:ins w:id="7770" w:author="mpountou" w:date="2021-02-12T22:09:00Z">
              <w:r>
                <w:rPr>
                  <w:color w:val="000000" w:themeColor="text1"/>
                  <w:lang w:val="en-US"/>
                </w:rPr>
                <w:t>Sigmoid</w:t>
              </w:r>
            </w:ins>
          </w:p>
        </w:tc>
        <w:tc>
          <w:tcPr>
            <w:tcW w:w="1656" w:type="dxa"/>
            <w:tcPrChange w:id="7771" w:author="mpountou" w:date="2021-02-12T22:08:00Z">
              <w:tcPr>
                <w:tcW w:w="1659" w:type="dxa"/>
              </w:tcPr>
            </w:tcPrChange>
          </w:tcPr>
          <w:p w14:paraId="7EC8BBC7" w14:textId="33B137A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772" w:author="mpountou" w:date="2021-02-12T22:07:00Z"/>
                <w:color w:val="000000" w:themeColor="text1"/>
                <w:lang w:val="en-US"/>
              </w:rPr>
            </w:pPr>
            <w:ins w:id="7773" w:author="mpountou" w:date="2021-02-12T22:07:00Z">
              <w:r>
                <w:rPr>
                  <w:color w:val="000000" w:themeColor="text1"/>
                  <w:lang w:val="en-US"/>
                </w:rPr>
                <w:t>0 %</w:t>
              </w:r>
            </w:ins>
          </w:p>
        </w:tc>
        <w:tc>
          <w:tcPr>
            <w:tcW w:w="1659" w:type="dxa"/>
            <w:tcPrChange w:id="7774" w:author="mpountou" w:date="2021-02-12T22:08:00Z">
              <w:tcPr>
                <w:tcW w:w="1660" w:type="dxa"/>
              </w:tcPr>
            </w:tcPrChange>
          </w:tcPr>
          <w:p w14:paraId="75D8CA2F" w14:textId="331A6A59"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7775" w:author="mpountou" w:date="2021-02-12T22:07:00Z"/>
                <w:color w:val="000000" w:themeColor="text1"/>
              </w:rPr>
            </w:pPr>
            <w:ins w:id="7776" w:author="mpountou" w:date="2021-02-12T22:09:00Z">
              <w:r>
                <w:rPr>
                  <w:color w:val="000000" w:themeColor="text1"/>
                  <w:lang w:val="en-US"/>
                </w:rPr>
                <w:t>Glorot</w:t>
              </w:r>
            </w:ins>
            <w:ins w:id="7777" w:author="mpountou" w:date="2021-02-12T22:07:00Z">
              <w:r>
                <w:rPr>
                  <w:color w:val="000000" w:themeColor="text1"/>
                </w:rPr>
                <w:t xml:space="preserve"> </w:t>
              </w:r>
              <w:r w:rsidRPr="00346BCA">
                <w:rPr>
                  <w:color w:val="000000" w:themeColor="text1"/>
                  <w:lang w:val="en-US"/>
                </w:rPr>
                <w:t>normal</w:t>
              </w:r>
            </w:ins>
          </w:p>
        </w:tc>
      </w:tr>
    </w:tbl>
    <w:p w14:paraId="75B76525" w14:textId="604363DD" w:rsidR="001A446E" w:rsidRPr="00374C29" w:rsidRDefault="007F4796">
      <w:pPr>
        <w:pStyle w:val="aa"/>
        <w:jc w:val="center"/>
        <w:pPrChange w:id="7778" w:author="mpountou" w:date="2021-02-12T22:18:00Z">
          <w:pPr/>
        </w:pPrChange>
      </w:pPr>
      <w:bookmarkStart w:id="7779" w:name="_Ref64061065"/>
      <w:bookmarkStart w:id="7780" w:name="_Toc64223083"/>
      <w:ins w:id="7781" w:author="mpountou" w:date="2021-02-12T22:18:00Z">
        <w:r w:rsidRPr="0013554F">
          <w:rPr>
            <w:b/>
            <w:rPrChange w:id="7782" w:author="mpountou" w:date="2021-02-14T19:24:00Z">
              <w:rPr/>
            </w:rPrChange>
          </w:rPr>
          <w:t xml:space="preserve">Πίνακας </w:t>
        </w:r>
        <w:r w:rsidRPr="0013554F">
          <w:rPr>
            <w:b/>
            <w:rPrChange w:id="7783" w:author="mpountou" w:date="2021-02-14T19:24:00Z">
              <w:rPr/>
            </w:rPrChange>
          </w:rPr>
          <w:fldChar w:fldCharType="begin"/>
        </w:r>
        <w:r w:rsidRPr="0013554F">
          <w:rPr>
            <w:b/>
            <w:rPrChange w:id="7784" w:author="mpountou" w:date="2021-02-14T19:24:00Z">
              <w:rPr/>
            </w:rPrChange>
          </w:rPr>
          <w:instrText xml:space="preserve"> SEQ Πίνακας \* ARABIC </w:instrText>
        </w:r>
      </w:ins>
      <w:r w:rsidRPr="0013554F">
        <w:rPr>
          <w:b/>
          <w:rPrChange w:id="7785" w:author="mpountou" w:date="2021-02-14T19:24:00Z">
            <w:rPr/>
          </w:rPrChange>
        </w:rPr>
        <w:fldChar w:fldCharType="separate"/>
      </w:r>
      <w:ins w:id="7786" w:author="mpountou" w:date="2021-02-14T02:13:00Z">
        <w:r w:rsidR="004344EE" w:rsidRPr="0013554F">
          <w:rPr>
            <w:b/>
            <w:noProof/>
            <w:rPrChange w:id="7787" w:author="mpountou" w:date="2021-02-14T19:24:00Z">
              <w:rPr>
                <w:noProof/>
              </w:rPr>
            </w:rPrChange>
          </w:rPr>
          <w:t>13</w:t>
        </w:r>
      </w:ins>
      <w:ins w:id="7788" w:author="mpountou" w:date="2021-02-12T22:18:00Z">
        <w:r w:rsidRPr="0013554F">
          <w:rPr>
            <w:b/>
            <w:rPrChange w:id="7789" w:author="mpountou" w:date="2021-02-14T19:24:00Z">
              <w:rPr/>
            </w:rPrChange>
          </w:rPr>
          <w:fldChar w:fldCharType="end"/>
        </w:r>
        <w:bookmarkEnd w:id="7779"/>
        <w:r w:rsidRPr="007F4796">
          <w:rPr>
            <w:rPrChange w:id="7790" w:author="mpountou" w:date="2021-02-12T22:23:00Z">
              <w:rPr>
                <w:lang w:val="en-US"/>
              </w:rPr>
            </w:rPrChange>
          </w:rPr>
          <w:t xml:space="preserve"> </w:t>
        </w:r>
      </w:ins>
      <w:ins w:id="7791" w:author="mpountou" w:date="2021-02-12T22:23:00Z">
        <w:r w:rsidRPr="007F4796">
          <w:rPr>
            <w:rPrChange w:id="7792" w:author="mpountou" w:date="2021-02-12T22:23:00Z">
              <w:rPr>
                <w:lang w:val="en-US"/>
              </w:rPr>
            </w:rPrChange>
          </w:rPr>
          <w:t>–</w:t>
        </w:r>
      </w:ins>
      <w:ins w:id="7793" w:author="mpountou" w:date="2021-02-12T22:18:00Z">
        <w:r w:rsidRPr="007F4796">
          <w:rPr>
            <w:rPrChange w:id="7794" w:author="mpountou" w:date="2021-02-12T22:23:00Z">
              <w:rPr>
                <w:lang w:val="en-US"/>
              </w:rPr>
            </w:rPrChange>
          </w:rPr>
          <w:t xml:space="preserve"> </w:t>
        </w:r>
      </w:ins>
      <w:ins w:id="7795" w:author="mpountou" w:date="2021-02-12T22:23:00Z">
        <w:r>
          <w:t>Αναπαράσταση Δομής πολύ-επίπεδου νευρωνικού περιεχομένου</w:t>
        </w:r>
      </w:ins>
      <w:bookmarkEnd w:id="7780"/>
    </w:p>
    <w:p w14:paraId="17B0269E" w14:textId="77777777" w:rsidR="001A446E" w:rsidRPr="00A8428C" w:rsidRDefault="001A446E" w:rsidP="00210D34"/>
    <w:p w14:paraId="5BC63DB5" w14:textId="69D0C380" w:rsidR="001A446E" w:rsidRPr="00CC4B18" w:rsidDel="00A8428C" w:rsidRDefault="00A8428C" w:rsidP="00210D34">
      <w:pPr>
        <w:rPr>
          <w:del w:id="7796" w:author="mpountou" w:date="2021-02-12T22:33:00Z"/>
        </w:rPr>
      </w:pPr>
      <w:ins w:id="7797" w:author="mpountou" w:date="2021-02-12T22:32:00Z">
        <w:r>
          <w:t>Έτσι λοιπόν το</w:t>
        </w:r>
        <w:r w:rsidRPr="00A8428C">
          <w:t xml:space="preserve"> μοντέλο δέχεται τα δεδομένα είσόδου τα οποία και διαχωρίζει σε δεδομένα εκπαίδευσης και δεδομένα ελέγχου. Στην συνέχεια εκπαιδεύεται </w:t>
        </w:r>
      </w:ins>
      <w:ins w:id="7798" w:author="mpountou" w:date="2021-02-12T22:37:00Z">
        <w:r>
          <w:t>τροφοδοτόντας το νευρωνικό δίκτυο με τα χαρακτηριστικά των ρούχων και τις βαθμολογίες που τους αντιστοιχούν</w:t>
        </w:r>
      </w:ins>
      <w:ins w:id="7799" w:author="mpountou" w:date="2021-02-12T22:32:00Z">
        <w:r w:rsidRPr="00A8428C">
          <w:t xml:space="preserve">. Μόλις η διαδικασία </w:t>
        </w:r>
      </w:ins>
      <w:ins w:id="7800" w:author="mpountou" w:date="2021-02-12T22:38:00Z">
        <w:r>
          <w:t>εκπαίδευσης</w:t>
        </w:r>
      </w:ins>
      <w:ins w:id="7801" w:author="mpountou" w:date="2021-02-12T22:32:00Z">
        <w:r w:rsidRPr="00A8428C">
          <w:t xml:space="preserve"> ολοκληρωθεί το τε</w:t>
        </w:r>
        <w:r>
          <w:t xml:space="preserve">λικό στάδιο είναι η εξαγωγή </w:t>
        </w:r>
        <w:r w:rsidRPr="00A8428C">
          <w:t xml:space="preserve">προτάσεων </w:t>
        </w:r>
        <w:r w:rsidRPr="003F4454">
          <w:rPr>
            <w:i/>
          </w:rPr>
          <w:t>(</w:t>
        </w:r>
      </w:ins>
      <w:ins w:id="7802" w:author="mpountou" w:date="2021-02-12T22:42:00Z">
        <w:r w:rsidR="003F4454" w:rsidRPr="00374C29">
          <w:rPr>
            <w:i/>
          </w:rPr>
          <w:fldChar w:fldCharType="begin"/>
        </w:r>
        <w:r w:rsidR="003F4454" w:rsidRPr="003F4454">
          <w:rPr>
            <w:i/>
          </w:rPr>
          <w:instrText xml:space="preserve"> REF _Ref64062192 \h </w:instrText>
        </w:r>
      </w:ins>
      <w:r w:rsidR="003F4454" w:rsidRPr="003F4454">
        <w:rPr>
          <w:i/>
          <w:rPrChange w:id="7803" w:author="mpountou" w:date="2021-02-12T22:43:00Z">
            <w:rPr>
              <w:b/>
              <w:i/>
            </w:rPr>
          </w:rPrChange>
        </w:rPr>
        <w:instrText xml:space="preserve"> \* MERGEFORMAT </w:instrText>
      </w:r>
      <w:r w:rsidR="003F4454" w:rsidRPr="00374C29">
        <w:rPr>
          <w:i/>
        </w:rPr>
      </w:r>
      <w:r w:rsidR="003F4454" w:rsidRPr="00374C29">
        <w:rPr>
          <w:i/>
          <w:rPrChange w:id="7804" w:author="mpountou" w:date="2021-02-12T22:43:00Z">
            <w:rPr>
              <w:i/>
            </w:rPr>
          </w:rPrChange>
        </w:rPr>
        <w:fldChar w:fldCharType="separate"/>
      </w:r>
      <w:ins w:id="7805" w:author="mpountou" w:date="2021-02-14T02:13:00Z">
        <w:r w:rsidR="004344EE" w:rsidRPr="004344EE">
          <w:rPr>
            <w:i/>
            <w:rPrChange w:id="7806" w:author="mpountou" w:date="2021-02-14T02:13:00Z">
              <w:rPr/>
            </w:rPrChange>
          </w:rPr>
          <w:t xml:space="preserve">Εικόνα </w:t>
        </w:r>
        <w:r w:rsidR="004344EE" w:rsidRPr="004344EE">
          <w:rPr>
            <w:i/>
            <w:noProof/>
            <w:rPrChange w:id="7807" w:author="mpountou" w:date="2021-02-14T02:13:00Z">
              <w:rPr>
                <w:b/>
                <w:noProof/>
              </w:rPr>
            </w:rPrChange>
          </w:rPr>
          <w:t>13</w:t>
        </w:r>
      </w:ins>
      <w:ins w:id="7808" w:author="mpountou" w:date="2021-02-12T22:42:00Z">
        <w:r w:rsidR="003F4454" w:rsidRPr="00374C29">
          <w:rPr>
            <w:i/>
          </w:rPr>
          <w:fldChar w:fldCharType="end"/>
        </w:r>
      </w:ins>
      <w:ins w:id="7809" w:author="mpountou" w:date="2021-02-12T22:32:00Z">
        <w:r w:rsidRPr="00A8428C">
          <w:rPr>
            <w:i/>
          </w:rPr>
          <w:t>).</w:t>
        </w:r>
      </w:ins>
      <w:ins w:id="7810" w:author="mpountou" w:date="2021-02-12T22:38:00Z">
        <w:r>
          <w:rPr>
            <w:i/>
          </w:rPr>
          <w:t xml:space="preserve"> </w:t>
        </w:r>
        <w:r>
          <w:t>Ένα πλεονέκτημα αυτής της υλοπο</w:t>
        </w:r>
      </w:ins>
      <w:ins w:id="7811" w:author="mpountou" w:date="2021-02-12T22:39:00Z">
        <w:r>
          <w:t>ίησης είναι ότι τα νευρωνικά δίκτυα με ένα αυτοματοποιημένο τρόπο εκπαιδε</w:t>
        </w:r>
        <w:r w:rsidR="00CC4B18">
          <w:t xml:space="preserve">ύουν τα βάρη τους ώστε τελικά να επιλέγονται οι βέλτιστη παράμετροι χωρίς να χρειάζεται κάποιο </w:t>
        </w:r>
        <w:r w:rsidR="00CC4B18">
          <w:rPr>
            <w:lang w:val="en-US"/>
          </w:rPr>
          <w:t>tuning</w:t>
        </w:r>
        <w:r w:rsidR="00CC4B18" w:rsidRPr="00CC4B18">
          <w:rPr>
            <w:rPrChange w:id="7812" w:author="mpountou" w:date="2021-02-12T22:40:00Z">
              <w:rPr>
                <w:lang w:val="en-US"/>
              </w:rPr>
            </w:rPrChange>
          </w:rPr>
          <w:t xml:space="preserve"> </w:t>
        </w:r>
      </w:ins>
      <w:ins w:id="7813" w:author="mpountou" w:date="2021-02-12T22:40:00Z">
        <w:r w:rsidR="00CC4B18">
          <w:t xml:space="preserve">κατά την διάρκεια της εκπαίδευσης κάτι που δε θα μπορούσε να συμβεί στα τυχαία δάση. </w:t>
        </w:r>
      </w:ins>
    </w:p>
    <w:p w14:paraId="5F3A3F70" w14:textId="77777777" w:rsidR="001A446E" w:rsidDel="00A8428C" w:rsidRDefault="001A446E" w:rsidP="00210D34">
      <w:pPr>
        <w:rPr>
          <w:del w:id="7814" w:author="mpountou" w:date="2021-02-12T22:33:00Z"/>
        </w:rPr>
      </w:pPr>
    </w:p>
    <w:p w14:paraId="58A0A119" w14:textId="77777777" w:rsidR="001A446E" w:rsidRDefault="001A446E" w:rsidP="00210D34"/>
    <w:p w14:paraId="25512E20" w14:textId="6252EFB1" w:rsidR="001A446E" w:rsidRDefault="00A8428C">
      <w:pPr>
        <w:jc w:val="center"/>
        <w:pPrChange w:id="7815" w:author="mpountou" w:date="2021-02-12T22:34:00Z">
          <w:pPr/>
        </w:pPrChange>
      </w:pPr>
      <w:ins w:id="7816" w:author="mpountou" w:date="2021-02-12T22:32:00Z">
        <w:r w:rsidRPr="00A8428C">
          <w:rPr>
            <w:noProof/>
            <w:lang w:eastAsia="el-GR"/>
          </w:rPr>
          <w:lastRenderedPageBreak/>
          <w:drawing>
            <wp:inline distT="0" distB="0" distL="0" distR="0" wp14:anchorId="7F267771" wp14:editId="05603D52">
              <wp:extent cx="4356340" cy="5660390"/>
              <wp:effectExtent l="0" t="0" r="6350" b="0"/>
              <wp:docPr id="63" name="Εικόνα 63" descr="C:\Users\mpountou\Downloads\n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Downloads\nn_mode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995" cy="5780781"/>
                      </a:xfrm>
                      <a:prstGeom prst="rect">
                        <a:avLst/>
                      </a:prstGeom>
                      <a:noFill/>
                      <a:ln>
                        <a:noFill/>
                      </a:ln>
                    </pic:spPr>
                  </pic:pic>
                </a:graphicData>
              </a:graphic>
            </wp:inline>
          </w:drawing>
        </w:r>
      </w:ins>
    </w:p>
    <w:p w14:paraId="366346A3" w14:textId="62918621" w:rsidR="001A446E" w:rsidRDefault="00CC4B18">
      <w:pPr>
        <w:pStyle w:val="aa"/>
        <w:jc w:val="center"/>
        <w:pPrChange w:id="7817" w:author="mpountou" w:date="2021-02-12T22:41:00Z">
          <w:pPr/>
        </w:pPrChange>
      </w:pPr>
      <w:bookmarkStart w:id="7818" w:name="_Ref64062192"/>
      <w:bookmarkStart w:id="7819" w:name="_Toc64223178"/>
      <w:ins w:id="7820" w:author="mpountou" w:date="2021-02-12T22:41:00Z">
        <w:r w:rsidRPr="00CC4B18">
          <w:rPr>
            <w:b/>
            <w:rPrChange w:id="7821" w:author="mpountou" w:date="2021-02-12T22:41:00Z">
              <w:rPr/>
            </w:rPrChange>
          </w:rPr>
          <w:t xml:space="preserve">Εικόνα </w:t>
        </w:r>
        <w:r w:rsidRPr="00CC4B18">
          <w:rPr>
            <w:b/>
            <w:rPrChange w:id="7822" w:author="mpountou" w:date="2021-02-12T22:41:00Z">
              <w:rPr/>
            </w:rPrChange>
          </w:rPr>
          <w:fldChar w:fldCharType="begin"/>
        </w:r>
        <w:r w:rsidRPr="00CC4B18">
          <w:rPr>
            <w:b/>
            <w:rPrChange w:id="7823" w:author="mpountou" w:date="2021-02-12T22:41:00Z">
              <w:rPr/>
            </w:rPrChange>
          </w:rPr>
          <w:instrText xml:space="preserve"> SEQ Εικόνα \* ARABIC </w:instrText>
        </w:r>
      </w:ins>
      <w:r w:rsidRPr="00CC4B18">
        <w:rPr>
          <w:b/>
          <w:rPrChange w:id="7824" w:author="mpountou" w:date="2021-02-12T22:41:00Z">
            <w:rPr/>
          </w:rPrChange>
        </w:rPr>
        <w:fldChar w:fldCharType="separate"/>
      </w:r>
      <w:ins w:id="7825" w:author="mpountou" w:date="2021-02-14T02:13:00Z">
        <w:r w:rsidR="004344EE">
          <w:rPr>
            <w:b/>
            <w:noProof/>
          </w:rPr>
          <w:t>13</w:t>
        </w:r>
      </w:ins>
      <w:ins w:id="7826" w:author="mpountou" w:date="2021-02-12T22:41:00Z">
        <w:r w:rsidRPr="00CC4B18">
          <w:rPr>
            <w:b/>
            <w:rPrChange w:id="7827" w:author="mpountou" w:date="2021-02-12T22:41:00Z">
              <w:rPr/>
            </w:rPrChange>
          </w:rPr>
          <w:fldChar w:fldCharType="end"/>
        </w:r>
        <w:bookmarkEnd w:id="7818"/>
        <w:r>
          <w:t xml:space="preserve"> - </w:t>
        </w:r>
        <w:r w:rsidRPr="00CC4B18">
          <w:t xml:space="preserve">Οπτική αναπαράσταση βημάτων μοντέλου </w:t>
        </w:r>
        <w:r>
          <w:t>Νευρωνικών</w:t>
        </w:r>
        <w:r w:rsidRPr="00CC4B18">
          <w:t xml:space="preserve"> </w:t>
        </w:r>
        <w:r>
          <w:t>Περιεχομένου</w:t>
        </w:r>
      </w:ins>
      <w:bookmarkEnd w:id="7819"/>
    </w:p>
    <w:p w14:paraId="199999DC" w14:textId="77777777" w:rsidR="001A446E" w:rsidRDefault="001A446E" w:rsidP="00210D34"/>
    <w:p w14:paraId="34B03AB4" w14:textId="77777777" w:rsidR="001A446E" w:rsidRDefault="001A446E" w:rsidP="00210D34"/>
    <w:p w14:paraId="67C8E48E" w14:textId="77777777" w:rsidR="001A446E" w:rsidRDefault="001A446E" w:rsidP="00210D34"/>
    <w:p w14:paraId="20F4FB46" w14:textId="77777777" w:rsidR="001A446E" w:rsidRDefault="001A446E" w:rsidP="00210D34"/>
    <w:p w14:paraId="71585E2E" w14:textId="77777777" w:rsidR="001A446E" w:rsidRDefault="001A446E" w:rsidP="00210D34"/>
    <w:p w14:paraId="6621FBED" w14:textId="77777777" w:rsidR="001A446E" w:rsidRDefault="001A446E" w:rsidP="00210D34"/>
    <w:p w14:paraId="40CA9E9F" w14:textId="77777777" w:rsidR="001A446E" w:rsidRDefault="001A446E" w:rsidP="00210D34"/>
    <w:p w14:paraId="38340657" w14:textId="77777777" w:rsidR="001A446E" w:rsidRDefault="001A446E" w:rsidP="00210D34"/>
    <w:p w14:paraId="3EE40382" w14:textId="77777777" w:rsidR="008C29FC" w:rsidRDefault="008C29FC" w:rsidP="00210D34"/>
    <w:p w14:paraId="4C676C24" w14:textId="77777777" w:rsidR="008C29FC" w:rsidRDefault="008C29FC" w:rsidP="00210D34"/>
    <w:p w14:paraId="36AC79B8" w14:textId="77777777" w:rsidR="00E42351" w:rsidRDefault="00E42351" w:rsidP="00210D34"/>
    <w:p w14:paraId="11C65D1E" w14:textId="77777777" w:rsidR="00E42351" w:rsidDel="00A8428C" w:rsidRDefault="00E42351" w:rsidP="00210D34">
      <w:pPr>
        <w:rPr>
          <w:del w:id="7828" w:author="mpountou" w:date="2021-02-12T22:35:00Z"/>
        </w:rPr>
      </w:pPr>
    </w:p>
    <w:p w14:paraId="01EEF024" w14:textId="77777777" w:rsidR="00455504" w:rsidDel="00A8428C" w:rsidRDefault="00455504" w:rsidP="0014571B">
      <w:pPr>
        <w:rPr>
          <w:del w:id="7829" w:author="mpountou" w:date="2021-02-12T22:35:00Z"/>
          <w:sz w:val="40"/>
          <w:szCs w:val="40"/>
        </w:rPr>
      </w:pPr>
    </w:p>
    <w:p w14:paraId="467F36F2" w14:textId="77777777" w:rsidR="00455504" w:rsidDel="00A8428C" w:rsidRDefault="00455504" w:rsidP="0014571B">
      <w:pPr>
        <w:rPr>
          <w:del w:id="7830" w:author="mpountou" w:date="2021-02-12T22:35:00Z"/>
          <w:sz w:val="40"/>
          <w:szCs w:val="40"/>
        </w:rPr>
      </w:pPr>
    </w:p>
    <w:p w14:paraId="196BBFA8" w14:textId="77777777" w:rsidR="00455504" w:rsidDel="00A8428C" w:rsidRDefault="00455504" w:rsidP="0014571B">
      <w:pPr>
        <w:rPr>
          <w:del w:id="7831" w:author="mpountou" w:date="2021-02-12T22:35:00Z"/>
          <w:sz w:val="40"/>
          <w:szCs w:val="40"/>
        </w:rPr>
      </w:pPr>
    </w:p>
    <w:p w14:paraId="2E87AF69" w14:textId="16E353B5" w:rsidR="00E6746E" w:rsidRDefault="00E6746E" w:rsidP="0014571B">
      <w:pPr>
        <w:rPr>
          <w:ins w:id="7832" w:author="mpountou" w:date="2021-02-12T21:49:00Z"/>
          <w:sz w:val="40"/>
          <w:szCs w:val="40"/>
        </w:rPr>
      </w:pPr>
    </w:p>
    <w:p w14:paraId="58BD73E8" w14:textId="2238F7CC" w:rsidR="00E6746E" w:rsidRDefault="00E6746E" w:rsidP="0014571B">
      <w:pPr>
        <w:rPr>
          <w:sz w:val="40"/>
          <w:szCs w:val="40"/>
        </w:rPr>
      </w:pPr>
    </w:p>
    <w:p w14:paraId="18C76F06" w14:textId="77777777" w:rsidR="0014571B" w:rsidRPr="001F0944" w:rsidRDefault="0014571B" w:rsidP="0014571B">
      <w:pPr>
        <w:rPr>
          <w:sz w:val="40"/>
          <w:szCs w:val="40"/>
        </w:rPr>
      </w:pPr>
      <w:r w:rsidRPr="001F0944">
        <w:rPr>
          <w:sz w:val="40"/>
          <w:szCs w:val="40"/>
        </w:rPr>
        <w:t>Κεφάλαιο</w:t>
      </w:r>
    </w:p>
    <w:p w14:paraId="35FAF559" w14:textId="77777777" w:rsidR="0014571B" w:rsidRPr="002B2746" w:rsidRDefault="0014571B" w:rsidP="0014571B">
      <w:pPr>
        <w:pStyle w:val="1"/>
        <w:pBdr>
          <w:bottom w:val="single" w:sz="4" w:space="1" w:color="auto"/>
        </w:pBdr>
        <w:rPr>
          <w:b/>
          <w:bCs/>
          <w:rPrChange w:id="7833" w:author="Sotirios Filippos Tsarouchis" w:date="2021-02-09T17:57:00Z">
            <w:rPr/>
          </w:rPrChange>
        </w:rPr>
      </w:pPr>
      <w:bookmarkStart w:id="7834" w:name="_Toc64223422"/>
      <w:r w:rsidRPr="002B2746">
        <w:rPr>
          <w:b/>
          <w:bCs/>
          <w:rPrChange w:id="7835" w:author="Sotirios Filippos Tsarouchis" w:date="2021-02-09T17:57:00Z">
            <w:rPr/>
          </w:rPrChange>
        </w:rPr>
        <w:t>Πειράματα και αποτελέσματα</w:t>
      </w:r>
      <w:bookmarkEnd w:id="7834"/>
    </w:p>
    <w:p w14:paraId="77A32BB3" w14:textId="77777777" w:rsidR="0014571B" w:rsidRDefault="0014571B" w:rsidP="00210D34"/>
    <w:p w14:paraId="49D06019" w14:textId="77777777" w:rsidR="0014571B" w:rsidRPr="002B2746" w:rsidRDefault="00126287" w:rsidP="004F71D8">
      <w:pPr>
        <w:pStyle w:val="2"/>
        <w:rPr>
          <w:b/>
          <w:bCs/>
          <w:rPrChange w:id="7836" w:author="Sotirios Filippos Tsarouchis" w:date="2021-02-09T17:57:00Z">
            <w:rPr/>
          </w:rPrChange>
        </w:rPr>
      </w:pPr>
      <w:bookmarkStart w:id="7837" w:name="_Toc64223423"/>
      <w:r w:rsidRPr="002B2746">
        <w:rPr>
          <w:b/>
          <w:bCs/>
          <w:rPrChange w:id="7838" w:author="Sotirios Filippos Tsarouchis" w:date="2021-02-09T17:57:00Z">
            <w:rPr/>
          </w:rPrChange>
        </w:rPr>
        <w:t>Διαχωρισμός δεδομένων</w:t>
      </w:r>
      <w:bookmarkEnd w:id="7837"/>
    </w:p>
    <w:p w14:paraId="5A03727A" w14:textId="77777777" w:rsidR="004F71D8" w:rsidRDefault="004F71D8" w:rsidP="004F71D8"/>
    <w:p w14:paraId="514B9287" w14:textId="5D526341"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commentRangeStart w:id="7839"/>
      <w:commentRangeStart w:id="7840"/>
      <w:r w:rsidR="000B7E71">
        <w:t>10</w:t>
      </w:r>
      <w:commentRangeEnd w:id="7839"/>
      <w:r w:rsidR="002B2746">
        <w:rPr>
          <w:rStyle w:val="ad"/>
        </w:rPr>
        <w:commentReference w:id="7839"/>
      </w:r>
      <w:commentRangeEnd w:id="7840"/>
      <w:r w:rsidR="008819AC">
        <w:rPr>
          <w:rStyle w:val="ad"/>
        </w:rPr>
        <w:commentReference w:id="7840"/>
      </w:r>
      <w:r w:rsidR="000B7E71">
        <w:t>% τα δεδομένα ελέγχου</w:t>
      </w:r>
      <w:ins w:id="7841" w:author="mpountou" w:date="2021-02-12T22:44:00Z">
        <w:r w:rsidR="005A12A9" w:rsidRPr="005A12A9">
          <w:rPr>
            <w:rPrChange w:id="7842" w:author="mpountou" w:date="2021-02-12T22:44:00Z">
              <w:rPr>
                <w:lang w:val="en-US"/>
              </w:rPr>
            </w:rPrChange>
          </w:rPr>
          <w:t xml:space="preserve"> </w:t>
        </w:r>
        <w:r w:rsidR="005A12A9" w:rsidRPr="005A12A9">
          <w:rPr>
            <w:i/>
            <w:rPrChange w:id="7843" w:author="mpountou" w:date="2021-02-12T22:45:00Z">
              <w:rPr>
                <w:lang w:val="en-US"/>
              </w:rPr>
            </w:rPrChange>
          </w:rPr>
          <w:t>(</w:t>
        </w:r>
        <w:r w:rsidR="005A12A9" w:rsidRPr="005A12A9">
          <w:rPr>
            <w:i/>
            <w:rPrChange w:id="7844" w:author="mpountou" w:date="2021-02-12T22:45:00Z">
              <w:rPr/>
            </w:rPrChange>
          </w:rPr>
          <w:fldChar w:fldCharType="begin"/>
        </w:r>
        <w:r w:rsidR="005A12A9" w:rsidRPr="005A12A9">
          <w:rPr>
            <w:i/>
            <w:rPrChange w:id="7845" w:author="mpountou" w:date="2021-02-12T22:45:00Z">
              <w:rPr/>
            </w:rPrChange>
          </w:rPr>
          <w:instrText xml:space="preserve"> REF _Ref64062313 \h </w:instrText>
        </w:r>
      </w:ins>
      <w:r w:rsidR="005A12A9" w:rsidRPr="005A12A9">
        <w:rPr>
          <w:i/>
          <w:rPrChange w:id="7846" w:author="mpountou" w:date="2021-02-12T22:45:00Z">
            <w:rPr>
              <w:b/>
            </w:rPr>
          </w:rPrChange>
        </w:rPr>
        <w:instrText xml:space="preserve"> \* MERGEFORMAT </w:instrText>
      </w:r>
      <w:r w:rsidR="005A12A9" w:rsidRPr="005A12A9">
        <w:rPr>
          <w:i/>
          <w:rPrChange w:id="7847" w:author="mpountou" w:date="2021-02-12T22:45:00Z">
            <w:rPr>
              <w:i/>
            </w:rPr>
          </w:rPrChange>
        </w:rPr>
      </w:r>
      <w:r w:rsidR="005A12A9" w:rsidRPr="005A12A9">
        <w:rPr>
          <w:i/>
          <w:rPrChange w:id="7848" w:author="mpountou" w:date="2021-02-12T22:45:00Z">
            <w:rPr/>
          </w:rPrChange>
        </w:rPr>
        <w:fldChar w:fldCharType="separate"/>
      </w:r>
      <w:ins w:id="7849" w:author="mpountou" w:date="2021-02-14T02:13:00Z">
        <w:r w:rsidR="004344EE" w:rsidRPr="004344EE">
          <w:rPr>
            <w:i/>
            <w:rPrChange w:id="7850" w:author="mpountou" w:date="2021-02-14T02:13:00Z">
              <w:rPr/>
            </w:rPrChange>
          </w:rPr>
          <w:t xml:space="preserve">Εικόνα </w:t>
        </w:r>
        <w:r w:rsidR="004344EE" w:rsidRPr="004344EE">
          <w:rPr>
            <w:i/>
            <w:noProof/>
            <w:rPrChange w:id="7851" w:author="mpountou" w:date="2021-02-14T02:13:00Z">
              <w:rPr>
                <w:b/>
                <w:noProof/>
              </w:rPr>
            </w:rPrChange>
          </w:rPr>
          <w:t>14</w:t>
        </w:r>
      </w:ins>
      <w:ins w:id="7852" w:author="mpountou" w:date="2021-02-12T22:44:00Z">
        <w:r w:rsidR="005A12A9" w:rsidRPr="005A12A9">
          <w:rPr>
            <w:i/>
            <w:rPrChange w:id="7853" w:author="mpountou" w:date="2021-02-12T22:45:00Z">
              <w:rPr/>
            </w:rPrChange>
          </w:rPr>
          <w:fldChar w:fldCharType="end"/>
        </w:r>
        <w:r w:rsidR="005A12A9" w:rsidRPr="005A12A9">
          <w:rPr>
            <w:i/>
            <w:rPrChange w:id="7854" w:author="mpountou" w:date="2021-02-12T22:45:00Z">
              <w:rPr>
                <w:lang w:val="en-US"/>
              </w:rPr>
            </w:rPrChange>
          </w:rPr>
          <w:t>)</w:t>
        </w:r>
      </w:ins>
      <w:r w:rsidR="000B7E71" w:rsidRPr="005A12A9">
        <w:rPr>
          <w:i/>
          <w:rPrChange w:id="7855" w:author="mpountou" w:date="2021-02-12T22:45:00Z">
            <w:rPr/>
          </w:rPrChange>
        </w:rPr>
        <w:t>.</w:t>
      </w:r>
      <w:r>
        <w:t xml:space="preserve"> </w:t>
      </w:r>
    </w:p>
    <w:p w14:paraId="5B412793" w14:textId="77777777" w:rsidR="000B7E71" w:rsidRDefault="000B7E71" w:rsidP="00AD2CB9">
      <w:pPr>
        <w:jc w:val="center"/>
      </w:pPr>
      <w:r>
        <w:rPr>
          <w:noProof/>
          <w:lang w:eastAsia="el-GR"/>
        </w:rPr>
        <w:drawing>
          <wp:inline distT="0" distB="0" distL="0" distR="0" wp14:anchorId="0451E21B" wp14:editId="545BE8B8">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6D9806C5" w14:textId="77777777" w:rsidR="00126287" w:rsidRPr="00126287" w:rsidRDefault="00126287" w:rsidP="004F71D8">
      <w:pPr>
        <w:rPr>
          <w:sz w:val="2"/>
          <w:szCs w:val="2"/>
        </w:rPr>
      </w:pPr>
    </w:p>
    <w:p w14:paraId="7C48A1A2" w14:textId="7CE523EF" w:rsidR="000B7E71" w:rsidRDefault="00126287" w:rsidP="008B1C78">
      <w:pPr>
        <w:pStyle w:val="aa"/>
        <w:jc w:val="center"/>
      </w:pPr>
      <w:bookmarkStart w:id="7856" w:name="_Ref64062313"/>
      <w:bookmarkStart w:id="7857" w:name="_Toc61618628"/>
      <w:bookmarkStart w:id="7858" w:name="_Toc62231440"/>
      <w:bookmarkStart w:id="7859" w:name="_Toc63089741"/>
      <w:bookmarkStart w:id="7860" w:name="_Toc63089817"/>
      <w:bookmarkStart w:id="7861" w:name="_Toc63885427"/>
      <w:bookmarkStart w:id="7862" w:name="_Toc64223179"/>
      <w:r w:rsidRPr="00581B58">
        <w:rPr>
          <w:b/>
          <w:rPrChange w:id="7863" w:author="mpountou" w:date="2021-02-10T21:40:00Z">
            <w:rPr/>
          </w:rPrChange>
        </w:rPr>
        <w:t xml:space="preserve">Εικόνα </w:t>
      </w:r>
      <w:r w:rsidR="00FF21B3" w:rsidRPr="00581B58">
        <w:rPr>
          <w:b/>
          <w:rPrChange w:id="7864" w:author="mpountou" w:date="2021-02-10T21:40:00Z">
            <w:rPr/>
          </w:rPrChange>
        </w:rPr>
        <w:fldChar w:fldCharType="begin"/>
      </w:r>
      <w:r w:rsidR="00FF21B3" w:rsidRPr="00581B58">
        <w:rPr>
          <w:b/>
          <w:rPrChange w:id="7865" w:author="mpountou" w:date="2021-02-10T21:40:00Z">
            <w:rPr/>
          </w:rPrChange>
        </w:rPr>
        <w:instrText xml:space="preserve"> SEQ Εικόνα \* ARABIC </w:instrText>
      </w:r>
      <w:r w:rsidR="00FF21B3" w:rsidRPr="00581B58">
        <w:rPr>
          <w:b/>
          <w:rPrChange w:id="7866" w:author="mpountou" w:date="2021-02-10T21:40:00Z">
            <w:rPr>
              <w:noProof/>
            </w:rPr>
          </w:rPrChange>
        </w:rPr>
        <w:fldChar w:fldCharType="separate"/>
      </w:r>
      <w:ins w:id="7867" w:author="mpountou" w:date="2021-02-14T02:13:00Z">
        <w:r w:rsidR="004344EE">
          <w:rPr>
            <w:b/>
            <w:noProof/>
          </w:rPr>
          <w:t>14</w:t>
        </w:r>
      </w:ins>
      <w:del w:id="7868" w:author="mpountou" w:date="2021-02-12T21:41:00Z">
        <w:r w:rsidR="005F634F" w:rsidRPr="00581B58" w:rsidDel="00E6746E">
          <w:rPr>
            <w:b/>
            <w:noProof/>
            <w:rPrChange w:id="7869" w:author="mpountou" w:date="2021-02-10T21:40:00Z">
              <w:rPr>
                <w:noProof/>
              </w:rPr>
            </w:rPrChange>
          </w:rPr>
          <w:delText>12</w:delText>
        </w:r>
      </w:del>
      <w:r w:rsidR="00FF21B3" w:rsidRPr="00581B58">
        <w:rPr>
          <w:b/>
          <w:noProof/>
          <w:rPrChange w:id="7870" w:author="mpountou" w:date="2021-02-10T21:40:00Z">
            <w:rPr>
              <w:noProof/>
            </w:rPr>
          </w:rPrChange>
        </w:rPr>
        <w:fldChar w:fldCharType="end"/>
      </w:r>
      <w:bookmarkEnd w:id="7856"/>
      <w:r w:rsidR="00581B58" w:rsidRPr="00450D72">
        <w:rPr>
          <w:rPrChange w:id="7871" w:author="mpountou" w:date="2021-02-10T22:45:00Z">
            <w:rPr>
              <w:lang w:val="en-US"/>
            </w:rPr>
          </w:rPrChange>
        </w:rPr>
        <w:t xml:space="preserve"> -</w:t>
      </w:r>
      <w:r>
        <w:t xml:space="preserve"> Αναπαράσταση Διαχωρισμού Δεδομένων</w:t>
      </w:r>
      <w:r w:rsidR="00455504" w:rsidRPr="00D574E9">
        <w:t xml:space="preserve"> - 1</w:t>
      </w:r>
      <w:bookmarkEnd w:id="7857"/>
      <w:bookmarkEnd w:id="7858"/>
      <w:bookmarkEnd w:id="7859"/>
      <w:bookmarkEnd w:id="7860"/>
      <w:bookmarkEnd w:id="7861"/>
      <w:bookmarkEnd w:id="7862"/>
      <w:r w:rsidR="00455504" w:rsidRPr="00D574E9">
        <w:t xml:space="preserve"> </w:t>
      </w:r>
    </w:p>
    <w:p w14:paraId="096DBD9D" w14:textId="482ADDBE" w:rsidR="00F11B20" w:rsidRDefault="00237339" w:rsidP="004F71D8">
      <w:r>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ins w:id="7872" w:author="mpountou" w:date="2021-02-12T22:45:00Z">
        <w:r w:rsidR="005A12A9" w:rsidRPr="008819AC">
          <w:rPr>
            <w:rPrChange w:id="7873" w:author="mpountou" w:date="2021-02-12T22:45:00Z">
              <w:rPr>
                <w:lang w:val="en-US"/>
              </w:rPr>
            </w:rPrChange>
          </w:rPr>
          <w:t xml:space="preserve"> </w:t>
        </w:r>
        <w:r w:rsidR="005A12A9" w:rsidRPr="005A12A9">
          <w:rPr>
            <w:rPrChange w:id="7874" w:author="mpountou" w:date="2021-02-12T22:45:00Z">
              <w:rPr>
                <w:lang w:val="en-US"/>
              </w:rPr>
            </w:rPrChange>
          </w:rPr>
          <w:t>(</w:t>
        </w:r>
        <w:r w:rsidR="005A12A9" w:rsidRPr="005A12A9">
          <w:rPr>
            <w:i/>
            <w:rPrChange w:id="7875" w:author="mpountou" w:date="2021-02-12T22:45:00Z">
              <w:rPr/>
            </w:rPrChange>
          </w:rPr>
          <w:fldChar w:fldCharType="begin"/>
        </w:r>
        <w:r w:rsidR="005A12A9" w:rsidRPr="005A12A9">
          <w:rPr>
            <w:i/>
            <w:rPrChange w:id="7876" w:author="mpountou" w:date="2021-02-12T22:45:00Z">
              <w:rPr/>
            </w:rPrChange>
          </w:rPr>
          <w:instrText xml:space="preserve"> REF _Ref64062341 \h </w:instrText>
        </w:r>
      </w:ins>
      <w:r w:rsidR="005A12A9" w:rsidRPr="005A12A9">
        <w:rPr>
          <w:i/>
          <w:rPrChange w:id="7877" w:author="mpountou" w:date="2021-02-12T22:45:00Z">
            <w:rPr>
              <w:b/>
            </w:rPr>
          </w:rPrChange>
        </w:rPr>
        <w:instrText xml:space="preserve"> \* MERGEFORMAT </w:instrText>
      </w:r>
      <w:r w:rsidR="005A12A9" w:rsidRPr="005A12A9">
        <w:rPr>
          <w:i/>
          <w:rPrChange w:id="7878" w:author="mpountou" w:date="2021-02-12T22:45:00Z">
            <w:rPr>
              <w:i/>
            </w:rPr>
          </w:rPrChange>
        </w:rPr>
      </w:r>
      <w:r w:rsidR="005A12A9" w:rsidRPr="005A12A9">
        <w:rPr>
          <w:i/>
          <w:rPrChange w:id="7879" w:author="mpountou" w:date="2021-02-12T22:45:00Z">
            <w:rPr/>
          </w:rPrChange>
        </w:rPr>
        <w:fldChar w:fldCharType="separate"/>
      </w:r>
      <w:ins w:id="7880" w:author="mpountou" w:date="2021-02-14T02:13:00Z">
        <w:r w:rsidR="004344EE" w:rsidRPr="004344EE">
          <w:rPr>
            <w:i/>
            <w:rPrChange w:id="7881" w:author="mpountou" w:date="2021-02-14T02:13:00Z">
              <w:rPr/>
            </w:rPrChange>
          </w:rPr>
          <w:t xml:space="preserve">Εικόνα </w:t>
        </w:r>
        <w:r w:rsidR="004344EE" w:rsidRPr="004344EE">
          <w:rPr>
            <w:i/>
            <w:noProof/>
            <w:rPrChange w:id="7882" w:author="mpountou" w:date="2021-02-14T02:13:00Z">
              <w:rPr>
                <w:b/>
                <w:noProof/>
              </w:rPr>
            </w:rPrChange>
          </w:rPr>
          <w:t>15</w:t>
        </w:r>
      </w:ins>
      <w:ins w:id="7883" w:author="mpountou" w:date="2021-02-12T22:45:00Z">
        <w:r w:rsidR="005A12A9" w:rsidRPr="005A12A9">
          <w:rPr>
            <w:i/>
            <w:rPrChange w:id="7884" w:author="mpountou" w:date="2021-02-12T22:45:00Z">
              <w:rPr/>
            </w:rPrChange>
          </w:rPr>
          <w:fldChar w:fldCharType="end"/>
        </w:r>
        <w:r w:rsidR="005A12A9" w:rsidRPr="005A12A9">
          <w:rPr>
            <w:rPrChange w:id="7885" w:author="mpountou" w:date="2021-02-12T22:45:00Z">
              <w:rPr>
                <w:lang w:val="en-US"/>
              </w:rPr>
            </w:rPrChange>
          </w:rPr>
          <w:t>)</w:t>
        </w:r>
      </w:ins>
      <w:r w:rsidR="00455504">
        <w:t>.</w:t>
      </w:r>
    </w:p>
    <w:p w14:paraId="520FE9F4" w14:textId="77777777" w:rsidR="00E04E9B" w:rsidRDefault="00E04E9B" w:rsidP="004F71D8"/>
    <w:p w14:paraId="478F1F24" w14:textId="77777777" w:rsidR="00455504" w:rsidRDefault="00455504" w:rsidP="00AD2CB9">
      <w:r>
        <w:rPr>
          <w:noProof/>
          <w:lang w:eastAsia="el-GR"/>
        </w:rPr>
        <w:lastRenderedPageBreak/>
        <w:drawing>
          <wp:inline distT="0" distB="0" distL="0" distR="0" wp14:anchorId="64FBBC8C" wp14:editId="287D41AB">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14:paraId="58AA7853" w14:textId="77777777" w:rsidR="00416BC2" w:rsidRPr="00416BC2" w:rsidRDefault="00416BC2" w:rsidP="004F71D8">
      <w:pPr>
        <w:rPr>
          <w:sz w:val="2"/>
          <w:szCs w:val="2"/>
        </w:rPr>
      </w:pPr>
    </w:p>
    <w:p w14:paraId="1ED6F699" w14:textId="077E9E17" w:rsidR="00455504" w:rsidRPr="00455504" w:rsidRDefault="00455504" w:rsidP="00455504">
      <w:pPr>
        <w:pStyle w:val="aa"/>
        <w:jc w:val="center"/>
        <w:rPr>
          <w:lang w:val="en-US"/>
        </w:rPr>
      </w:pPr>
      <w:bookmarkStart w:id="7886" w:name="_Ref64062341"/>
      <w:bookmarkStart w:id="7887" w:name="_Toc61618629"/>
      <w:bookmarkStart w:id="7888" w:name="_Toc62231441"/>
      <w:bookmarkStart w:id="7889" w:name="_Toc63089742"/>
      <w:bookmarkStart w:id="7890" w:name="_Toc63089818"/>
      <w:bookmarkStart w:id="7891" w:name="_Toc63885428"/>
      <w:bookmarkStart w:id="7892" w:name="_Toc64223180"/>
      <w:r w:rsidRPr="00581B58">
        <w:rPr>
          <w:b/>
          <w:rPrChange w:id="7893" w:author="mpountou" w:date="2021-02-10T21:40:00Z">
            <w:rPr/>
          </w:rPrChange>
        </w:rPr>
        <w:t xml:space="preserve">Εικόνα </w:t>
      </w:r>
      <w:r w:rsidR="00FF21B3" w:rsidRPr="00581B58">
        <w:rPr>
          <w:b/>
          <w:rPrChange w:id="7894" w:author="mpountou" w:date="2021-02-10T21:40:00Z">
            <w:rPr/>
          </w:rPrChange>
        </w:rPr>
        <w:fldChar w:fldCharType="begin"/>
      </w:r>
      <w:r w:rsidR="00FF21B3" w:rsidRPr="00581B58">
        <w:rPr>
          <w:b/>
          <w:rPrChange w:id="7895" w:author="mpountou" w:date="2021-02-10T21:40:00Z">
            <w:rPr/>
          </w:rPrChange>
        </w:rPr>
        <w:instrText xml:space="preserve"> SEQ Εικόνα \* ARABIC </w:instrText>
      </w:r>
      <w:r w:rsidR="00FF21B3" w:rsidRPr="00581B58">
        <w:rPr>
          <w:b/>
          <w:rPrChange w:id="7896" w:author="mpountou" w:date="2021-02-10T21:40:00Z">
            <w:rPr>
              <w:noProof/>
            </w:rPr>
          </w:rPrChange>
        </w:rPr>
        <w:fldChar w:fldCharType="separate"/>
      </w:r>
      <w:ins w:id="7897" w:author="mpountou" w:date="2021-02-14T02:13:00Z">
        <w:r w:rsidR="004344EE">
          <w:rPr>
            <w:b/>
            <w:noProof/>
          </w:rPr>
          <w:t>15</w:t>
        </w:r>
      </w:ins>
      <w:del w:id="7898" w:author="mpountou" w:date="2021-02-12T21:41:00Z">
        <w:r w:rsidR="005F634F" w:rsidRPr="00581B58" w:rsidDel="00E6746E">
          <w:rPr>
            <w:b/>
            <w:noProof/>
            <w:rPrChange w:id="7899" w:author="mpountou" w:date="2021-02-10T21:40:00Z">
              <w:rPr>
                <w:noProof/>
              </w:rPr>
            </w:rPrChange>
          </w:rPr>
          <w:delText>13</w:delText>
        </w:r>
      </w:del>
      <w:r w:rsidR="00FF21B3" w:rsidRPr="00581B58">
        <w:rPr>
          <w:b/>
          <w:noProof/>
          <w:rPrChange w:id="7900" w:author="mpountou" w:date="2021-02-10T21:40:00Z">
            <w:rPr>
              <w:noProof/>
            </w:rPr>
          </w:rPrChange>
        </w:rPr>
        <w:fldChar w:fldCharType="end"/>
      </w:r>
      <w:bookmarkEnd w:id="7886"/>
      <w:r>
        <w:rPr>
          <w:lang w:val="en-US"/>
        </w:rPr>
        <w:t xml:space="preserve"> </w:t>
      </w:r>
      <w:r w:rsidR="00581B58">
        <w:rPr>
          <w:lang w:val="en-US"/>
        </w:rPr>
        <w:t xml:space="preserve">- </w:t>
      </w:r>
      <w:r>
        <w:t>Αναπαράσταση Διαχωρισμού Δεδομένων</w:t>
      </w:r>
      <w:r>
        <w:rPr>
          <w:lang w:val="en-US"/>
        </w:rPr>
        <w:t xml:space="preserve"> - 2</w:t>
      </w:r>
      <w:bookmarkEnd w:id="7887"/>
      <w:bookmarkEnd w:id="7888"/>
      <w:bookmarkEnd w:id="7889"/>
      <w:bookmarkEnd w:id="7890"/>
      <w:bookmarkEnd w:id="7891"/>
      <w:bookmarkEnd w:id="7892"/>
    </w:p>
    <w:p w14:paraId="37BF1B62" w14:textId="77777777" w:rsidR="0070039E" w:rsidRPr="008127E0" w:rsidRDefault="0070039E" w:rsidP="004F71D8"/>
    <w:p w14:paraId="398A433D" w14:textId="77777777" w:rsidR="007C46F9" w:rsidRPr="00FA0560" w:rsidRDefault="007C46F9" w:rsidP="007C46F9">
      <w:pPr>
        <w:pStyle w:val="2"/>
        <w:rPr>
          <w:b/>
          <w:rPrChange w:id="7901" w:author="mpountou" w:date="2021-02-12T22:57:00Z">
            <w:rPr/>
          </w:rPrChange>
        </w:rPr>
      </w:pPr>
      <w:bookmarkStart w:id="7902" w:name="_Toc64223424"/>
      <w:r w:rsidRPr="00FA0560">
        <w:rPr>
          <w:b/>
          <w:rPrChange w:id="7903" w:author="mpountou" w:date="2021-02-12T22:57:00Z">
            <w:rPr/>
          </w:rPrChange>
        </w:rPr>
        <w:t>Σύνολα δεδομένων</w:t>
      </w:r>
      <w:bookmarkEnd w:id="7902"/>
      <w:r w:rsidRPr="00FA0560">
        <w:rPr>
          <w:b/>
          <w:rPrChange w:id="7904" w:author="mpountou" w:date="2021-02-12T22:57:00Z">
            <w:rPr/>
          </w:rPrChange>
        </w:rPr>
        <w:t xml:space="preserve"> </w:t>
      </w:r>
    </w:p>
    <w:p w14:paraId="08423D53" w14:textId="77777777" w:rsidR="007C46F9" w:rsidRDefault="007C46F9" w:rsidP="007C46F9"/>
    <w:p w14:paraId="500C76CC" w14:textId="77777777" w:rsidR="008819AC" w:rsidRDefault="007C46F9" w:rsidP="007C46F9">
      <w:pPr>
        <w:rPr>
          <w:ins w:id="7905" w:author="mpountou" w:date="2021-02-12T22:46:00Z"/>
        </w:rPr>
      </w:pPr>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w:t>
      </w:r>
    </w:p>
    <w:p w14:paraId="1EDE6818" w14:textId="088777D2" w:rsidR="008819AC" w:rsidRDefault="003430C2" w:rsidP="007C46F9">
      <w:pPr>
        <w:rPr>
          <w:ins w:id="7906" w:author="mpountou" w:date="2021-02-12T22:46:00Z"/>
        </w:rPr>
      </w:pPr>
      <w:r>
        <w:t xml:space="preserve">Οι αξιολογήσεις στα πρώτα δύο σύνολα δεδομένων της εταιρίας </w:t>
      </w:r>
      <w:r>
        <w:rPr>
          <w:lang w:val="en-US"/>
        </w:rPr>
        <w:t>asos</w:t>
      </w:r>
      <w:r w:rsidRPr="003430C2">
        <w:t xml:space="preserve"> </w:t>
      </w:r>
      <w:r>
        <w:t xml:space="preserve">κυμαίνονται στην κλίμακα [0 εως 10] ενώ οι αξιολογήσεις του </w:t>
      </w:r>
      <w:r>
        <w:rPr>
          <w:lang w:val="en-US"/>
        </w:rPr>
        <w:t>movielens</w:t>
      </w:r>
      <w:r w:rsidRPr="003430C2">
        <w:t xml:space="preserve"> </w:t>
      </w:r>
      <w:r>
        <w:t>με τις ταινίες στην κλίμακα [0 εως 5</w:t>
      </w:r>
      <w:r w:rsidRPr="003430C2">
        <w:t>]</w:t>
      </w:r>
      <w:r>
        <w:t xml:space="preserve">. </w:t>
      </w:r>
    </w:p>
    <w:p w14:paraId="3810A1A2" w14:textId="32D07FD4" w:rsidR="008819AC" w:rsidRDefault="003430C2" w:rsidP="007C46F9">
      <w:r>
        <w:t xml:space="preserve">Παρακάτω παρουσιάζονται συνοπτικά σε ένα πίνακα τα σύνολα </w:t>
      </w:r>
      <w:commentRangeStart w:id="7907"/>
      <w:commentRangeStart w:id="7908"/>
      <w:r>
        <w:t>δεδομένων</w:t>
      </w:r>
      <w:commentRangeEnd w:id="7907"/>
      <w:r w:rsidR="001F4DB3">
        <w:rPr>
          <w:rStyle w:val="ad"/>
        </w:rPr>
        <w:commentReference w:id="7907"/>
      </w:r>
      <w:commentRangeEnd w:id="7908"/>
      <w:ins w:id="7909" w:author="mpountou" w:date="2021-02-13T00:43:00Z">
        <w:r w:rsidR="00374C29">
          <w:t xml:space="preserve"> </w:t>
        </w:r>
      </w:ins>
      <w:r w:rsidR="00635969">
        <w:rPr>
          <w:rStyle w:val="ad"/>
        </w:rPr>
        <w:commentReference w:id="7908"/>
      </w:r>
      <w:ins w:id="7910" w:author="mpountou" w:date="2021-02-12T22:57:00Z">
        <w:r w:rsidR="00FA0560" w:rsidRPr="00FA0560">
          <w:rPr>
            <w:i/>
            <w:rPrChange w:id="7911" w:author="mpountou" w:date="2021-02-12T22:57:00Z">
              <w:rPr>
                <w:lang w:val="en-US"/>
              </w:rPr>
            </w:rPrChange>
          </w:rPr>
          <w:t>(</w:t>
        </w:r>
        <w:r w:rsidR="00FA0560" w:rsidRPr="00FA0560">
          <w:rPr>
            <w:i/>
            <w:rPrChange w:id="7912" w:author="mpountou" w:date="2021-02-12T22:57:00Z">
              <w:rPr/>
            </w:rPrChange>
          </w:rPr>
          <w:fldChar w:fldCharType="begin"/>
        </w:r>
        <w:r w:rsidR="00FA0560" w:rsidRPr="00FA0560">
          <w:rPr>
            <w:i/>
            <w:rPrChange w:id="7913" w:author="mpountou" w:date="2021-02-12T22:57:00Z">
              <w:rPr/>
            </w:rPrChange>
          </w:rPr>
          <w:instrText xml:space="preserve"> REF _Ref64063082 \h </w:instrText>
        </w:r>
      </w:ins>
      <w:r w:rsidR="00FA0560" w:rsidRPr="00FA0560">
        <w:rPr>
          <w:i/>
          <w:rPrChange w:id="7914" w:author="mpountou" w:date="2021-02-12T22:57:00Z">
            <w:rPr>
              <w:b/>
            </w:rPr>
          </w:rPrChange>
        </w:rPr>
        <w:instrText xml:space="preserve"> \* MERGEFORMAT </w:instrText>
      </w:r>
      <w:r w:rsidR="00FA0560" w:rsidRPr="00FA0560">
        <w:rPr>
          <w:i/>
          <w:rPrChange w:id="7915" w:author="mpountou" w:date="2021-02-12T22:57:00Z">
            <w:rPr>
              <w:i/>
            </w:rPr>
          </w:rPrChange>
        </w:rPr>
      </w:r>
      <w:r w:rsidR="00FA0560" w:rsidRPr="00FA0560">
        <w:rPr>
          <w:i/>
          <w:rPrChange w:id="7916" w:author="mpountou" w:date="2021-02-12T22:57:00Z">
            <w:rPr/>
          </w:rPrChange>
        </w:rPr>
        <w:fldChar w:fldCharType="separate"/>
      </w:r>
      <w:ins w:id="7917" w:author="mpountou" w:date="2021-02-14T02:13:00Z">
        <w:r w:rsidR="004344EE" w:rsidRPr="004344EE">
          <w:rPr>
            <w:i/>
            <w:rPrChange w:id="7918" w:author="mpountou" w:date="2021-02-14T02:13:00Z">
              <w:rPr/>
            </w:rPrChange>
          </w:rPr>
          <w:t xml:space="preserve">Πίνακας </w:t>
        </w:r>
        <w:r w:rsidR="004344EE" w:rsidRPr="004344EE">
          <w:rPr>
            <w:i/>
            <w:noProof/>
            <w:rPrChange w:id="7919" w:author="mpountou" w:date="2021-02-14T02:13:00Z">
              <w:rPr>
                <w:b/>
                <w:noProof/>
              </w:rPr>
            </w:rPrChange>
          </w:rPr>
          <w:t>14</w:t>
        </w:r>
      </w:ins>
      <w:ins w:id="7920" w:author="mpountou" w:date="2021-02-12T22:57:00Z">
        <w:r w:rsidR="00FA0560" w:rsidRPr="00FA0560">
          <w:rPr>
            <w:i/>
            <w:rPrChange w:id="7921" w:author="mpountou" w:date="2021-02-12T22:57:00Z">
              <w:rPr/>
            </w:rPrChange>
          </w:rPr>
          <w:fldChar w:fldCharType="end"/>
        </w:r>
        <w:r w:rsidR="00FA0560" w:rsidRPr="00FA0560">
          <w:rPr>
            <w:i/>
            <w:rPrChange w:id="7922" w:author="mpountou" w:date="2021-02-12T22:57:00Z">
              <w:rPr>
                <w:lang w:val="en-US"/>
              </w:rPr>
            </w:rPrChange>
          </w:rPr>
          <w:t>)</w:t>
        </w:r>
      </w:ins>
      <w:r w:rsidRPr="00FA0560">
        <w:rPr>
          <w:i/>
          <w:rPrChange w:id="7923" w:author="mpountou" w:date="2021-02-12T22:57:00Z">
            <w:rPr/>
          </w:rPrChange>
        </w:rPr>
        <w:t>:</w:t>
      </w:r>
    </w:p>
    <w:p w14:paraId="532354FE" w14:textId="77777777" w:rsidR="00BF7E98" w:rsidRPr="008E64ED" w:rsidRDefault="00BF7E98" w:rsidP="00BF7E98">
      <w:pPr>
        <w:pStyle w:val="a6"/>
        <w:numPr>
          <w:ilvl w:val="0"/>
          <w:numId w:val="16"/>
        </w:numPr>
      </w:pPr>
      <w:r w:rsidRPr="008E64ED">
        <w:rPr>
          <w:lang w:val="en-US"/>
        </w:rPr>
        <w:t>asos30</w:t>
      </w:r>
      <w:r>
        <w:t xml:space="preserve"> </w:t>
      </w:r>
      <w:r>
        <w:rPr>
          <w:lang w:val="en-US"/>
        </w:rPr>
        <w:t>dataset</w:t>
      </w:r>
    </w:p>
    <w:p w14:paraId="0D807F33" w14:textId="77777777" w:rsidR="00BF7E98" w:rsidRPr="008E64ED" w:rsidRDefault="00BF7E98" w:rsidP="00BF7E98">
      <w:pPr>
        <w:pStyle w:val="a6"/>
        <w:numPr>
          <w:ilvl w:val="0"/>
          <w:numId w:val="16"/>
        </w:numPr>
      </w:pPr>
      <w:r w:rsidRPr="008E64ED">
        <w:rPr>
          <w:lang w:val="en-US"/>
        </w:rPr>
        <w:t>asos60</w:t>
      </w:r>
      <w:r>
        <w:rPr>
          <w:lang w:val="en-US"/>
        </w:rPr>
        <w:t xml:space="preserve"> dataset</w:t>
      </w:r>
    </w:p>
    <w:p w14:paraId="159C82B9" w14:textId="77777777" w:rsidR="00BF7E98" w:rsidRDefault="00BF7E98" w:rsidP="00BF7E98">
      <w:pPr>
        <w:pStyle w:val="a6"/>
        <w:numPr>
          <w:ilvl w:val="0"/>
          <w:numId w:val="16"/>
        </w:numPr>
        <w:rPr>
          <w:lang w:val="en-US"/>
        </w:rPr>
      </w:pPr>
      <w:r w:rsidRPr="008E64ED">
        <w:rPr>
          <w:lang w:val="en-US"/>
        </w:rPr>
        <w:t>movielens-100k</w:t>
      </w:r>
      <w:r>
        <w:rPr>
          <w:lang w:val="en-US"/>
        </w:rPr>
        <w:t xml:space="preserve"> dataset</w:t>
      </w:r>
    </w:p>
    <w:tbl>
      <w:tblPr>
        <w:tblStyle w:val="5-1"/>
        <w:tblW w:w="9090" w:type="dxa"/>
        <w:tblLook w:val="04A0" w:firstRow="1" w:lastRow="0" w:firstColumn="1" w:lastColumn="0" w:noHBand="0" w:noVBand="1"/>
        <w:tblPrChange w:id="7924" w:author="mpountou" w:date="2021-02-12T22:46:00Z">
          <w:tblPr>
            <w:tblStyle w:val="a9"/>
            <w:tblW w:w="9090" w:type="dxa"/>
            <w:tblLook w:val="04A0" w:firstRow="1" w:lastRow="0" w:firstColumn="1" w:lastColumn="0" w:noHBand="0" w:noVBand="1"/>
          </w:tblPr>
        </w:tblPrChange>
      </w:tblPr>
      <w:tblGrid>
        <w:gridCol w:w="1379"/>
        <w:gridCol w:w="1111"/>
        <w:gridCol w:w="1012"/>
        <w:gridCol w:w="1477"/>
        <w:gridCol w:w="1704"/>
        <w:gridCol w:w="1101"/>
        <w:gridCol w:w="1306"/>
        <w:tblGridChange w:id="7925">
          <w:tblGrid>
            <w:gridCol w:w="1379"/>
            <w:gridCol w:w="1113"/>
            <w:gridCol w:w="1012"/>
            <w:gridCol w:w="1475"/>
            <w:gridCol w:w="1704"/>
            <w:gridCol w:w="1102"/>
            <w:gridCol w:w="1305"/>
          </w:tblGrid>
        </w:tblGridChange>
      </w:tblGrid>
      <w:tr w:rsidR="00BF7E98" w14:paraId="7F7569D6" w14:textId="77777777" w:rsidTr="00FA0560">
        <w:trPr>
          <w:cnfStyle w:val="100000000000" w:firstRow="1" w:lastRow="0" w:firstColumn="0" w:lastColumn="0" w:oddVBand="0" w:evenVBand="0" w:oddHBand="0" w:evenHBand="0" w:firstRowFirstColumn="0" w:firstRowLastColumn="0" w:lastRowFirstColumn="0" w:lastRowLastColumn="0"/>
          <w:trHeight w:val="1125"/>
          <w:trPrChange w:id="7926" w:author="mpountou" w:date="2021-02-12T22:46:00Z">
            <w:trPr>
              <w:trHeight w:val="1125"/>
            </w:trPr>
          </w:trPrChange>
        </w:trPr>
        <w:tc>
          <w:tcPr>
            <w:cnfStyle w:val="001000000000" w:firstRow="0" w:lastRow="0" w:firstColumn="1" w:lastColumn="0" w:oddVBand="0" w:evenVBand="0" w:oddHBand="0" w:evenHBand="0" w:firstRowFirstColumn="0" w:firstRowLastColumn="0" w:lastRowFirstColumn="0" w:lastRowLastColumn="0"/>
            <w:tcW w:w="1394" w:type="dxa"/>
            <w:tcPrChange w:id="7927" w:author="mpountou" w:date="2021-02-12T22:46:00Z">
              <w:tcPr>
                <w:tcW w:w="1394" w:type="dxa"/>
              </w:tcPr>
            </w:tcPrChange>
          </w:tcPr>
          <w:p w14:paraId="304FB9B7" w14:textId="77777777" w:rsidR="00BF7E98" w:rsidRDefault="00BF7E98" w:rsidP="00BF7E98">
            <w:pPr>
              <w:pStyle w:val="a6"/>
              <w:cnfStyle w:val="101000000000" w:firstRow="1" w:lastRow="0" w:firstColumn="1" w:lastColumn="0" w:oddVBand="0" w:evenVBand="0" w:oddHBand="0" w:evenHBand="0" w:firstRowFirstColumn="0" w:firstRowLastColumn="0" w:lastRowFirstColumn="0" w:lastRowLastColumn="0"/>
            </w:pPr>
          </w:p>
          <w:p w14:paraId="7D947865" w14:textId="77777777" w:rsidR="00BF7E98" w:rsidRDefault="00BF7E98" w:rsidP="00BF7E98">
            <w:pPr>
              <w:jc w:val="center"/>
              <w:cnfStyle w:val="101000000000" w:firstRow="1" w:lastRow="0" w:firstColumn="1" w:lastColumn="0" w:oddVBand="0" w:evenVBand="0" w:oddHBand="0" w:evenHBand="0" w:firstRowFirstColumn="0" w:firstRowLastColumn="0" w:lastRowFirstColumn="0" w:lastRowLastColumn="0"/>
            </w:pPr>
            <w:r w:rsidRPr="00914D76">
              <w:t>Σύνολο Δεδομένων</w:t>
            </w:r>
          </w:p>
          <w:p w14:paraId="43DBAF81" w14:textId="77777777" w:rsidR="00BF7E98" w:rsidRPr="00914D76" w:rsidRDefault="00BF7E98" w:rsidP="00BF7E98">
            <w:pPr>
              <w:pStyle w:val="a6"/>
              <w:cnfStyle w:val="101000000000" w:firstRow="1" w:lastRow="0" w:firstColumn="1" w:lastColumn="0" w:oddVBand="0" w:evenVBand="0" w:oddHBand="0" w:evenHBand="0" w:firstRowFirstColumn="0" w:firstRowLastColumn="0" w:lastRowFirstColumn="0" w:lastRowLastColumn="0"/>
            </w:pPr>
          </w:p>
        </w:tc>
        <w:tc>
          <w:tcPr>
            <w:tcW w:w="1183" w:type="dxa"/>
            <w:tcPrChange w:id="7928" w:author="mpountou" w:date="2021-02-12T22:46:00Z">
              <w:tcPr>
                <w:tcW w:w="1183" w:type="dxa"/>
              </w:tcPr>
            </w:tcPrChange>
          </w:tcPr>
          <w:p w14:paraId="5DE8C898"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46645C2A"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Ρούχα / Ταινίες</w:t>
            </w:r>
          </w:p>
          <w:p w14:paraId="13309525"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tc>
        <w:tc>
          <w:tcPr>
            <w:tcW w:w="1012" w:type="dxa"/>
            <w:tcPrChange w:id="7929" w:author="mpountou" w:date="2021-02-12T22:46:00Z">
              <w:tcPr>
                <w:tcW w:w="1012" w:type="dxa"/>
              </w:tcPr>
            </w:tcPrChange>
          </w:tcPr>
          <w:p w14:paraId="49D676C5"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43974499"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Χρήστες</w:t>
            </w:r>
          </w:p>
          <w:p w14:paraId="1D2F840A"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tc>
        <w:tc>
          <w:tcPr>
            <w:tcW w:w="1475" w:type="dxa"/>
            <w:tcPrChange w:id="7930" w:author="mpountou" w:date="2021-02-12T22:46:00Z">
              <w:tcPr>
                <w:tcW w:w="1475" w:type="dxa"/>
              </w:tcPr>
            </w:tcPrChange>
          </w:tcPr>
          <w:p w14:paraId="42E94109"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0970C21A"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Αξιολογήσεις</w:t>
            </w:r>
          </w:p>
          <w:p w14:paraId="45D30C07"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tc>
        <w:tc>
          <w:tcPr>
            <w:tcW w:w="1735" w:type="dxa"/>
            <w:tcPrChange w:id="7931" w:author="mpountou" w:date="2021-02-12T22:46:00Z">
              <w:tcPr>
                <w:tcW w:w="1735" w:type="dxa"/>
              </w:tcPr>
            </w:tcPrChange>
          </w:tcPr>
          <w:p w14:paraId="4C81454E"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Ποσοστό αξιολογήσεων που έχει γίνει</w:t>
            </w:r>
          </w:p>
        </w:tc>
        <w:tc>
          <w:tcPr>
            <w:tcW w:w="1134" w:type="dxa"/>
            <w:tcPrChange w:id="7932" w:author="mpountou" w:date="2021-02-12T22:46:00Z">
              <w:tcPr>
                <w:tcW w:w="1134" w:type="dxa"/>
              </w:tcPr>
            </w:tcPrChange>
          </w:tcPr>
          <w:p w14:paraId="164C963C"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132C278F"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Κλίμακα</w:t>
            </w:r>
          </w:p>
        </w:tc>
        <w:tc>
          <w:tcPr>
            <w:tcW w:w="1157" w:type="dxa"/>
            <w:tcPrChange w:id="7933" w:author="mpountou" w:date="2021-02-12T22:46:00Z">
              <w:tcPr>
                <w:tcW w:w="1157" w:type="dxa"/>
              </w:tcPr>
            </w:tcPrChange>
          </w:tcPr>
          <w:p w14:paraId="1FF64F6D"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Κατηγορίες</w:t>
            </w:r>
          </w:p>
          <w:p w14:paraId="4751BE19"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Ρούχων</w:t>
            </w:r>
          </w:p>
          <w:p w14:paraId="25F69316"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 Ταινιών</w:t>
            </w:r>
          </w:p>
        </w:tc>
      </w:tr>
      <w:tr w:rsidR="00BF7E98" w14:paraId="10797AD3" w14:textId="77777777" w:rsidTr="00FA0560">
        <w:trPr>
          <w:cnfStyle w:val="000000100000" w:firstRow="0" w:lastRow="0" w:firstColumn="0" w:lastColumn="0" w:oddVBand="0" w:evenVBand="0" w:oddHBand="1" w:evenHBand="0" w:firstRowFirstColumn="0" w:firstRowLastColumn="0" w:lastRowFirstColumn="0" w:lastRowLastColumn="0"/>
          <w:trHeight w:val="404"/>
          <w:trPrChange w:id="7934" w:author="mpountou" w:date="2021-02-12T22:46:00Z">
            <w:trPr>
              <w:trHeight w:val="404"/>
            </w:trPr>
          </w:trPrChange>
        </w:trPr>
        <w:tc>
          <w:tcPr>
            <w:cnfStyle w:val="001000000000" w:firstRow="0" w:lastRow="0" w:firstColumn="1" w:lastColumn="0" w:oddVBand="0" w:evenVBand="0" w:oddHBand="0" w:evenHBand="0" w:firstRowFirstColumn="0" w:firstRowLastColumn="0" w:lastRowFirstColumn="0" w:lastRowLastColumn="0"/>
            <w:tcW w:w="1394" w:type="dxa"/>
            <w:tcPrChange w:id="7935" w:author="mpountou" w:date="2021-02-12T22:46:00Z">
              <w:tcPr>
                <w:tcW w:w="1394" w:type="dxa"/>
              </w:tcPr>
            </w:tcPrChange>
          </w:tcPr>
          <w:p w14:paraId="566A3572" w14:textId="77777777" w:rsidR="00BF7E98" w:rsidRPr="0070039E" w:rsidRDefault="00BF7E98" w:rsidP="00BF7E98">
            <w:pPr>
              <w:jc w:val="center"/>
              <w:cnfStyle w:val="001000100000" w:firstRow="0" w:lastRow="0" w:firstColumn="1" w:lastColumn="0" w:oddVBand="0" w:evenVBand="0" w:oddHBand="1" w:evenHBand="0" w:firstRowFirstColumn="0" w:firstRowLastColumn="0" w:lastRowFirstColumn="0" w:lastRowLastColumn="0"/>
              <w:rPr>
                <w:lang w:val="en-US"/>
              </w:rPr>
            </w:pPr>
            <w:r>
              <w:rPr>
                <w:lang w:val="en-US"/>
              </w:rPr>
              <w:t>Asos30</w:t>
            </w:r>
          </w:p>
        </w:tc>
        <w:tc>
          <w:tcPr>
            <w:tcW w:w="1183" w:type="dxa"/>
            <w:tcPrChange w:id="7936" w:author="mpountou" w:date="2021-02-12T22:46:00Z">
              <w:tcPr>
                <w:tcW w:w="1183" w:type="dxa"/>
              </w:tcPr>
            </w:tcPrChange>
          </w:tcPr>
          <w:p w14:paraId="4391363F"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1700</w:t>
            </w:r>
          </w:p>
        </w:tc>
        <w:tc>
          <w:tcPr>
            <w:tcW w:w="1012" w:type="dxa"/>
            <w:tcPrChange w:id="7937" w:author="mpountou" w:date="2021-02-12T22:46:00Z">
              <w:tcPr>
                <w:tcW w:w="1012" w:type="dxa"/>
              </w:tcPr>
            </w:tcPrChange>
          </w:tcPr>
          <w:p w14:paraId="34DAF4F1"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1475" w:type="dxa"/>
            <w:tcPrChange w:id="7938" w:author="mpountou" w:date="2021-02-12T22:46:00Z">
              <w:tcPr>
                <w:tcW w:w="1475" w:type="dxa"/>
              </w:tcPr>
            </w:tcPrChange>
          </w:tcPr>
          <w:p w14:paraId="4EF38429"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50k</w:t>
            </w:r>
          </w:p>
        </w:tc>
        <w:tc>
          <w:tcPr>
            <w:tcW w:w="1735" w:type="dxa"/>
            <w:tcPrChange w:id="7939" w:author="mpountou" w:date="2021-02-12T22:46:00Z">
              <w:tcPr>
                <w:tcW w:w="1735" w:type="dxa"/>
              </w:tcPr>
            </w:tcPrChange>
          </w:tcPr>
          <w:p w14:paraId="6F220517"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30 %</w:t>
            </w:r>
          </w:p>
        </w:tc>
        <w:tc>
          <w:tcPr>
            <w:tcW w:w="1134" w:type="dxa"/>
            <w:tcPrChange w:id="7940" w:author="mpountou" w:date="2021-02-12T22:46:00Z">
              <w:tcPr>
                <w:tcW w:w="1134" w:type="dxa"/>
              </w:tcPr>
            </w:tcPrChange>
          </w:tcPr>
          <w:p w14:paraId="072A284A"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[0,10]</w:t>
            </w:r>
          </w:p>
        </w:tc>
        <w:tc>
          <w:tcPr>
            <w:tcW w:w="1157" w:type="dxa"/>
            <w:tcPrChange w:id="7941" w:author="mpountou" w:date="2021-02-12T22:46:00Z">
              <w:tcPr>
                <w:tcW w:w="1157" w:type="dxa"/>
              </w:tcPr>
            </w:tcPrChange>
          </w:tcPr>
          <w:p w14:paraId="775845C4"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10</w:t>
            </w:r>
          </w:p>
        </w:tc>
      </w:tr>
      <w:tr w:rsidR="00BF7E98" w14:paraId="3E001551" w14:textId="77777777" w:rsidTr="00FA0560">
        <w:trPr>
          <w:trHeight w:val="423"/>
          <w:trPrChange w:id="7942" w:author="mpountou" w:date="2021-02-12T22:46:00Z">
            <w:trPr>
              <w:trHeight w:val="423"/>
            </w:trPr>
          </w:trPrChange>
        </w:trPr>
        <w:tc>
          <w:tcPr>
            <w:cnfStyle w:val="001000000000" w:firstRow="0" w:lastRow="0" w:firstColumn="1" w:lastColumn="0" w:oddVBand="0" w:evenVBand="0" w:oddHBand="0" w:evenHBand="0" w:firstRowFirstColumn="0" w:firstRowLastColumn="0" w:lastRowFirstColumn="0" w:lastRowLastColumn="0"/>
            <w:tcW w:w="1394" w:type="dxa"/>
            <w:tcPrChange w:id="7943" w:author="mpountou" w:date="2021-02-12T22:46:00Z">
              <w:tcPr>
                <w:tcW w:w="1394" w:type="dxa"/>
              </w:tcPr>
            </w:tcPrChange>
          </w:tcPr>
          <w:p w14:paraId="1F69A5A1" w14:textId="77777777" w:rsidR="00BF7E98" w:rsidRPr="0070039E" w:rsidRDefault="00BF7E98" w:rsidP="00BF7E98">
            <w:pPr>
              <w:jc w:val="center"/>
              <w:rPr>
                <w:lang w:val="en-US"/>
              </w:rPr>
            </w:pPr>
            <w:r>
              <w:rPr>
                <w:lang w:val="en-US"/>
              </w:rPr>
              <w:t>Asos60</w:t>
            </w:r>
          </w:p>
        </w:tc>
        <w:tc>
          <w:tcPr>
            <w:tcW w:w="1183" w:type="dxa"/>
            <w:tcPrChange w:id="7944" w:author="mpountou" w:date="2021-02-12T22:46:00Z">
              <w:tcPr>
                <w:tcW w:w="1183" w:type="dxa"/>
              </w:tcPr>
            </w:tcPrChange>
          </w:tcPr>
          <w:p w14:paraId="3303D513"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1700</w:t>
            </w:r>
          </w:p>
        </w:tc>
        <w:tc>
          <w:tcPr>
            <w:tcW w:w="1012" w:type="dxa"/>
            <w:tcPrChange w:id="7945" w:author="mpountou" w:date="2021-02-12T22:46:00Z">
              <w:tcPr>
                <w:tcW w:w="1012" w:type="dxa"/>
              </w:tcPr>
            </w:tcPrChange>
          </w:tcPr>
          <w:p w14:paraId="35120D99"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1475" w:type="dxa"/>
            <w:tcPrChange w:id="7946" w:author="mpountou" w:date="2021-02-12T22:46:00Z">
              <w:tcPr>
                <w:tcW w:w="1475" w:type="dxa"/>
              </w:tcPr>
            </w:tcPrChange>
          </w:tcPr>
          <w:p w14:paraId="10A07C4E"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100k</w:t>
            </w:r>
          </w:p>
        </w:tc>
        <w:tc>
          <w:tcPr>
            <w:tcW w:w="1735" w:type="dxa"/>
            <w:tcPrChange w:id="7947" w:author="mpountou" w:date="2021-02-12T22:46:00Z">
              <w:tcPr>
                <w:tcW w:w="1735" w:type="dxa"/>
              </w:tcPr>
            </w:tcPrChange>
          </w:tcPr>
          <w:p w14:paraId="77CD6804"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60 %</w:t>
            </w:r>
          </w:p>
        </w:tc>
        <w:tc>
          <w:tcPr>
            <w:tcW w:w="1134" w:type="dxa"/>
            <w:tcPrChange w:id="7948" w:author="mpountou" w:date="2021-02-12T22:46:00Z">
              <w:tcPr>
                <w:tcW w:w="1134" w:type="dxa"/>
              </w:tcPr>
            </w:tcPrChange>
          </w:tcPr>
          <w:p w14:paraId="1E1C5DB0"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[0,10]</w:t>
            </w:r>
          </w:p>
        </w:tc>
        <w:tc>
          <w:tcPr>
            <w:tcW w:w="1157" w:type="dxa"/>
            <w:tcPrChange w:id="7949" w:author="mpountou" w:date="2021-02-12T22:46:00Z">
              <w:tcPr>
                <w:tcW w:w="1157" w:type="dxa"/>
              </w:tcPr>
            </w:tcPrChange>
          </w:tcPr>
          <w:p w14:paraId="4142E2B5" w14:textId="77777777" w:rsidR="00BF7E98" w:rsidRDefault="00BF7E98" w:rsidP="00BF7E98">
            <w:pPr>
              <w:jc w:val="center"/>
              <w:cnfStyle w:val="000000000000" w:firstRow="0" w:lastRow="0" w:firstColumn="0" w:lastColumn="0" w:oddVBand="0" w:evenVBand="0" w:oddHBand="0" w:evenHBand="0" w:firstRowFirstColumn="0" w:firstRowLastColumn="0" w:lastRowFirstColumn="0" w:lastRowLastColumn="0"/>
            </w:pPr>
            <w:r>
              <w:t>10</w:t>
            </w:r>
          </w:p>
        </w:tc>
      </w:tr>
      <w:tr w:rsidR="00BF7E98" w14:paraId="64CFFC5E" w14:textId="77777777" w:rsidTr="00FA0560">
        <w:trPr>
          <w:cnfStyle w:val="000000100000" w:firstRow="0" w:lastRow="0" w:firstColumn="0" w:lastColumn="0" w:oddVBand="0" w:evenVBand="0" w:oddHBand="1" w:evenHBand="0" w:firstRowFirstColumn="0" w:firstRowLastColumn="0" w:lastRowFirstColumn="0" w:lastRowLastColumn="0"/>
          <w:trHeight w:val="414"/>
          <w:trPrChange w:id="7950" w:author="mpountou" w:date="2021-02-12T22:46:00Z">
            <w:trPr>
              <w:trHeight w:val="414"/>
            </w:trPr>
          </w:trPrChange>
        </w:trPr>
        <w:tc>
          <w:tcPr>
            <w:cnfStyle w:val="001000000000" w:firstRow="0" w:lastRow="0" w:firstColumn="1" w:lastColumn="0" w:oddVBand="0" w:evenVBand="0" w:oddHBand="0" w:evenHBand="0" w:firstRowFirstColumn="0" w:firstRowLastColumn="0" w:lastRowFirstColumn="0" w:lastRowLastColumn="0"/>
            <w:tcW w:w="1394" w:type="dxa"/>
            <w:tcPrChange w:id="7951" w:author="mpountou" w:date="2021-02-12T22:46:00Z">
              <w:tcPr>
                <w:tcW w:w="1394" w:type="dxa"/>
              </w:tcPr>
            </w:tcPrChange>
          </w:tcPr>
          <w:p w14:paraId="243E9CEB" w14:textId="77777777" w:rsidR="00BF7E98" w:rsidRPr="0070039E" w:rsidRDefault="00BF7E98" w:rsidP="00BF7E98">
            <w:pPr>
              <w:jc w:val="center"/>
              <w:cnfStyle w:val="001000100000" w:firstRow="0" w:lastRow="0" w:firstColumn="1" w:lastColumn="0" w:oddVBand="0" w:evenVBand="0" w:oddHBand="1" w:evenHBand="0" w:firstRowFirstColumn="0" w:firstRowLastColumn="0" w:lastRowFirstColumn="0" w:lastRowLastColumn="0"/>
              <w:rPr>
                <w:lang w:val="en-US"/>
              </w:rPr>
            </w:pPr>
            <w:r>
              <w:rPr>
                <w:lang w:val="en-US"/>
              </w:rPr>
              <w:t>Movielens-100k</w:t>
            </w:r>
          </w:p>
        </w:tc>
        <w:tc>
          <w:tcPr>
            <w:tcW w:w="1183" w:type="dxa"/>
            <w:tcPrChange w:id="7952" w:author="mpountou" w:date="2021-02-12T22:46:00Z">
              <w:tcPr>
                <w:tcW w:w="1183" w:type="dxa"/>
              </w:tcPr>
            </w:tcPrChange>
          </w:tcPr>
          <w:p w14:paraId="1116AAB5" w14:textId="77777777" w:rsidR="00BF7E98" w:rsidRPr="002D412B" w:rsidRDefault="00BF7E98" w:rsidP="00BF7E98">
            <w:pPr>
              <w:jc w:val="center"/>
              <w:cnfStyle w:val="000000100000" w:firstRow="0" w:lastRow="0" w:firstColumn="0" w:lastColumn="0" w:oddVBand="0" w:evenVBand="0" w:oddHBand="1" w:evenHBand="0" w:firstRowFirstColumn="0" w:firstRowLastColumn="0" w:lastRowFirstColumn="0" w:lastRowLastColumn="0"/>
            </w:pPr>
            <w:r>
              <w:t>9000</w:t>
            </w:r>
          </w:p>
        </w:tc>
        <w:tc>
          <w:tcPr>
            <w:tcW w:w="1012" w:type="dxa"/>
            <w:tcPrChange w:id="7953" w:author="mpountou" w:date="2021-02-12T22:46:00Z">
              <w:tcPr>
                <w:tcW w:w="1012" w:type="dxa"/>
              </w:tcPr>
            </w:tcPrChange>
          </w:tcPr>
          <w:p w14:paraId="2D9F923C"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600</w:t>
            </w:r>
          </w:p>
        </w:tc>
        <w:tc>
          <w:tcPr>
            <w:tcW w:w="1475" w:type="dxa"/>
            <w:tcPrChange w:id="7954" w:author="mpountou" w:date="2021-02-12T22:46:00Z">
              <w:tcPr>
                <w:tcW w:w="1475" w:type="dxa"/>
              </w:tcPr>
            </w:tcPrChange>
          </w:tcPr>
          <w:p w14:paraId="5DB9CF47"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100k</w:t>
            </w:r>
          </w:p>
        </w:tc>
        <w:tc>
          <w:tcPr>
            <w:tcW w:w="1735" w:type="dxa"/>
            <w:tcPrChange w:id="7955" w:author="mpountou" w:date="2021-02-12T22:46:00Z">
              <w:tcPr>
                <w:tcW w:w="1735" w:type="dxa"/>
              </w:tcPr>
            </w:tcPrChange>
          </w:tcPr>
          <w:p w14:paraId="3C51BB92"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 xml:space="preserve">2 % </w:t>
            </w:r>
          </w:p>
        </w:tc>
        <w:tc>
          <w:tcPr>
            <w:tcW w:w="1134" w:type="dxa"/>
            <w:tcPrChange w:id="7956" w:author="mpountou" w:date="2021-02-12T22:46:00Z">
              <w:tcPr>
                <w:tcW w:w="1134" w:type="dxa"/>
              </w:tcPr>
            </w:tcPrChange>
          </w:tcPr>
          <w:p w14:paraId="2695B5A5"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[0,5]</w:t>
            </w:r>
          </w:p>
        </w:tc>
        <w:tc>
          <w:tcPr>
            <w:tcW w:w="1157" w:type="dxa"/>
            <w:tcPrChange w:id="7957" w:author="mpountou" w:date="2021-02-12T22:46:00Z">
              <w:tcPr>
                <w:tcW w:w="1157" w:type="dxa"/>
              </w:tcPr>
            </w:tcPrChange>
          </w:tcPr>
          <w:p w14:paraId="58663A1B"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11</w:t>
            </w:r>
          </w:p>
        </w:tc>
      </w:tr>
    </w:tbl>
    <w:p w14:paraId="1A1184D5" w14:textId="77777777" w:rsidR="00BF7E98" w:rsidRPr="00FA0560" w:rsidDel="00BF7E98" w:rsidRDefault="00BF7E98" w:rsidP="00BF7E98">
      <w:pPr>
        <w:pStyle w:val="aa"/>
        <w:jc w:val="center"/>
        <w:rPr>
          <w:del w:id="7958" w:author="mpountou" w:date="2021-02-11T21:10:00Z"/>
          <w:sz w:val="2"/>
          <w:szCs w:val="2"/>
        </w:rPr>
      </w:pPr>
    </w:p>
    <w:p w14:paraId="387BDC6F" w14:textId="26AD5093" w:rsidR="00BF7E98" w:rsidRPr="00FA0560" w:rsidDel="009D3366" w:rsidRDefault="00BF7E98" w:rsidP="007C46F9">
      <w:pPr>
        <w:rPr>
          <w:del w:id="7959" w:author="mpountou" w:date="2021-02-11T23:10:00Z"/>
          <w:sz w:val="2"/>
          <w:szCs w:val="2"/>
          <w:rPrChange w:id="7960" w:author="mpountou" w:date="2021-02-12T22:47:00Z">
            <w:rPr>
              <w:del w:id="7961" w:author="mpountou" w:date="2021-02-11T23:10:00Z"/>
            </w:rPr>
          </w:rPrChange>
        </w:rPr>
      </w:pPr>
    </w:p>
    <w:p w14:paraId="09391104" w14:textId="77777777" w:rsidR="00416BC2" w:rsidRPr="00FA0560" w:rsidDel="00FA0560" w:rsidRDefault="00416BC2" w:rsidP="0070039E">
      <w:pPr>
        <w:pStyle w:val="aa"/>
        <w:jc w:val="center"/>
        <w:rPr>
          <w:del w:id="7962" w:author="mpountou" w:date="2021-02-12T22:46:00Z"/>
          <w:sz w:val="2"/>
          <w:szCs w:val="2"/>
        </w:rPr>
      </w:pPr>
    </w:p>
    <w:p w14:paraId="6D4E7535" w14:textId="166B38EF" w:rsidR="00914D76" w:rsidRPr="00FA0560" w:rsidRDefault="0070039E">
      <w:pPr>
        <w:pStyle w:val="aa"/>
        <w:rPr>
          <w:sz w:val="2"/>
          <w:szCs w:val="2"/>
          <w:rPrChange w:id="7963" w:author="mpountou" w:date="2021-02-12T22:47:00Z">
            <w:rPr/>
          </w:rPrChange>
        </w:rPr>
        <w:pPrChange w:id="7964" w:author="mpountou" w:date="2021-02-12T22:46:00Z">
          <w:pPr>
            <w:pStyle w:val="aa"/>
            <w:jc w:val="center"/>
          </w:pPr>
        </w:pPrChange>
      </w:pPr>
      <w:bookmarkStart w:id="7965" w:name="_Toc63977402"/>
      <w:del w:id="7966" w:author="mpountou" w:date="2021-02-12T22:46:00Z">
        <w:r w:rsidRPr="00FA0560" w:rsidDel="00FA0560">
          <w:rPr>
            <w:sz w:val="2"/>
            <w:szCs w:val="2"/>
            <w:rPrChange w:id="7967" w:author="mpountou" w:date="2021-02-12T22:47:00Z">
              <w:rPr/>
            </w:rPrChange>
          </w:rPr>
          <w:delText xml:space="preserve">Πίνακας </w:delText>
        </w:r>
        <w:r w:rsidR="002B149D" w:rsidRPr="00FA0560" w:rsidDel="00FA0560">
          <w:rPr>
            <w:sz w:val="2"/>
            <w:szCs w:val="2"/>
            <w:rPrChange w:id="7968" w:author="mpountou" w:date="2021-02-12T22:47:00Z">
              <w:rPr/>
            </w:rPrChange>
          </w:rPr>
          <w:fldChar w:fldCharType="begin"/>
        </w:r>
        <w:r w:rsidR="002B149D" w:rsidRPr="00FA0560" w:rsidDel="00FA0560">
          <w:rPr>
            <w:sz w:val="2"/>
            <w:szCs w:val="2"/>
            <w:rPrChange w:id="7969" w:author="mpountou" w:date="2021-02-12T22:47:00Z">
              <w:rPr/>
            </w:rPrChange>
          </w:rPr>
          <w:delInstrText xml:space="preserve"> SEQ Πίνακας \* ARABIC </w:delInstrText>
        </w:r>
        <w:r w:rsidR="002B149D" w:rsidRPr="00FA0560" w:rsidDel="00FA0560">
          <w:rPr>
            <w:sz w:val="2"/>
            <w:szCs w:val="2"/>
            <w:rPrChange w:id="7970" w:author="mpountou" w:date="2021-02-12T22:47:00Z">
              <w:rPr>
                <w:noProof/>
              </w:rPr>
            </w:rPrChange>
          </w:rPr>
          <w:fldChar w:fldCharType="separate"/>
        </w:r>
        <w:r w:rsidR="009D3366" w:rsidRPr="00FA0560" w:rsidDel="00FA0560">
          <w:rPr>
            <w:noProof/>
            <w:sz w:val="2"/>
            <w:szCs w:val="2"/>
            <w:rPrChange w:id="7971" w:author="mpountou" w:date="2021-02-12T22:47:00Z">
              <w:rPr>
                <w:noProof/>
              </w:rPr>
            </w:rPrChange>
          </w:rPr>
          <w:delText>7</w:delText>
        </w:r>
        <w:r w:rsidR="002B149D" w:rsidRPr="00FA0560" w:rsidDel="00FA0560">
          <w:rPr>
            <w:noProof/>
            <w:sz w:val="2"/>
            <w:szCs w:val="2"/>
            <w:rPrChange w:id="7972" w:author="mpountou" w:date="2021-02-12T22:47:00Z">
              <w:rPr>
                <w:noProof/>
              </w:rPr>
            </w:rPrChange>
          </w:rPr>
          <w:fldChar w:fldCharType="end"/>
        </w:r>
        <w:r w:rsidRPr="00FA0560" w:rsidDel="00FA0560">
          <w:rPr>
            <w:sz w:val="2"/>
            <w:szCs w:val="2"/>
            <w:rPrChange w:id="7973" w:author="mpountou" w:date="2021-02-12T22:47:00Z">
              <w:rPr/>
            </w:rPrChange>
          </w:rPr>
          <w:delText xml:space="preserve">  Συνοπτική αναπαράσταση για κάθε σύνολο δεδομένων</w:delText>
        </w:r>
      </w:del>
      <w:bookmarkEnd w:id="7965"/>
    </w:p>
    <w:p w14:paraId="75F35947" w14:textId="30C24296" w:rsidR="007C46F9" w:rsidRPr="00374C29" w:rsidRDefault="00FA0560">
      <w:pPr>
        <w:pStyle w:val="aa"/>
        <w:jc w:val="center"/>
        <w:pPrChange w:id="7974" w:author="mpountou" w:date="2021-02-12T22:47:00Z">
          <w:pPr/>
        </w:pPrChange>
      </w:pPr>
      <w:bookmarkStart w:id="7975" w:name="_Ref64063082"/>
      <w:bookmarkStart w:id="7976" w:name="_Toc64223084"/>
      <w:ins w:id="7977" w:author="mpountou" w:date="2021-02-12T22:47:00Z">
        <w:r w:rsidRPr="00FA0560">
          <w:rPr>
            <w:b/>
            <w:rPrChange w:id="7978" w:author="mpountou" w:date="2021-02-12T22:47:00Z">
              <w:rPr/>
            </w:rPrChange>
          </w:rPr>
          <w:t xml:space="preserve">Πίνακας </w:t>
        </w:r>
        <w:r w:rsidRPr="00FA0560">
          <w:rPr>
            <w:b/>
            <w:rPrChange w:id="7979" w:author="mpountou" w:date="2021-02-12T22:47:00Z">
              <w:rPr/>
            </w:rPrChange>
          </w:rPr>
          <w:fldChar w:fldCharType="begin"/>
        </w:r>
        <w:r w:rsidRPr="00FA0560">
          <w:rPr>
            <w:b/>
            <w:rPrChange w:id="7980" w:author="mpountou" w:date="2021-02-12T22:47:00Z">
              <w:rPr/>
            </w:rPrChange>
          </w:rPr>
          <w:instrText xml:space="preserve"> SEQ Πίνακας \* ARABIC </w:instrText>
        </w:r>
      </w:ins>
      <w:r w:rsidRPr="00FA0560">
        <w:rPr>
          <w:b/>
          <w:rPrChange w:id="7981" w:author="mpountou" w:date="2021-02-12T22:47:00Z">
            <w:rPr/>
          </w:rPrChange>
        </w:rPr>
        <w:fldChar w:fldCharType="separate"/>
      </w:r>
      <w:ins w:id="7982" w:author="mpountou" w:date="2021-02-14T02:13:00Z">
        <w:r w:rsidR="004344EE">
          <w:rPr>
            <w:b/>
            <w:noProof/>
          </w:rPr>
          <w:t>14</w:t>
        </w:r>
      </w:ins>
      <w:ins w:id="7983" w:author="mpountou" w:date="2021-02-12T22:47:00Z">
        <w:r w:rsidRPr="00FA0560">
          <w:rPr>
            <w:b/>
            <w:rPrChange w:id="7984" w:author="mpountou" w:date="2021-02-12T22:47:00Z">
              <w:rPr/>
            </w:rPrChange>
          </w:rPr>
          <w:fldChar w:fldCharType="end"/>
        </w:r>
        <w:bookmarkEnd w:id="7975"/>
        <w:r w:rsidRPr="00FA0560">
          <w:rPr>
            <w:rPrChange w:id="7985" w:author="mpountou" w:date="2021-02-12T22:47:00Z">
              <w:rPr>
                <w:lang w:val="en-US"/>
              </w:rPr>
            </w:rPrChange>
          </w:rPr>
          <w:t xml:space="preserve"> - </w:t>
        </w:r>
        <w:r w:rsidRPr="00FA0560">
          <w:t>Συνοπτική αναπαράσταση για κάθε σύνολο δεδομένων</w:t>
        </w:r>
      </w:ins>
      <w:bookmarkEnd w:id="7976"/>
    </w:p>
    <w:p w14:paraId="13B4EFB5" w14:textId="77777777" w:rsidR="00D574E9" w:rsidRPr="001F4DB3" w:rsidRDefault="003430C2" w:rsidP="00D574E9">
      <w:pPr>
        <w:pStyle w:val="2"/>
        <w:rPr>
          <w:b/>
          <w:bCs/>
          <w:rPrChange w:id="7986" w:author="Sotirios Filippos Tsarouchis" w:date="2021-02-09T18:12:00Z">
            <w:rPr/>
          </w:rPrChange>
        </w:rPr>
      </w:pPr>
      <w:bookmarkStart w:id="7987" w:name="_Toc64223425"/>
      <w:r w:rsidRPr="001F4DB3">
        <w:rPr>
          <w:b/>
          <w:bCs/>
          <w:rPrChange w:id="7988" w:author="Sotirios Filippos Tsarouchis" w:date="2021-02-09T18:12:00Z">
            <w:rPr/>
          </w:rPrChange>
        </w:rPr>
        <w:t>Μετρικές Αξιολόγησης</w:t>
      </w:r>
      <w:bookmarkEnd w:id="7987"/>
    </w:p>
    <w:p w14:paraId="1F5CB06C" w14:textId="77777777" w:rsidR="003430C2" w:rsidRDefault="003430C2" w:rsidP="003430C2"/>
    <w:p w14:paraId="41E8E584" w14:textId="77777777" w:rsidR="003430C2" w:rsidRPr="001F4DB3" w:rsidRDefault="003430C2" w:rsidP="003430C2">
      <w:pPr>
        <w:pStyle w:val="3"/>
        <w:rPr>
          <w:b/>
          <w:bCs/>
          <w:lang w:val="en-US"/>
          <w:rPrChange w:id="7989" w:author="Sotirios Filippos Tsarouchis" w:date="2021-02-09T18:12:00Z">
            <w:rPr>
              <w:lang w:val="en-US"/>
            </w:rPr>
          </w:rPrChange>
        </w:rPr>
      </w:pPr>
      <w:bookmarkStart w:id="7990" w:name="_Toc64223426"/>
      <w:r w:rsidRPr="001F4DB3">
        <w:rPr>
          <w:b/>
          <w:bCs/>
          <w:lang w:val="en-US"/>
          <w:rPrChange w:id="7991" w:author="Sotirios Filippos Tsarouchis" w:date="2021-02-09T18:12:00Z">
            <w:rPr>
              <w:lang w:val="en-US"/>
            </w:rPr>
          </w:rPrChange>
        </w:rPr>
        <w:t xml:space="preserve">Accuracy, Recall, Precision </w:t>
      </w:r>
      <w:r w:rsidRPr="001F4DB3">
        <w:rPr>
          <w:b/>
          <w:bCs/>
          <w:rPrChange w:id="7992" w:author="Sotirios Filippos Tsarouchis" w:date="2021-02-09T18:12:00Z">
            <w:rPr/>
          </w:rPrChange>
        </w:rPr>
        <w:t>και</w:t>
      </w:r>
      <w:r w:rsidRPr="001F4DB3">
        <w:rPr>
          <w:b/>
          <w:bCs/>
          <w:lang w:val="en-US"/>
          <w:rPrChange w:id="7993" w:author="Sotirios Filippos Tsarouchis" w:date="2021-02-09T18:12:00Z">
            <w:rPr>
              <w:lang w:val="en-US"/>
            </w:rPr>
          </w:rPrChange>
        </w:rPr>
        <w:t xml:space="preserve"> f1_score</w:t>
      </w:r>
      <w:bookmarkEnd w:id="7990"/>
    </w:p>
    <w:p w14:paraId="1EB9E155" w14:textId="77777777" w:rsidR="00D574E9" w:rsidRPr="003430C2" w:rsidRDefault="00D574E9" w:rsidP="00D574E9">
      <w:pPr>
        <w:rPr>
          <w:sz w:val="16"/>
          <w:szCs w:val="16"/>
          <w:lang w:val="en-US"/>
        </w:rPr>
      </w:pPr>
    </w:p>
    <w:p w14:paraId="5C062E54" w14:textId="77777777" w:rsidR="008B1C78" w:rsidDel="00635969" w:rsidRDefault="00D574E9" w:rsidP="00416BC2">
      <w:pPr>
        <w:rPr>
          <w:del w:id="7994" w:author="mpountou" w:date="2021-02-12T22:58:00Z"/>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14:paraId="742C2C0C" w14:textId="77777777" w:rsidR="0054488D" w:rsidRDefault="0054488D" w:rsidP="00416BC2">
      <w:pPr>
        <w:rPr>
          <w:noProof/>
        </w:rPr>
      </w:pPr>
    </w:p>
    <w:p w14:paraId="5DA2B8E6" w14:textId="77777777" w:rsidR="005C4E8E" w:rsidRDefault="005C4E8E" w:rsidP="00AD2CB9">
      <w:pPr>
        <w:pStyle w:val="aa"/>
        <w:jc w:val="center"/>
      </w:pPr>
      <w:bookmarkStart w:id="7995" w:name="_Toc61618630"/>
      <w:bookmarkStart w:id="7996" w:name="_Toc62231442"/>
      <w:r>
        <w:rPr>
          <w:noProof/>
          <w:lang w:eastAsia="el-GR"/>
        </w:rPr>
        <w:drawing>
          <wp:inline distT="0" distB="0" distL="0" distR="0" wp14:anchorId="684D0BCB" wp14:editId="6ECA604E">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14:paraId="469C492A" w14:textId="76243F6C" w:rsidR="003430C2" w:rsidRDefault="008B1C78" w:rsidP="005C4E8E">
      <w:pPr>
        <w:pStyle w:val="aa"/>
        <w:jc w:val="center"/>
      </w:pPr>
      <w:bookmarkStart w:id="7997" w:name="_Ref64063190"/>
      <w:bookmarkStart w:id="7998" w:name="_Toc63089743"/>
      <w:bookmarkStart w:id="7999" w:name="_Toc63089819"/>
      <w:bookmarkStart w:id="8000" w:name="_Toc63885429"/>
      <w:bookmarkStart w:id="8001" w:name="_Toc64223181"/>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ins w:id="8002" w:author="mpountou" w:date="2021-02-14T02:13:00Z">
        <w:r w:rsidR="004344EE">
          <w:rPr>
            <w:b/>
            <w:noProof/>
          </w:rPr>
          <w:t>16</w:t>
        </w:r>
      </w:ins>
      <w:del w:id="8003" w:author="mpountou" w:date="2021-02-12T21:41:00Z">
        <w:r w:rsidR="005F634F" w:rsidRPr="00581B58" w:rsidDel="00E6746E">
          <w:rPr>
            <w:b/>
            <w:noProof/>
          </w:rPr>
          <w:delText>14</w:delText>
        </w:r>
      </w:del>
      <w:r w:rsidR="00FF21B3" w:rsidRPr="00581B58">
        <w:rPr>
          <w:b/>
          <w:noProof/>
        </w:rPr>
        <w:fldChar w:fldCharType="end"/>
      </w:r>
      <w:bookmarkEnd w:id="7997"/>
      <w:r>
        <w:t xml:space="preserve"> </w:t>
      </w:r>
      <w:r w:rsidR="00581B58">
        <w:rPr>
          <w:lang w:val="en-US"/>
        </w:rPr>
        <w:t xml:space="preserve">- </w:t>
      </w:r>
      <w:r>
        <w:t>Διαχωρισμός αξιολογήσεων</w:t>
      </w:r>
      <w:bookmarkEnd w:id="7995"/>
      <w:bookmarkEnd w:id="7996"/>
      <w:r w:rsidR="00416BC2" w:rsidRPr="00416BC2">
        <w:t xml:space="preserve"> [0,10]</w:t>
      </w:r>
      <w:bookmarkEnd w:id="7998"/>
      <w:bookmarkEnd w:id="7999"/>
      <w:bookmarkEnd w:id="8000"/>
      <w:bookmarkEnd w:id="8001"/>
    </w:p>
    <w:p w14:paraId="74AFA287" w14:textId="77777777" w:rsidR="005C4E8E" w:rsidRPr="00086125" w:rsidRDefault="005C4E8E" w:rsidP="00AD2CB9">
      <w:pPr>
        <w:jc w:val="center"/>
      </w:pPr>
      <w:r>
        <w:rPr>
          <w:noProof/>
          <w:lang w:eastAsia="el-GR"/>
        </w:rPr>
        <w:drawing>
          <wp:inline distT="0" distB="0" distL="0" distR="0" wp14:anchorId="64DD9050" wp14:editId="22F63032">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3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14:paraId="10FAFFD2" w14:textId="77777777"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59A3AD8D" wp14:editId="7745EDAF">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2053E602" w14:textId="2384CE97" w:rsidR="003D2EF4" w:rsidRPr="00F25BB2" w:rsidRDefault="003D2EF4" w:rsidP="005C4E8E">
                            <w:pPr>
                              <w:pStyle w:val="aa"/>
                              <w:jc w:val="center"/>
                              <w:rPr>
                                <w:noProof/>
                                <w:sz w:val="24"/>
                                <w:szCs w:val="24"/>
                              </w:rPr>
                            </w:pPr>
                            <w:bookmarkStart w:id="8004" w:name="_Toc63089744"/>
                            <w:bookmarkStart w:id="8005" w:name="_Toc63089820"/>
                            <w:bookmarkStart w:id="8006" w:name="_Toc63885430"/>
                            <w:bookmarkStart w:id="8007" w:name="_Ref64222902"/>
                            <w:bookmarkStart w:id="8008"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ins w:id="8009" w:author="mpountou" w:date="2021-02-14T02:13:00Z">
                              <w:r>
                                <w:rPr>
                                  <w:b/>
                                  <w:noProof/>
                                </w:rPr>
                                <w:t>17</w:t>
                              </w:r>
                            </w:ins>
                            <w:del w:id="8010" w:author="mpountou" w:date="2021-02-12T21:41:00Z">
                              <w:r w:rsidRPr="00581B58" w:rsidDel="00E6746E">
                                <w:rPr>
                                  <w:b/>
                                  <w:noProof/>
                                </w:rPr>
                                <w:delText>15</w:delText>
                              </w:r>
                            </w:del>
                            <w:r w:rsidRPr="00581B58">
                              <w:rPr>
                                <w:b/>
                                <w:noProof/>
                              </w:rPr>
                              <w:fldChar w:fldCharType="end"/>
                            </w:r>
                            <w:bookmarkEnd w:id="8007"/>
                            <w:r>
                              <w:t xml:space="preserve"> </w:t>
                            </w:r>
                            <w:r>
                              <w:rPr>
                                <w:lang w:val="en-US"/>
                              </w:rPr>
                              <w:t xml:space="preserve">- </w:t>
                            </w:r>
                            <w:r w:rsidRPr="005C4E8E">
                              <w:t>Διαχωρισμός αξιολογήσεων [0,5]</w:t>
                            </w:r>
                            <w:bookmarkEnd w:id="8004"/>
                            <w:bookmarkEnd w:id="8005"/>
                            <w:bookmarkEnd w:id="8006"/>
                            <w:bookmarkEnd w:id="8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3AD8D"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14:paraId="2053E602" w14:textId="2384CE97" w:rsidR="003D2EF4" w:rsidRPr="00F25BB2" w:rsidRDefault="003D2EF4" w:rsidP="005C4E8E">
                      <w:pPr>
                        <w:pStyle w:val="aa"/>
                        <w:jc w:val="center"/>
                        <w:rPr>
                          <w:noProof/>
                          <w:sz w:val="24"/>
                          <w:szCs w:val="24"/>
                        </w:rPr>
                      </w:pPr>
                      <w:bookmarkStart w:id="8011" w:name="_Toc63089744"/>
                      <w:bookmarkStart w:id="8012" w:name="_Toc63089820"/>
                      <w:bookmarkStart w:id="8013" w:name="_Toc63885430"/>
                      <w:bookmarkStart w:id="8014" w:name="_Ref64222902"/>
                      <w:bookmarkStart w:id="8015"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ins w:id="8016" w:author="mpountou" w:date="2021-02-14T02:13:00Z">
                        <w:r>
                          <w:rPr>
                            <w:b/>
                            <w:noProof/>
                          </w:rPr>
                          <w:t>17</w:t>
                        </w:r>
                      </w:ins>
                      <w:del w:id="8017" w:author="mpountou" w:date="2021-02-12T21:41:00Z">
                        <w:r w:rsidRPr="00581B58" w:rsidDel="00E6746E">
                          <w:rPr>
                            <w:b/>
                            <w:noProof/>
                          </w:rPr>
                          <w:delText>15</w:delText>
                        </w:r>
                      </w:del>
                      <w:r w:rsidRPr="00581B58">
                        <w:rPr>
                          <w:b/>
                          <w:noProof/>
                        </w:rPr>
                        <w:fldChar w:fldCharType="end"/>
                      </w:r>
                      <w:bookmarkEnd w:id="8014"/>
                      <w:r>
                        <w:t xml:space="preserve"> </w:t>
                      </w:r>
                      <w:r>
                        <w:rPr>
                          <w:lang w:val="en-US"/>
                        </w:rPr>
                        <w:t xml:space="preserve">- </w:t>
                      </w:r>
                      <w:r w:rsidRPr="005C4E8E">
                        <w:t>Διαχωρισμός αξιολογήσεων [0,5]</w:t>
                      </w:r>
                      <w:bookmarkEnd w:id="8011"/>
                      <w:bookmarkEnd w:id="8012"/>
                      <w:bookmarkEnd w:id="8013"/>
                      <w:bookmarkEnd w:id="8015"/>
                    </w:p>
                  </w:txbxContent>
                </v:textbox>
                <w10:wrap type="square" anchorx="margin"/>
              </v:shape>
            </w:pict>
          </mc:Fallback>
        </mc:AlternateContent>
      </w:r>
    </w:p>
    <w:p w14:paraId="0834C8A0" w14:textId="616050C7" w:rsidR="00AD04EB" w:rsidRDefault="00B2557E" w:rsidP="003430C2">
      <w:r>
        <w:rPr>
          <w:lang w:val="en-US"/>
        </w:rPr>
        <w:lastRenderedPageBreak/>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w:t>
      </w:r>
      <w:commentRangeStart w:id="8018"/>
      <w:commentRangeStart w:id="8019"/>
      <w:r>
        <w:t xml:space="preserve">εως </w:t>
      </w:r>
      <w:commentRangeEnd w:id="8018"/>
      <w:r w:rsidR="001F4DB3">
        <w:rPr>
          <w:rStyle w:val="ad"/>
        </w:rPr>
        <w:commentReference w:id="8018"/>
      </w:r>
      <w:commentRangeEnd w:id="8019"/>
      <w:r w:rsidR="00A41F51">
        <w:rPr>
          <w:rStyle w:val="ad"/>
        </w:rPr>
        <w:commentReference w:id="8019"/>
      </w:r>
      <w:r>
        <w:t>10] θεωρούμε τις αξιολογήσεις μεγαλύτερες του 5 ως πιθανές αξιολογήσεις κοντά στις προτιμήσεις του χρήστη</w:t>
      </w:r>
      <w:ins w:id="8020" w:author="mpountou" w:date="2021-02-12T22:59:00Z">
        <w:r w:rsidR="00A0764A" w:rsidRPr="00A0764A">
          <w:rPr>
            <w:rPrChange w:id="8021" w:author="mpountou" w:date="2021-02-12T22:59:00Z">
              <w:rPr>
                <w:lang w:val="en-US"/>
              </w:rPr>
            </w:rPrChange>
          </w:rPr>
          <w:t xml:space="preserve"> </w:t>
        </w:r>
        <w:r w:rsidR="00A0764A" w:rsidRPr="00A0764A">
          <w:rPr>
            <w:i/>
            <w:rPrChange w:id="8022" w:author="mpountou" w:date="2021-02-12T22:59:00Z">
              <w:rPr>
                <w:lang w:val="en-US"/>
              </w:rPr>
            </w:rPrChange>
          </w:rPr>
          <w:t>(</w:t>
        </w:r>
        <w:r w:rsidR="00A0764A" w:rsidRPr="00A0764A">
          <w:rPr>
            <w:i/>
            <w:rPrChange w:id="8023" w:author="mpountou" w:date="2021-02-12T22:59:00Z">
              <w:rPr/>
            </w:rPrChange>
          </w:rPr>
          <w:fldChar w:fldCharType="begin"/>
        </w:r>
        <w:r w:rsidR="00A0764A" w:rsidRPr="00A0764A">
          <w:rPr>
            <w:i/>
            <w:rPrChange w:id="8024" w:author="mpountou" w:date="2021-02-12T22:59:00Z">
              <w:rPr/>
            </w:rPrChange>
          </w:rPr>
          <w:instrText xml:space="preserve"> REF _Ref64063190 \h </w:instrText>
        </w:r>
      </w:ins>
      <w:r w:rsidR="00A0764A" w:rsidRPr="00A0764A">
        <w:rPr>
          <w:i/>
          <w:rPrChange w:id="8025" w:author="mpountou" w:date="2021-02-12T22:59:00Z">
            <w:rPr>
              <w:b/>
            </w:rPr>
          </w:rPrChange>
        </w:rPr>
        <w:instrText xml:space="preserve"> \* MERGEFORMAT </w:instrText>
      </w:r>
      <w:r w:rsidR="00A0764A" w:rsidRPr="00A0764A">
        <w:rPr>
          <w:i/>
          <w:rPrChange w:id="8026" w:author="mpountou" w:date="2021-02-12T22:59:00Z">
            <w:rPr>
              <w:i/>
            </w:rPr>
          </w:rPrChange>
        </w:rPr>
      </w:r>
      <w:r w:rsidR="00A0764A" w:rsidRPr="00A0764A">
        <w:rPr>
          <w:i/>
          <w:rPrChange w:id="8027" w:author="mpountou" w:date="2021-02-12T22:59:00Z">
            <w:rPr/>
          </w:rPrChange>
        </w:rPr>
        <w:fldChar w:fldCharType="separate"/>
      </w:r>
      <w:ins w:id="8028" w:author="mpountou" w:date="2021-02-14T02:13:00Z">
        <w:r w:rsidR="004344EE" w:rsidRPr="004344EE">
          <w:rPr>
            <w:i/>
            <w:rPrChange w:id="8029" w:author="mpountou" w:date="2021-02-14T02:13:00Z">
              <w:rPr>
                <w:b/>
              </w:rPr>
            </w:rPrChange>
          </w:rPr>
          <w:t xml:space="preserve">Εικόνα </w:t>
        </w:r>
        <w:r w:rsidR="004344EE" w:rsidRPr="004344EE">
          <w:rPr>
            <w:i/>
            <w:noProof/>
            <w:rPrChange w:id="8030" w:author="mpountou" w:date="2021-02-14T02:13:00Z">
              <w:rPr>
                <w:b/>
                <w:noProof/>
              </w:rPr>
            </w:rPrChange>
          </w:rPr>
          <w:t>16</w:t>
        </w:r>
      </w:ins>
      <w:ins w:id="8031" w:author="mpountou" w:date="2021-02-12T22:59:00Z">
        <w:r w:rsidR="00A0764A" w:rsidRPr="00A0764A">
          <w:rPr>
            <w:i/>
            <w:rPrChange w:id="8032" w:author="mpountou" w:date="2021-02-12T22:59:00Z">
              <w:rPr/>
            </w:rPrChange>
          </w:rPr>
          <w:fldChar w:fldCharType="end"/>
        </w:r>
        <w:r w:rsidR="00A0764A" w:rsidRPr="00A0764A">
          <w:rPr>
            <w:i/>
            <w:rPrChange w:id="8033" w:author="mpountou" w:date="2021-02-12T22:59:00Z">
              <w:rPr>
                <w:lang w:val="en-US"/>
              </w:rPr>
            </w:rPrChange>
          </w:rPr>
          <w:t>)</w:t>
        </w:r>
      </w:ins>
      <w:r>
        <w:t xml:space="preserve"> ενώ για το σύνολο δεδομένων </w:t>
      </w:r>
      <w:r>
        <w:rPr>
          <w:lang w:val="en-US"/>
        </w:rPr>
        <w:t>movielens</w:t>
      </w:r>
      <w:r w:rsidRPr="00B2557E">
        <w:t xml:space="preserve"> με κλίμακα [0 </w:t>
      </w:r>
      <w:commentRangeStart w:id="8034"/>
      <w:commentRangeStart w:id="8035"/>
      <w:r w:rsidRPr="00B2557E">
        <w:t xml:space="preserve">εως </w:t>
      </w:r>
      <w:commentRangeEnd w:id="8034"/>
      <w:r w:rsidR="001F4DB3">
        <w:rPr>
          <w:rStyle w:val="ad"/>
        </w:rPr>
        <w:commentReference w:id="8034"/>
      </w:r>
      <w:commentRangeEnd w:id="8035"/>
      <w:r w:rsidR="00A41F51">
        <w:rPr>
          <w:rStyle w:val="ad"/>
        </w:rPr>
        <w:commentReference w:id="8035"/>
      </w:r>
      <w:r w:rsidRPr="00B2557E">
        <w:t>5] θεωρούμε τις αξιολογήσεις μεγαλύτερες του 2.5 ως πιθανές αξιολογήσεις κοντά στις προτιμήσεις του χρήστη</w:t>
      </w:r>
      <w:ins w:id="8036" w:author="mpountou" w:date="2021-02-14T19:21:00Z">
        <w:r w:rsidR="0013554F" w:rsidRPr="0013554F">
          <w:rPr>
            <w:rPrChange w:id="8037" w:author="mpountou" w:date="2021-02-14T19:21:00Z">
              <w:rPr>
                <w:lang w:val="en-US"/>
              </w:rPr>
            </w:rPrChange>
          </w:rPr>
          <w:t xml:space="preserve"> (</w:t>
        </w:r>
        <w:r w:rsidR="0013554F" w:rsidRPr="0013554F">
          <w:rPr>
            <w:i/>
            <w:rPrChange w:id="8038" w:author="mpountou" w:date="2021-02-14T19:21:00Z">
              <w:rPr/>
            </w:rPrChange>
          </w:rPr>
          <w:fldChar w:fldCharType="begin"/>
        </w:r>
        <w:r w:rsidR="0013554F" w:rsidRPr="0013554F">
          <w:rPr>
            <w:i/>
            <w:rPrChange w:id="8039" w:author="mpountou" w:date="2021-02-14T19:21:00Z">
              <w:rPr/>
            </w:rPrChange>
          </w:rPr>
          <w:instrText xml:space="preserve"> REF _Ref64222902 \h </w:instrText>
        </w:r>
        <w:r w:rsidR="0013554F" w:rsidRPr="0013554F">
          <w:rPr>
            <w:i/>
            <w:rPrChange w:id="8040" w:author="mpountou" w:date="2021-02-14T19:21:00Z">
              <w:rPr/>
            </w:rPrChange>
          </w:rPr>
        </w:r>
      </w:ins>
      <w:r w:rsidR="0013554F" w:rsidRPr="0013554F">
        <w:rPr>
          <w:i/>
          <w:rPrChange w:id="8041" w:author="mpountou" w:date="2021-02-14T19:21:00Z">
            <w:rPr>
              <w:b/>
            </w:rPr>
          </w:rPrChange>
        </w:rPr>
        <w:instrText xml:space="preserve"> \* MERGEFORMAT </w:instrText>
      </w:r>
      <w:r w:rsidR="0013554F" w:rsidRPr="0013554F">
        <w:rPr>
          <w:i/>
          <w:rPrChange w:id="8042" w:author="mpountou" w:date="2021-02-14T19:21:00Z">
            <w:rPr/>
          </w:rPrChange>
        </w:rPr>
        <w:fldChar w:fldCharType="separate"/>
      </w:r>
      <w:ins w:id="8043" w:author="mpountou" w:date="2021-02-14T19:21:00Z">
        <w:r w:rsidR="0013554F" w:rsidRPr="0013554F">
          <w:rPr>
            <w:i/>
            <w:rPrChange w:id="8044" w:author="mpountou" w:date="2021-02-14T19:21:00Z">
              <w:rPr>
                <w:b/>
              </w:rPr>
            </w:rPrChange>
          </w:rPr>
          <w:t xml:space="preserve">Εικόνα </w:t>
        </w:r>
        <w:r w:rsidR="0013554F" w:rsidRPr="0013554F">
          <w:rPr>
            <w:i/>
            <w:noProof/>
            <w:rPrChange w:id="8045" w:author="mpountou" w:date="2021-02-14T19:21:00Z">
              <w:rPr>
                <w:b/>
                <w:noProof/>
              </w:rPr>
            </w:rPrChange>
          </w:rPr>
          <w:t>17</w:t>
        </w:r>
        <w:r w:rsidR="0013554F" w:rsidRPr="0013554F">
          <w:rPr>
            <w:i/>
            <w:rPrChange w:id="8046" w:author="mpountou" w:date="2021-02-14T19:21:00Z">
              <w:rPr/>
            </w:rPrChange>
          </w:rPr>
          <w:fldChar w:fldCharType="end"/>
        </w:r>
        <w:r w:rsidR="0013554F" w:rsidRPr="0013554F">
          <w:rPr>
            <w:rPrChange w:id="8047" w:author="mpountou" w:date="2021-02-14T19:21:00Z">
              <w:rPr>
                <w:lang w:val="en-US"/>
              </w:rPr>
            </w:rPrChange>
          </w:rPr>
          <w:t>)</w:t>
        </w:r>
      </w:ins>
      <w:r w:rsidRPr="00B2557E">
        <w:t>.</w:t>
      </w:r>
    </w:p>
    <w:p w14:paraId="6C01517A" w14:textId="77777777" w:rsidR="005C4E8E" w:rsidRDefault="005C4E8E" w:rsidP="003430C2"/>
    <w:p w14:paraId="099FADBC" w14:textId="77777777" w:rsidR="00AD04EB" w:rsidRPr="001F4DB3" w:rsidRDefault="00142875" w:rsidP="00AD04EB">
      <w:pPr>
        <w:pStyle w:val="3"/>
        <w:rPr>
          <w:b/>
          <w:bCs/>
          <w:lang w:val="en-US"/>
          <w:rPrChange w:id="8048" w:author="Sotirios Filippos Tsarouchis" w:date="2021-02-09T18:13:00Z">
            <w:rPr>
              <w:lang w:val="en-US"/>
            </w:rPr>
          </w:rPrChange>
        </w:rPr>
      </w:pPr>
      <w:bookmarkStart w:id="8049" w:name="_Toc64223427"/>
      <w:r w:rsidRPr="001F4DB3">
        <w:rPr>
          <w:b/>
          <w:bCs/>
          <w:lang w:val="en-US"/>
          <w:rPrChange w:id="8050" w:author="Sotirios Filippos Tsarouchis" w:date="2021-02-09T18:13:00Z">
            <w:rPr>
              <w:lang w:val="en-US"/>
            </w:rPr>
          </w:rPrChange>
        </w:rPr>
        <w:t xml:space="preserve">RMSE </w:t>
      </w:r>
      <w:r w:rsidRPr="001F4DB3">
        <w:rPr>
          <w:b/>
          <w:bCs/>
          <w:rPrChange w:id="8051" w:author="Sotirios Filippos Tsarouchis" w:date="2021-02-09T18:13:00Z">
            <w:rPr/>
          </w:rPrChange>
        </w:rPr>
        <w:t xml:space="preserve">και </w:t>
      </w:r>
      <w:r w:rsidRPr="001F4DB3">
        <w:rPr>
          <w:b/>
          <w:bCs/>
          <w:lang w:val="en-US"/>
          <w:rPrChange w:id="8052" w:author="Sotirios Filippos Tsarouchis" w:date="2021-02-09T18:13:00Z">
            <w:rPr>
              <w:lang w:val="en-US"/>
            </w:rPr>
          </w:rPrChange>
        </w:rPr>
        <w:t>MAE</w:t>
      </w:r>
      <w:bookmarkEnd w:id="8049"/>
    </w:p>
    <w:p w14:paraId="4DD8B4E0" w14:textId="77777777" w:rsidR="00142875" w:rsidRDefault="00142875" w:rsidP="00142875">
      <w:pPr>
        <w:rPr>
          <w:lang w:val="en-US"/>
        </w:rPr>
      </w:pPr>
    </w:p>
    <w:p w14:paraId="0D9FDC54" w14:textId="140A0C0E" w:rsidR="000A0B3A" w:rsidRDefault="00142875" w:rsidP="000A0B3A">
      <w:pPr>
        <w:rPr>
          <w:ins w:id="8053" w:author="Sotirios Filippos Tsarouchis" w:date="2021-02-09T18:16:00Z"/>
        </w:rPr>
      </w:pPr>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ins w:id="8054" w:author="Sotirios Filippos Tsarouchis" w:date="2021-02-09T18:15:00Z">
        <w:r w:rsidR="001F4DB3">
          <w:t>,</w:t>
        </w:r>
      </w:ins>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ins w:id="8055" w:author="Sotirios Filippos Tsarouchis" w:date="2021-02-09T18:16:00Z">
        <w:r w:rsidR="001F4DB3">
          <w:t>,</w:t>
        </w:r>
      </w:ins>
      <w:del w:id="8056" w:author="Sotirios Filippos Tsarouchis" w:date="2021-02-09T18:16:00Z">
        <w:r w:rsidR="005C4E8E" w:rsidDel="001F4DB3">
          <w:delText xml:space="preserve"> </w:delText>
        </w:r>
      </w:del>
      <w:ins w:id="8057" w:author="Sotirios Filippos Tsarouchis" w:date="2021-02-09T18:16:00Z">
        <w:r w:rsidR="001F4DB3">
          <w:t xml:space="preserve"> </w:t>
        </w:r>
      </w:ins>
      <w:r w:rsidR="005C4E8E">
        <w:t xml:space="preserve">με αποτέλεσμα όταν το σύστημα εκτιμά υψηλές τιμές αξιολογήσεων σε προϊόντα που έχουν αξιολογηθεί χαμηλά (και αντίστροφα) η μετρική αυτή </w:t>
      </w:r>
      <w:ins w:id="8058" w:author="Sotirios Filippos Tsarouchis" w:date="2021-02-09T18:16:00Z">
        <w:r w:rsidR="001F4DB3">
          <w:t xml:space="preserve">να </w:t>
        </w:r>
      </w:ins>
      <w:r w:rsidR="005C4E8E">
        <w:t>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w:t>
      </w:r>
      <w:r w:rsidR="00374C29">
        <w:t>αποκλίσεων, δηλαδή</w:t>
      </w:r>
      <w:r w:rsidR="005C4E8E">
        <w:t xml:space="preserve"> αντικατοπτρίζει την γενική περίπτωση κάθε εκτίμησης του συστήματος σε σχέση με την πραγματική τιμή. </w:t>
      </w:r>
    </w:p>
    <w:p w14:paraId="61B776DE" w14:textId="77777777" w:rsidR="001F4DB3" w:rsidRPr="000A0B3A" w:rsidRDefault="001F4DB3" w:rsidP="000A0B3A"/>
    <w:p w14:paraId="48D44C05" w14:textId="77777777" w:rsidR="0014571B" w:rsidRPr="001F4DB3" w:rsidRDefault="00BA6623" w:rsidP="002C0D16">
      <w:pPr>
        <w:pStyle w:val="2"/>
        <w:rPr>
          <w:b/>
          <w:bCs/>
          <w:rPrChange w:id="8059" w:author="Sotirios Filippos Tsarouchis" w:date="2021-02-09T18:16:00Z">
            <w:rPr/>
          </w:rPrChange>
        </w:rPr>
      </w:pPr>
      <w:bookmarkStart w:id="8060" w:name="_Toc64223428"/>
      <w:r w:rsidRPr="001F4DB3">
        <w:rPr>
          <w:b/>
          <w:bCs/>
          <w:rPrChange w:id="8061" w:author="Sotirios Filippos Tsarouchis" w:date="2021-02-09T18:16:00Z">
            <w:rPr/>
          </w:rPrChange>
        </w:rPr>
        <w:t>Υλοποίηση συνεργατικού φιλτραρίσματος με επίκεντρο τον χρήστη</w:t>
      </w:r>
      <w:r w:rsidR="00073FB2" w:rsidRPr="001F4DB3">
        <w:rPr>
          <w:b/>
          <w:bCs/>
          <w:rPrChange w:id="8062" w:author="Sotirios Filippos Tsarouchis" w:date="2021-02-09T18:16:00Z">
            <w:rPr/>
          </w:rPrChange>
        </w:rPr>
        <w:t xml:space="preserve"> (</w:t>
      </w:r>
      <w:r w:rsidR="00073FB2" w:rsidRPr="001F4DB3">
        <w:rPr>
          <w:b/>
          <w:bCs/>
          <w:lang w:val="en-US"/>
          <w:rPrChange w:id="8063" w:author="Sotirios Filippos Tsarouchis" w:date="2021-02-09T18:16:00Z">
            <w:rPr>
              <w:lang w:val="en-US"/>
            </w:rPr>
          </w:rPrChange>
        </w:rPr>
        <w:t>User</w:t>
      </w:r>
      <w:r w:rsidR="00073FB2" w:rsidRPr="001F4DB3">
        <w:rPr>
          <w:b/>
          <w:bCs/>
          <w:rPrChange w:id="8064" w:author="Sotirios Filippos Tsarouchis" w:date="2021-02-09T18:16:00Z">
            <w:rPr/>
          </w:rPrChange>
        </w:rPr>
        <w:t>-</w:t>
      </w:r>
      <w:r w:rsidR="00073FB2" w:rsidRPr="001F4DB3">
        <w:rPr>
          <w:b/>
          <w:bCs/>
          <w:lang w:val="en-US"/>
          <w:rPrChange w:id="8065" w:author="Sotirios Filippos Tsarouchis" w:date="2021-02-09T18:16:00Z">
            <w:rPr>
              <w:lang w:val="en-US"/>
            </w:rPr>
          </w:rPrChange>
        </w:rPr>
        <w:t>Based</w:t>
      </w:r>
      <w:r w:rsidR="00073FB2" w:rsidRPr="001F4DB3">
        <w:rPr>
          <w:b/>
          <w:bCs/>
          <w:rPrChange w:id="8066" w:author="Sotirios Filippos Tsarouchis" w:date="2021-02-09T18:16:00Z">
            <w:rPr/>
          </w:rPrChange>
        </w:rPr>
        <w:t>)</w:t>
      </w:r>
      <w:bookmarkEnd w:id="8060"/>
    </w:p>
    <w:p w14:paraId="13753CED" w14:textId="77777777" w:rsidR="0014571B" w:rsidRDefault="0014571B" w:rsidP="00210D34"/>
    <w:p w14:paraId="13AF1329" w14:textId="77777777"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14:paraId="3E7ED52D" w14:textId="77777777" w:rsidR="00EF1AB8" w:rsidRDefault="00EF1AB8" w:rsidP="00EF1AB8"/>
    <w:p w14:paraId="22C4EB8D" w14:textId="77777777" w:rsidR="00100DDD" w:rsidRPr="001F4DB3" w:rsidRDefault="00100DDD" w:rsidP="00100DDD">
      <w:pPr>
        <w:pStyle w:val="3"/>
        <w:rPr>
          <w:b/>
          <w:bCs/>
          <w:lang w:val="en-US"/>
          <w:rPrChange w:id="8067" w:author="Sotirios Filippos Tsarouchis" w:date="2021-02-09T18:17:00Z">
            <w:rPr>
              <w:lang w:val="en-US"/>
            </w:rPr>
          </w:rPrChange>
        </w:rPr>
      </w:pPr>
      <w:bookmarkStart w:id="8068" w:name="_Toc64223429"/>
      <w:r w:rsidRPr="001F4DB3">
        <w:rPr>
          <w:b/>
          <w:bCs/>
          <w:lang w:val="en-US"/>
          <w:rPrChange w:id="8069" w:author="Sotirios Filippos Tsarouchis" w:date="2021-02-09T18:17:00Z">
            <w:rPr>
              <w:lang w:val="en-US"/>
            </w:rPr>
          </w:rPrChange>
        </w:rPr>
        <w:lastRenderedPageBreak/>
        <w:t xml:space="preserve">Accuracy, recall, precision </w:t>
      </w:r>
      <w:r w:rsidRPr="001F4DB3">
        <w:rPr>
          <w:b/>
          <w:bCs/>
          <w:rPrChange w:id="8070" w:author="Sotirios Filippos Tsarouchis" w:date="2021-02-09T18:17:00Z">
            <w:rPr/>
          </w:rPrChange>
        </w:rPr>
        <w:t>και</w:t>
      </w:r>
      <w:r w:rsidRPr="001F4DB3">
        <w:rPr>
          <w:b/>
          <w:bCs/>
          <w:lang w:val="en-US"/>
          <w:rPrChange w:id="8071" w:author="Sotirios Filippos Tsarouchis" w:date="2021-02-09T18:17:00Z">
            <w:rPr>
              <w:lang w:val="en-US"/>
            </w:rPr>
          </w:rPrChange>
        </w:rPr>
        <w:t xml:space="preserve"> f1_score</w:t>
      </w:r>
      <w:bookmarkEnd w:id="8068"/>
    </w:p>
    <w:p w14:paraId="778D4FA5" w14:textId="77777777" w:rsidR="00743DC5" w:rsidRPr="00FE6083" w:rsidRDefault="00743DC5" w:rsidP="00743DC5">
      <w:pPr>
        <w:rPr>
          <w:lang w:val="en-US"/>
        </w:rPr>
      </w:pPr>
    </w:p>
    <w:p w14:paraId="3B93ED0D" w14:textId="6FF6AED4" w:rsidR="00D16579" w:rsidRPr="00D6758D" w:rsidRDefault="00743DC5" w:rsidP="00743DC5">
      <w:pPr>
        <w:rPr>
          <w:ins w:id="8072" w:author="mpountou" w:date="2021-02-13T00:54:00Z"/>
        </w:rPr>
      </w:pPr>
      <w:r>
        <w:t xml:space="preserve">Το διάγραμμα των </w:t>
      </w:r>
      <w:r w:rsidRPr="00BD1693">
        <w:t xml:space="preserve">τεσσάρων μετρικών </w:t>
      </w:r>
      <w:r w:rsidRPr="00BD1693">
        <w:rPr>
          <w:rPrChange w:id="8073" w:author="mpountou" w:date="2021-02-13T22:10:00Z">
            <w:rPr>
              <w:b/>
              <w:u w:val="single"/>
            </w:rPr>
          </w:rPrChange>
        </w:rPr>
        <w:t>ανά γείτονα</w:t>
      </w:r>
      <w:r w:rsidRPr="00BD1693">
        <w:t xml:space="preserve"> για τα σύνολα </w:t>
      </w:r>
      <w:r w:rsidRPr="00BD1693">
        <w:rPr>
          <w:lang w:val="en-US"/>
        </w:rPr>
        <w:t>data</w:t>
      </w:r>
      <w:r w:rsidRPr="00BD1693">
        <w:t xml:space="preserve">30, </w:t>
      </w:r>
      <w:r w:rsidRPr="00BD1693">
        <w:rPr>
          <w:lang w:val="en-US"/>
        </w:rPr>
        <w:t>data</w:t>
      </w:r>
      <w:r w:rsidRPr="00BD1693">
        <w:t>60 δείχνει πως η ικανότητα πρόβλεψης του μοντέλου</w:t>
      </w:r>
      <w:r w:rsidRPr="00BD1693">
        <w:rPr>
          <w:rPrChange w:id="8074" w:author="mpountou" w:date="2021-02-13T22:10:00Z">
            <w:rPr>
              <w:b/>
            </w:rPr>
          </w:rPrChange>
        </w:rPr>
        <w:t xml:space="preserve"> </w:t>
      </w:r>
      <w:r w:rsidR="00EB5774" w:rsidRPr="00BD1693">
        <w:rPr>
          <w:rPrChange w:id="8075" w:author="mpountou" w:date="2021-02-13T22:10:00Z">
            <w:rPr>
              <w:b/>
              <w:u w:val="single"/>
            </w:rPr>
          </w:rPrChange>
        </w:rPr>
        <w:t xml:space="preserve">αλλάζει </w:t>
      </w:r>
      <w:r w:rsidRPr="00BD1693">
        <w:rPr>
          <w:rPrChange w:id="8076" w:author="mpountou" w:date="2021-02-13T22:10:00Z">
            <w:rPr>
              <w:b/>
              <w:u w:val="single"/>
            </w:rPr>
          </w:rPrChange>
        </w:rPr>
        <w:t xml:space="preserve">συναρτήσει </w:t>
      </w:r>
      <w:r w:rsidR="00EB5774" w:rsidRPr="00BD1693">
        <w:rPr>
          <w:rPrChange w:id="8077" w:author="mpountou" w:date="2021-02-13T22:10:00Z">
            <w:rPr>
              <w:b/>
              <w:u w:val="single"/>
            </w:rPr>
          </w:rPrChange>
        </w:rPr>
        <w:t>του αριθμού</w:t>
      </w:r>
      <w:r w:rsidR="00EB5774" w:rsidRPr="001B3658">
        <w:rPr>
          <w:b/>
          <w:u w:val="single"/>
        </w:rPr>
        <w:t xml:space="preserve"> </w:t>
      </w:r>
      <w:r w:rsidR="00EB5774" w:rsidRPr="00BD1693">
        <w:rPr>
          <w:rPrChange w:id="8078" w:author="mpountou" w:date="2021-02-13T22:10:00Z">
            <w:rPr>
              <w:b/>
              <w:u w:val="single"/>
            </w:rPr>
          </w:rPrChange>
        </w:rPr>
        <w:t>γειτόνων</w:t>
      </w:r>
      <w:r w:rsidRPr="00BD1693">
        <w:t>.</w:t>
      </w:r>
      <w:r w:rsidR="0054488D" w:rsidRPr="00BD1693">
        <w:t xml:space="preserve"> </w:t>
      </w:r>
      <w:ins w:id="8079" w:author="mpountou" w:date="2021-02-12T23:53:00Z">
        <w:r w:rsidR="00374C29" w:rsidRPr="00BD1693">
          <w:t>T</w:t>
        </w:r>
        <w:r w:rsidR="008F7F7F" w:rsidRPr="00BD1693">
          <w:t xml:space="preserve">ο </w:t>
        </w:r>
        <w:r w:rsidR="008F7F7F" w:rsidRPr="00BD1693">
          <w:rPr>
            <w:lang w:val="en-US"/>
          </w:rPr>
          <w:t>accuracy</w:t>
        </w:r>
        <w:r w:rsidR="008F7F7F" w:rsidRPr="00BD1693">
          <w:rPr>
            <w:rPrChange w:id="8080" w:author="mpountou" w:date="2021-02-13T22:10:00Z">
              <w:rPr>
                <w:lang w:val="en-US"/>
              </w:rPr>
            </w:rPrChange>
          </w:rPr>
          <w:t xml:space="preserve"> </w:t>
        </w:r>
        <w:r w:rsidR="008F7F7F" w:rsidRPr="00BD1693">
          <w:t>να βελτιώνεται αισθητά από 73</w:t>
        </w:r>
      </w:ins>
      <w:ins w:id="8081" w:author="mpountou" w:date="2021-02-12T23:54:00Z">
        <w:r w:rsidR="008F7F7F" w:rsidRPr="00BD1693">
          <w:t>%</w:t>
        </w:r>
      </w:ins>
      <w:ins w:id="8082" w:author="mpountou" w:date="2021-02-12T23:53:00Z">
        <w:r w:rsidR="008F7F7F" w:rsidRPr="00BD1693">
          <w:t xml:space="preserve"> με 1 γείτονα σε 0.8</w:t>
        </w:r>
      </w:ins>
      <w:ins w:id="8083" w:author="mpountou" w:date="2021-02-12T23:54:00Z">
        <w:r w:rsidR="008F7F7F" w:rsidRPr="00BD1693">
          <w:t>%</w:t>
        </w:r>
      </w:ins>
      <w:ins w:id="8084" w:author="mpountou" w:date="2021-02-12T23:53:00Z">
        <w:r w:rsidR="008F7F7F" w:rsidRPr="00BD1693">
          <w:t xml:space="preserve"> </w:t>
        </w:r>
      </w:ins>
      <w:ins w:id="8085" w:author="mpountou" w:date="2021-02-12T23:54:00Z">
        <w:r w:rsidR="008F7F7F" w:rsidRPr="00BD1693">
          <w:t>με</w:t>
        </w:r>
      </w:ins>
      <w:ins w:id="8086" w:author="mpountou" w:date="2021-02-12T23:53:00Z">
        <w:r w:rsidR="008F7F7F" w:rsidRPr="00BD1693">
          <w:t xml:space="preserve"> 4 γείτονες</w:t>
        </w:r>
      </w:ins>
      <w:ins w:id="8087" w:author="mpountou" w:date="2021-02-12T23:54:00Z">
        <w:r w:rsidR="008F7F7F" w:rsidRPr="00BD1693">
          <w:t>, ενώ με 5 γείτονες φτάν</w:t>
        </w:r>
        <w:r w:rsidR="00374C29" w:rsidRPr="00BD1693">
          <w:t>ουν</w:t>
        </w:r>
        <w:r w:rsidR="008F7F7F" w:rsidRPr="00BD1693">
          <w:t xml:space="preserve"> </w:t>
        </w:r>
      </w:ins>
      <w:ins w:id="8088" w:author="mpountou" w:date="2021-02-12T23:55:00Z">
        <w:r w:rsidR="008F7F7F" w:rsidRPr="00BD1693">
          <w:t xml:space="preserve">και οι 4 μετρικές </w:t>
        </w:r>
      </w:ins>
      <w:ins w:id="8089" w:author="mpountou" w:date="2021-02-13T00:46:00Z">
        <w:r w:rsidR="00374C29" w:rsidRPr="00BD1693">
          <w:t>στο</w:t>
        </w:r>
      </w:ins>
      <w:ins w:id="8090" w:author="mpountou" w:date="2021-02-12T23:55:00Z">
        <w:r w:rsidR="008F7F7F" w:rsidRPr="00BD1693">
          <w:t xml:space="preserve"> 100% επιτυχημένη</w:t>
        </w:r>
      </w:ins>
      <w:ins w:id="8091" w:author="mpountou" w:date="2021-02-13T00:46:00Z">
        <w:r w:rsidR="00374C29" w:rsidRPr="00BD1693">
          <w:t>ς</w:t>
        </w:r>
      </w:ins>
      <w:ins w:id="8092" w:author="mpountou" w:date="2021-02-12T23:55:00Z">
        <w:r w:rsidR="008F7F7F" w:rsidRPr="00BD1693">
          <w:t xml:space="preserve"> ταξινόμηση</w:t>
        </w:r>
      </w:ins>
      <w:ins w:id="8093" w:author="mpountou" w:date="2021-02-13T00:46:00Z">
        <w:r w:rsidR="00374C29" w:rsidRPr="00BD1693">
          <w:t>ς</w:t>
        </w:r>
      </w:ins>
      <w:ins w:id="8094" w:author="mpountou" w:date="2021-02-12T23:55:00Z">
        <w:r w:rsidR="008F7F7F" w:rsidRPr="00BD1693">
          <w:t>.</w:t>
        </w:r>
      </w:ins>
      <w:ins w:id="8095" w:author="mpountou" w:date="2021-02-13T00:54:00Z">
        <w:r w:rsidR="00D16579" w:rsidRPr="00BD1693">
          <w:rPr>
            <w:rPrChange w:id="8096" w:author="mpountou" w:date="2021-02-13T22:10:00Z">
              <w:rPr>
                <w:lang w:val="en-US"/>
              </w:rPr>
            </w:rPrChange>
          </w:rPr>
          <w:t xml:space="preserve"> </w:t>
        </w:r>
        <w:r w:rsidR="00D16579" w:rsidRPr="00BD1693">
          <w:rPr>
            <w:lang w:val="en-US"/>
          </w:rPr>
          <w:t>To</w:t>
        </w:r>
        <w:r w:rsidR="00D16579" w:rsidRPr="00BD1693">
          <w:rPr>
            <w:rPrChange w:id="8097" w:author="mpountou" w:date="2021-02-13T22:10:00Z">
              <w:rPr>
                <w:lang w:val="en-US"/>
              </w:rPr>
            </w:rPrChange>
          </w:rPr>
          <w:t xml:space="preserve"> </w:t>
        </w:r>
        <w:r w:rsidR="00D16579" w:rsidRPr="00BD1693">
          <w:rPr>
            <w:lang w:val="en-US"/>
          </w:rPr>
          <w:t>recall</w:t>
        </w:r>
        <w:r w:rsidR="00D16579" w:rsidRPr="00BD1693">
          <w:rPr>
            <w:rPrChange w:id="8098" w:author="mpountou" w:date="2021-02-13T22:10:00Z">
              <w:rPr>
                <w:lang w:val="en-US"/>
              </w:rPr>
            </w:rPrChange>
          </w:rPr>
          <w:t xml:space="preserve"> </w:t>
        </w:r>
        <w:r w:rsidR="00D16579" w:rsidRPr="00BD1693">
          <w:t>δ</w:t>
        </w:r>
      </w:ins>
      <w:ins w:id="8099" w:author="mpountou" w:date="2021-02-13T00:55:00Z">
        <w:r w:rsidR="00D16579" w:rsidRPr="00BD1693">
          <w:t xml:space="preserve">ίνει καλή βελτίωση από 0.83 με ένα γείτονα σε 0.93 με δύο γείτονες </w:t>
        </w:r>
      </w:ins>
      <w:ins w:id="8100" w:author="mpountou" w:date="2021-02-13T00:56:00Z">
        <w:r w:rsidR="00D16579" w:rsidRPr="00BD1693">
          <w:t>ενώ</w:t>
        </w:r>
        <w:r w:rsidR="00D16579">
          <w:t xml:space="preserve"> τα </w:t>
        </w:r>
        <w:r w:rsidR="00D16579">
          <w:rPr>
            <w:lang w:val="en-US"/>
          </w:rPr>
          <w:t>precision</w:t>
        </w:r>
        <w:r w:rsidR="00D16579" w:rsidRPr="00D16579">
          <w:rPr>
            <w:rPrChange w:id="8101" w:author="mpountou" w:date="2021-02-13T00:56:00Z">
              <w:rPr>
                <w:lang w:val="en-US"/>
              </w:rPr>
            </w:rPrChange>
          </w:rPr>
          <w:t xml:space="preserve"> </w:t>
        </w:r>
        <w:r w:rsidR="00D16579">
          <w:t xml:space="preserve">και </w:t>
        </w:r>
        <w:r w:rsidR="00D16579">
          <w:rPr>
            <w:lang w:val="en-US"/>
          </w:rPr>
          <w:t>f</w:t>
        </w:r>
        <w:r w:rsidR="00D16579" w:rsidRPr="00D16579">
          <w:rPr>
            <w:rPrChange w:id="8102" w:author="mpountou" w:date="2021-02-13T00:56:00Z">
              <w:rPr>
                <w:lang w:val="en-US"/>
              </w:rPr>
            </w:rPrChange>
          </w:rPr>
          <w:t>1_</w:t>
        </w:r>
        <w:r w:rsidR="00D16579">
          <w:rPr>
            <w:lang w:val="en-US"/>
          </w:rPr>
          <w:t>score</w:t>
        </w:r>
        <w:r w:rsidR="00D16579" w:rsidRPr="00D16579">
          <w:rPr>
            <w:rPrChange w:id="8103" w:author="mpountou" w:date="2021-02-13T00:56:00Z">
              <w:rPr>
                <w:lang w:val="en-US"/>
              </w:rPr>
            </w:rPrChange>
          </w:rPr>
          <w:t xml:space="preserve"> </w:t>
        </w:r>
        <w:r w:rsidR="00D16579">
          <w:t xml:space="preserve">κυμαίνονται περίπου στα ίδια για έως 4 γείτονες με μια ελαφρά μείωση. </w:t>
        </w:r>
      </w:ins>
    </w:p>
    <w:p w14:paraId="03355B77" w14:textId="04AB3B2C" w:rsidR="00743DC5" w:rsidRPr="008F7F7F" w:rsidRDefault="008F7F7F" w:rsidP="00743DC5">
      <w:pPr>
        <w:rPr>
          <w:rPrChange w:id="8104" w:author="mpountou" w:date="2021-02-12T23:55:00Z">
            <w:rPr>
              <w:b/>
              <w:u w:val="single"/>
            </w:rPr>
          </w:rPrChange>
        </w:rPr>
      </w:pPr>
      <w:ins w:id="8105" w:author="mpountou" w:date="2021-02-12T23:55:00Z">
        <w:r>
          <w:t>Γενικότερα</w:t>
        </w:r>
      </w:ins>
      <w:del w:id="8106" w:author="mpountou" w:date="2021-02-12T23:55:00Z">
        <w:r w:rsidR="00F006B8" w:rsidDel="008F7F7F">
          <w:delText>Γ</w:delText>
        </w:r>
        <w:r w:rsidR="00F006B8" w:rsidRPr="00F006B8" w:rsidDel="008F7F7F">
          <w:delText>ια</w:delText>
        </w:r>
      </w:del>
      <w:r w:rsidR="00F006B8" w:rsidRPr="00F006B8">
        <w:t xml:space="preserve"> </w:t>
      </w:r>
      <w:ins w:id="8107" w:author="mpountou" w:date="2021-02-13T00:57:00Z">
        <w:r w:rsidR="00D16579">
          <w:t>οι αύξηση του αριθμού των γειτόνων είναι εφικτό να δώσει καλύτερα αποτελέσματα στην ταξινόμηση των προτ</w:t>
        </w:r>
      </w:ins>
      <w:ins w:id="8108" w:author="mpountou" w:date="2021-02-13T00:58:00Z">
        <w:r w:rsidR="00D16579">
          <w:t>άσεων ωστόσο όσο αυξάνει αυτός ο αριθμός τόσο λιγότερες προτάσεις δημιουργούνται.</w:t>
        </w:r>
      </w:ins>
      <w:del w:id="8109" w:author="mpountou" w:date="2021-02-13T00:57:00Z">
        <w:r w:rsidR="00F006B8" w:rsidRPr="00F006B8" w:rsidDel="00D16579">
          <w:delText xml:space="preserve">μεγάλες τιμές αριθμού γειτόνων έχουμε αύξηση του </w:delText>
        </w:r>
        <w:r w:rsidR="00F006B8" w:rsidRPr="00F006B8" w:rsidDel="00D16579">
          <w:rPr>
            <w:lang w:val="en-US"/>
          </w:rPr>
          <w:delText>recall</w:delText>
        </w:r>
      </w:del>
      <w:ins w:id="8110" w:author="Sotirios Filippos Tsarouchis" w:date="2021-02-09T18:17:00Z">
        <w:del w:id="8111" w:author="mpountou" w:date="2021-02-13T00:57:00Z">
          <w:r w:rsidR="001F4DB3" w:rsidDel="00D16579">
            <w:delText>,</w:delText>
          </w:r>
        </w:del>
      </w:ins>
      <w:del w:id="8112" w:author="mpountou" w:date="2021-02-13T00:57:00Z">
        <w:r w:rsidR="00F006B8" w:rsidRPr="00F006B8" w:rsidDel="00D16579">
          <w:delText xml:space="preserve"> συνεπώς και του ποσοστού προτάσεων που πράγματι αρέσουν στους χρήστες και εντοπίστηκαν από το μοντέλο χωρίς ιδιαίτερη μείωση του </w:delText>
        </w:r>
        <w:r w:rsidR="00F006B8" w:rsidRPr="00F006B8" w:rsidDel="00D16579">
          <w:rPr>
            <w:lang w:val="en-US"/>
          </w:rPr>
          <w:delText>precision</w:delText>
        </w:r>
        <w:r w:rsidR="00F006B8" w:rsidRPr="00F006B8" w:rsidDel="00D16579">
          <w:delText xml:space="preserve"> δηλαδή του ποσοστού επιτυχίας των προϊόντων που θεωρήθηκαν αρεστά από το μοντέλο και όντως </w:delText>
        </w:r>
        <w:commentRangeStart w:id="8113"/>
        <w:r w:rsidR="00F006B8" w:rsidRPr="00F006B8" w:rsidDel="00D16579">
          <w:delText>ήταν</w:delText>
        </w:r>
        <w:commentRangeEnd w:id="8113"/>
        <w:r w:rsidR="005967AA" w:rsidDel="00D16579">
          <w:rPr>
            <w:rStyle w:val="ad"/>
          </w:rPr>
          <w:commentReference w:id="8113"/>
        </w:r>
        <w:r w:rsidR="00F006B8" w:rsidRPr="00F006B8" w:rsidDel="00D16579">
          <w:delText xml:space="preserve">. </w:delText>
        </w:r>
      </w:del>
    </w:p>
    <w:p w14:paraId="310294B6" w14:textId="77777777" w:rsidR="002E4E8F" w:rsidRPr="0054488D" w:rsidRDefault="002E4E8F" w:rsidP="002E4E8F"/>
    <w:p w14:paraId="4B0FD19A" w14:textId="77777777"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14:paraId="38E8D65D" w14:textId="77777777" w:rsidR="002F524A" w:rsidRDefault="002F524A" w:rsidP="00AD2CB9">
      <w:pPr>
        <w:jc w:val="center"/>
        <w:rPr>
          <w:b/>
          <w:u w:val="single"/>
        </w:rPr>
      </w:pPr>
      <w:r>
        <w:rPr>
          <w:noProof/>
          <w:lang w:eastAsia="el-GR"/>
        </w:rPr>
        <w:drawing>
          <wp:inline distT="0" distB="0" distL="0" distR="0" wp14:anchorId="50BC4F41" wp14:editId="6339540B">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2376" cy="1803573"/>
                    </a:xfrm>
                    <a:prstGeom prst="rect">
                      <a:avLst/>
                    </a:prstGeom>
                  </pic:spPr>
                </pic:pic>
              </a:graphicData>
            </a:graphic>
          </wp:inline>
        </w:drawing>
      </w:r>
    </w:p>
    <w:p w14:paraId="57748A52" w14:textId="1A52F834" w:rsidR="002F524A" w:rsidRPr="002E4E8F" w:rsidDel="00D16579" w:rsidRDefault="002E4E8F" w:rsidP="002E4E8F">
      <w:pPr>
        <w:pStyle w:val="aa"/>
        <w:jc w:val="center"/>
        <w:rPr>
          <w:del w:id="8114" w:author="mpountou" w:date="2021-02-13T00:58:00Z"/>
          <w:b/>
          <w:u w:val="single"/>
        </w:rPr>
      </w:pPr>
      <w:bookmarkStart w:id="8115" w:name="_Toc61618631"/>
      <w:bookmarkStart w:id="8116" w:name="_Toc62231443"/>
      <w:bookmarkStart w:id="8117" w:name="_Toc63089745"/>
      <w:bookmarkStart w:id="8118" w:name="_Toc63089821"/>
      <w:bookmarkStart w:id="8119" w:name="_Toc63885431"/>
      <w:bookmarkStart w:id="8120" w:name="_Toc64223183"/>
      <w:r w:rsidRPr="00581B58">
        <w:rPr>
          <w:b/>
        </w:rPr>
        <w:t xml:space="preserve">Εικόνα </w:t>
      </w:r>
      <w:r w:rsidR="00FF21B3" w:rsidRPr="00581B58">
        <w:rPr>
          <w:b/>
          <w:i w:val="0"/>
          <w:iCs w:val="0"/>
        </w:rPr>
        <w:fldChar w:fldCharType="begin"/>
      </w:r>
      <w:r w:rsidR="00FF21B3" w:rsidRPr="00581B58">
        <w:rPr>
          <w:b/>
        </w:rPr>
        <w:instrText xml:space="preserve"> SEQ Εικόνα \* ARABIC </w:instrText>
      </w:r>
      <w:r w:rsidR="00FF21B3" w:rsidRPr="00581B58">
        <w:rPr>
          <w:b/>
          <w:i w:val="0"/>
          <w:iCs w:val="0"/>
        </w:rPr>
        <w:fldChar w:fldCharType="separate"/>
      </w:r>
      <w:ins w:id="8121" w:author="mpountou" w:date="2021-02-14T02:13:00Z">
        <w:r w:rsidR="004344EE">
          <w:rPr>
            <w:b/>
            <w:noProof/>
          </w:rPr>
          <w:t>18</w:t>
        </w:r>
      </w:ins>
      <w:del w:id="8122" w:author="mpountou" w:date="2021-02-12T21:41:00Z">
        <w:r w:rsidR="005F634F" w:rsidRPr="00581B58" w:rsidDel="00E6746E">
          <w:rPr>
            <w:b/>
            <w:noProof/>
          </w:rPr>
          <w:delText>16</w:delText>
        </w:r>
      </w:del>
      <w:r w:rsidR="00FF21B3" w:rsidRPr="00581B58">
        <w:rPr>
          <w:b/>
          <w:i w:val="0"/>
          <w:iCs w:val="0"/>
          <w:noProof/>
        </w:rPr>
        <w:fldChar w:fldCharType="end"/>
      </w:r>
      <w:r w:rsidRPr="002E4E8F">
        <w:t xml:space="preserve"> </w:t>
      </w:r>
      <w:r w:rsidR="00581B58" w:rsidRPr="00581B58">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8115"/>
      <w:bookmarkEnd w:id="8116"/>
      <w:bookmarkEnd w:id="8117"/>
      <w:bookmarkEnd w:id="8118"/>
      <w:bookmarkEnd w:id="8119"/>
      <w:bookmarkEnd w:id="8120"/>
    </w:p>
    <w:p w14:paraId="2CEB5225" w14:textId="77777777" w:rsidR="002E4E8F" w:rsidDel="00D16579" w:rsidRDefault="002E4E8F" w:rsidP="00100DDD">
      <w:pPr>
        <w:rPr>
          <w:del w:id="8123" w:author="mpountou" w:date="2021-02-13T00:58:00Z"/>
          <w:b/>
          <w:u w:val="single"/>
        </w:rPr>
      </w:pPr>
    </w:p>
    <w:p w14:paraId="5ABB0D90" w14:textId="77777777" w:rsidR="002E4E8F" w:rsidDel="00D16579" w:rsidRDefault="002E4E8F" w:rsidP="00100DDD">
      <w:pPr>
        <w:rPr>
          <w:del w:id="8124" w:author="mpountou" w:date="2021-02-13T00:58:00Z"/>
          <w:b/>
          <w:u w:val="single"/>
        </w:rPr>
      </w:pPr>
    </w:p>
    <w:p w14:paraId="55042906" w14:textId="77777777" w:rsidR="0054488D" w:rsidRDefault="0054488D">
      <w:pPr>
        <w:pStyle w:val="aa"/>
        <w:jc w:val="center"/>
        <w:pPrChange w:id="8125" w:author="mpountou" w:date="2021-02-13T00:58:00Z">
          <w:pPr/>
        </w:pPrChange>
      </w:pPr>
    </w:p>
    <w:p w14:paraId="1BA6B19C" w14:textId="77777777" w:rsidR="0054488D" w:rsidRDefault="0054488D" w:rsidP="00100DDD">
      <w:pPr>
        <w:rPr>
          <w:b/>
          <w:u w:val="single"/>
        </w:rPr>
      </w:pPr>
    </w:p>
    <w:p w14:paraId="64F86CC2" w14:textId="77777777"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14:paraId="29714C6F" w14:textId="77777777" w:rsidR="00100DDD" w:rsidRPr="005415BD" w:rsidRDefault="00743DC5" w:rsidP="00AD2CB9">
      <w:pPr>
        <w:jc w:val="center"/>
        <w:rPr>
          <w:sz w:val="2"/>
          <w:szCs w:val="2"/>
        </w:rPr>
      </w:pPr>
      <w:r>
        <w:rPr>
          <w:noProof/>
          <w:lang w:eastAsia="el-GR"/>
        </w:rPr>
        <w:drawing>
          <wp:inline distT="0" distB="0" distL="0" distR="0" wp14:anchorId="295A0543" wp14:editId="7D8897F4">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14:paraId="7A8DFEC2" w14:textId="2C6A0372" w:rsidR="00100DDD" w:rsidRPr="002E4E8F" w:rsidRDefault="00100DDD" w:rsidP="00F006B8">
      <w:pPr>
        <w:pStyle w:val="aa"/>
        <w:jc w:val="center"/>
      </w:pPr>
      <w:bookmarkStart w:id="8126" w:name="_Toc61618632"/>
      <w:bookmarkStart w:id="8127" w:name="_Toc62231444"/>
      <w:bookmarkStart w:id="8128" w:name="_Toc63089746"/>
      <w:bookmarkStart w:id="8129" w:name="_Toc63089822"/>
      <w:bookmarkStart w:id="8130" w:name="_Toc63885432"/>
      <w:bookmarkStart w:id="8131" w:name="_Toc64223184"/>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ins w:id="8132" w:author="mpountou" w:date="2021-02-14T02:13:00Z">
        <w:r w:rsidR="004344EE">
          <w:rPr>
            <w:b/>
            <w:noProof/>
          </w:rPr>
          <w:t>19</w:t>
        </w:r>
      </w:ins>
      <w:del w:id="8133" w:author="mpountou" w:date="2021-02-12T21:41:00Z">
        <w:r w:rsidR="005F634F" w:rsidRPr="00581B58" w:rsidDel="00E6746E">
          <w:rPr>
            <w:b/>
            <w:noProof/>
          </w:rPr>
          <w:delText>17</w:delText>
        </w:r>
      </w:del>
      <w:r w:rsidR="00FF21B3" w:rsidRPr="00581B58">
        <w:rPr>
          <w:b/>
          <w:noProof/>
        </w:rPr>
        <w:fldChar w:fldCharType="end"/>
      </w:r>
      <w:r w:rsidR="00581B58" w:rsidRPr="00581B58">
        <w:t xml:space="preserve"> -</w:t>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8126"/>
      <w:bookmarkEnd w:id="8127"/>
      <w:bookmarkEnd w:id="8128"/>
      <w:bookmarkEnd w:id="8129"/>
      <w:bookmarkEnd w:id="8130"/>
      <w:bookmarkEnd w:id="8131"/>
    </w:p>
    <w:p w14:paraId="347360C6" w14:textId="77777777" w:rsidR="00100DDD" w:rsidRDefault="00100DDD" w:rsidP="00EF1AB8"/>
    <w:p w14:paraId="49544EFE" w14:textId="77777777" w:rsidR="00AE20F6" w:rsidRPr="005967AA" w:rsidRDefault="00100DDD" w:rsidP="00AE20F6">
      <w:pPr>
        <w:pStyle w:val="3"/>
        <w:rPr>
          <w:b/>
          <w:bCs/>
          <w:rPrChange w:id="8134" w:author="Sotirios Filippos Tsarouchis" w:date="2021-02-10T15:00:00Z">
            <w:rPr/>
          </w:rPrChange>
        </w:rPr>
      </w:pPr>
      <w:r w:rsidRPr="005967AA">
        <w:rPr>
          <w:b/>
          <w:bCs/>
          <w:rPrChange w:id="8135" w:author="Sotirios Filippos Tsarouchis" w:date="2021-02-10T15:00:00Z">
            <w:rPr/>
          </w:rPrChange>
        </w:rPr>
        <w:lastRenderedPageBreak/>
        <w:t xml:space="preserve">  </w:t>
      </w:r>
      <w:bookmarkStart w:id="8136" w:name="_Toc64223430"/>
      <w:r w:rsidR="00AA64DD" w:rsidRPr="005967AA">
        <w:rPr>
          <w:b/>
          <w:bCs/>
          <w:iCs/>
          <w:rPrChange w:id="8137" w:author="Sotirios Filippos Tsarouchis" w:date="2021-02-10T15:00:00Z">
            <w:rPr>
              <w:iCs/>
            </w:rPr>
          </w:rPrChange>
        </w:rPr>
        <w:t>Μέσο</w:t>
      </w:r>
      <w:r w:rsidR="00AA64DD" w:rsidRPr="005967AA">
        <w:rPr>
          <w:b/>
          <w:bCs/>
          <w:rPrChange w:id="8138" w:author="Sotirios Filippos Tsarouchis" w:date="2021-02-10T15:00:00Z">
            <w:rPr/>
          </w:rPrChange>
        </w:rPr>
        <w:t xml:space="preserve"> απόλυτο σφάλμα</w:t>
      </w:r>
      <w:r w:rsidR="00EA4A04" w:rsidRPr="005967AA">
        <w:rPr>
          <w:b/>
          <w:bCs/>
          <w:rPrChange w:id="8139" w:author="Sotirios Filippos Tsarouchis" w:date="2021-02-10T15:00:00Z">
            <w:rPr/>
          </w:rPrChange>
        </w:rPr>
        <w:t xml:space="preserve"> (</w:t>
      </w:r>
      <w:r w:rsidR="00EA4A04" w:rsidRPr="005967AA">
        <w:rPr>
          <w:b/>
          <w:bCs/>
          <w:lang w:val="en-US"/>
          <w:rPrChange w:id="8140" w:author="Sotirios Filippos Tsarouchis" w:date="2021-02-10T15:00:00Z">
            <w:rPr>
              <w:lang w:val="en-US"/>
            </w:rPr>
          </w:rPrChange>
        </w:rPr>
        <w:t>MAE</w:t>
      </w:r>
      <w:r w:rsidR="00EA4A04" w:rsidRPr="005967AA">
        <w:rPr>
          <w:b/>
          <w:bCs/>
          <w:rPrChange w:id="8141" w:author="Sotirios Filippos Tsarouchis" w:date="2021-02-10T15:00:00Z">
            <w:rPr/>
          </w:rPrChange>
        </w:rPr>
        <w:t>)</w:t>
      </w:r>
      <w:r w:rsidR="00AA64DD" w:rsidRPr="005967AA">
        <w:rPr>
          <w:b/>
          <w:bCs/>
          <w:rPrChange w:id="8142" w:author="Sotirios Filippos Tsarouchis" w:date="2021-02-10T15:00:00Z">
            <w:rPr/>
          </w:rPrChange>
        </w:rPr>
        <w:t xml:space="preserve"> και ρίζα μέσου τετραγωνικού σφάλματος</w:t>
      </w:r>
      <w:r w:rsidR="00AE20F6" w:rsidRPr="005967AA">
        <w:rPr>
          <w:b/>
          <w:bCs/>
          <w:rPrChange w:id="8143" w:author="Sotirios Filippos Tsarouchis" w:date="2021-02-10T15:00:00Z">
            <w:rPr/>
          </w:rPrChange>
        </w:rPr>
        <w:t xml:space="preserve"> </w:t>
      </w:r>
      <w:r w:rsidR="00EA4A04" w:rsidRPr="005967AA">
        <w:rPr>
          <w:b/>
          <w:bCs/>
          <w:rPrChange w:id="8144" w:author="Sotirios Filippos Tsarouchis" w:date="2021-02-10T15:00:00Z">
            <w:rPr/>
          </w:rPrChange>
        </w:rPr>
        <w:t>(</w:t>
      </w:r>
      <w:r w:rsidR="00EA4A04" w:rsidRPr="005967AA">
        <w:rPr>
          <w:b/>
          <w:bCs/>
          <w:lang w:val="en-US"/>
          <w:rPrChange w:id="8145" w:author="Sotirios Filippos Tsarouchis" w:date="2021-02-10T15:00:00Z">
            <w:rPr>
              <w:lang w:val="en-US"/>
            </w:rPr>
          </w:rPrChange>
        </w:rPr>
        <w:t>RMSE</w:t>
      </w:r>
      <w:r w:rsidR="00EA4A04" w:rsidRPr="005967AA">
        <w:rPr>
          <w:b/>
          <w:bCs/>
          <w:rPrChange w:id="8146" w:author="Sotirios Filippos Tsarouchis" w:date="2021-02-10T15:00:00Z">
            <w:rPr/>
          </w:rPrChange>
        </w:rPr>
        <w:t>)</w:t>
      </w:r>
      <w:bookmarkEnd w:id="8136"/>
    </w:p>
    <w:p w14:paraId="42672F8E" w14:textId="77777777" w:rsidR="00EB5774" w:rsidRDefault="00EB5774" w:rsidP="00EB5774"/>
    <w:p w14:paraId="6575B131" w14:textId="7DEA9FC1" w:rsidR="009D50D1" w:rsidRPr="000528C2" w:rsidRDefault="00EB5774" w:rsidP="009D50D1">
      <w:pPr>
        <w:rPr>
          <w:ins w:id="8147" w:author="mpountou" w:date="2021-02-13T01:00:00Z"/>
        </w:rPr>
      </w:pPr>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 xml:space="preserve">η αύξηση των γειτόνων στο </w:t>
      </w:r>
      <w:r w:rsidRPr="000528C2">
        <w:t>μοντέλο</w:t>
      </w:r>
      <w:r w:rsidRPr="000528C2">
        <w:rPr>
          <w:b/>
          <w:rPrChange w:id="8148" w:author="mpountou" w:date="2021-02-13T22:10:00Z">
            <w:rPr>
              <w:b/>
              <w:u w:val="single"/>
            </w:rPr>
          </w:rPrChange>
        </w:rPr>
        <w:t xml:space="preserve"> </w:t>
      </w:r>
      <w:r w:rsidRPr="000528C2">
        <w:rPr>
          <w:rPrChange w:id="8149" w:author="mpountou" w:date="2021-02-13T22:10:00Z">
            <w:rPr>
              <w:b/>
              <w:u w:val="single"/>
            </w:rPr>
          </w:rPrChange>
        </w:rPr>
        <w:t xml:space="preserve">μειώνει αισθητά τις δύο μετρικές </w:t>
      </w:r>
      <w:commentRangeStart w:id="8150"/>
      <w:commentRangeStart w:id="8151"/>
      <w:r w:rsidRPr="000528C2">
        <w:rPr>
          <w:rPrChange w:id="8152" w:author="mpountou" w:date="2021-02-13T22:10:00Z">
            <w:rPr>
              <w:b/>
              <w:u w:val="single"/>
            </w:rPr>
          </w:rPrChange>
        </w:rPr>
        <w:t>σφάλματος</w:t>
      </w:r>
      <w:commentRangeEnd w:id="8150"/>
      <w:r w:rsidR="005967AA" w:rsidRPr="000528C2">
        <w:rPr>
          <w:rStyle w:val="ad"/>
        </w:rPr>
        <w:commentReference w:id="8150"/>
      </w:r>
      <w:commentRangeEnd w:id="8151"/>
      <w:r w:rsidR="0013554F">
        <w:rPr>
          <w:rStyle w:val="ad"/>
        </w:rPr>
        <w:commentReference w:id="8151"/>
      </w:r>
      <w:r w:rsidR="001B3658" w:rsidRPr="000528C2">
        <w:rPr>
          <w:rPrChange w:id="8153" w:author="mpountou" w:date="2021-02-13T22:10:00Z">
            <w:rPr>
              <w:b/>
              <w:u w:val="single"/>
            </w:rPr>
          </w:rPrChange>
        </w:rPr>
        <w:t>.</w:t>
      </w:r>
      <w:del w:id="8154" w:author="mpountou" w:date="2021-02-13T22:02:00Z">
        <w:r w:rsidRPr="000528C2" w:rsidDel="001D7C19">
          <w:rPr>
            <w:rPrChange w:id="8155" w:author="mpountou" w:date="2021-02-13T22:10:00Z">
              <w:rPr>
                <w:b/>
                <w:u w:val="single"/>
              </w:rPr>
            </w:rPrChange>
          </w:rPr>
          <w:delText xml:space="preserve"> </w:delText>
        </w:r>
      </w:del>
    </w:p>
    <w:p w14:paraId="49CC94B1" w14:textId="5AF9EBF6" w:rsidR="009D50D1" w:rsidRPr="004344EE" w:rsidRDefault="009D50D1" w:rsidP="009D50D1">
      <w:pPr>
        <w:rPr>
          <w:ins w:id="8156" w:author="mpountou" w:date="2021-02-13T01:03:00Z"/>
          <w:szCs w:val="22"/>
        </w:rPr>
      </w:pPr>
      <w:ins w:id="8157" w:author="mpountou" w:date="2021-02-13T01:00:00Z">
        <w:r>
          <w:t xml:space="preserve">Για το σύνολο </w:t>
        </w:r>
        <w:r>
          <w:rPr>
            <w:lang w:val="en-US"/>
          </w:rPr>
          <w:t>data</w:t>
        </w:r>
        <w:r w:rsidRPr="009D50D1">
          <w:rPr>
            <w:rPrChange w:id="8158" w:author="mpountou" w:date="2021-02-13T01:00:00Z">
              <w:rPr>
                <w:lang w:val="en-US"/>
              </w:rPr>
            </w:rPrChange>
          </w:rPr>
          <w:t xml:space="preserve">30 </w:t>
        </w:r>
      </w:ins>
      <w:ins w:id="8159" w:author="mpountou" w:date="2021-02-13T01:01:00Z">
        <w:r>
          <w:t>η ρίζα μέσου τετραγωνικού σφάλματος</w:t>
        </w:r>
      </w:ins>
      <w:ins w:id="8160" w:author="mpountou" w:date="2021-02-13T00:59:00Z">
        <w:r w:rsidRPr="009D50D1">
          <w:rPr>
            <w:rPrChange w:id="8161" w:author="mpountou" w:date="2021-02-13T00:59:00Z">
              <w:rPr>
                <w:b/>
                <w:u w:val="single"/>
              </w:rPr>
            </w:rPrChange>
          </w:rPr>
          <w:t xml:space="preserve"> </w:t>
        </w:r>
        <w:r>
          <w:t>μειώνεται</w:t>
        </w:r>
        <w:r w:rsidRPr="00D6758D">
          <w:t xml:space="preserve"> αισθητά </w:t>
        </w:r>
      </w:ins>
      <w:ins w:id="8162" w:author="mpountou" w:date="2021-02-13T01:00:00Z">
        <w:r>
          <w:t xml:space="preserve">αφού </w:t>
        </w:r>
      </w:ins>
      <w:ins w:id="8163" w:author="mpountou" w:date="2021-02-13T00:59:00Z">
        <w:r w:rsidRPr="00D6758D">
          <w:t>από 3.</w:t>
        </w:r>
        <w:r>
          <w:t>44</w:t>
        </w:r>
        <w:r w:rsidRPr="00D6758D">
          <w:t xml:space="preserve"> με 1 γείτονα </w:t>
        </w:r>
      </w:ins>
      <w:ins w:id="8164" w:author="mpountou" w:date="2021-02-13T01:00:00Z">
        <w:r>
          <w:t xml:space="preserve">φτάνει </w:t>
        </w:r>
      </w:ins>
      <w:ins w:id="8165" w:author="mpountou" w:date="2021-02-13T00:59:00Z">
        <w:r w:rsidRPr="00D6758D">
          <w:t>στο</w:t>
        </w:r>
        <w:r w:rsidRPr="00DA7511">
          <w:t xml:space="preserve"> 2.</w:t>
        </w:r>
        <w:r>
          <w:t>11</w:t>
        </w:r>
        <w:r w:rsidRPr="009D50D1">
          <w:rPr>
            <w:rPrChange w:id="8166" w:author="mpountou" w:date="2021-02-13T00:59:00Z">
              <w:rPr>
                <w:b/>
                <w:u w:val="single"/>
              </w:rPr>
            </w:rPrChange>
          </w:rPr>
          <w:t xml:space="preserve"> με</w:t>
        </w:r>
        <w:r w:rsidRPr="00D6758D">
          <w:t xml:space="preserve"> 5</w:t>
        </w:r>
        <w:r w:rsidRPr="009D50D1">
          <w:rPr>
            <w:rPrChange w:id="8167" w:author="mpountou" w:date="2021-02-13T00:59:00Z">
              <w:rPr>
                <w:b/>
                <w:u w:val="single"/>
              </w:rPr>
            </w:rPrChange>
          </w:rPr>
          <w:t xml:space="preserve"> γείτονες</w:t>
        </w:r>
        <w:r>
          <w:t>.</w:t>
        </w:r>
        <w:r w:rsidRPr="009D50D1">
          <w:rPr>
            <w:rPrChange w:id="8168" w:author="mpountou" w:date="2021-02-13T00:59:00Z">
              <w:rPr>
                <w:b/>
                <w:u w:val="single"/>
              </w:rPr>
            </w:rPrChange>
          </w:rPr>
          <w:t xml:space="preserve"> </w:t>
        </w:r>
        <w:r w:rsidRPr="009D50D1">
          <w:rPr>
            <w:lang w:val="en-US"/>
            <w:rPrChange w:id="8169" w:author="mpountou" w:date="2021-02-13T00:59:00Z">
              <w:rPr>
                <w:b/>
                <w:u w:val="single"/>
                <w:lang w:val="en-US"/>
              </w:rPr>
            </w:rPrChange>
          </w:rPr>
          <w:t>To</w:t>
        </w:r>
        <w:r w:rsidRPr="009D50D1">
          <w:rPr>
            <w:rPrChange w:id="8170" w:author="mpountou" w:date="2021-02-13T00:59:00Z">
              <w:rPr>
                <w:b/>
                <w:u w:val="single"/>
              </w:rPr>
            </w:rPrChange>
          </w:rPr>
          <w:t xml:space="preserve"> </w:t>
        </w:r>
      </w:ins>
      <w:ins w:id="8171" w:author="mpountou" w:date="2021-02-13T01:01:00Z">
        <w:r>
          <w:t xml:space="preserve">ίδιο συμβαίνει και με το μέσο απόλυτο </w:t>
        </w:r>
        <w:r w:rsidRPr="004344EE">
          <w:rPr>
            <w:szCs w:val="22"/>
          </w:rPr>
          <w:t>σφάλμα που</w:t>
        </w:r>
      </w:ins>
      <w:ins w:id="8172" w:author="mpountou" w:date="2021-02-13T01:02:00Z">
        <w:r w:rsidRPr="004344EE">
          <w:rPr>
            <w:szCs w:val="22"/>
          </w:rPr>
          <w:t xml:space="preserve"> από 2.77 με 1 γείτονα φτάνει στο 2.07 με 5 γείτονες</w:t>
        </w:r>
      </w:ins>
      <w:ins w:id="8173" w:author="mpountou" w:date="2021-02-13T22:02:00Z">
        <w:r w:rsidR="001D7C19" w:rsidRPr="001D7C19">
          <w:rPr>
            <w:szCs w:val="22"/>
            <w:rPrChange w:id="8174" w:author="mpountou" w:date="2021-02-13T22:02:00Z">
              <w:rPr>
                <w:lang w:val="en-US"/>
              </w:rPr>
            </w:rPrChange>
          </w:rPr>
          <w:t xml:space="preserve"> </w:t>
        </w:r>
        <w:r w:rsidR="001D7C19" w:rsidRPr="001D7C19">
          <w:rPr>
            <w:i/>
            <w:szCs w:val="22"/>
            <w:rPrChange w:id="8175" w:author="mpountou" w:date="2021-02-13T22:03:00Z">
              <w:rPr>
                <w:lang w:val="en-US"/>
              </w:rPr>
            </w:rPrChange>
          </w:rPr>
          <w:t>(</w:t>
        </w:r>
        <w:r w:rsidR="001D7C19" w:rsidRPr="001D7C19">
          <w:rPr>
            <w:i/>
            <w:szCs w:val="22"/>
            <w:rPrChange w:id="8176" w:author="mpountou" w:date="2021-02-13T22:03:00Z">
              <w:rPr/>
            </w:rPrChange>
          </w:rPr>
          <w:fldChar w:fldCharType="begin"/>
        </w:r>
        <w:r w:rsidR="001D7C19" w:rsidRPr="001D7C19">
          <w:rPr>
            <w:i/>
            <w:szCs w:val="22"/>
            <w:rPrChange w:id="8177" w:author="mpountou" w:date="2021-02-13T22:03:00Z">
              <w:rPr/>
            </w:rPrChange>
          </w:rPr>
          <w:instrText xml:space="preserve"> REF _Ref64146168 \h </w:instrText>
        </w:r>
      </w:ins>
      <w:r w:rsidR="001D7C19" w:rsidRPr="001D7C19">
        <w:rPr>
          <w:i/>
          <w:szCs w:val="22"/>
          <w:rPrChange w:id="8178" w:author="mpountou" w:date="2021-02-13T22:03:00Z">
            <w:rPr>
              <w:b/>
            </w:rPr>
          </w:rPrChange>
        </w:rPr>
        <w:instrText xml:space="preserve"> \* MERGEFORMAT </w:instrText>
      </w:r>
      <w:r w:rsidR="001D7C19" w:rsidRPr="001D7C19">
        <w:rPr>
          <w:i/>
          <w:szCs w:val="22"/>
          <w:rPrChange w:id="8179" w:author="mpountou" w:date="2021-02-13T22:03:00Z">
            <w:rPr>
              <w:i/>
              <w:szCs w:val="22"/>
            </w:rPr>
          </w:rPrChange>
        </w:rPr>
      </w:r>
      <w:r w:rsidR="001D7C19" w:rsidRPr="001D7C19">
        <w:rPr>
          <w:i/>
          <w:szCs w:val="22"/>
          <w:rPrChange w:id="8180" w:author="mpountou" w:date="2021-02-13T22:03:00Z">
            <w:rPr/>
          </w:rPrChange>
        </w:rPr>
        <w:fldChar w:fldCharType="separate"/>
      </w:r>
      <w:ins w:id="8181" w:author="mpountou" w:date="2021-02-14T02:13:00Z">
        <w:r w:rsidR="004344EE" w:rsidRPr="004344EE">
          <w:rPr>
            <w:i/>
            <w:szCs w:val="22"/>
            <w:rPrChange w:id="8182" w:author="mpountou" w:date="2021-02-14T02:13:00Z">
              <w:rPr>
                <w:b/>
                <w:sz w:val="14"/>
                <w:szCs w:val="14"/>
              </w:rPr>
            </w:rPrChange>
          </w:rPr>
          <w:t xml:space="preserve">Εικόνα </w:t>
        </w:r>
        <w:r w:rsidR="004344EE" w:rsidRPr="004344EE">
          <w:rPr>
            <w:i/>
            <w:noProof/>
            <w:szCs w:val="22"/>
            <w:rPrChange w:id="8183" w:author="mpountou" w:date="2021-02-14T02:13:00Z">
              <w:rPr>
                <w:b/>
                <w:noProof/>
                <w:sz w:val="14"/>
                <w:szCs w:val="14"/>
              </w:rPr>
            </w:rPrChange>
          </w:rPr>
          <w:t>20</w:t>
        </w:r>
      </w:ins>
      <w:ins w:id="8184" w:author="mpountou" w:date="2021-02-13T22:02:00Z">
        <w:r w:rsidR="001D7C19" w:rsidRPr="001D7C19">
          <w:rPr>
            <w:i/>
            <w:szCs w:val="22"/>
            <w:rPrChange w:id="8185" w:author="mpountou" w:date="2021-02-13T22:03:00Z">
              <w:rPr/>
            </w:rPrChange>
          </w:rPr>
          <w:fldChar w:fldCharType="end"/>
        </w:r>
        <w:r w:rsidR="001D7C19" w:rsidRPr="001D7C19">
          <w:rPr>
            <w:i/>
            <w:szCs w:val="22"/>
            <w:rPrChange w:id="8186" w:author="mpountou" w:date="2021-02-13T22:03:00Z">
              <w:rPr>
                <w:lang w:val="en-US"/>
              </w:rPr>
            </w:rPrChange>
          </w:rPr>
          <w:t>)</w:t>
        </w:r>
      </w:ins>
      <w:ins w:id="8187" w:author="mpountou" w:date="2021-02-13T01:01:00Z">
        <w:r w:rsidRPr="001D7C19">
          <w:rPr>
            <w:i/>
            <w:szCs w:val="22"/>
            <w:rPrChange w:id="8188" w:author="mpountou" w:date="2021-02-13T22:03:00Z">
              <w:rPr/>
            </w:rPrChange>
          </w:rPr>
          <w:t>.</w:t>
        </w:r>
      </w:ins>
    </w:p>
    <w:p w14:paraId="0B9826CB" w14:textId="5C9B8E3A" w:rsidR="00EB5774" w:rsidRPr="001D7C19" w:rsidRDefault="009D50D1" w:rsidP="00EB5774">
      <w:pPr>
        <w:rPr>
          <w:ins w:id="8189" w:author="mpountou" w:date="2021-02-13T01:04:00Z"/>
          <w:i/>
          <w:szCs w:val="22"/>
          <w:rPrChange w:id="8190" w:author="mpountou" w:date="2021-02-13T22:03:00Z">
            <w:rPr>
              <w:ins w:id="8191" w:author="mpountou" w:date="2021-02-13T01:04:00Z"/>
            </w:rPr>
          </w:rPrChange>
        </w:rPr>
      </w:pPr>
      <w:ins w:id="8192" w:author="mpountou" w:date="2021-02-13T01:03:00Z">
        <w:r w:rsidRPr="001D7C19">
          <w:rPr>
            <w:szCs w:val="22"/>
            <w:rPrChange w:id="8193" w:author="mpountou" w:date="2021-02-13T22:02:00Z">
              <w:rPr>
                <w:b/>
                <w:u w:val="single"/>
              </w:rPr>
            </w:rPrChange>
          </w:rPr>
          <w:t xml:space="preserve">Για το σύνολο </w:t>
        </w:r>
        <w:r w:rsidRPr="001D7C19">
          <w:rPr>
            <w:szCs w:val="22"/>
            <w:lang w:val="en-US"/>
            <w:rPrChange w:id="8194" w:author="mpountou" w:date="2021-02-13T22:02:00Z">
              <w:rPr>
                <w:b/>
                <w:u w:val="single"/>
                <w:lang w:val="en-US"/>
              </w:rPr>
            </w:rPrChange>
          </w:rPr>
          <w:t>data</w:t>
        </w:r>
        <w:r w:rsidRPr="004344EE">
          <w:rPr>
            <w:szCs w:val="22"/>
          </w:rPr>
          <w:t>6</w:t>
        </w:r>
        <w:r w:rsidRPr="001D7C19">
          <w:rPr>
            <w:szCs w:val="22"/>
            <w:rPrChange w:id="8195" w:author="mpountou" w:date="2021-02-13T22:02:00Z">
              <w:rPr>
                <w:b/>
                <w:u w:val="single"/>
              </w:rPr>
            </w:rPrChange>
          </w:rPr>
          <w:t xml:space="preserve">0 </w:t>
        </w:r>
        <w:r w:rsidRPr="004344EE">
          <w:rPr>
            <w:szCs w:val="22"/>
          </w:rPr>
          <w:t xml:space="preserve">παρόμοια αποτελέσματα παρουσιάζονται αφού </w:t>
        </w:r>
        <w:r w:rsidRPr="001D7C19">
          <w:rPr>
            <w:szCs w:val="22"/>
            <w:rPrChange w:id="8196" w:author="mpountou" w:date="2021-02-13T22:02:00Z">
              <w:rPr>
                <w:b/>
                <w:u w:val="single"/>
              </w:rPr>
            </w:rPrChange>
          </w:rPr>
          <w:t xml:space="preserve">η ρίζα μέσου τετραγωνικού σφάλματος μειώνεται από </w:t>
        </w:r>
        <w:r w:rsidRPr="004344EE">
          <w:rPr>
            <w:szCs w:val="22"/>
          </w:rPr>
          <w:t xml:space="preserve">το </w:t>
        </w:r>
        <w:r w:rsidRPr="001D7C19">
          <w:rPr>
            <w:szCs w:val="22"/>
            <w:rPrChange w:id="8197" w:author="mpountou" w:date="2021-02-13T22:02:00Z">
              <w:rPr>
                <w:b/>
                <w:u w:val="single"/>
              </w:rPr>
            </w:rPrChange>
          </w:rPr>
          <w:t>3.</w:t>
        </w:r>
        <w:r w:rsidRPr="004344EE">
          <w:rPr>
            <w:szCs w:val="22"/>
          </w:rPr>
          <w:t>50</w:t>
        </w:r>
        <w:r w:rsidRPr="001D7C19">
          <w:rPr>
            <w:szCs w:val="22"/>
            <w:rPrChange w:id="8198" w:author="mpountou" w:date="2021-02-13T22:02:00Z">
              <w:rPr>
                <w:b/>
                <w:u w:val="single"/>
              </w:rPr>
            </w:rPrChange>
          </w:rPr>
          <w:t xml:space="preserve"> με 1 γείτονα φτάνει στο 2.</w:t>
        </w:r>
        <w:r w:rsidRPr="004344EE">
          <w:rPr>
            <w:szCs w:val="22"/>
          </w:rPr>
          <w:t>43</w:t>
        </w:r>
        <w:r w:rsidRPr="001D7C19">
          <w:rPr>
            <w:szCs w:val="22"/>
            <w:rPrChange w:id="8199" w:author="mpountou" w:date="2021-02-13T22:02:00Z">
              <w:rPr>
                <w:b/>
                <w:u w:val="single"/>
              </w:rPr>
            </w:rPrChange>
          </w:rPr>
          <w:t xml:space="preserve"> με 5 γείτονες και με το μέσο απόλυτο σφάλμα που από 2.77 με 1 γείτονα φτάνει στο 2.</w:t>
        </w:r>
      </w:ins>
      <w:ins w:id="8200" w:author="mpountou" w:date="2021-02-13T01:04:00Z">
        <w:r w:rsidRPr="004344EE">
          <w:rPr>
            <w:szCs w:val="22"/>
          </w:rPr>
          <w:t>14</w:t>
        </w:r>
      </w:ins>
      <w:ins w:id="8201" w:author="mpountou" w:date="2021-02-13T01:03:00Z">
        <w:r w:rsidRPr="001D7C19">
          <w:rPr>
            <w:szCs w:val="22"/>
            <w:rPrChange w:id="8202" w:author="mpountou" w:date="2021-02-13T22:02:00Z">
              <w:rPr>
                <w:b/>
                <w:u w:val="single"/>
              </w:rPr>
            </w:rPrChange>
          </w:rPr>
          <w:t xml:space="preserve"> με 5 γείτονες</w:t>
        </w:r>
      </w:ins>
      <w:ins w:id="8203" w:author="mpountou" w:date="2021-02-13T22:02:00Z">
        <w:r w:rsidR="001D7C19" w:rsidRPr="001D7C19">
          <w:rPr>
            <w:szCs w:val="22"/>
            <w:rPrChange w:id="8204" w:author="mpountou" w:date="2021-02-13T22:02:00Z">
              <w:rPr>
                <w:lang w:val="en-US"/>
              </w:rPr>
            </w:rPrChange>
          </w:rPr>
          <w:t xml:space="preserve"> </w:t>
        </w:r>
        <w:r w:rsidR="001D7C19" w:rsidRPr="001D7C19">
          <w:rPr>
            <w:i/>
            <w:szCs w:val="22"/>
            <w:rPrChange w:id="8205" w:author="mpountou" w:date="2021-02-13T22:03:00Z">
              <w:rPr>
                <w:lang w:val="en-US"/>
              </w:rPr>
            </w:rPrChange>
          </w:rPr>
          <w:t>(</w:t>
        </w:r>
        <w:r w:rsidR="001D7C19" w:rsidRPr="001D7C19">
          <w:rPr>
            <w:i/>
            <w:szCs w:val="22"/>
            <w:rPrChange w:id="8206" w:author="mpountou" w:date="2021-02-13T22:03:00Z">
              <w:rPr/>
            </w:rPrChange>
          </w:rPr>
          <w:fldChar w:fldCharType="begin"/>
        </w:r>
        <w:r w:rsidR="001D7C19" w:rsidRPr="001D7C19">
          <w:rPr>
            <w:i/>
            <w:szCs w:val="22"/>
            <w:rPrChange w:id="8207" w:author="mpountou" w:date="2021-02-13T22:03:00Z">
              <w:rPr/>
            </w:rPrChange>
          </w:rPr>
          <w:instrText xml:space="preserve"> REF _Ref64146176 \h </w:instrText>
        </w:r>
      </w:ins>
      <w:r w:rsidR="001D7C19" w:rsidRPr="001D7C19">
        <w:rPr>
          <w:i/>
          <w:szCs w:val="22"/>
          <w:rPrChange w:id="8208" w:author="mpountou" w:date="2021-02-13T22:03:00Z">
            <w:rPr>
              <w:szCs w:val="22"/>
            </w:rPr>
          </w:rPrChange>
        </w:rPr>
        <w:instrText xml:space="preserve"> \* MERGEFORMAT </w:instrText>
      </w:r>
      <w:r w:rsidR="001D7C19" w:rsidRPr="001D7C19">
        <w:rPr>
          <w:i/>
          <w:szCs w:val="22"/>
          <w:rPrChange w:id="8209" w:author="mpountou" w:date="2021-02-13T22:03:00Z">
            <w:rPr>
              <w:i/>
              <w:szCs w:val="22"/>
            </w:rPr>
          </w:rPrChange>
        </w:rPr>
      </w:r>
      <w:r w:rsidR="001D7C19" w:rsidRPr="001D7C19">
        <w:rPr>
          <w:i/>
          <w:szCs w:val="22"/>
          <w:rPrChange w:id="8210" w:author="mpountou" w:date="2021-02-13T22:03:00Z">
            <w:rPr/>
          </w:rPrChange>
        </w:rPr>
        <w:fldChar w:fldCharType="separate"/>
      </w:r>
      <w:ins w:id="8211" w:author="mpountou" w:date="2021-02-14T02:13:00Z">
        <w:r w:rsidR="004344EE" w:rsidRPr="004344EE">
          <w:rPr>
            <w:i/>
            <w:szCs w:val="22"/>
            <w:rPrChange w:id="8212" w:author="mpountou" w:date="2021-02-14T02:13:00Z">
              <w:rPr>
                <w:sz w:val="14"/>
                <w:szCs w:val="14"/>
              </w:rPr>
            </w:rPrChange>
          </w:rPr>
          <w:t xml:space="preserve">Εικόνα </w:t>
        </w:r>
        <w:r w:rsidR="004344EE" w:rsidRPr="004344EE">
          <w:rPr>
            <w:i/>
            <w:noProof/>
            <w:szCs w:val="22"/>
            <w:rPrChange w:id="8213" w:author="mpountou" w:date="2021-02-14T02:13:00Z">
              <w:rPr>
                <w:b/>
                <w:noProof/>
                <w:sz w:val="14"/>
                <w:szCs w:val="14"/>
              </w:rPr>
            </w:rPrChange>
          </w:rPr>
          <w:t>21</w:t>
        </w:r>
      </w:ins>
      <w:ins w:id="8214" w:author="mpountou" w:date="2021-02-13T22:02:00Z">
        <w:r w:rsidR="001D7C19" w:rsidRPr="001D7C19">
          <w:rPr>
            <w:i/>
            <w:szCs w:val="22"/>
            <w:rPrChange w:id="8215" w:author="mpountou" w:date="2021-02-13T22:03:00Z">
              <w:rPr/>
            </w:rPrChange>
          </w:rPr>
          <w:fldChar w:fldCharType="end"/>
        </w:r>
        <w:r w:rsidR="001D7C19" w:rsidRPr="001D7C19">
          <w:rPr>
            <w:i/>
            <w:szCs w:val="22"/>
            <w:rPrChange w:id="8216" w:author="mpountou" w:date="2021-02-13T22:03:00Z">
              <w:rPr>
                <w:lang w:val="en-US"/>
              </w:rPr>
            </w:rPrChange>
          </w:rPr>
          <w:t>)</w:t>
        </w:r>
      </w:ins>
      <w:ins w:id="8217" w:author="mpountou" w:date="2021-02-13T01:03:00Z">
        <w:r w:rsidRPr="001D7C19">
          <w:rPr>
            <w:i/>
            <w:szCs w:val="22"/>
            <w:rPrChange w:id="8218" w:author="mpountou" w:date="2021-02-13T22:03:00Z">
              <w:rPr>
                <w:b/>
                <w:u w:val="single"/>
              </w:rPr>
            </w:rPrChange>
          </w:rPr>
          <w:t>.</w:t>
        </w:r>
      </w:ins>
    </w:p>
    <w:p w14:paraId="11DF88AE" w14:textId="53BA80A1" w:rsidR="0027469E" w:rsidRDefault="0027469E" w:rsidP="00EB5774">
      <w:pPr>
        <w:rPr>
          <w:ins w:id="8219" w:author="mpountou" w:date="2021-02-13T22:03:00Z"/>
        </w:rPr>
      </w:pPr>
      <w:ins w:id="8220" w:author="mpountou" w:date="2021-02-13T01:04:00Z">
        <w:r>
          <w:t xml:space="preserve">Θα περίμενε κανείς να δει βελτιωμένα αποτελέσματα στο σύνολο </w:t>
        </w:r>
        <w:r>
          <w:rPr>
            <w:lang w:val="en-US"/>
          </w:rPr>
          <w:t>data</w:t>
        </w:r>
        <w:r w:rsidRPr="0027469E">
          <w:rPr>
            <w:rPrChange w:id="8221" w:author="mpountou" w:date="2021-02-13T01:04:00Z">
              <w:rPr>
                <w:lang w:val="en-US"/>
              </w:rPr>
            </w:rPrChange>
          </w:rPr>
          <w:t xml:space="preserve">60 </w:t>
        </w:r>
        <w:r>
          <w:t xml:space="preserve">σε σχέση με το </w:t>
        </w:r>
        <w:r>
          <w:rPr>
            <w:lang w:val="en-US"/>
          </w:rPr>
          <w:t>data</w:t>
        </w:r>
        <w:r w:rsidRPr="0027469E">
          <w:rPr>
            <w:rPrChange w:id="8222" w:author="mpountou" w:date="2021-02-13T01:04:00Z">
              <w:rPr>
                <w:lang w:val="en-US"/>
              </w:rPr>
            </w:rPrChange>
          </w:rPr>
          <w:t>30</w:t>
        </w:r>
      </w:ins>
      <w:ins w:id="8223" w:author="mpountou" w:date="2021-02-13T01:05:00Z">
        <w:r w:rsidR="00E72491">
          <w:t xml:space="preserve"> λόγω του γεγονότος ότι υπάρχουν περισσότερα δεδομένα για να κ</w:t>
        </w:r>
      </w:ins>
      <w:ins w:id="8224" w:author="mpountou" w:date="2021-02-13T01:06:00Z">
        <w:r w:rsidR="00E72491">
          <w:t>άνει της εκτιμήσεις του το σύστημα</w:t>
        </w:r>
      </w:ins>
      <w:ins w:id="8225" w:author="mpountou" w:date="2021-02-13T01:04:00Z">
        <w:r w:rsidRPr="0027469E">
          <w:rPr>
            <w:rPrChange w:id="8226" w:author="mpountou" w:date="2021-02-13T01:04:00Z">
              <w:rPr>
                <w:lang w:val="en-US"/>
              </w:rPr>
            </w:rPrChange>
          </w:rPr>
          <w:t xml:space="preserve"> </w:t>
        </w:r>
        <w:r>
          <w:t>ωστ</w:t>
        </w:r>
      </w:ins>
      <w:ins w:id="8227" w:author="mpountou" w:date="2021-02-13T01:05:00Z">
        <w:r>
          <w:t>όσο αυτό δε συμβαίνει</w:t>
        </w:r>
      </w:ins>
      <w:ins w:id="8228" w:author="mpountou" w:date="2021-02-13T01:06:00Z">
        <w:r w:rsidR="00E72491">
          <w:t xml:space="preserve">, πράγμα που </w:t>
        </w:r>
      </w:ins>
      <w:ins w:id="8229" w:author="mpountou" w:date="2021-02-13T01:07:00Z">
        <w:r w:rsidR="00E72491">
          <w:t>θίγει την αξιοπιστία της υλοποίησης.</w:t>
        </w:r>
      </w:ins>
    </w:p>
    <w:p w14:paraId="34E582CC" w14:textId="77777777" w:rsidR="001D57C7" w:rsidRPr="00D6758D" w:rsidRDefault="001D57C7" w:rsidP="00EB5774"/>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14:paraId="1A75D988" w14:textId="77777777" w:rsidTr="000154C7">
        <w:tc>
          <w:tcPr>
            <w:tcW w:w="5245" w:type="dxa"/>
          </w:tcPr>
          <w:p w14:paraId="6714E2CE"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14:paraId="274DE75B" w14:textId="77777777"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14:paraId="72B164D3" w14:textId="77777777" w:rsidR="000154C7" w:rsidRPr="000154C7" w:rsidRDefault="000154C7" w:rsidP="000154C7">
            <w:pPr>
              <w:jc w:val="center"/>
              <w:rPr>
                <w:rFonts w:asciiTheme="minorHAnsi" w:hAnsiTheme="minorHAnsi" w:cstheme="minorHAnsi"/>
              </w:rPr>
            </w:pPr>
          </w:p>
        </w:tc>
      </w:tr>
      <w:tr w:rsidR="000154C7" w14:paraId="023B973D" w14:textId="77777777" w:rsidTr="000154C7">
        <w:tc>
          <w:tcPr>
            <w:tcW w:w="5245" w:type="dxa"/>
          </w:tcPr>
          <w:p w14:paraId="3626F905" w14:textId="77777777" w:rsidR="000154C7" w:rsidRDefault="000154C7" w:rsidP="000154C7">
            <w:pPr>
              <w:jc w:val="center"/>
            </w:pPr>
            <w:r>
              <w:rPr>
                <w:noProof/>
                <w:lang w:eastAsia="el-GR"/>
              </w:rPr>
              <w:drawing>
                <wp:inline distT="0" distB="0" distL="0" distR="0" wp14:anchorId="7C3A69D1" wp14:editId="67FA72A1">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14:paraId="102BFAA7" w14:textId="77777777" w:rsidR="000154C7" w:rsidRDefault="000154C7" w:rsidP="000154C7">
            <w:pPr>
              <w:jc w:val="center"/>
            </w:pPr>
            <w:r>
              <w:rPr>
                <w:noProof/>
                <w:lang w:eastAsia="el-GR"/>
              </w:rPr>
              <w:drawing>
                <wp:inline distT="0" distB="0" distL="0" distR="0" wp14:anchorId="0E0C867F" wp14:editId="11908138">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14:paraId="0D715557" w14:textId="77777777" w:rsidTr="000154C7">
        <w:tc>
          <w:tcPr>
            <w:tcW w:w="5245" w:type="dxa"/>
          </w:tcPr>
          <w:p w14:paraId="4325A5F9" w14:textId="38D7DE55" w:rsidR="000154C7" w:rsidRPr="000154C7" w:rsidRDefault="000154C7" w:rsidP="000154C7">
            <w:pPr>
              <w:pStyle w:val="aa"/>
              <w:jc w:val="center"/>
              <w:rPr>
                <w:b/>
                <w:sz w:val="14"/>
                <w:szCs w:val="14"/>
                <w:u w:val="single"/>
              </w:rPr>
            </w:pPr>
            <w:bookmarkStart w:id="8230" w:name="_Ref64146168"/>
            <w:bookmarkStart w:id="8231" w:name="_Toc61618633"/>
            <w:bookmarkStart w:id="8232" w:name="_Toc62231445"/>
            <w:bookmarkStart w:id="8233" w:name="_Toc63089747"/>
            <w:bookmarkStart w:id="8234" w:name="_Toc63089823"/>
            <w:bookmarkStart w:id="8235" w:name="_Toc63885433"/>
            <w:bookmarkStart w:id="8236" w:name="_Toc64223185"/>
            <w:r w:rsidRPr="00581B58">
              <w:rPr>
                <w:b/>
                <w:sz w:val="14"/>
                <w:szCs w:val="14"/>
              </w:rPr>
              <w:t xml:space="preserve">Εικόνα </w:t>
            </w:r>
            <w:r w:rsidRPr="00581B58">
              <w:rPr>
                <w:b/>
                <w:sz w:val="14"/>
                <w:szCs w:val="14"/>
              </w:rPr>
              <w:fldChar w:fldCharType="begin"/>
            </w:r>
            <w:r w:rsidRPr="00581B58">
              <w:rPr>
                <w:b/>
                <w:sz w:val="14"/>
                <w:szCs w:val="14"/>
              </w:rPr>
              <w:instrText xml:space="preserve"> SEQ Εικόνα \* ARABIC </w:instrText>
            </w:r>
            <w:r w:rsidRPr="00581B58">
              <w:rPr>
                <w:b/>
                <w:sz w:val="14"/>
                <w:szCs w:val="14"/>
              </w:rPr>
              <w:fldChar w:fldCharType="separate"/>
            </w:r>
            <w:ins w:id="8237" w:author="mpountou" w:date="2021-02-14T02:13:00Z">
              <w:r w:rsidR="004344EE">
                <w:rPr>
                  <w:b/>
                  <w:noProof/>
                  <w:sz w:val="14"/>
                  <w:szCs w:val="14"/>
                </w:rPr>
                <w:t>20</w:t>
              </w:r>
            </w:ins>
            <w:del w:id="8238" w:author="mpountou" w:date="2021-02-12T21:41:00Z">
              <w:r w:rsidR="005F634F" w:rsidRPr="00581B58" w:rsidDel="00E6746E">
                <w:rPr>
                  <w:b/>
                  <w:noProof/>
                  <w:sz w:val="14"/>
                  <w:szCs w:val="14"/>
                </w:rPr>
                <w:delText>18</w:delText>
              </w:r>
            </w:del>
            <w:r w:rsidRPr="00581B58">
              <w:rPr>
                <w:b/>
                <w:noProof/>
                <w:sz w:val="14"/>
                <w:szCs w:val="14"/>
              </w:rPr>
              <w:fldChar w:fldCharType="end"/>
            </w:r>
            <w:bookmarkEnd w:id="8230"/>
            <w:r w:rsidRPr="000154C7">
              <w:rPr>
                <w:sz w:val="14"/>
                <w:szCs w:val="14"/>
              </w:rPr>
              <w:t xml:space="preserve"> </w:t>
            </w:r>
            <w:r w:rsidR="00581B58" w:rsidRPr="00581B58">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8231"/>
            <w:bookmarkEnd w:id="8232"/>
            <w:bookmarkEnd w:id="8233"/>
            <w:bookmarkEnd w:id="8234"/>
            <w:bookmarkEnd w:id="8235"/>
            <w:bookmarkEnd w:id="8236"/>
          </w:p>
        </w:tc>
        <w:tc>
          <w:tcPr>
            <w:tcW w:w="5547" w:type="dxa"/>
          </w:tcPr>
          <w:p w14:paraId="165D1EBF" w14:textId="1ED4AB40" w:rsidR="000154C7" w:rsidRPr="000154C7" w:rsidRDefault="000154C7" w:rsidP="000154C7">
            <w:pPr>
              <w:pStyle w:val="aa"/>
              <w:jc w:val="center"/>
              <w:rPr>
                <w:sz w:val="14"/>
                <w:szCs w:val="14"/>
              </w:rPr>
            </w:pPr>
            <w:bookmarkStart w:id="8239" w:name="_Ref64146176"/>
            <w:bookmarkStart w:id="8240" w:name="_Toc61618634"/>
            <w:bookmarkStart w:id="8241" w:name="_Toc62231446"/>
            <w:bookmarkStart w:id="8242" w:name="_Toc63089748"/>
            <w:bookmarkStart w:id="8243" w:name="_Toc63089824"/>
            <w:bookmarkStart w:id="8244" w:name="_Toc63885434"/>
            <w:bookmarkStart w:id="8245" w:name="_Toc64223186"/>
            <w:r w:rsidRPr="00581B58">
              <w:rPr>
                <w:b/>
                <w:sz w:val="14"/>
                <w:szCs w:val="14"/>
                <w:rPrChange w:id="8246" w:author="mpountou" w:date="2021-02-10T21:42:00Z">
                  <w:rPr>
                    <w:sz w:val="14"/>
                    <w:szCs w:val="14"/>
                  </w:rPr>
                </w:rPrChange>
              </w:rPr>
              <w:t xml:space="preserve">Εικόνα </w:t>
            </w:r>
            <w:r w:rsidRPr="00581B58">
              <w:rPr>
                <w:b/>
                <w:sz w:val="14"/>
                <w:szCs w:val="14"/>
                <w:rPrChange w:id="8247" w:author="mpountou" w:date="2021-02-10T21:42:00Z">
                  <w:rPr>
                    <w:sz w:val="14"/>
                    <w:szCs w:val="14"/>
                  </w:rPr>
                </w:rPrChange>
              </w:rPr>
              <w:fldChar w:fldCharType="begin"/>
            </w:r>
            <w:r w:rsidRPr="00581B58">
              <w:rPr>
                <w:b/>
                <w:sz w:val="14"/>
                <w:szCs w:val="14"/>
                <w:rPrChange w:id="8248" w:author="mpountou" w:date="2021-02-10T21:42:00Z">
                  <w:rPr>
                    <w:sz w:val="14"/>
                    <w:szCs w:val="14"/>
                  </w:rPr>
                </w:rPrChange>
              </w:rPr>
              <w:instrText xml:space="preserve"> SEQ Εικόνα \* ARABIC </w:instrText>
            </w:r>
            <w:r w:rsidRPr="00581B58">
              <w:rPr>
                <w:b/>
                <w:sz w:val="14"/>
                <w:szCs w:val="14"/>
                <w:rPrChange w:id="8249" w:author="mpountou" w:date="2021-02-10T21:42:00Z">
                  <w:rPr>
                    <w:noProof/>
                    <w:sz w:val="14"/>
                    <w:szCs w:val="14"/>
                  </w:rPr>
                </w:rPrChange>
              </w:rPr>
              <w:fldChar w:fldCharType="separate"/>
            </w:r>
            <w:ins w:id="8250" w:author="mpountou" w:date="2021-02-14T02:13:00Z">
              <w:r w:rsidR="004344EE">
                <w:rPr>
                  <w:b/>
                  <w:noProof/>
                  <w:sz w:val="14"/>
                  <w:szCs w:val="14"/>
                </w:rPr>
                <w:t>21</w:t>
              </w:r>
            </w:ins>
            <w:del w:id="8251" w:author="mpountou" w:date="2021-02-12T21:41:00Z">
              <w:r w:rsidR="005F634F" w:rsidRPr="00581B58" w:rsidDel="00E6746E">
                <w:rPr>
                  <w:b/>
                  <w:noProof/>
                  <w:sz w:val="14"/>
                  <w:szCs w:val="14"/>
                  <w:rPrChange w:id="8252" w:author="mpountou" w:date="2021-02-10T21:42:00Z">
                    <w:rPr>
                      <w:noProof/>
                      <w:sz w:val="14"/>
                      <w:szCs w:val="14"/>
                    </w:rPr>
                  </w:rPrChange>
                </w:rPr>
                <w:delText>19</w:delText>
              </w:r>
            </w:del>
            <w:r w:rsidRPr="00581B58">
              <w:rPr>
                <w:b/>
                <w:noProof/>
                <w:sz w:val="14"/>
                <w:szCs w:val="14"/>
                <w:rPrChange w:id="8253" w:author="mpountou" w:date="2021-02-10T21:42:00Z">
                  <w:rPr>
                    <w:noProof/>
                    <w:sz w:val="14"/>
                    <w:szCs w:val="14"/>
                  </w:rPr>
                </w:rPrChange>
              </w:rPr>
              <w:fldChar w:fldCharType="end"/>
            </w:r>
            <w:bookmarkEnd w:id="8239"/>
            <w:r w:rsidRPr="000154C7">
              <w:rPr>
                <w:sz w:val="14"/>
                <w:szCs w:val="14"/>
              </w:rPr>
              <w:t xml:space="preserve"> </w:t>
            </w:r>
            <w:ins w:id="8254" w:author="mpountou" w:date="2021-02-10T21:42:00Z">
              <w:r w:rsidR="00581B58" w:rsidRPr="00581B58">
                <w:rPr>
                  <w:sz w:val="14"/>
                  <w:szCs w:val="14"/>
                  <w:rPrChange w:id="8255" w:author="mpountou" w:date="2021-02-10T21:42:00Z">
                    <w:rPr>
                      <w:sz w:val="14"/>
                      <w:szCs w:val="14"/>
                      <w:lang w:val="en-US"/>
                    </w:rPr>
                  </w:rPrChange>
                </w:rPr>
                <w:t xml:space="preserve">- </w:t>
              </w:r>
            </w:ins>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8240"/>
            <w:bookmarkEnd w:id="8241"/>
            <w:bookmarkEnd w:id="8242"/>
            <w:bookmarkEnd w:id="8243"/>
            <w:bookmarkEnd w:id="8244"/>
            <w:bookmarkEnd w:id="8245"/>
          </w:p>
        </w:tc>
      </w:tr>
    </w:tbl>
    <w:p w14:paraId="4FE396D0" w14:textId="4A41F903" w:rsidR="00AE20F6" w:rsidRDefault="00AE20F6" w:rsidP="00AE20F6">
      <w:pPr>
        <w:rPr>
          <w:ins w:id="8256" w:author="mpountou" w:date="2021-02-13T01:07:00Z"/>
        </w:rPr>
      </w:pPr>
    </w:p>
    <w:p w14:paraId="5FFAC599" w14:textId="445F11EF" w:rsidR="00E72491" w:rsidRDefault="00E72491" w:rsidP="00AE20F6">
      <w:pPr>
        <w:rPr>
          <w:ins w:id="8257" w:author="mpountou" w:date="2021-02-13T01:08:00Z"/>
        </w:rPr>
      </w:pPr>
    </w:p>
    <w:p w14:paraId="0E3FC9CE" w14:textId="33DA9748" w:rsidR="00E72491" w:rsidRDefault="00E72491" w:rsidP="00AE20F6">
      <w:pPr>
        <w:rPr>
          <w:ins w:id="8258" w:author="mpountou" w:date="2021-02-13T01:08:00Z"/>
        </w:rPr>
      </w:pPr>
    </w:p>
    <w:p w14:paraId="63EA8596" w14:textId="01C90907" w:rsidR="00E72491" w:rsidRDefault="00E72491" w:rsidP="00AE20F6">
      <w:pPr>
        <w:rPr>
          <w:ins w:id="8259" w:author="mpountou" w:date="2021-02-13T01:08:00Z"/>
        </w:rPr>
      </w:pPr>
    </w:p>
    <w:p w14:paraId="186C06F8" w14:textId="4E8A9650" w:rsidR="00E72491" w:rsidRDefault="00E72491" w:rsidP="00AE20F6">
      <w:pPr>
        <w:rPr>
          <w:ins w:id="8260" w:author="mpountou" w:date="2021-02-13T01:08:00Z"/>
        </w:rPr>
      </w:pPr>
    </w:p>
    <w:p w14:paraId="35B561F1" w14:textId="4F553429" w:rsidR="00E72491" w:rsidRDefault="00E72491" w:rsidP="00AE20F6">
      <w:pPr>
        <w:rPr>
          <w:ins w:id="8261" w:author="mpountou" w:date="2021-02-13T01:08:00Z"/>
        </w:rPr>
      </w:pPr>
    </w:p>
    <w:p w14:paraId="12BEF8EA" w14:textId="77777777" w:rsidR="00E72491" w:rsidRDefault="00E72491" w:rsidP="00AE20F6"/>
    <w:p w14:paraId="691D89D8" w14:textId="77777777" w:rsidR="00216A5E" w:rsidRPr="005967AA" w:rsidRDefault="006C6853" w:rsidP="006C6853">
      <w:pPr>
        <w:pStyle w:val="3"/>
        <w:rPr>
          <w:b/>
          <w:bCs/>
          <w:rPrChange w:id="8262" w:author="Sotirios Filippos Tsarouchis" w:date="2021-02-10T15:02:00Z">
            <w:rPr/>
          </w:rPrChange>
        </w:rPr>
      </w:pPr>
      <w:bookmarkStart w:id="8263" w:name="_Toc64223431"/>
      <w:r w:rsidRPr="005967AA">
        <w:rPr>
          <w:b/>
          <w:bCs/>
          <w:rPrChange w:id="8264" w:author="Sotirios Filippos Tsarouchis" w:date="2021-02-10T15:02:00Z">
            <w:rPr/>
          </w:rPrChange>
        </w:rPr>
        <w:lastRenderedPageBreak/>
        <w:t>Κάλυψη και Ποικιλία</w:t>
      </w:r>
      <w:bookmarkEnd w:id="8263"/>
    </w:p>
    <w:p w14:paraId="2D3E0CF8" w14:textId="481E7246" w:rsidR="00EB5774" w:rsidRDefault="00EB5774" w:rsidP="00EB5774">
      <w:pPr>
        <w:rPr>
          <w:ins w:id="8265" w:author="mpountou" w:date="2021-02-13T22:04:00Z"/>
        </w:rPr>
      </w:pPr>
    </w:p>
    <w:p w14:paraId="1B96D6E8" w14:textId="3D3391C5" w:rsidR="00BC65DF" w:rsidRPr="00BC65DF" w:rsidRDefault="00BC65DF" w:rsidP="00BC65DF">
      <w:pPr>
        <w:rPr>
          <w:ins w:id="8266" w:author="mpountou" w:date="2021-02-13T22:04:00Z"/>
          <w:i/>
        </w:rPr>
      </w:pPr>
      <w:ins w:id="8267" w:author="mpountou" w:date="2021-02-13T22:04:00Z">
        <w:r w:rsidRPr="00BC65DF">
          <w:t xml:space="preserve">Για το σετ δεδομένων </w:t>
        </w:r>
        <w:r w:rsidRPr="00BC65DF">
          <w:rPr>
            <w:lang w:val="en-US"/>
          </w:rPr>
          <w:t>data</w:t>
        </w:r>
        <w:r w:rsidRPr="00BC65DF">
          <w:t>30 φαίνεται ότι από τα μη αξιολογημένα ρούχα βαθμολογήθηκαν θετικ</w:t>
        </w:r>
        <w:r w:rsidR="000250BC">
          <w:t xml:space="preserve">ά το 2% και αρνητικά μόλις το </w:t>
        </w:r>
        <w:r w:rsidRPr="00BC65DF">
          <w:t xml:space="preserve">1% συνολικά για όλους τους χρήστες στο σύστημα </w:t>
        </w:r>
      </w:ins>
      <w:ins w:id="8268" w:author="mpountou" w:date="2021-02-13T22:05:00Z">
        <w:r w:rsidR="000250BC">
          <w:t>ενώ το μεγαλύτερο ποσοστό</w:t>
        </w:r>
      </w:ins>
      <w:ins w:id="8269" w:author="mpountou" w:date="2021-02-13T22:07:00Z">
        <w:r w:rsidR="000250BC">
          <w:t xml:space="preserve"> (67%)</w:t>
        </w:r>
      </w:ins>
      <w:ins w:id="8270" w:author="mpountou" w:date="2021-02-13T22:05:00Z">
        <w:r w:rsidR="000250BC">
          <w:t xml:space="preserve"> έμεινε </w:t>
        </w:r>
      </w:ins>
      <w:ins w:id="8271" w:author="mpountou" w:date="2021-02-13T22:06:00Z">
        <w:r w:rsidR="000250BC">
          <w:t>μη αξιολογημένο</w:t>
        </w:r>
      </w:ins>
      <w:ins w:id="8272" w:author="mpountou" w:date="2021-02-13T22:05:00Z">
        <w:r w:rsidR="000250BC">
          <w:t xml:space="preserve"> </w:t>
        </w:r>
      </w:ins>
      <w:ins w:id="8273" w:author="mpountou" w:date="2021-02-13T22:04:00Z">
        <w:r w:rsidRPr="00BC65DF">
          <w:rPr>
            <w:i/>
          </w:rPr>
          <w:t>().</w:t>
        </w:r>
        <w:r w:rsidRPr="00BC65DF">
          <w:t xml:space="preserve"> </w:t>
        </w:r>
      </w:ins>
      <w:ins w:id="8274" w:author="mpountou" w:date="2021-02-13T22:06:00Z">
        <w:r w:rsidR="000250BC">
          <w:t>Όμοια</w:t>
        </w:r>
      </w:ins>
      <w:ins w:id="8275" w:author="mpountou" w:date="2021-02-13T22:04:00Z">
        <w:r w:rsidRPr="00BC65DF">
          <w:t xml:space="preserve"> το σετ δεδομένων </w:t>
        </w:r>
        <w:r w:rsidRPr="00BC65DF">
          <w:rPr>
            <w:lang w:val="en-US"/>
          </w:rPr>
          <w:t>data</w:t>
        </w:r>
        <w:r w:rsidRPr="00BC65DF">
          <w:t xml:space="preserve">60 βαθμολογήθηκαν θετικά το </w:t>
        </w:r>
        <w:r w:rsidR="000250BC">
          <w:t>7</w:t>
        </w:r>
        <w:r w:rsidRPr="00BC65DF">
          <w:t xml:space="preserve">% και αρνητικά </w:t>
        </w:r>
        <w:r w:rsidR="000250BC">
          <w:t>το 2</w:t>
        </w:r>
        <w:r w:rsidRPr="00BC65DF">
          <w:t xml:space="preserve">% </w:t>
        </w:r>
      </w:ins>
      <w:ins w:id="8276" w:author="mpountou" w:date="2021-02-13T22:07:00Z">
        <w:r w:rsidR="000250BC" w:rsidRPr="000250BC">
          <w:t>ενώ το μεγαλύτερο ποσοστό</w:t>
        </w:r>
        <w:r w:rsidR="000250BC">
          <w:t xml:space="preserve"> (30%)</w:t>
        </w:r>
        <w:r w:rsidR="000250BC" w:rsidRPr="000250BC">
          <w:t xml:space="preserve"> έμεινε μη αξιολογημένο </w:t>
        </w:r>
      </w:ins>
      <w:ins w:id="8277" w:author="mpountou" w:date="2021-02-13T22:04:00Z">
        <w:r w:rsidRPr="00BC65DF">
          <w:rPr>
            <w:i/>
          </w:rPr>
          <w:t>().</w:t>
        </w:r>
        <w:r w:rsidRPr="00BC65DF">
          <w:t xml:space="preserve"> </w:t>
        </w:r>
      </w:ins>
    </w:p>
    <w:p w14:paraId="5312C3BE" w14:textId="780321B9" w:rsidR="00BC65DF" w:rsidRDefault="00BC65DF" w:rsidP="00EB5774">
      <w:ins w:id="8278" w:author="mpountou" w:date="2021-02-13T22:04:00Z">
        <w:r w:rsidRPr="00BC65DF">
          <w:t xml:space="preserve">Οι κατηγορίες των ρούχων στο σύνολο δεδομένων </w:t>
        </w:r>
        <w:r w:rsidRPr="00BC65DF">
          <w:rPr>
            <w:lang w:val="en-US"/>
          </w:rPr>
          <w:t>data</w:t>
        </w:r>
        <w:r w:rsidRPr="00BC65DF">
          <w:t>30 δείχνουν μια ισορροπία στις προτάσεις, δηλαδή δεν απορρίπτουν σε μεγάλο ποσοστό πολλά ρούχα</w:t>
        </w:r>
        <w:r w:rsidR="000250BC">
          <w:t xml:space="preserve"> από μια συγκεκριμένη κατηγορία</w:t>
        </w:r>
        <w:r w:rsidRPr="00BC65DF">
          <w:t xml:space="preserve">. Τα ίδια ακριβώς ισχύουν και για το σύνολο </w:t>
        </w:r>
        <w:r w:rsidRPr="00BC65DF">
          <w:rPr>
            <w:lang w:val="en-US"/>
          </w:rPr>
          <w:t>data</w:t>
        </w:r>
        <w:r w:rsidRPr="00BC65DF">
          <w:t>60</w:t>
        </w:r>
      </w:ins>
      <w:ins w:id="8279" w:author="mpountou" w:date="2021-02-13T22:08:00Z">
        <w:r w:rsidR="000250BC">
          <w:t>.</w:t>
        </w:r>
      </w:ins>
    </w:p>
    <w:p w14:paraId="40845658" w14:textId="266A9921" w:rsidR="007A6CE3" w:rsidRDefault="000250BC" w:rsidP="00743DC5">
      <w:ins w:id="8280" w:author="mpountou" w:date="2021-02-13T22:08:00Z">
        <w:r w:rsidRPr="000250BC">
          <w:t xml:space="preserve">Σε γενικό κλίμα </w:t>
        </w:r>
        <w:r>
          <w:t>τ</w:t>
        </w:r>
      </w:ins>
      <w:del w:id="8281" w:author="mpountou" w:date="2021-02-13T22:08:00Z">
        <w:r w:rsidR="00EB5774" w:rsidDel="000250BC">
          <w:delText>Τ</w:delText>
        </w:r>
      </w:del>
      <w:r w:rsidR="00EB5774">
        <w:t xml:space="preserve">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0250BC">
        <w:rPr>
          <w:rPrChange w:id="8282" w:author="mpountou" w:date="2021-02-13T22:08:00Z">
            <w:rPr>
              <w:b/>
              <w:u w:val="single"/>
            </w:rPr>
          </w:rPrChange>
        </w:rPr>
        <w:t>αποτυγχάνει να ανακαλύψει ικανοποιητικά τα προϊόντα της βάσης</w:t>
      </w:r>
      <w:r w:rsidR="00F365B7" w:rsidRPr="00E82707">
        <w:t xml:space="preserve"> ωστόσο παρέχει μια </w:t>
      </w:r>
      <w:del w:id="8283" w:author="mpountou" w:date="2021-02-10T21:43:00Z">
        <w:r w:rsidR="00F365B7" w:rsidRPr="00E82707" w:rsidDel="00FF21B3">
          <w:delText>ισορροποιημένη</w:delText>
        </w:r>
      </w:del>
      <w:ins w:id="8284" w:author="mpountou" w:date="2021-02-10T21:43:00Z">
        <w:r w:rsidR="00FF21B3" w:rsidRPr="00E82707">
          <w:t>ισορροπημένη</w:t>
        </w:r>
      </w:ins>
      <w:r w:rsidR="00F365B7" w:rsidRPr="00E82707">
        <w:t xml:space="preserve">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14:paraId="2FF1360D"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 xml:space="preserve">Σετ δεδομένων: </w:t>
      </w:r>
      <w:commentRangeStart w:id="8285"/>
      <w:commentRangeStart w:id="8286"/>
      <w:r w:rsidRPr="000154C7">
        <w:rPr>
          <w:rFonts w:asciiTheme="minorHAnsi" w:hAnsiTheme="minorHAnsi" w:cstheme="minorHAnsi"/>
        </w:rPr>
        <w:t>data30</w:t>
      </w:r>
      <w:commentRangeEnd w:id="8285"/>
      <w:r w:rsidR="005967AA">
        <w:rPr>
          <w:rStyle w:val="ad"/>
        </w:rPr>
        <w:commentReference w:id="8285"/>
      </w:r>
      <w:commentRangeEnd w:id="8286"/>
      <w:r w:rsidR="001D7C19">
        <w:rPr>
          <w:rStyle w:val="ad"/>
        </w:rPr>
        <w:commentReference w:id="8286"/>
      </w:r>
    </w:p>
    <w:p w14:paraId="53B36085" w14:textId="77777777" w:rsidR="007A6CE3" w:rsidRPr="00743DC5" w:rsidRDefault="007A6CE3" w:rsidP="000154C7">
      <w:pPr>
        <w:jc w:val="center"/>
        <w:rPr>
          <w:b/>
          <w:u w:val="single"/>
        </w:rPr>
      </w:pPr>
      <w:r>
        <w:rPr>
          <w:noProof/>
          <w:lang w:eastAsia="el-GR"/>
        </w:rPr>
        <w:drawing>
          <wp:inline distT="0" distB="0" distL="0" distR="0" wp14:anchorId="6FB9F4F7" wp14:editId="3DB4AAB1">
            <wp:extent cx="3312000" cy="1800000"/>
            <wp:effectExtent l="0" t="0" r="317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2000" cy="1800000"/>
                    </a:xfrm>
                    <a:prstGeom prst="rect">
                      <a:avLst/>
                    </a:prstGeom>
                  </pic:spPr>
                </pic:pic>
              </a:graphicData>
            </a:graphic>
          </wp:inline>
        </w:drawing>
      </w:r>
    </w:p>
    <w:p w14:paraId="238AB951" w14:textId="77777777" w:rsidR="00AA64DD" w:rsidRPr="00D64B37" w:rsidRDefault="00AA64DD" w:rsidP="00AA64DD">
      <w:pPr>
        <w:rPr>
          <w:sz w:val="2"/>
          <w:szCs w:val="2"/>
        </w:rPr>
      </w:pPr>
    </w:p>
    <w:p w14:paraId="1BF41A97" w14:textId="553B340B" w:rsidR="00743DC5" w:rsidRDefault="007A6CE3" w:rsidP="007A6CE3">
      <w:pPr>
        <w:pStyle w:val="aa"/>
        <w:jc w:val="center"/>
      </w:pPr>
      <w:bookmarkStart w:id="8287" w:name="_Toc61618635"/>
      <w:bookmarkStart w:id="8288" w:name="_Toc62231447"/>
      <w:bookmarkStart w:id="8289" w:name="_Toc63089749"/>
      <w:bookmarkStart w:id="8290" w:name="_Toc63089825"/>
      <w:bookmarkStart w:id="8291" w:name="_Toc63885435"/>
      <w:bookmarkStart w:id="8292" w:name="_Toc64223187"/>
      <w:r w:rsidRPr="00581B58">
        <w:rPr>
          <w:b/>
          <w:rPrChange w:id="8293" w:author="mpountou" w:date="2021-02-10T21:42:00Z">
            <w:rPr/>
          </w:rPrChange>
        </w:rPr>
        <w:t xml:space="preserve">Εικόνα </w:t>
      </w:r>
      <w:r w:rsidR="00FF21B3" w:rsidRPr="00581B58">
        <w:rPr>
          <w:b/>
          <w:rPrChange w:id="8294" w:author="mpountou" w:date="2021-02-10T21:42:00Z">
            <w:rPr/>
          </w:rPrChange>
        </w:rPr>
        <w:fldChar w:fldCharType="begin"/>
      </w:r>
      <w:r w:rsidR="00FF21B3" w:rsidRPr="00581B58">
        <w:rPr>
          <w:b/>
          <w:rPrChange w:id="8295" w:author="mpountou" w:date="2021-02-10T21:42:00Z">
            <w:rPr/>
          </w:rPrChange>
        </w:rPr>
        <w:instrText xml:space="preserve"> SEQ Εικόνα \* ARABIC </w:instrText>
      </w:r>
      <w:r w:rsidR="00FF21B3" w:rsidRPr="00581B58">
        <w:rPr>
          <w:b/>
          <w:rPrChange w:id="8296" w:author="mpountou" w:date="2021-02-10T21:42:00Z">
            <w:rPr>
              <w:noProof/>
            </w:rPr>
          </w:rPrChange>
        </w:rPr>
        <w:fldChar w:fldCharType="separate"/>
      </w:r>
      <w:ins w:id="8297" w:author="mpountou" w:date="2021-02-14T02:13:00Z">
        <w:r w:rsidR="004344EE">
          <w:rPr>
            <w:b/>
            <w:noProof/>
          </w:rPr>
          <w:t>22</w:t>
        </w:r>
      </w:ins>
      <w:del w:id="8298" w:author="mpountou" w:date="2021-02-12T21:41:00Z">
        <w:r w:rsidR="005F634F" w:rsidRPr="00581B58" w:rsidDel="00E6746E">
          <w:rPr>
            <w:b/>
            <w:noProof/>
            <w:rPrChange w:id="8299" w:author="mpountou" w:date="2021-02-10T21:42:00Z">
              <w:rPr>
                <w:noProof/>
              </w:rPr>
            </w:rPrChange>
          </w:rPr>
          <w:delText>20</w:delText>
        </w:r>
      </w:del>
      <w:r w:rsidR="00FF21B3" w:rsidRPr="00581B58">
        <w:rPr>
          <w:b/>
          <w:noProof/>
          <w:rPrChange w:id="8300" w:author="mpountou" w:date="2021-02-10T21:42:00Z">
            <w:rPr>
              <w:noProof/>
            </w:rPr>
          </w:rPrChange>
        </w:rPr>
        <w:fldChar w:fldCharType="end"/>
      </w:r>
      <w:ins w:id="8301" w:author="mpountou" w:date="2021-02-10T21:42:00Z">
        <w:r w:rsidR="00581B58" w:rsidRPr="00581B58">
          <w:rPr>
            <w:b/>
            <w:noProof/>
            <w:rPrChange w:id="8302" w:author="mpountou" w:date="2021-02-10T21:42:00Z">
              <w:rPr>
                <w:b/>
                <w:noProof/>
                <w:lang w:val="en-US"/>
              </w:rPr>
            </w:rPrChange>
          </w:rPr>
          <w:t xml:space="preserve"> -</w:t>
        </w:r>
      </w:ins>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8287"/>
      <w:bookmarkEnd w:id="8288"/>
      <w:bookmarkEnd w:id="8289"/>
      <w:bookmarkEnd w:id="8290"/>
      <w:bookmarkEnd w:id="8291"/>
      <w:bookmarkEnd w:id="8292"/>
    </w:p>
    <w:p w14:paraId="7EACD53D" w14:textId="77777777"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14:paraId="477D82D1" w14:textId="77777777" w:rsidR="00AA64DD" w:rsidRDefault="00DB3027" w:rsidP="009D7281">
      <w:pPr>
        <w:jc w:val="center"/>
        <w:rPr>
          <w:sz w:val="2"/>
          <w:szCs w:val="2"/>
        </w:rPr>
      </w:pPr>
      <w:r>
        <w:rPr>
          <w:noProof/>
          <w:lang w:eastAsia="el-GR"/>
        </w:rPr>
        <w:drawing>
          <wp:inline distT="0" distB="0" distL="0" distR="0" wp14:anchorId="77CFA389" wp14:editId="34D90BE9">
            <wp:extent cx="3582000" cy="180000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000" cy="1800000"/>
                    </a:xfrm>
                    <a:prstGeom prst="rect">
                      <a:avLst/>
                    </a:prstGeom>
                  </pic:spPr>
                </pic:pic>
              </a:graphicData>
            </a:graphic>
          </wp:inline>
        </w:drawing>
      </w:r>
    </w:p>
    <w:p w14:paraId="351056EE" w14:textId="3E30DD7B" w:rsidR="005344BE" w:rsidDel="000250BC" w:rsidRDefault="00F365B7" w:rsidP="00F365B7">
      <w:pPr>
        <w:pStyle w:val="aa"/>
        <w:rPr>
          <w:del w:id="8303" w:author="mpountou" w:date="2021-02-13T22:09:00Z"/>
        </w:rPr>
      </w:pPr>
      <w:bookmarkStart w:id="8304" w:name="_Toc61618636"/>
      <w:bookmarkStart w:id="8305" w:name="_Toc62231448"/>
      <w:r>
        <w:rPr>
          <w:i w:val="0"/>
          <w:iCs w:val="0"/>
          <w:color w:val="auto"/>
          <w:sz w:val="2"/>
          <w:szCs w:val="2"/>
        </w:rPr>
        <w:t xml:space="preserve">                                                                                                                                                                                         </w:t>
      </w:r>
      <w:bookmarkStart w:id="8306" w:name="_Toc63089750"/>
      <w:bookmarkStart w:id="8307" w:name="_Toc63089826"/>
      <w:bookmarkStart w:id="8308" w:name="_Toc63885436"/>
      <w:bookmarkStart w:id="8309" w:name="_Toc64223188"/>
      <w:r w:rsidR="006C6853" w:rsidRPr="00581B58">
        <w:rPr>
          <w:b/>
          <w:rPrChange w:id="8310" w:author="mpountou" w:date="2021-02-10T21:42:00Z">
            <w:rPr/>
          </w:rPrChange>
        </w:rPr>
        <w:t xml:space="preserve">Εικόνα </w:t>
      </w:r>
      <w:r w:rsidR="00FF21B3" w:rsidRPr="00581B58">
        <w:rPr>
          <w:b/>
          <w:rPrChange w:id="8311" w:author="mpountou" w:date="2021-02-10T21:42:00Z">
            <w:rPr/>
          </w:rPrChange>
        </w:rPr>
        <w:fldChar w:fldCharType="begin"/>
      </w:r>
      <w:r w:rsidR="00FF21B3" w:rsidRPr="00581B58">
        <w:rPr>
          <w:b/>
          <w:rPrChange w:id="8312" w:author="mpountou" w:date="2021-02-10T21:42:00Z">
            <w:rPr/>
          </w:rPrChange>
        </w:rPr>
        <w:instrText xml:space="preserve"> SEQ Εικόνα \* ARABIC </w:instrText>
      </w:r>
      <w:r w:rsidR="00FF21B3" w:rsidRPr="00581B58">
        <w:rPr>
          <w:b/>
          <w:rPrChange w:id="8313" w:author="mpountou" w:date="2021-02-10T21:42:00Z">
            <w:rPr>
              <w:noProof/>
            </w:rPr>
          </w:rPrChange>
        </w:rPr>
        <w:fldChar w:fldCharType="separate"/>
      </w:r>
      <w:ins w:id="8314" w:author="mpountou" w:date="2021-02-14T02:13:00Z">
        <w:r w:rsidR="004344EE">
          <w:rPr>
            <w:b/>
            <w:noProof/>
          </w:rPr>
          <w:t>23</w:t>
        </w:r>
      </w:ins>
      <w:del w:id="8315" w:author="mpountou" w:date="2021-02-12T21:41:00Z">
        <w:r w:rsidR="005F634F" w:rsidRPr="00581B58" w:rsidDel="00E6746E">
          <w:rPr>
            <w:b/>
            <w:noProof/>
            <w:rPrChange w:id="8316" w:author="mpountou" w:date="2021-02-10T21:42:00Z">
              <w:rPr>
                <w:noProof/>
              </w:rPr>
            </w:rPrChange>
          </w:rPr>
          <w:delText>21</w:delText>
        </w:r>
      </w:del>
      <w:r w:rsidR="00FF21B3" w:rsidRPr="00581B58">
        <w:rPr>
          <w:b/>
          <w:noProof/>
          <w:rPrChange w:id="8317" w:author="mpountou" w:date="2021-02-10T21:42:00Z">
            <w:rPr>
              <w:noProof/>
            </w:rPr>
          </w:rPrChange>
        </w:rPr>
        <w:fldChar w:fldCharType="end"/>
      </w:r>
      <w:ins w:id="8318" w:author="mpountou" w:date="2021-02-10T21:42:00Z">
        <w:r w:rsidR="00581B58" w:rsidRPr="00581B58">
          <w:rPr>
            <w:rPrChange w:id="8319" w:author="mpountou" w:date="2021-02-10T21:43:00Z">
              <w:rPr>
                <w:lang w:val="en-US"/>
              </w:rPr>
            </w:rPrChange>
          </w:rPr>
          <w:t xml:space="preserve"> -</w:t>
        </w:r>
      </w:ins>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8304"/>
      <w:bookmarkEnd w:id="8305"/>
      <w:bookmarkEnd w:id="8306"/>
      <w:bookmarkEnd w:id="8307"/>
      <w:bookmarkEnd w:id="8308"/>
      <w:bookmarkEnd w:id="8309"/>
    </w:p>
    <w:p w14:paraId="4EE3BB7B" w14:textId="2367DD3B" w:rsidR="00CA5334" w:rsidDel="000250BC" w:rsidRDefault="00CA5334" w:rsidP="00CA5334">
      <w:pPr>
        <w:rPr>
          <w:del w:id="8320" w:author="mpountou" w:date="2021-02-13T22:09:00Z"/>
        </w:rPr>
      </w:pPr>
    </w:p>
    <w:p w14:paraId="3CF37FF1" w14:textId="629EED15" w:rsidR="00BC65DF" w:rsidDel="000250BC" w:rsidRDefault="00BC65DF" w:rsidP="00CA5334">
      <w:pPr>
        <w:rPr>
          <w:del w:id="8321" w:author="mpountou" w:date="2021-02-13T22:09:00Z"/>
        </w:rPr>
      </w:pPr>
    </w:p>
    <w:p w14:paraId="32865048" w14:textId="05FA37DE" w:rsidR="000154C7" w:rsidDel="000250BC" w:rsidRDefault="000154C7" w:rsidP="00CA5334">
      <w:pPr>
        <w:rPr>
          <w:del w:id="8322" w:author="mpountou" w:date="2021-02-13T22:09:00Z"/>
        </w:rPr>
      </w:pPr>
    </w:p>
    <w:p w14:paraId="65C2ACA6" w14:textId="77777777" w:rsidR="000154C7" w:rsidDel="00E72491" w:rsidRDefault="000154C7" w:rsidP="00CA5334">
      <w:pPr>
        <w:rPr>
          <w:del w:id="8323" w:author="mpountou" w:date="2021-02-13T01:09:00Z"/>
        </w:rPr>
      </w:pPr>
    </w:p>
    <w:p w14:paraId="78665BFB" w14:textId="77777777" w:rsidR="000154C7" w:rsidDel="00E72491" w:rsidRDefault="000154C7" w:rsidP="00CA5334">
      <w:pPr>
        <w:rPr>
          <w:del w:id="8324" w:author="mpountou" w:date="2021-02-13T01:09:00Z"/>
        </w:rPr>
      </w:pPr>
    </w:p>
    <w:p w14:paraId="6FBB6AA7" w14:textId="6F52E081" w:rsidR="00E72491" w:rsidRPr="00CA5334" w:rsidRDefault="00E72491">
      <w:pPr>
        <w:pStyle w:val="aa"/>
        <w:pPrChange w:id="8325" w:author="mpountou" w:date="2021-02-13T22:09:00Z">
          <w:pPr/>
        </w:pPrChange>
      </w:pPr>
    </w:p>
    <w:p w14:paraId="7B9043C8" w14:textId="77777777" w:rsidR="00BA4560" w:rsidRPr="005967AA" w:rsidRDefault="00820571" w:rsidP="00820571">
      <w:pPr>
        <w:pStyle w:val="2"/>
        <w:rPr>
          <w:b/>
          <w:bCs/>
          <w:rPrChange w:id="8326" w:author="Sotirios Filippos Tsarouchis" w:date="2021-02-10T15:02:00Z">
            <w:rPr/>
          </w:rPrChange>
        </w:rPr>
      </w:pPr>
      <w:bookmarkStart w:id="8327" w:name="_Toc64223432"/>
      <w:r w:rsidRPr="005967AA">
        <w:rPr>
          <w:b/>
          <w:bCs/>
          <w:rPrChange w:id="8328" w:author="Sotirios Filippos Tsarouchis" w:date="2021-02-10T15:02:00Z">
            <w:rPr/>
          </w:rPrChange>
        </w:rPr>
        <w:lastRenderedPageBreak/>
        <w:t>Υλοποίηση συνεργατικού φιλτραρίσματος με ανάλυση πίνακα ιδιαζουσών τιμών</w:t>
      </w:r>
      <w:r w:rsidR="00073FB2" w:rsidRPr="005967AA">
        <w:rPr>
          <w:b/>
          <w:bCs/>
          <w:rPrChange w:id="8329" w:author="Sotirios Filippos Tsarouchis" w:date="2021-02-10T15:02:00Z">
            <w:rPr/>
          </w:rPrChange>
        </w:rPr>
        <w:t xml:space="preserve"> (</w:t>
      </w:r>
      <w:r w:rsidR="00073FB2" w:rsidRPr="005967AA">
        <w:rPr>
          <w:b/>
          <w:bCs/>
          <w:lang w:val="en-US"/>
          <w:rPrChange w:id="8330" w:author="Sotirios Filippos Tsarouchis" w:date="2021-02-10T15:02:00Z">
            <w:rPr>
              <w:lang w:val="en-US"/>
            </w:rPr>
          </w:rPrChange>
        </w:rPr>
        <w:t>SVD</w:t>
      </w:r>
      <w:r w:rsidR="00073FB2" w:rsidRPr="005967AA">
        <w:rPr>
          <w:b/>
          <w:bCs/>
          <w:rPrChange w:id="8331" w:author="Sotirios Filippos Tsarouchis" w:date="2021-02-10T15:02:00Z">
            <w:rPr/>
          </w:rPrChange>
        </w:rPr>
        <w:t>)</w:t>
      </w:r>
      <w:bookmarkEnd w:id="8327"/>
    </w:p>
    <w:p w14:paraId="68854897" w14:textId="77777777" w:rsidR="00E137A5" w:rsidRPr="00E137A5" w:rsidRDefault="00E137A5" w:rsidP="00E137A5"/>
    <w:p w14:paraId="5C3EA949" w14:textId="77777777"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6AF14CF4" w14:textId="77777777" w:rsidR="001A7CD7" w:rsidRDefault="001A7CD7" w:rsidP="00210D34"/>
    <w:p w14:paraId="46221B03" w14:textId="77777777" w:rsidR="005820FB" w:rsidRPr="005967AA" w:rsidRDefault="001B111D" w:rsidP="001B111D">
      <w:pPr>
        <w:pStyle w:val="3"/>
        <w:rPr>
          <w:b/>
          <w:bCs/>
          <w:lang w:val="en-US"/>
          <w:rPrChange w:id="8332" w:author="Sotirios Filippos Tsarouchis" w:date="2021-02-10T15:02:00Z">
            <w:rPr>
              <w:lang w:val="en-US"/>
            </w:rPr>
          </w:rPrChange>
        </w:rPr>
      </w:pPr>
      <w:bookmarkStart w:id="8333" w:name="_Toc64223433"/>
      <w:r w:rsidRPr="005967AA">
        <w:rPr>
          <w:b/>
          <w:bCs/>
          <w:lang w:val="en-US"/>
          <w:rPrChange w:id="8334" w:author="Sotirios Filippos Tsarouchis" w:date="2021-02-10T15:02:00Z">
            <w:rPr>
              <w:lang w:val="en-US"/>
            </w:rPr>
          </w:rPrChange>
        </w:rPr>
        <w:t xml:space="preserve">Accuracy, recall, precision </w:t>
      </w:r>
      <w:r w:rsidRPr="005967AA">
        <w:rPr>
          <w:b/>
          <w:bCs/>
          <w:rPrChange w:id="8335" w:author="Sotirios Filippos Tsarouchis" w:date="2021-02-10T15:02:00Z">
            <w:rPr/>
          </w:rPrChange>
        </w:rPr>
        <w:t>και</w:t>
      </w:r>
      <w:r w:rsidRPr="005967AA">
        <w:rPr>
          <w:b/>
          <w:bCs/>
          <w:lang w:val="en-US"/>
          <w:rPrChange w:id="8336" w:author="Sotirios Filippos Tsarouchis" w:date="2021-02-10T15:02:00Z">
            <w:rPr>
              <w:lang w:val="en-US"/>
            </w:rPr>
          </w:rPrChange>
        </w:rPr>
        <w:t xml:space="preserve"> f1_score</w:t>
      </w:r>
      <w:bookmarkEnd w:id="8333"/>
    </w:p>
    <w:p w14:paraId="25730AFF" w14:textId="77777777" w:rsidR="001B3658" w:rsidRDefault="001B3658" w:rsidP="001B3658">
      <w:pPr>
        <w:rPr>
          <w:lang w:val="en-US"/>
        </w:rPr>
      </w:pPr>
    </w:p>
    <w:p w14:paraId="290D9F48" w14:textId="41A13D87" w:rsidR="00E72491" w:rsidRDefault="001B3658" w:rsidP="001B3658">
      <w:pPr>
        <w:rPr>
          <w:ins w:id="8337" w:author="mpountou" w:date="2021-02-13T01:09:00Z"/>
        </w:rPr>
      </w:pPr>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 xml:space="preserve">πως η ικανότητα πρόβλεψης του </w:t>
      </w:r>
      <w:r w:rsidRPr="00D6758D">
        <w:t>μοντέλου</w:t>
      </w:r>
      <w:r w:rsidR="004149D0" w:rsidRPr="00DA7511">
        <w:t xml:space="preserve"> </w:t>
      </w:r>
      <w:r w:rsidR="004149D0" w:rsidRPr="006361C9">
        <w:rPr>
          <w:rPrChange w:id="8338" w:author="mpountou" w:date="2021-02-13T02:20:00Z">
            <w:rPr>
              <w:b/>
              <w:u w:val="single"/>
            </w:rPr>
          </w:rPrChang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sidRPr="006361C9">
        <w:rPr>
          <w:rPrChange w:id="8339" w:author="mpountou" w:date="2021-02-13T02:20:00Z">
            <w:rPr>
              <w:b/>
              <w:u w:val="single"/>
            </w:rPr>
          </w:rPrChang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p>
    <w:p w14:paraId="64E03517" w14:textId="059BCD12" w:rsidR="002001A8" w:rsidRPr="00D6758D" w:rsidRDefault="00E72491" w:rsidP="001B3658">
      <w:pPr>
        <w:rPr>
          <w:ins w:id="8340" w:author="mpountou" w:date="2021-02-13T01:09:00Z"/>
        </w:rPr>
      </w:pPr>
      <w:ins w:id="8341" w:author="mpountou" w:date="2021-02-13T01:10:00Z">
        <w:r>
          <w:t xml:space="preserve">Βλέπουμε </w:t>
        </w:r>
      </w:ins>
      <w:ins w:id="8342" w:author="mpountou" w:date="2021-02-13T01:30:00Z">
        <w:r w:rsidR="00595931">
          <w:t xml:space="preserve">για το σύνολο δεδομένων </w:t>
        </w:r>
        <w:r w:rsidR="00595931">
          <w:rPr>
            <w:lang w:val="en-US"/>
          </w:rPr>
          <w:t>data</w:t>
        </w:r>
        <w:r w:rsidR="00595931" w:rsidRPr="00595931">
          <w:rPr>
            <w:rPrChange w:id="8343" w:author="mpountou" w:date="2021-02-13T01:30:00Z">
              <w:rPr>
                <w:lang w:val="en-US"/>
              </w:rPr>
            </w:rPrChange>
          </w:rPr>
          <w:t xml:space="preserve">30 </w:t>
        </w:r>
        <w:r w:rsidR="00595931">
          <w:t>ότι για διαφορετικ</w:t>
        </w:r>
      </w:ins>
      <w:ins w:id="8344" w:author="mpountou" w:date="2021-02-13T01:31:00Z">
        <w:r w:rsidR="00595931">
          <w:t xml:space="preserve">ές </w:t>
        </w:r>
      </w:ins>
      <w:ins w:id="8345" w:author="mpountou" w:date="2021-02-13T01:53:00Z">
        <w:r w:rsidR="00461E9B">
          <w:t>τιμές</w:t>
        </w:r>
      </w:ins>
      <w:ins w:id="8346" w:author="mpountou" w:date="2021-02-13T01:31:00Z">
        <w:r w:rsidR="00595931">
          <w:t xml:space="preserve"> </w:t>
        </w:r>
        <w:r w:rsidR="00595931">
          <w:rPr>
            <w:lang w:val="en-US"/>
          </w:rPr>
          <w:t>k</w:t>
        </w:r>
        <w:r w:rsidR="00595931" w:rsidRPr="00595931">
          <w:rPr>
            <w:rPrChange w:id="8347" w:author="mpountou" w:date="2021-02-13T01:31:00Z">
              <w:rPr>
                <w:lang w:val="en-US"/>
              </w:rPr>
            </w:rPrChange>
          </w:rPr>
          <w:t xml:space="preserve"> </w:t>
        </w:r>
        <w:r w:rsidR="00595931">
          <w:t xml:space="preserve">το </w:t>
        </w:r>
        <w:r w:rsidR="00595931">
          <w:rPr>
            <w:lang w:val="en-US"/>
          </w:rPr>
          <w:t>accuracy</w:t>
        </w:r>
        <w:r w:rsidR="00595931" w:rsidRPr="00595931">
          <w:rPr>
            <w:rPrChange w:id="8348" w:author="mpountou" w:date="2021-02-13T01:31:00Z">
              <w:rPr>
                <w:lang w:val="en-US"/>
              </w:rPr>
            </w:rPrChange>
          </w:rPr>
          <w:t xml:space="preserve"> </w:t>
        </w:r>
        <w:r w:rsidR="00595931">
          <w:t xml:space="preserve">δε </w:t>
        </w:r>
      </w:ins>
      <w:ins w:id="8349" w:author="mpountou" w:date="2021-02-13T01:53:00Z">
        <w:r w:rsidR="00461E9B">
          <w:t>μεταβάλλεται</w:t>
        </w:r>
      </w:ins>
      <w:ins w:id="8350" w:author="mpountou" w:date="2021-02-13T01:31:00Z">
        <w:r w:rsidR="00595931">
          <w:t xml:space="preserve"> από το 77%, το </w:t>
        </w:r>
        <w:r w:rsidR="00595931">
          <w:rPr>
            <w:lang w:val="en-US"/>
          </w:rPr>
          <w:t>recall</w:t>
        </w:r>
        <w:r w:rsidR="00595931" w:rsidRPr="00595931">
          <w:rPr>
            <w:rPrChange w:id="8351" w:author="mpountou" w:date="2021-02-13T01:31:00Z">
              <w:rPr>
                <w:lang w:val="en-US"/>
              </w:rPr>
            </w:rPrChange>
          </w:rPr>
          <w:t xml:space="preserve"> </w:t>
        </w:r>
      </w:ins>
      <w:ins w:id="8352" w:author="mpountou" w:date="2021-02-13T01:37:00Z">
        <w:r w:rsidR="002001A8">
          <w:t xml:space="preserve">κυμαίνεται </w:t>
        </w:r>
      </w:ins>
      <w:ins w:id="8353" w:author="mpountou" w:date="2021-02-13T01:31:00Z">
        <w:r w:rsidR="00595931">
          <w:t>99%</w:t>
        </w:r>
      </w:ins>
      <w:ins w:id="8354" w:author="mpountou" w:date="2021-02-13T01:37:00Z">
        <w:r w:rsidR="002001A8">
          <w:t xml:space="preserve"> με 100%</w:t>
        </w:r>
      </w:ins>
      <w:ins w:id="8355" w:author="mpountou" w:date="2021-02-13T01:36:00Z">
        <w:r w:rsidR="002001A8">
          <w:t xml:space="preserve"> </w:t>
        </w:r>
      </w:ins>
      <w:ins w:id="8356" w:author="mpountou" w:date="2021-02-13T01:37:00Z">
        <w:r w:rsidR="002001A8">
          <w:t xml:space="preserve">όπως το </w:t>
        </w:r>
        <w:r w:rsidR="002001A8">
          <w:rPr>
            <w:lang w:val="en-US"/>
          </w:rPr>
          <w:t>precision</w:t>
        </w:r>
        <w:r w:rsidR="002001A8" w:rsidRPr="002001A8">
          <w:rPr>
            <w:rPrChange w:id="8357" w:author="mpountou" w:date="2021-02-13T01:37:00Z">
              <w:rPr>
                <w:lang w:val="en-US"/>
              </w:rPr>
            </w:rPrChange>
          </w:rPr>
          <w:t xml:space="preserve"> </w:t>
        </w:r>
        <w:r w:rsidR="002001A8">
          <w:t>77% με 78% εν</w:t>
        </w:r>
      </w:ins>
      <w:ins w:id="8358" w:author="mpountou" w:date="2021-02-13T01:38:00Z">
        <w:r w:rsidR="002001A8">
          <w:t xml:space="preserve">ώ το </w:t>
        </w:r>
        <w:r w:rsidR="002001A8">
          <w:rPr>
            <w:lang w:val="en-US"/>
          </w:rPr>
          <w:t>f</w:t>
        </w:r>
        <w:r w:rsidR="002001A8" w:rsidRPr="002001A8">
          <w:rPr>
            <w:rPrChange w:id="8359" w:author="mpountou" w:date="2021-02-13T01:38:00Z">
              <w:rPr>
                <w:lang w:val="en-US"/>
              </w:rPr>
            </w:rPrChange>
          </w:rPr>
          <w:t>1_</w:t>
        </w:r>
        <w:r w:rsidR="002001A8">
          <w:rPr>
            <w:lang w:val="en-US"/>
          </w:rPr>
          <w:t>score</w:t>
        </w:r>
        <w:r w:rsidR="002001A8" w:rsidRPr="002001A8">
          <w:rPr>
            <w:rPrChange w:id="8360" w:author="mpountou" w:date="2021-02-13T01:38:00Z">
              <w:rPr>
                <w:lang w:val="en-US"/>
              </w:rPr>
            </w:rPrChange>
          </w:rPr>
          <w:t xml:space="preserve"> </w:t>
        </w:r>
        <w:r w:rsidR="002001A8">
          <w:t>σταθερό στο 87%</w:t>
        </w:r>
      </w:ins>
      <w:ins w:id="8361" w:author="mpountou" w:date="2021-02-13T03:00:00Z">
        <w:r w:rsidR="00C41C8D">
          <w:t xml:space="preserve"> </w:t>
        </w:r>
        <w:r w:rsidR="00C41C8D" w:rsidRPr="00C41C8D">
          <w:rPr>
            <w:i/>
            <w:szCs w:val="22"/>
            <w:rPrChange w:id="8362" w:author="mpountou" w:date="2021-02-13T03:00:00Z">
              <w:rPr/>
            </w:rPrChange>
          </w:rPr>
          <w:t>(</w:t>
        </w:r>
        <w:r w:rsidR="00C41C8D" w:rsidRPr="00C41C8D">
          <w:rPr>
            <w:i/>
            <w:szCs w:val="22"/>
            <w:rPrChange w:id="8363" w:author="mpountou" w:date="2021-02-13T03:00:00Z">
              <w:rPr/>
            </w:rPrChange>
          </w:rPr>
          <w:fldChar w:fldCharType="begin"/>
        </w:r>
        <w:r w:rsidR="00C41C8D" w:rsidRPr="00C41C8D">
          <w:rPr>
            <w:i/>
            <w:szCs w:val="22"/>
            <w:rPrChange w:id="8364" w:author="mpountou" w:date="2021-02-13T03:00:00Z">
              <w:rPr/>
            </w:rPrChange>
          </w:rPr>
          <w:instrText xml:space="preserve"> REF _Ref64077653 \h </w:instrText>
        </w:r>
      </w:ins>
      <w:r w:rsidR="00C41C8D" w:rsidRPr="00C41C8D">
        <w:rPr>
          <w:i/>
          <w:szCs w:val="22"/>
          <w:rPrChange w:id="8365" w:author="mpountou" w:date="2021-02-13T03:00:00Z">
            <w:rPr>
              <w:b/>
            </w:rPr>
          </w:rPrChange>
        </w:rPr>
        <w:instrText xml:space="preserve"> \* MERGEFORMAT </w:instrText>
      </w:r>
      <w:r w:rsidR="00C41C8D" w:rsidRPr="00C41C8D">
        <w:rPr>
          <w:i/>
          <w:szCs w:val="22"/>
          <w:rPrChange w:id="8366" w:author="mpountou" w:date="2021-02-13T03:00:00Z">
            <w:rPr>
              <w:i/>
              <w:szCs w:val="22"/>
            </w:rPr>
          </w:rPrChange>
        </w:rPr>
      </w:r>
      <w:r w:rsidR="00C41C8D" w:rsidRPr="00C41C8D">
        <w:rPr>
          <w:i/>
          <w:szCs w:val="22"/>
          <w:rPrChange w:id="8367" w:author="mpountou" w:date="2021-02-13T03:00:00Z">
            <w:rPr/>
          </w:rPrChange>
        </w:rPr>
        <w:fldChar w:fldCharType="separate"/>
      </w:r>
      <w:ins w:id="8368" w:author="mpountou" w:date="2021-02-14T02:13:00Z">
        <w:r w:rsidR="004344EE" w:rsidRPr="004344EE">
          <w:rPr>
            <w:i/>
            <w:szCs w:val="22"/>
            <w:rPrChange w:id="8369" w:author="mpountou" w:date="2021-02-14T02:13:00Z">
              <w:rPr>
                <w:sz w:val="14"/>
                <w:szCs w:val="14"/>
              </w:rPr>
            </w:rPrChange>
          </w:rPr>
          <w:t xml:space="preserve">Εικόνα </w:t>
        </w:r>
        <w:r w:rsidR="004344EE" w:rsidRPr="004344EE">
          <w:rPr>
            <w:i/>
            <w:noProof/>
            <w:szCs w:val="22"/>
            <w:rPrChange w:id="8370" w:author="mpountou" w:date="2021-02-14T02:13:00Z">
              <w:rPr>
                <w:b/>
                <w:noProof/>
                <w:sz w:val="14"/>
                <w:szCs w:val="14"/>
                <w:lang w:val="en-US"/>
              </w:rPr>
            </w:rPrChange>
          </w:rPr>
          <w:t>24</w:t>
        </w:r>
      </w:ins>
      <w:ins w:id="8371" w:author="mpountou" w:date="2021-02-13T03:00:00Z">
        <w:r w:rsidR="00C41C8D" w:rsidRPr="00C41C8D">
          <w:rPr>
            <w:i/>
            <w:szCs w:val="22"/>
            <w:rPrChange w:id="8372" w:author="mpountou" w:date="2021-02-13T03:00:00Z">
              <w:rPr/>
            </w:rPrChange>
          </w:rPr>
          <w:fldChar w:fldCharType="end"/>
        </w:r>
        <w:r w:rsidR="00C41C8D" w:rsidRPr="00C41C8D">
          <w:rPr>
            <w:i/>
            <w:szCs w:val="22"/>
            <w:rPrChange w:id="8373" w:author="mpountou" w:date="2021-02-13T03:00:00Z">
              <w:rPr/>
            </w:rPrChange>
          </w:rPr>
          <w:t>)</w:t>
        </w:r>
      </w:ins>
      <w:ins w:id="8374" w:author="mpountou" w:date="2021-02-13T01:38:00Z">
        <w:r w:rsidR="002001A8" w:rsidRPr="00C41C8D">
          <w:rPr>
            <w:i/>
            <w:szCs w:val="22"/>
            <w:rPrChange w:id="8375" w:author="mpountou" w:date="2021-02-13T03:00:00Z">
              <w:rPr/>
            </w:rPrChange>
          </w:rPr>
          <w:t>.</w:t>
        </w:r>
      </w:ins>
      <w:ins w:id="8376" w:author="mpountou" w:date="2021-02-13T01:41:00Z">
        <w:r w:rsidR="002001A8">
          <w:t>Το</w:t>
        </w:r>
      </w:ins>
      <w:ins w:id="8377" w:author="mpountou" w:date="2021-02-13T01:38:00Z">
        <w:r w:rsidR="002001A8" w:rsidRPr="002001A8">
          <w:t xml:space="preserve"> σύνολο δεδομένων </w:t>
        </w:r>
        <w:r w:rsidR="002001A8" w:rsidRPr="002001A8">
          <w:rPr>
            <w:lang w:val="en-US"/>
          </w:rPr>
          <w:t>data</w:t>
        </w:r>
        <w:r w:rsidR="002001A8">
          <w:t>6</w:t>
        </w:r>
        <w:r w:rsidR="002001A8" w:rsidRPr="002001A8">
          <w:t xml:space="preserve">0 για διαφορετικές </w:t>
        </w:r>
      </w:ins>
      <w:ins w:id="8378" w:author="mpountou" w:date="2021-02-13T01:53:00Z">
        <w:r w:rsidR="00461E9B" w:rsidRPr="002001A8">
          <w:t>τιμές</w:t>
        </w:r>
      </w:ins>
      <w:ins w:id="8379" w:author="mpountou" w:date="2021-02-13T01:38:00Z">
        <w:r w:rsidR="002001A8" w:rsidRPr="002001A8">
          <w:t xml:space="preserve"> </w:t>
        </w:r>
        <w:r w:rsidR="002001A8" w:rsidRPr="002001A8">
          <w:rPr>
            <w:lang w:val="en-US"/>
          </w:rPr>
          <w:t>k</w:t>
        </w:r>
        <w:r w:rsidR="002001A8" w:rsidRPr="002001A8">
          <w:t xml:space="preserve"> το </w:t>
        </w:r>
        <w:r w:rsidR="002001A8" w:rsidRPr="002001A8">
          <w:rPr>
            <w:lang w:val="en-US"/>
          </w:rPr>
          <w:t>accuracy</w:t>
        </w:r>
      </w:ins>
      <w:ins w:id="8380" w:author="mpountou" w:date="2021-02-13T01:41:00Z">
        <w:r w:rsidR="002001A8">
          <w:t xml:space="preserve"> και </w:t>
        </w:r>
        <w:r w:rsidR="002001A8" w:rsidRPr="002001A8">
          <w:t xml:space="preserve">το </w:t>
        </w:r>
        <w:r w:rsidR="002001A8" w:rsidRPr="002001A8">
          <w:rPr>
            <w:lang w:val="en-US"/>
          </w:rPr>
          <w:t>recall</w:t>
        </w:r>
      </w:ins>
      <w:ins w:id="8381" w:author="mpountou" w:date="2021-02-13T01:38:00Z">
        <w:r w:rsidR="002001A8" w:rsidRPr="002001A8">
          <w:t xml:space="preserve"> δε </w:t>
        </w:r>
      </w:ins>
      <w:ins w:id="8382" w:author="mpountou" w:date="2021-02-13T01:42:00Z">
        <w:r w:rsidR="002001A8">
          <w:t>μεταβάλλονται</w:t>
        </w:r>
      </w:ins>
      <w:ins w:id="8383" w:author="mpountou" w:date="2021-02-13T01:38:00Z">
        <w:r w:rsidR="002001A8" w:rsidRPr="002001A8">
          <w:t xml:space="preserve"> από </w:t>
        </w:r>
        <w:r w:rsidR="002001A8">
          <w:t>το 82</w:t>
        </w:r>
        <w:r w:rsidR="002001A8" w:rsidRPr="002001A8">
          <w:t>%</w:t>
        </w:r>
      </w:ins>
      <w:ins w:id="8384" w:author="mpountou" w:date="2021-02-13T01:41:00Z">
        <w:r w:rsidR="002001A8">
          <w:t xml:space="preserve"> και 100% αντίστοιχα</w:t>
        </w:r>
      </w:ins>
      <w:ins w:id="8385" w:author="mpountou" w:date="2021-02-13T01:38:00Z">
        <w:r w:rsidR="002001A8" w:rsidRPr="002001A8">
          <w:t xml:space="preserve">, </w:t>
        </w:r>
      </w:ins>
      <w:ins w:id="8386" w:author="mpountou" w:date="2021-02-13T01:58:00Z">
        <w:r w:rsidR="00461E9B">
          <w:t>το ίδιο ισχύει για τα</w:t>
        </w:r>
      </w:ins>
      <w:ins w:id="8387" w:author="mpountou" w:date="2021-02-13T01:38:00Z">
        <w:r w:rsidR="002001A8" w:rsidRPr="002001A8">
          <w:t xml:space="preserve"> </w:t>
        </w:r>
        <w:r w:rsidR="002001A8" w:rsidRPr="002001A8">
          <w:rPr>
            <w:lang w:val="en-US"/>
          </w:rPr>
          <w:t>precision</w:t>
        </w:r>
        <w:r w:rsidR="002001A8" w:rsidRPr="002001A8">
          <w:t xml:space="preserve"> </w:t>
        </w:r>
        <w:r w:rsidR="00461E9B">
          <w:t>και</w:t>
        </w:r>
        <w:r w:rsidR="002001A8" w:rsidRPr="002001A8">
          <w:t xml:space="preserve"> </w:t>
        </w:r>
        <w:r w:rsidR="002001A8" w:rsidRPr="002001A8">
          <w:rPr>
            <w:lang w:val="en-US"/>
          </w:rPr>
          <w:t>f</w:t>
        </w:r>
        <w:r w:rsidR="002001A8" w:rsidRPr="002001A8">
          <w:t>1_</w:t>
        </w:r>
        <w:r w:rsidR="002001A8" w:rsidRPr="002001A8">
          <w:rPr>
            <w:lang w:val="en-US"/>
          </w:rPr>
          <w:t>score</w:t>
        </w:r>
      </w:ins>
      <w:ins w:id="8388" w:author="mpountou" w:date="2021-02-13T03:01:00Z">
        <w:r w:rsidR="00C41C8D">
          <w:t xml:space="preserve"> </w:t>
        </w:r>
        <w:r w:rsidR="00C41C8D" w:rsidRPr="00C41C8D">
          <w:rPr>
            <w:i/>
            <w:szCs w:val="22"/>
            <w:rPrChange w:id="8389" w:author="mpountou" w:date="2021-02-13T03:01:00Z">
              <w:rPr/>
            </w:rPrChange>
          </w:rPr>
          <w:t>(</w:t>
        </w:r>
        <w:r w:rsidR="00C41C8D" w:rsidRPr="00C41C8D">
          <w:rPr>
            <w:i/>
            <w:szCs w:val="22"/>
            <w:rPrChange w:id="8390" w:author="mpountou" w:date="2021-02-13T03:01:00Z">
              <w:rPr/>
            </w:rPrChange>
          </w:rPr>
          <w:fldChar w:fldCharType="begin"/>
        </w:r>
        <w:r w:rsidR="00C41C8D" w:rsidRPr="00C41C8D">
          <w:rPr>
            <w:i/>
            <w:szCs w:val="22"/>
            <w:rPrChange w:id="8391" w:author="mpountou" w:date="2021-02-13T03:01:00Z">
              <w:rPr/>
            </w:rPrChange>
          </w:rPr>
          <w:instrText xml:space="preserve"> REF _Ref64077703 \h </w:instrText>
        </w:r>
      </w:ins>
      <w:r w:rsidR="00C41C8D" w:rsidRPr="00C41C8D">
        <w:rPr>
          <w:i/>
          <w:szCs w:val="22"/>
          <w:rPrChange w:id="8392" w:author="mpountou" w:date="2021-02-13T03:01:00Z">
            <w:rPr>
              <w:b/>
            </w:rPr>
          </w:rPrChange>
        </w:rPr>
        <w:instrText xml:space="preserve"> \* MERGEFORMAT </w:instrText>
      </w:r>
      <w:r w:rsidR="00C41C8D" w:rsidRPr="00C41C8D">
        <w:rPr>
          <w:i/>
          <w:szCs w:val="22"/>
          <w:rPrChange w:id="8393" w:author="mpountou" w:date="2021-02-13T03:01:00Z">
            <w:rPr>
              <w:i/>
              <w:szCs w:val="22"/>
            </w:rPr>
          </w:rPrChange>
        </w:rPr>
      </w:r>
      <w:r w:rsidR="00C41C8D" w:rsidRPr="00C41C8D">
        <w:rPr>
          <w:i/>
          <w:szCs w:val="22"/>
          <w:rPrChange w:id="8394" w:author="mpountou" w:date="2021-02-13T03:01:00Z">
            <w:rPr/>
          </w:rPrChange>
        </w:rPr>
        <w:fldChar w:fldCharType="separate"/>
      </w:r>
      <w:ins w:id="8395" w:author="mpountou" w:date="2021-02-14T02:13:00Z">
        <w:r w:rsidR="004344EE" w:rsidRPr="004344EE">
          <w:rPr>
            <w:i/>
            <w:szCs w:val="22"/>
            <w:rPrChange w:id="8396" w:author="mpountou" w:date="2021-02-14T02:13:00Z">
              <w:rPr>
                <w:sz w:val="14"/>
                <w:szCs w:val="14"/>
              </w:rPr>
            </w:rPrChange>
          </w:rPr>
          <w:t xml:space="preserve">Εικόνα </w:t>
        </w:r>
        <w:r w:rsidR="004344EE" w:rsidRPr="004344EE">
          <w:rPr>
            <w:i/>
            <w:noProof/>
            <w:szCs w:val="22"/>
            <w:rPrChange w:id="8397" w:author="mpountou" w:date="2021-02-14T02:13:00Z">
              <w:rPr>
                <w:b/>
                <w:noProof/>
                <w:sz w:val="14"/>
                <w:szCs w:val="14"/>
              </w:rPr>
            </w:rPrChange>
          </w:rPr>
          <w:t>25</w:t>
        </w:r>
      </w:ins>
      <w:ins w:id="8398" w:author="mpountou" w:date="2021-02-13T03:01:00Z">
        <w:r w:rsidR="00C41C8D" w:rsidRPr="00C41C8D">
          <w:rPr>
            <w:i/>
            <w:szCs w:val="22"/>
            <w:rPrChange w:id="8399" w:author="mpountou" w:date="2021-02-13T03:01:00Z">
              <w:rPr/>
            </w:rPrChange>
          </w:rPr>
          <w:fldChar w:fldCharType="end"/>
        </w:r>
        <w:r w:rsidR="00C41C8D" w:rsidRPr="00C41C8D">
          <w:rPr>
            <w:i/>
            <w:szCs w:val="22"/>
            <w:rPrChange w:id="8400" w:author="mpountou" w:date="2021-02-13T03:01:00Z">
              <w:rPr/>
            </w:rPrChange>
          </w:rPr>
          <w:t>)</w:t>
        </w:r>
        <w:r w:rsidR="00C41C8D">
          <w:t>.</w:t>
        </w:r>
        <w:r w:rsidR="000A1AB1">
          <w:t xml:space="preserve"> </w:t>
        </w:r>
      </w:ins>
      <w:ins w:id="8401" w:author="mpountou" w:date="2021-02-13T02:03:00Z">
        <w:r w:rsidR="004721A6">
          <w:t>Τέλος το σ</w:t>
        </w:r>
      </w:ins>
      <w:ins w:id="8402" w:author="mpountou" w:date="2021-02-13T02:04:00Z">
        <w:r w:rsidR="004721A6">
          <w:t xml:space="preserve">ύνολο </w:t>
        </w:r>
        <w:r w:rsidR="004721A6" w:rsidRPr="004721A6">
          <w:rPr>
            <w:lang w:val="en-US"/>
          </w:rPr>
          <w:t>movielens</w:t>
        </w:r>
        <w:r w:rsidR="004721A6" w:rsidRPr="004721A6">
          <w:rPr>
            <w:rPrChange w:id="8403" w:author="mpountou" w:date="2021-02-13T02:04:00Z">
              <w:rPr>
                <w:lang w:val="en-US"/>
              </w:rPr>
            </w:rPrChange>
          </w:rPr>
          <w:t xml:space="preserve"> 100</w:t>
        </w:r>
        <w:r w:rsidR="004721A6" w:rsidRPr="004721A6">
          <w:rPr>
            <w:lang w:val="en-US"/>
          </w:rPr>
          <w:t>K</w:t>
        </w:r>
        <w:r w:rsidR="004721A6">
          <w:t xml:space="preserve"> για διαφορετικές τιμές του </w:t>
        </w:r>
        <w:r w:rsidR="004721A6">
          <w:rPr>
            <w:lang w:val="en-US"/>
          </w:rPr>
          <w:t>k</w:t>
        </w:r>
        <w:r w:rsidR="004721A6" w:rsidRPr="004721A6">
          <w:rPr>
            <w:rPrChange w:id="8404" w:author="mpountou" w:date="2021-02-13T02:04:00Z">
              <w:rPr>
                <w:lang w:val="en-US"/>
              </w:rPr>
            </w:rPrChange>
          </w:rPr>
          <w:t xml:space="preserve"> </w:t>
        </w:r>
        <w:r w:rsidR="004721A6">
          <w:t xml:space="preserve">έχει </w:t>
        </w:r>
        <w:r w:rsidR="004721A6">
          <w:rPr>
            <w:lang w:val="en-US"/>
          </w:rPr>
          <w:t>accuracy</w:t>
        </w:r>
        <w:r w:rsidR="004721A6" w:rsidRPr="004721A6">
          <w:rPr>
            <w:rPrChange w:id="8405" w:author="mpountou" w:date="2021-02-13T02:04:00Z">
              <w:rPr>
                <w:lang w:val="en-US"/>
              </w:rPr>
            </w:rPrChange>
          </w:rPr>
          <w:t xml:space="preserve"> </w:t>
        </w:r>
        <w:r w:rsidR="004721A6">
          <w:t xml:space="preserve">που κυμμένεται από 80% με 81% </w:t>
        </w:r>
      </w:ins>
      <w:ins w:id="8406" w:author="mpountou" w:date="2021-02-13T02:05:00Z">
        <w:r w:rsidR="004721A6">
          <w:rPr>
            <w:lang w:val="en-US"/>
          </w:rPr>
          <w:t>recall</w:t>
        </w:r>
        <w:r w:rsidR="004721A6" w:rsidRPr="004721A6">
          <w:rPr>
            <w:rPrChange w:id="8407" w:author="mpountou" w:date="2021-02-13T02:05:00Z">
              <w:rPr>
                <w:lang w:val="en-US"/>
              </w:rPr>
            </w:rPrChange>
          </w:rPr>
          <w:t xml:space="preserve"> </w:t>
        </w:r>
        <w:r w:rsidR="004721A6">
          <w:t xml:space="preserve">από 87% με 89%, </w:t>
        </w:r>
        <w:r w:rsidR="004721A6">
          <w:rPr>
            <w:lang w:val="en-US"/>
          </w:rPr>
          <w:t>precision</w:t>
        </w:r>
        <w:r w:rsidR="004721A6" w:rsidRPr="004721A6">
          <w:rPr>
            <w:rPrChange w:id="8408" w:author="mpountou" w:date="2021-02-13T02:05:00Z">
              <w:rPr>
                <w:lang w:val="en-US"/>
              </w:rPr>
            </w:rPrChange>
          </w:rPr>
          <w:t xml:space="preserve"> </w:t>
        </w:r>
        <w:r w:rsidR="004721A6">
          <w:t xml:space="preserve">σταθερό στα 88% </w:t>
        </w:r>
        <w:r w:rsidR="004721A6" w:rsidRPr="004721A6">
          <w:rPr>
            <w:rPrChange w:id="8409" w:author="mpountou" w:date="2021-02-13T02:05:00Z">
              <w:rPr>
                <w:lang w:val="en-US"/>
              </w:rPr>
            </w:rPrChange>
          </w:rPr>
          <w:t xml:space="preserve">και </w:t>
        </w:r>
        <w:r w:rsidR="004721A6">
          <w:t xml:space="preserve">f1_score από </w:t>
        </w:r>
      </w:ins>
      <w:ins w:id="8410" w:author="mpountou" w:date="2021-02-13T02:06:00Z">
        <w:r w:rsidR="004721A6">
          <w:t>86% με 87%</w:t>
        </w:r>
      </w:ins>
      <w:ins w:id="8411" w:author="mpountou" w:date="2021-02-13T03:02:00Z">
        <w:r w:rsidR="00247932">
          <w:t xml:space="preserve"> </w:t>
        </w:r>
        <w:r w:rsidR="00247932" w:rsidRPr="00247932">
          <w:rPr>
            <w:i/>
            <w:szCs w:val="22"/>
            <w:rPrChange w:id="8412" w:author="mpountou" w:date="2021-02-13T03:02:00Z">
              <w:rPr/>
            </w:rPrChange>
          </w:rPr>
          <w:t>(</w:t>
        </w:r>
        <w:r w:rsidR="00247932" w:rsidRPr="00247932">
          <w:rPr>
            <w:i/>
            <w:szCs w:val="22"/>
            <w:rPrChange w:id="8413" w:author="mpountou" w:date="2021-02-13T03:02:00Z">
              <w:rPr/>
            </w:rPrChange>
          </w:rPr>
          <w:fldChar w:fldCharType="begin"/>
        </w:r>
        <w:r w:rsidR="00247932" w:rsidRPr="00247932">
          <w:rPr>
            <w:i/>
            <w:szCs w:val="22"/>
            <w:rPrChange w:id="8414" w:author="mpountou" w:date="2021-02-13T03:02:00Z">
              <w:rPr/>
            </w:rPrChange>
          </w:rPr>
          <w:instrText xml:space="preserve"> REF _Ref64077760 \h </w:instrText>
        </w:r>
      </w:ins>
      <w:r w:rsidR="00247932" w:rsidRPr="00247932">
        <w:rPr>
          <w:i/>
          <w:szCs w:val="22"/>
          <w:rPrChange w:id="8415" w:author="mpountou" w:date="2021-02-13T03:02:00Z">
            <w:rPr>
              <w:b/>
            </w:rPr>
          </w:rPrChange>
        </w:rPr>
        <w:instrText xml:space="preserve"> \* MERGEFORMAT </w:instrText>
      </w:r>
      <w:r w:rsidR="00247932" w:rsidRPr="00247932">
        <w:rPr>
          <w:i/>
          <w:szCs w:val="22"/>
          <w:rPrChange w:id="8416" w:author="mpountou" w:date="2021-02-13T03:02:00Z">
            <w:rPr>
              <w:i/>
              <w:szCs w:val="22"/>
            </w:rPr>
          </w:rPrChange>
        </w:rPr>
      </w:r>
      <w:r w:rsidR="00247932" w:rsidRPr="00247932">
        <w:rPr>
          <w:i/>
          <w:szCs w:val="22"/>
          <w:rPrChange w:id="8417" w:author="mpountou" w:date="2021-02-13T03:02:00Z">
            <w:rPr/>
          </w:rPrChange>
        </w:rPr>
        <w:fldChar w:fldCharType="separate"/>
      </w:r>
      <w:ins w:id="8418" w:author="mpountou" w:date="2021-02-14T02:13:00Z">
        <w:r w:rsidR="004344EE" w:rsidRPr="004344EE">
          <w:rPr>
            <w:i/>
            <w:szCs w:val="22"/>
            <w:rPrChange w:id="8419" w:author="mpountou" w:date="2021-02-14T02:13:00Z">
              <w:rPr>
                <w:sz w:val="14"/>
                <w:szCs w:val="14"/>
              </w:rPr>
            </w:rPrChange>
          </w:rPr>
          <w:t>Εικόνα</w:t>
        </w:r>
        <w:r w:rsidR="004344EE" w:rsidRPr="004344EE">
          <w:rPr>
            <w:i/>
            <w:szCs w:val="22"/>
            <w:rPrChange w:id="8420" w:author="mpountou" w:date="2021-02-14T02:13:00Z">
              <w:rPr>
                <w:sz w:val="14"/>
                <w:szCs w:val="14"/>
                <w:lang w:val="en-US"/>
              </w:rPr>
            </w:rPrChange>
          </w:rPr>
          <w:t xml:space="preserve"> </w:t>
        </w:r>
        <w:r w:rsidR="004344EE" w:rsidRPr="004344EE">
          <w:rPr>
            <w:i/>
            <w:noProof/>
            <w:szCs w:val="22"/>
            <w:rPrChange w:id="8421" w:author="mpountou" w:date="2021-02-14T02:13:00Z">
              <w:rPr>
                <w:b/>
                <w:noProof/>
                <w:sz w:val="14"/>
                <w:szCs w:val="14"/>
                <w:lang w:val="en-US"/>
              </w:rPr>
            </w:rPrChange>
          </w:rPr>
          <w:t>26</w:t>
        </w:r>
      </w:ins>
      <w:ins w:id="8422" w:author="mpountou" w:date="2021-02-13T03:02:00Z">
        <w:r w:rsidR="00247932" w:rsidRPr="00247932">
          <w:rPr>
            <w:i/>
            <w:szCs w:val="22"/>
            <w:rPrChange w:id="8423" w:author="mpountou" w:date="2021-02-13T03:02:00Z">
              <w:rPr/>
            </w:rPrChange>
          </w:rPr>
          <w:fldChar w:fldCharType="end"/>
        </w:r>
        <w:r w:rsidR="00247932" w:rsidRPr="00247932">
          <w:rPr>
            <w:i/>
            <w:szCs w:val="22"/>
            <w:rPrChange w:id="8424" w:author="mpountou" w:date="2021-02-13T03:02:00Z">
              <w:rPr/>
            </w:rPrChange>
          </w:rPr>
          <w:t>)</w:t>
        </w:r>
      </w:ins>
      <w:ins w:id="8425" w:author="mpountou" w:date="2021-02-13T01:38:00Z">
        <w:r w:rsidR="002001A8" w:rsidRPr="00247932">
          <w:rPr>
            <w:i/>
            <w:szCs w:val="22"/>
            <w:rPrChange w:id="8426" w:author="mpountou" w:date="2021-02-13T03:02:00Z">
              <w:rPr/>
            </w:rPrChange>
          </w:rPr>
          <w:t>.</w:t>
        </w:r>
      </w:ins>
    </w:p>
    <w:p w14:paraId="4979A85C" w14:textId="74E47F8E" w:rsidR="004B3E49" w:rsidRDefault="004149D0" w:rsidP="001B3658">
      <w:del w:id="8427" w:author="mpountou" w:date="2021-02-13T02:06:00Z">
        <w:r w:rsidDel="00A41E60">
          <w:delText>Συνεπώς, το γεγονός ότι</w:delText>
        </w:r>
        <w:r w:rsidR="00A12528" w:rsidRPr="00A12528" w:rsidDel="00A41E60">
          <w:delText xml:space="preserve"> </w:delText>
        </w:r>
        <w:r w:rsidDel="00A41E60">
          <w:delText>υπάρχει</w:delText>
        </w:r>
      </w:del>
      <w:ins w:id="8428" w:author="mpountou" w:date="2021-02-13T02:06:00Z">
        <w:r w:rsidR="00A41E60">
          <w:t>Ένα συμπέρασμα που προκύπτει είναι ότι εφόσον υπάρχει</w:t>
        </w:r>
      </w:ins>
      <w:del w:id="8429" w:author="mpountou" w:date="2021-02-13T02:12:00Z">
        <w:r w:rsidR="00656960" w:rsidDel="00C96421">
          <w:delText xml:space="preserve"> </w:delText>
        </w:r>
        <w:r w:rsidDel="00C96421">
          <w:delText>καθόλου</w:delText>
        </w:r>
        <w:r w:rsidR="00656960" w:rsidDel="00C96421">
          <w:delText xml:space="preserve"> </w:delText>
        </w:r>
        <w:r w:rsidDel="00C96421">
          <w:delText>ή</w:delText>
        </w:r>
      </w:del>
      <w:r>
        <w:t xml:space="preserve"> ελάχιστη</w:t>
      </w:r>
      <w:ins w:id="8430" w:author="mpountou" w:date="2021-02-13T02:12:00Z">
        <w:r w:rsidR="00C96421">
          <w:t xml:space="preserve"> ή</w:t>
        </w:r>
      </w:ins>
      <w:r>
        <w:t xml:space="preserve"> </w:t>
      </w:r>
      <w:ins w:id="8431" w:author="mpountou" w:date="2021-02-13T02:12:00Z">
        <w:r w:rsidR="00C96421" w:rsidRPr="00C96421">
          <w:t xml:space="preserve">καθόλου </w:t>
        </w:r>
        <w:r w:rsidR="00C96421">
          <w:t xml:space="preserve"> </w:t>
        </w:r>
      </w:ins>
      <w:r>
        <w:t>επίδραση</w:t>
      </w:r>
      <w:r w:rsidR="00656960">
        <w:t xml:space="preserve"> στην ακρίβεια</w:t>
      </w:r>
      <w:r>
        <w:t xml:space="preserve"> του μοντέλου </w:t>
      </w:r>
      <w:del w:id="8432" w:author="mpountou" w:date="2021-02-13T02:06:00Z">
        <w:r w:rsidDel="00A41E60">
          <w:delText>συναρτήσει των χαρακτηριστικών</w:delText>
        </w:r>
      </w:del>
      <w:ins w:id="8433" w:author="mpountou" w:date="2021-02-13T02:12:00Z">
        <w:r w:rsidR="00C96421">
          <w:t>με τη</w:t>
        </w:r>
      </w:ins>
      <w:ins w:id="8434" w:author="mpountou" w:date="2021-02-13T02:06:00Z">
        <w:r w:rsidR="00A41E60">
          <w:t xml:space="preserve"> μεταβολή της τιμής των χαρακτηριστικών</w:t>
        </w:r>
      </w:ins>
      <w:ins w:id="8435" w:author="mpountou" w:date="2021-02-13T02:07:00Z">
        <w:r w:rsidR="00A41E60">
          <w:t>,</w:t>
        </w:r>
      </w:ins>
      <w:ins w:id="8436" w:author="mpountou" w:date="2021-02-13T02:06:00Z">
        <w:r w:rsidR="00A41E60">
          <w:t xml:space="preserve"> αυτ</w:t>
        </w:r>
      </w:ins>
      <w:ins w:id="8437" w:author="mpountou" w:date="2021-02-13T02:07:00Z">
        <w:r w:rsidR="00A41E60">
          <w:t>ό</w:t>
        </w:r>
      </w:ins>
      <w:r w:rsidR="00656960">
        <w:t xml:space="preserve"> κάνει το σύστημα λιγότερο ευαίσθητο στην ρύθμιση του και</w:t>
      </w:r>
      <w:r>
        <w:t xml:space="preserve"> περισσότερο αξιόπιστο</w:t>
      </w:r>
      <w:r w:rsidR="004B3E49">
        <w:t>.</w:t>
      </w:r>
      <w:ins w:id="8438" w:author="mpountou" w:date="2021-02-13T02:07:00Z">
        <w:r w:rsidR="00C96421">
          <w:t xml:space="preserve"> Α</w:t>
        </w:r>
      </w:ins>
      <w:ins w:id="8439" w:author="mpountou" w:date="2021-02-13T02:12:00Z">
        <w:r w:rsidR="00C96421">
          <w:t>ποτελεί μεν μια μετρική που πρέπει να ρυθμιστε</w:t>
        </w:r>
      </w:ins>
      <w:ins w:id="8440" w:author="mpountou" w:date="2021-02-13T02:13:00Z">
        <w:r w:rsidR="00C96421">
          <w:t>ί σωστά ωστόσο μια λαθεμένη απόφαση δε θα προκαλούσε τεράστιο πρόβλημα.</w:t>
        </w:r>
      </w:ins>
    </w:p>
    <w:p w14:paraId="5B3CB573" w14:textId="14D8B927" w:rsidR="00656960" w:rsidRDefault="00656960" w:rsidP="001B3658">
      <w:del w:id="8441" w:author="mpountou" w:date="2021-02-13T02:13:00Z">
        <w:r w:rsidDel="00C96421">
          <w:delText xml:space="preserve">Συγκρίνοντας </w:delText>
        </w:r>
      </w:del>
      <w:ins w:id="8442" w:author="mpountou" w:date="2021-02-13T02:13:00Z">
        <w:r w:rsidR="00C96421">
          <w:t xml:space="preserve">Δεύτερο συμπέρασμα που προκύπτει από </w:t>
        </w:r>
      </w:ins>
      <w:r>
        <w:t xml:space="preserve">τις επιδόσεις των συνόλων </w:t>
      </w:r>
      <w:r w:rsidRPr="00E82707">
        <w:rPr>
          <w:lang w:val="en-US"/>
        </w:rPr>
        <w:t>data</w:t>
      </w:r>
      <w:r w:rsidRPr="00E82707">
        <w:t>30</w:t>
      </w:r>
      <w:r w:rsidR="00811ED5">
        <w:t xml:space="preserve"> </w:t>
      </w:r>
      <w:ins w:id="8443" w:author="mpountou" w:date="2021-02-13T02:14:00Z">
        <w:r w:rsidR="00C96421">
          <w:t>και</w:t>
        </w:r>
      </w:ins>
      <w:del w:id="8444" w:author="mpountou" w:date="2021-02-13T02:14:00Z">
        <w:r w:rsidR="00811ED5" w:rsidDel="00C96421">
          <w:delText>μ</w:delText>
        </w:r>
      </w:del>
      <w:del w:id="8445" w:author="mpountou" w:date="2021-02-13T02:13:00Z">
        <w:r w:rsidR="00811ED5" w:rsidDel="00C96421">
          <w:delText>ε</w:delText>
        </w:r>
      </w:del>
      <w:r w:rsidRPr="00E82707">
        <w:t xml:space="preserve"> </w:t>
      </w:r>
      <w:r w:rsidRPr="00E82707">
        <w:rPr>
          <w:lang w:val="en-US"/>
        </w:rPr>
        <w:t>data</w:t>
      </w:r>
      <w:r w:rsidRPr="00E82707">
        <w:t xml:space="preserve">60 </w:t>
      </w:r>
      <w:del w:id="8446" w:author="mpountou" w:date="2021-02-13T02:14:00Z">
        <w:r w:rsidRPr="00E82707" w:rsidDel="00C96421">
          <w:delText xml:space="preserve">βλέπουμε </w:delText>
        </w:r>
      </w:del>
      <w:ins w:id="8447" w:author="mpountou" w:date="2021-02-13T02:14:00Z">
        <w:r w:rsidR="00C96421">
          <w:t>είναι</w:t>
        </w:r>
        <w:r w:rsidR="00C96421" w:rsidRPr="00E82707">
          <w:t xml:space="preserve"> </w:t>
        </w:r>
      </w:ins>
      <w:r w:rsidRPr="00E82707">
        <w:t xml:space="preserve">ότι </w:t>
      </w:r>
      <w:ins w:id="8448" w:author="mpountou" w:date="2021-02-13T02:14:00Z">
        <w:r w:rsidR="00C96421">
          <w:t>με τ</w:t>
        </w:r>
      </w:ins>
      <w:r w:rsidRPr="00E82707">
        <w:t>η</w:t>
      </w:r>
      <w:ins w:id="8449" w:author="mpountou" w:date="2021-02-13T02:14:00Z">
        <w:r w:rsidR="00C96421">
          <w:t>ν</w:t>
        </w:r>
      </w:ins>
      <w:r w:rsidRPr="00E82707">
        <w:t xml:space="preserve"> αύξηση</w:t>
      </w:r>
      <w:r w:rsidR="00717D09" w:rsidRPr="00E82707">
        <w:t xml:space="preserve"> 30% των κριτικών</w:t>
      </w:r>
      <w:ins w:id="8450" w:author="mpountou" w:date="2021-02-13T02:14:00Z">
        <w:r w:rsidR="00C96421">
          <w:t xml:space="preserve"> προκαλούνται θετικές</w:t>
        </w:r>
      </w:ins>
      <w:del w:id="8451" w:author="mpountou" w:date="2021-02-13T02:14:00Z">
        <w:r w:rsidR="00E82707" w:rsidRPr="00E82707" w:rsidDel="00C96421">
          <w:delText xml:space="preserve"> </w:delText>
        </w:r>
        <w:r w:rsidR="00E82707" w:rsidDel="00C96421">
          <w:rPr>
            <w:b/>
            <w:u w:val="single"/>
          </w:rPr>
          <w:delText xml:space="preserve">έχει </w:delText>
        </w:r>
        <w:r w:rsidR="004B3E49" w:rsidDel="00C96421">
          <w:rPr>
            <w:b/>
            <w:u w:val="single"/>
          </w:rPr>
          <w:delText>θετικές</w:delText>
        </w:r>
        <w:r w:rsidR="00E82707" w:rsidRPr="00E82707" w:rsidDel="00C96421">
          <w:rPr>
            <w:b/>
          </w:rPr>
          <w:delText xml:space="preserve"> </w:delText>
        </w:r>
      </w:del>
      <w:r w:rsidR="00E82707" w:rsidRPr="00E82707">
        <w:rPr>
          <w:b/>
        </w:rPr>
        <w:t xml:space="preserve"> </w:t>
      </w:r>
      <w:r w:rsidR="00717D09" w:rsidRPr="00E82707">
        <w:t>επιδράσεις στα ζητήματα ταξινόμησης</w:t>
      </w:r>
      <w:ins w:id="8452" w:author="mpountou" w:date="2021-02-13T02:14:00Z">
        <w:r w:rsidR="00C96421">
          <w:t xml:space="preserve"> αφού έχουμε αύξηση του </w:t>
        </w:r>
        <w:r w:rsidR="00C96421">
          <w:rPr>
            <w:lang w:val="en-US"/>
          </w:rPr>
          <w:t>accuracy</w:t>
        </w:r>
        <w:r w:rsidR="00C96421" w:rsidRPr="00C96421">
          <w:rPr>
            <w:rPrChange w:id="8453" w:author="mpountou" w:date="2021-02-13T02:14:00Z">
              <w:rPr>
                <w:lang w:val="en-US"/>
              </w:rPr>
            </w:rPrChange>
          </w:rPr>
          <w:t xml:space="preserve"> </w:t>
        </w:r>
        <w:r w:rsidR="00C96421">
          <w:t xml:space="preserve">και </w:t>
        </w:r>
      </w:ins>
      <w:ins w:id="8454" w:author="mpountou" w:date="2021-02-13T02:15:00Z">
        <w:r w:rsidR="00C96421">
          <w:rPr>
            <w:lang w:val="en-US"/>
          </w:rPr>
          <w:t>precision</w:t>
        </w:r>
        <w:r w:rsidR="00C96421" w:rsidRPr="00C96421">
          <w:rPr>
            <w:rPrChange w:id="8455" w:author="mpountou" w:date="2021-02-13T02:15:00Z">
              <w:rPr>
                <w:lang w:val="en-US"/>
              </w:rPr>
            </w:rPrChange>
          </w:rPr>
          <w:t xml:space="preserve"> </w:t>
        </w:r>
        <w:r w:rsidR="00C96421">
          <w:t xml:space="preserve">από 77% σε 82% ενώ του </w:t>
        </w:r>
        <w:r w:rsidR="00C96421">
          <w:rPr>
            <w:lang w:val="en-US"/>
          </w:rPr>
          <w:t>f</w:t>
        </w:r>
        <w:r w:rsidR="00C96421" w:rsidRPr="00C96421">
          <w:rPr>
            <w:rPrChange w:id="8456" w:author="mpountou" w:date="2021-02-13T02:15:00Z">
              <w:rPr>
                <w:lang w:val="en-US"/>
              </w:rPr>
            </w:rPrChange>
          </w:rPr>
          <w:t>1_</w:t>
        </w:r>
        <w:r w:rsidR="00C96421">
          <w:rPr>
            <w:lang w:val="en-US"/>
          </w:rPr>
          <w:t>score</w:t>
        </w:r>
        <w:r w:rsidR="00C96421" w:rsidRPr="00C96421">
          <w:rPr>
            <w:rPrChange w:id="8457" w:author="mpountou" w:date="2021-02-13T02:15:00Z">
              <w:rPr>
                <w:lang w:val="en-US"/>
              </w:rPr>
            </w:rPrChange>
          </w:rPr>
          <w:t xml:space="preserve"> </w:t>
        </w:r>
        <w:r w:rsidR="00C96421">
          <w:t>από 87% σε 90%</w:t>
        </w:r>
      </w:ins>
      <w:r w:rsidR="00717D09" w:rsidRPr="00E82707">
        <w:t xml:space="preserve">. </w:t>
      </w:r>
    </w:p>
    <w:p w14:paraId="4309E96C" w14:textId="181504C2" w:rsidR="00696BD3" w:rsidRDefault="00696BD3" w:rsidP="001B3658">
      <w:pPr>
        <w:rPr>
          <w:ins w:id="8458" w:author="mpountou" w:date="2021-02-13T02:15:00Z"/>
        </w:rPr>
      </w:pPr>
    </w:p>
    <w:p w14:paraId="79643A79" w14:textId="6937D54F" w:rsidR="00C96421" w:rsidRDefault="00C96421" w:rsidP="001B3658">
      <w:pPr>
        <w:rPr>
          <w:ins w:id="8459" w:author="mpountou" w:date="2021-02-13T02:15:00Z"/>
        </w:rPr>
      </w:pPr>
    </w:p>
    <w:p w14:paraId="1DFF38CE" w14:textId="16066C8C" w:rsidR="00C96421" w:rsidRDefault="00C96421" w:rsidP="001B3658">
      <w:pPr>
        <w:rPr>
          <w:ins w:id="8460" w:author="mpountou" w:date="2021-02-13T02:15:00Z"/>
        </w:rPr>
      </w:pPr>
    </w:p>
    <w:p w14:paraId="0F7EFA86" w14:textId="5FB57687" w:rsidR="00C96421" w:rsidRDefault="00C96421" w:rsidP="001B3658">
      <w:pPr>
        <w:rPr>
          <w:ins w:id="8461" w:author="mpountou" w:date="2021-02-13T02:15:00Z"/>
        </w:rPr>
      </w:pPr>
    </w:p>
    <w:p w14:paraId="4F9100AB" w14:textId="77777777" w:rsidR="00C96421" w:rsidRDefault="00C96421" w:rsidP="001B3658"/>
    <w:p w14:paraId="6E4CBC9B" w14:textId="77777777"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14:paraId="4329414F" w14:textId="77777777" w:rsidTr="004B3E49">
        <w:trPr>
          <w:trHeight w:val="437"/>
        </w:trPr>
        <w:tc>
          <w:tcPr>
            <w:tcW w:w="4447" w:type="dxa"/>
          </w:tcPr>
          <w:p w14:paraId="10EC877D" w14:textId="77777777" w:rsidR="004B3E49" w:rsidRPr="004B3E49" w:rsidRDefault="004B3E49" w:rsidP="004B3E49">
            <w:pPr>
              <w:jc w:val="center"/>
              <w:rPr>
                <w:rFonts w:asciiTheme="minorHAnsi" w:hAnsiTheme="minorHAnsi" w:cstheme="minorHAnsi"/>
              </w:rPr>
            </w:pPr>
            <w:r>
              <w:rPr>
                <w:rFonts w:asciiTheme="minorHAnsi" w:hAnsiTheme="minorHAnsi" w:cstheme="minorHAnsi"/>
              </w:rPr>
              <w:lastRenderedPageBreak/>
              <w:t>Σετ δεδομένων: data30</w:t>
            </w:r>
          </w:p>
        </w:tc>
        <w:tc>
          <w:tcPr>
            <w:tcW w:w="5193" w:type="dxa"/>
          </w:tcPr>
          <w:p w14:paraId="5D167F94" w14:textId="77777777" w:rsidR="004B3E49" w:rsidRPr="004B3E49" w:rsidRDefault="004B3E49" w:rsidP="004B3E49">
            <w:pPr>
              <w:jc w:val="center"/>
              <w:rPr>
                <w:rFonts w:asciiTheme="minorHAnsi" w:hAnsiTheme="minorHAnsi" w:cstheme="minorHAnsi"/>
              </w:rPr>
            </w:pPr>
            <w:r w:rsidRPr="00CA5334">
              <w:rPr>
                <w:rFonts w:asciiTheme="minorHAnsi" w:hAnsiTheme="minorHAnsi" w:cstheme="minorHAnsi"/>
              </w:rPr>
              <w:t xml:space="preserve">Σετ δεδομένων: </w:t>
            </w:r>
            <w:commentRangeStart w:id="8462"/>
            <w:commentRangeStart w:id="8463"/>
            <w:r w:rsidRPr="00CA5334">
              <w:rPr>
                <w:rFonts w:asciiTheme="minorHAnsi" w:hAnsiTheme="minorHAnsi" w:cstheme="minorHAnsi"/>
              </w:rPr>
              <w:t>data</w:t>
            </w:r>
            <w:r w:rsidRPr="00CA5334">
              <w:rPr>
                <w:rFonts w:asciiTheme="minorHAnsi" w:hAnsiTheme="minorHAnsi" w:cstheme="minorHAnsi"/>
                <w:lang w:val="en-US"/>
              </w:rPr>
              <w:t>6</w:t>
            </w:r>
            <w:r>
              <w:rPr>
                <w:rFonts w:asciiTheme="minorHAnsi" w:hAnsiTheme="minorHAnsi" w:cstheme="minorHAnsi"/>
              </w:rPr>
              <w:t>0</w:t>
            </w:r>
            <w:commentRangeEnd w:id="8462"/>
            <w:r w:rsidR="005967AA">
              <w:rPr>
                <w:rStyle w:val="ad"/>
              </w:rPr>
              <w:commentReference w:id="8462"/>
            </w:r>
            <w:commentRangeEnd w:id="8463"/>
            <w:r w:rsidR="000F251E">
              <w:rPr>
                <w:rStyle w:val="ad"/>
              </w:rPr>
              <w:commentReference w:id="8463"/>
            </w:r>
          </w:p>
        </w:tc>
      </w:tr>
      <w:tr w:rsidR="004B3E49" w14:paraId="18581612" w14:textId="77777777" w:rsidTr="004B3E49">
        <w:trPr>
          <w:trHeight w:val="2836"/>
        </w:trPr>
        <w:tc>
          <w:tcPr>
            <w:tcW w:w="4447" w:type="dxa"/>
          </w:tcPr>
          <w:p w14:paraId="20BB46CC" w14:textId="77777777" w:rsidR="004B3E49" w:rsidRDefault="00580EA0" w:rsidP="007962CA">
            <w:pPr>
              <w:jc w:val="center"/>
            </w:pPr>
            <w:r>
              <w:rPr>
                <w:noProof/>
                <w:lang w:eastAsia="el-GR"/>
              </w:rPr>
              <w:drawing>
                <wp:inline distT="0" distB="0" distL="0" distR="0" wp14:anchorId="69275B07" wp14:editId="25DC190D">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400" cy="1800000"/>
                          </a:xfrm>
                          <a:prstGeom prst="rect">
                            <a:avLst/>
                          </a:prstGeom>
                        </pic:spPr>
                      </pic:pic>
                    </a:graphicData>
                  </a:graphic>
                </wp:inline>
              </w:drawing>
            </w:r>
          </w:p>
        </w:tc>
        <w:tc>
          <w:tcPr>
            <w:tcW w:w="5193" w:type="dxa"/>
          </w:tcPr>
          <w:p w14:paraId="4B97C472" w14:textId="77777777" w:rsidR="004B3E49" w:rsidRDefault="00580EA0" w:rsidP="00580EA0">
            <w:pPr>
              <w:jc w:val="center"/>
            </w:pPr>
            <w:r>
              <w:rPr>
                <w:noProof/>
                <w:lang w:eastAsia="el-GR"/>
              </w:rPr>
              <w:drawing>
                <wp:inline distT="0" distB="0" distL="0" distR="0" wp14:anchorId="07B9C4B8" wp14:editId="7CBC74C5">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9600" cy="1800000"/>
                          </a:xfrm>
                          <a:prstGeom prst="rect">
                            <a:avLst/>
                          </a:prstGeom>
                        </pic:spPr>
                      </pic:pic>
                    </a:graphicData>
                  </a:graphic>
                </wp:inline>
              </w:drawing>
            </w:r>
          </w:p>
        </w:tc>
      </w:tr>
      <w:tr w:rsidR="004B3E49" w14:paraId="018C9030" w14:textId="77777777" w:rsidTr="004B3E49">
        <w:tc>
          <w:tcPr>
            <w:tcW w:w="4447" w:type="dxa"/>
          </w:tcPr>
          <w:p w14:paraId="06535D0D" w14:textId="01D154B9" w:rsidR="004B3E49" w:rsidRPr="004B3E49" w:rsidRDefault="004B3E49" w:rsidP="004B3E49">
            <w:pPr>
              <w:pStyle w:val="aa"/>
              <w:jc w:val="center"/>
              <w:rPr>
                <w:sz w:val="14"/>
                <w:szCs w:val="14"/>
              </w:rPr>
            </w:pPr>
            <w:bookmarkStart w:id="8464" w:name="_Ref64077653"/>
            <w:bookmarkStart w:id="8465" w:name="_Toc61618637"/>
            <w:bookmarkStart w:id="8466" w:name="_Toc62231449"/>
            <w:bookmarkStart w:id="8467" w:name="_Toc63089751"/>
            <w:bookmarkStart w:id="8468" w:name="_Toc63089827"/>
            <w:bookmarkStart w:id="8469" w:name="_Toc63885437"/>
            <w:bookmarkStart w:id="8470" w:name="_Toc64223189"/>
            <w:r w:rsidRPr="00EC7B21">
              <w:rPr>
                <w:b/>
                <w:sz w:val="14"/>
                <w:szCs w:val="14"/>
                <w:rPrChange w:id="8471" w:author="mpountou" w:date="2021-02-10T22:32:00Z">
                  <w:rPr>
                    <w:sz w:val="14"/>
                    <w:szCs w:val="14"/>
                  </w:rPr>
                </w:rPrChange>
              </w:rPr>
              <w:t xml:space="preserve">Εικόνα </w:t>
            </w:r>
            <w:r w:rsidRPr="00EC7B21">
              <w:rPr>
                <w:b/>
                <w:sz w:val="14"/>
                <w:szCs w:val="14"/>
                <w:rPrChange w:id="8472" w:author="mpountou" w:date="2021-02-10T22:32:00Z">
                  <w:rPr>
                    <w:sz w:val="14"/>
                    <w:szCs w:val="14"/>
                  </w:rPr>
                </w:rPrChange>
              </w:rPr>
              <w:fldChar w:fldCharType="begin"/>
            </w:r>
            <w:r w:rsidRPr="00EC7B21">
              <w:rPr>
                <w:b/>
                <w:sz w:val="14"/>
                <w:szCs w:val="14"/>
                <w:rPrChange w:id="8473" w:author="mpountou" w:date="2021-02-10T22:32:00Z">
                  <w:rPr>
                    <w:sz w:val="14"/>
                    <w:szCs w:val="14"/>
                  </w:rPr>
                </w:rPrChange>
              </w:rPr>
              <w:instrText xml:space="preserve"> </w:instrText>
            </w:r>
            <w:r w:rsidRPr="00EC7B21">
              <w:rPr>
                <w:b/>
                <w:sz w:val="14"/>
                <w:szCs w:val="14"/>
                <w:lang w:val="en-US"/>
                <w:rPrChange w:id="8474" w:author="mpountou" w:date="2021-02-10T22:32:00Z">
                  <w:rPr>
                    <w:sz w:val="14"/>
                    <w:szCs w:val="14"/>
                    <w:lang w:val="en-US"/>
                  </w:rPr>
                </w:rPrChange>
              </w:rPr>
              <w:instrText>SEQ</w:instrText>
            </w:r>
            <w:r w:rsidRPr="00EC7B21">
              <w:rPr>
                <w:b/>
                <w:sz w:val="14"/>
                <w:szCs w:val="14"/>
                <w:rPrChange w:id="8475" w:author="mpountou" w:date="2021-02-10T22:32:00Z">
                  <w:rPr>
                    <w:sz w:val="14"/>
                    <w:szCs w:val="14"/>
                  </w:rPr>
                </w:rPrChange>
              </w:rPr>
              <w:instrText xml:space="preserve"> Εικόνα \* </w:instrText>
            </w:r>
            <w:r w:rsidRPr="00EC7B21">
              <w:rPr>
                <w:b/>
                <w:sz w:val="14"/>
                <w:szCs w:val="14"/>
                <w:lang w:val="en-US"/>
                <w:rPrChange w:id="8476" w:author="mpountou" w:date="2021-02-10T22:32:00Z">
                  <w:rPr>
                    <w:sz w:val="14"/>
                    <w:szCs w:val="14"/>
                    <w:lang w:val="en-US"/>
                  </w:rPr>
                </w:rPrChange>
              </w:rPr>
              <w:instrText>ARABIC</w:instrText>
            </w:r>
            <w:r w:rsidRPr="00EC7B21">
              <w:rPr>
                <w:b/>
                <w:sz w:val="14"/>
                <w:szCs w:val="14"/>
                <w:rPrChange w:id="8477" w:author="mpountou" w:date="2021-02-10T22:32:00Z">
                  <w:rPr>
                    <w:sz w:val="14"/>
                    <w:szCs w:val="14"/>
                  </w:rPr>
                </w:rPrChange>
              </w:rPr>
              <w:instrText xml:space="preserve"> </w:instrText>
            </w:r>
            <w:r w:rsidRPr="00EC7B21">
              <w:rPr>
                <w:b/>
                <w:sz w:val="14"/>
                <w:szCs w:val="14"/>
                <w:rPrChange w:id="8478" w:author="mpountou" w:date="2021-02-10T22:32:00Z">
                  <w:rPr>
                    <w:sz w:val="14"/>
                    <w:szCs w:val="14"/>
                  </w:rPr>
                </w:rPrChange>
              </w:rPr>
              <w:fldChar w:fldCharType="separate"/>
            </w:r>
            <w:ins w:id="8479" w:author="mpountou" w:date="2021-02-14T02:13:00Z">
              <w:r w:rsidR="004344EE" w:rsidRPr="004344EE">
                <w:rPr>
                  <w:b/>
                  <w:noProof/>
                  <w:sz w:val="14"/>
                  <w:szCs w:val="14"/>
                  <w:rPrChange w:id="8480" w:author="mpountou" w:date="2021-02-14T02:13:00Z">
                    <w:rPr>
                      <w:b/>
                      <w:noProof/>
                      <w:sz w:val="14"/>
                      <w:szCs w:val="14"/>
                      <w:lang w:val="en-US"/>
                    </w:rPr>
                  </w:rPrChange>
                </w:rPr>
                <w:t>24</w:t>
              </w:r>
            </w:ins>
            <w:del w:id="8481" w:author="mpountou" w:date="2021-02-12T21:41:00Z">
              <w:r w:rsidR="005F634F" w:rsidRPr="00EC7B21" w:rsidDel="00E6746E">
                <w:rPr>
                  <w:b/>
                  <w:noProof/>
                  <w:sz w:val="14"/>
                  <w:szCs w:val="14"/>
                  <w:rPrChange w:id="8482" w:author="mpountou" w:date="2021-02-10T22:32:00Z">
                    <w:rPr>
                      <w:noProof/>
                      <w:sz w:val="14"/>
                      <w:szCs w:val="14"/>
                    </w:rPr>
                  </w:rPrChange>
                </w:rPr>
                <w:delText>22</w:delText>
              </w:r>
            </w:del>
            <w:r w:rsidRPr="00EC7B21">
              <w:rPr>
                <w:b/>
                <w:sz w:val="14"/>
                <w:szCs w:val="14"/>
                <w:rPrChange w:id="8483" w:author="mpountou" w:date="2021-02-10T22:32:00Z">
                  <w:rPr>
                    <w:sz w:val="14"/>
                    <w:szCs w:val="14"/>
                  </w:rPr>
                </w:rPrChange>
              </w:rPr>
              <w:fldChar w:fldCharType="end"/>
            </w:r>
            <w:bookmarkEnd w:id="8464"/>
            <w:ins w:id="8484" w:author="mpountou" w:date="2021-02-10T22:32:00Z">
              <w:r w:rsidR="00EC7B21" w:rsidRPr="00EC7B21">
                <w:rPr>
                  <w:sz w:val="14"/>
                  <w:szCs w:val="14"/>
                  <w:rPrChange w:id="8485" w:author="mpountou" w:date="2021-02-10T22:32:00Z">
                    <w:rPr>
                      <w:sz w:val="14"/>
                      <w:szCs w:val="14"/>
                      <w:lang w:val="en-US"/>
                    </w:rPr>
                  </w:rPrChange>
                </w:rPr>
                <w:t xml:space="preserve"> -</w:t>
              </w:r>
            </w:ins>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8465"/>
            <w:bookmarkEnd w:id="8466"/>
            <w:bookmarkEnd w:id="8467"/>
            <w:bookmarkEnd w:id="8468"/>
            <w:bookmarkEnd w:id="8469"/>
            <w:bookmarkEnd w:id="8470"/>
          </w:p>
        </w:tc>
        <w:tc>
          <w:tcPr>
            <w:tcW w:w="5193" w:type="dxa"/>
          </w:tcPr>
          <w:p w14:paraId="47256B27" w14:textId="2DA2A037" w:rsidR="004B3E49" w:rsidRPr="004B3E49" w:rsidRDefault="004B3E49" w:rsidP="004B3E49">
            <w:pPr>
              <w:pStyle w:val="aa"/>
              <w:jc w:val="center"/>
              <w:rPr>
                <w:b/>
                <w:sz w:val="14"/>
                <w:szCs w:val="14"/>
                <w:u w:val="single"/>
              </w:rPr>
            </w:pPr>
            <w:bookmarkStart w:id="8486" w:name="_Ref64077703"/>
            <w:bookmarkStart w:id="8487" w:name="_Toc61618638"/>
            <w:bookmarkStart w:id="8488" w:name="_Toc62231450"/>
            <w:bookmarkStart w:id="8489" w:name="_Toc63089752"/>
            <w:bookmarkStart w:id="8490" w:name="_Toc63089828"/>
            <w:bookmarkStart w:id="8491" w:name="_Toc63885438"/>
            <w:bookmarkStart w:id="8492" w:name="_Toc64223190"/>
            <w:r w:rsidRPr="00EC7B21">
              <w:rPr>
                <w:b/>
                <w:sz w:val="14"/>
                <w:szCs w:val="14"/>
                <w:rPrChange w:id="8493" w:author="mpountou" w:date="2021-02-10T22:32:00Z">
                  <w:rPr>
                    <w:sz w:val="14"/>
                    <w:szCs w:val="14"/>
                  </w:rPr>
                </w:rPrChange>
              </w:rPr>
              <w:t xml:space="preserve">Εικόνα </w:t>
            </w:r>
            <w:r w:rsidRPr="00EC7B21">
              <w:rPr>
                <w:b/>
                <w:sz w:val="14"/>
                <w:szCs w:val="14"/>
                <w:rPrChange w:id="8494" w:author="mpountou" w:date="2021-02-10T22:32:00Z">
                  <w:rPr>
                    <w:sz w:val="14"/>
                    <w:szCs w:val="14"/>
                  </w:rPr>
                </w:rPrChange>
              </w:rPr>
              <w:fldChar w:fldCharType="begin"/>
            </w:r>
            <w:r w:rsidRPr="00EC7B21">
              <w:rPr>
                <w:b/>
                <w:sz w:val="14"/>
                <w:szCs w:val="14"/>
                <w:rPrChange w:id="8495" w:author="mpountou" w:date="2021-02-10T22:32:00Z">
                  <w:rPr>
                    <w:sz w:val="14"/>
                    <w:szCs w:val="14"/>
                  </w:rPr>
                </w:rPrChange>
              </w:rPr>
              <w:instrText xml:space="preserve"> SEQ Εικόνα \* ARABIC </w:instrText>
            </w:r>
            <w:r w:rsidRPr="00EC7B21">
              <w:rPr>
                <w:b/>
                <w:sz w:val="14"/>
                <w:szCs w:val="14"/>
                <w:rPrChange w:id="8496" w:author="mpountou" w:date="2021-02-10T22:32:00Z">
                  <w:rPr>
                    <w:noProof/>
                    <w:sz w:val="14"/>
                    <w:szCs w:val="14"/>
                  </w:rPr>
                </w:rPrChange>
              </w:rPr>
              <w:fldChar w:fldCharType="separate"/>
            </w:r>
            <w:ins w:id="8497" w:author="mpountou" w:date="2021-02-14T02:13:00Z">
              <w:r w:rsidR="004344EE">
                <w:rPr>
                  <w:b/>
                  <w:noProof/>
                  <w:sz w:val="14"/>
                  <w:szCs w:val="14"/>
                </w:rPr>
                <w:t>25</w:t>
              </w:r>
            </w:ins>
            <w:del w:id="8498" w:author="mpountou" w:date="2021-02-12T21:41:00Z">
              <w:r w:rsidR="005F634F" w:rsidRPr="00EC7B21" w:rsidDel="00E6746E">
                <w:rPr>
                  <w:b/>
                  <w:noProof/>
                  <w:sz w:val="14"/>
                  <w:szCs w:val="14"/>
                  <w:rPrChange w:id="8499" w:author="mpountou" w:date="2021-02-10T22:32:00Z">
                    <w:rPr>
                      <w:noProof/>
                      <w:sz w:val="14"/>
                      <w:szCs w:val="14"/>
                    </w:rPr>
                  </w:rPrChange>
                </w:rPr>
                <w:delText>23</w:delText>
              </w:r>
            </w:del>
            <w:r w:rsidRPr="00EC7B21">
              <w:rPr>
                <w:b/>
                <w:noProof/>
                <w:sz w:val="14"/>
                <w:szCs w:val="14"/>
                <w:rPrChange w:id="8500" w:author="mpountou" w:date="2021-02-10T22:32:00Z">
                  <w:rPr>
                    <w:noProof/>
                    <w:sz w:val="14"/>
                    <w:szCs w:val="14"/>
                  </w:rPr>
                </w:rPrChange>
              </w:rPr>
              <w:fldChar w:fldCharType="end"/>
            </w:r>
            <w:bookmarkEnd w:id="8486"/>
            <w:ins w:id="8501" w:author="mpountou" w:date="2021-02-10T22:32:00Z">
              <w:r w:rsidR="00EC7B21" w:rsidRPr="00EC7B21">
                <w:rPr>
                  <w:sz w:val="14"/>
                  <w:szCs w:val="14"/>
                  <w:rPrChange w:id="8502" w:author="mpountou" w:date="2021-02-10T22:32:00Z">
                    <w:rPr>
                      <w:sz w:val="14"/>
                      <w:szCs w:val="14"/>
                      <w:lang w:val="en-US"/>
                    </w:rPr>
                  </w:rPrChange>
                </w:rPr>
                <w:t xml:space="preserve"> -</w:t>
              </w:r>
            </w:ins>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8487"/>
            <w:bookmarkEnd w:id="8488"/>
            <w:bookmarkEnd w:id="8489"/>
            <w:bookmarkEnd w:id="8490"/>
            <w:bookmarkEnd w:id="8491"/>
            <w:bookmarkEnd w:id="8492"/>
          </w:p>
        </w:tc>
      </w:tr>
    </w:tbl>
    <w:p w14:paraId="08842CD3" w14:textId="77777777" w:rsidR="00F545AF" w:rsidRPr="004B3E49" w:rsidDel="00F229D5" w:rsidRDefault="00A12528" w:rsidP="004B3E49">
      <w:pPr>
        <w:rPr>
          <w:del w:id="8503" w:author="mpountou" w:date="2021-02-13T02:15:00Z"/>
        </w:rPr>
      </w:pPr>
      <w:r>
        <w:t xml:space="preserve"> </w:t>
      </w:r>
    </w:p>
    <w:p w14:paraId="51B854A6" w14:textId="77777777" w:rsidR="00BF007D" w:rsidRDefault="00BF007D" w:rsidP="00E13D0B">
      <w:pPr>
        <w:rPr>
          <w:b/>
          <w:u w:val="single"/>
        </w:rPr>
      </w:pPr>
    </w:p>
    <w:p w14:paraId="279439E9" w14:textId="77777777"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14:paraId="7C7E7A74" w14:textId="77777777" w:rsidR="00E13D0B" w:rsidRDefault="00F545AF" w:rsidP="00CA5334">
      <w:pPr>
        <w:jc w:val="center"/>
        <w:rPr>
          <w:b/>
          <w:u w:val="single"/>
          <w:lang w:val="en-US"/>
        </w:rPr>
      </w:pPr>
      <w:r>
        <w:rPr>
          <w:noProof/>
          <w:lang w:eastAsia="el-GR"/>
        </w:rPr>
        <w:drawing>
          <wp:inline distT="0" distB="0" distL="0" distR="0" wp14:anchorId="64D8B707" wp14:editId="68F2855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160000"/>
                    </a:xfrm>
                    <a:prstGeom prst="rect">
                      <a:avLst/>
                    </a:prstGeom>
                  </pic:spPr>
                </pic:pic>
              </a:graphicData>
            </a:graphic>
          </wp:inline>
        </w:drawing>
      </w:r>
    </w:p>
    <w:p w14:paraId="1B2CBA0A" w14:textId="70866BEE" w:rsidR="00F545AF" w:rsidRPr="00CA5334" w:rsidRDefault="00F545AF" w:rsidP="000451B0">
      <w:pPr>
        <w:pStyle w:val="aa"/>
        <w:jc w:val="center"/>
        <w:rPr>
          <w:sz w:val="14"/>
          <w:szCs w:val="14"/>
          <w:lang w:val="en-US"/>
        </w:rPr>
      </w:pPr>
      <w:bookmarkStart w:id="8504" w:name="_Ref64077760"/>
      <w:bookmarkStart w:id="8505" w:name="_Toc61618639"/>
      <w:bookmarkStart w:id="8506" w:name="_Toc62231451"/>
      <w:bookmarkStart w:id="8507" w:name="_Toc63089753"/>
      <w:bookmarkStart w:id="8508" w:name="_Toc63089829"/>
      <w:bookmarkStart w:id="8509" w:name="_Toc63885439"/>
      <w:bookmarkStart w:id="8510" w:name="_Toc64223191"/>
      <w:r w:rsidRPr="00EC7B21">
        <w:rPr>
          <w:b/>
          <w:sz w:val="14"/>
          <w:szCs w:val="14"/>
          <w:rPrChange w:id="8511" w:author="mpountou" w:date="2021-02-10T22:32:00Z">
            <w:rPr>
              <w:sz w:val="14"/>
              <w:szCs w:val="14"/>
            </w:rPr>
          </w:rPrChange>
        </w:rPr>
        <w:t>Εικόνα</w:t>
      </w:r>
      <w:r w:rsidRPr="00EC7B21">
        <w:rPr>
          <w:b/>
          <w:sz w:val="14"/>
          <w:szCs w:val="14"/>
          <w:lang w:val="en-US"/>
          <w:rPrChange w:id="8512" w:author="mpountou" w:date="2021-02-10T22:32:00Z">
            <w:rPr>
              <w:sz w:val="14"/>
              <w:szCs w:val="14"/>
              <w:lang w:val="en-US"/>
            </w:rPr>
          </w:rPrChange>
        </w:rPr>
        <w:t xml:space="preserve"> </w:t>
      </w:r>
      <w:r w:rsidRPr="00EC7B21">
        <w:rPr>
          <w:b/>
          <w:sz w:val="14"/>
          <w:szCs w:val="14"/>
          <w:rPrChange w:id="8513" w:author="mpountou" w:date="2021-02-10T22:32:00Z">
            <w:rPr>
              <w:sz w:val="14"/>
              <w:szCs w:val="14"/>
            </w:rPr>
          </w:rPrChange>
        </w:rPr>
        <w:fldChar w:fldCharType="begin"/>
      </w:r>
      <w:r w:rsidRPr="00EC7B21">
        <w:rPr>
          <w:b/>
          <w:sz w:val="14"/>
          <w:szCs w:val="14"/>
          <w:lang w:val="en-US"/>
          <w:rPrChange w:id="8514" w:author="mpountou" w:date="2021-02-10T22:32:00Z">
            <w:rPr>
              <w:sz w:val="14"/>
              <w:szCs w:val="14"/>
              <w:lang w:val="en-US"/>
            </w:rPr>
          </w:rPrChange>
        </w:rPr>
        <w:instrText xml:space="preserve"> SEQ </w:instrText>
      </w:r>
      <w:r w:rsidRPr="00EC7B21">
        <w:rPr>
          <w:b/>
          <w:sz w:val="14"/>
          <w:szCs w:val="14"/>
          <w:rPrChange w:id="8515" w:author="mpountou" w:date="2021-02-10T22:32:00Z">
            <w:rPr>
              <w:sz w:val="14"/>
              <w:szCs w:val="14"/>
            </w:rPr>
          </w:rPrChange>
        </w:rPr>
        <w:instrText>Εικόνα</w:instrText>
      </w:r>
      <w:r w:rsidRPr="00EC7B21">
        <w:rPr>
          <w:b/>
          <w:sz w:val="14"/>
          <w:szCs w:val="14"/>
          <w:lang w:val="en-US"/>
          <w:rPrChange w:id="8516" w:author="mpountou" w:date="2021-02-10T22:32:00Z">
            <w:rPr>
              <w:sz w:val="14"/>
              <w:szCs w:val="14"/>
              <w:lang w:val="en-US"/>
            </w:rPr>
          </w:rPrChange>
        </w:rPr>
        <w:instrText xml:space="preserve"> \* ARABIC </w:instrText>
      </w:r>
      <w:r w:rsidRPr="00EC7B21">
        <w:rPr>
          <w:b/>
          <w:sz w:val="14"/>
          <w:szCs w:val="14"/>
          <w:rPrChange w:id="8517" w:author="mpountou" w:date="2021-02-10T22:32:00Z">
            <w:rPr>
              <w:sz w:val="14"/>
              <w:szCs w:val="14"/>
            </w:rPr>
          </w:rPrChange>
        </w:rPr>
        <w:fldChar w:fldCharType="separate"/>
      </w:r>
      <w:ins w:id="8518" w:author="mpountou" w:date="2021-02-14T02:13:00Z">
        <w:r w:rsidR="004344EE">
          <w:rPr>
            <w:b/>
            <w:noProof/>
            <w:sz w:val="14"/>
            <w:szCs w:val="14"/>
            <w:lang w:val="en-US"/>
          </w:rPr>
          <w:t>26</w:t>
        </w:r>
      </w:ins>
      <w:del w:id="8519" w:author="mpountou" w:date="2021-02-12T21:41:00Z">
        <w:r w:rsidR="005F634F" w:rsidRPr="00EC7B21" w:rsidDel="00E6746E">
          <w:rPr>
            <w:b/>
            <w:noProof/>
            <w:sz w:val="14"/>
            <w:szCs w:val="14"/>
            <w:lang w:val="en-US"/>
            <w:rPrChange w:id="8520" w:author="mpountou" w:date="2021-02-10T22:32:00Z">
              <w:rPr>
                <w:noProof/>
                <w:sz w:val="14"/>
                <w:szCs w:val="14"/>
                <w:lang w:val="en-US"/>
              </w:rPr>
            </w:rPrChange>
          </w:rPr>
          <w:delText>24</w:delText>
        </w:r>
      </w:del>
      <w:r w:rsidRPr="00EC7B21">
        <w:rPr>
          <w:b/>
          <w:sz w:val="14"/>
          <w:szCs w:val="14"/>
          <w:rPrChange w:id="8521" w:author="mpountou" w:date="2021-02-10T22:32:00Z">
            <w:rPr>
              <w:sz w:val="14"/>
              <w:szCs w:val="14"/>
            </w:rPr>
          </w:rPrChange>
        </w:rPr>
        <w:fldChar w:fldCharType="end"/>
      </w:r>
      <w:bookmarkEnd w:id="8504"/>
      <w:ins w:id="8522" w:author="mpountou" w:date="2021-02-10T22:32:00Z">
        <w:r w:rsidR="00EC7B21">
          <w:rPr>
            <w:sz w:val="14"/>
            <w:szCs w:val="14"/>
            <w:lang w:val="en-US"/>
          </w:rPr>
          <w:t xml:space="preserve"> -</w:t>
        </w:r>
      </w:ins>
      <w:r w:rsidRPr="00CA5334">
        <w:rPr>
          <w:sz w:val="14"/>
          <w:szCs w:val="14"/>
          <w:lang w:val="en-US"/>
        </w:rPr>
        <w:t xml:space="preserve"> Υλοποίηση SVD - Διάγραμμα μετρικών αccuracy, recall, precision και f1_score ανά τιμή χαρακτηριστικών – movielens 100K</w:t>
      </w:r>
      <w:bookmarkEnd w:id="8505"/>
      <w:bookmarkEnd w:id="8506"/>
      <w:bookmarkEnd w:id="8507"/>
      <w:bookmarkEnd w:id="8508"/>
      <w:bookmarkEnd w:id="8509"/>
      <w:bookmarkEnd w:id="8510"/>
    </w:p>
    <w:p w14:paraId="1DE9DBE4" w14:textId="77777777" w:rsidR="00E13D0B" w:rsidRPr="00E13D0B" w:rsidRDefault="00E13D0B" w:rsidP="00E13D0B">
      <w:pPr>
        <w:rPr>
          <w:b/>
          <w:u w:val="single"/>
          <w:lang w:val="en-US"/>
        </w:rPr>
      </w:pPr>
    </w:p>
    <w:p w14:paraId="2FA56D88" w14:textId="77777777" w:rsidR="00E13D0B" w:rsidRDefault="00E13D0B" w:rsidP="00E13D0B">
      <w:pPr>
        <w:rPr>
          <w:lang w:val="en-US"/>
        </w:rPr>
      </w:pPr>
    </w:p>
    <w:p w14:paraId="7867BA9E" w14:textId="77777777" w:rsidR="00696BD3" w:rsidRPr="00F545AF" w:rsidRDefault="00696BD3" w:rsidP="00E13D0B">
      <w:pPr>
        <w:rPr>
          <w:lang w:val="en-US"/>
        </w:rPr>
      </w:pPr>
    </w:p>
    <w:p w14:paraId="3E6F32CA" w14:textId="77777777" w:rsidR="005820FB" w:rsidRPr="005967AA" w:rsidRDefault="00073FB2" w:rsidP="00073FB2">
      <w:pPr>
        <w:pStyle w:val="3"/>
        <w:rPr>
          <w:b/>
          <w:bCs/>
          <w:rPrChange w:id="8523" w:author="Sotirios Filippos Tsarouchis" w:date="2021-02-10T15:03:00Z">
            <w:rPr/>
          </w:rPrChange>
        </w:rPr>
      </w:pPr>
      <w:bookmarkStart w:id="8524" w:name="_Toc64223434"/>
      <w:r w:rsidRPr="005967AA">
        <w:rPr>
          <w:b/>
          <w:bCs/>
          <w:rPrChange w:id="8525" w:author="Sotirios Filippos Tsarouchis" w:date="2021-02-10T15:03:00Z">
            <w:rPr/>
          </w:rPrChange>
        </w:rPr>
        <w:t>Μέσο απόλυτο σφάλμα (MAE) και ρίζα μέσου τετραγωνικού σφάλματος (RMSE)</w:t>
      </w:r>
      <w:bookmarkEnd w:id="8524"/>
    </w:p>
    <w:p w14:paraId="4AFC3EBB" w14:textId="77777777" w:rsidR="005820FB" w:rsidRDefault="005820FB" w:rsidP="005820FB"/>
    <w:p w14:paraId="49FF737C" w14:textId="32715443" w:rsidR="007077B2" w:rsidRDefault="00DD4B19" w:rsidP="00DD4B19">
      <w:pPr>
        <w:rPr>
          <w:ins w:id="8526" w:author="mpountou" w:date="2021-02-13T02:21:00Z"/>
        </w:rPr>
      </w:pPr>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7D1B31">
        <w:rPr>
          <w:rPrChange w:id="8527" w:author="mpountou" w:date="2021-02-13T02:20:00Z">
            <w:rPr>
              <w:b/>
              <w:u w:val="single"/>
            </w:rPr>
          </w:rPrChange>
        </w:rPr>
        <w:t>αλλάζει</w:t>
      </w:r>
      <w:r w:rsidR="00260613" w:rsidRPr="007D1B31">
        <w:rPr>
          <w:rPrChange w:id="8528" w:author="mpountou" w:date="2021-02-13T02:20:00Z">
            <w:rPr>
              <w:b/>
              <w:u w:val="single"/>
            </w:rPr>
          </w:rPrChang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14:paraId="1A0FA8B3" w14:textId="02B3284A" w:rsidR="007D1B31" w:rsidRPr="00D6758D" w:rsidRDefault="007D1B31" w:rsidP="007D1B31">
      <w:pPr>
        <w:rPr>
          <w:ins w:id="8529" w:author="mpountou" w:date="2021-02-13T02:21:00Z"/>
        </w:rPr>
      </w:pPr>
      <w:ins w:id="8530" w:author="mpountou" w:date="2021-02-13T02:21:00Z">
        <w:r>
          <w:t>Γ</w:t>
        </w:r>
        <w:r w:rsidRPr="007D1B31">
          <w:t xml:space="preserve">ια το σύνολο δεδομένων </w:t>
        </w:r>
        <w:r w:rsidRPr="007D1B31">
          <w:rPr>
            <w:lang w:val="en-US"/>
          </w:rPr>
          <w:t>data</w:t>
        </w:r>
        <w:r w:rsidRPr="007D1B31">
          <w:t xml:space="preserve">30 </w:t>
        </w:r>
        <w:r>
          <w:t xml:space="preserve">παρατηρείται </w:t>
        </w:r>
        <w:r w:rsidRPr="007D1B31">
          <w:t xml:space="preserve">ότι για διαφορετικές τιμές </w:t>
        </w:r>
        <w:r w:rsidRPr="007D1B31">
          <w:rPr>
            <w:lang w:val="en-US"/>
          </w:rPr>
          <w:t>k</w:t>
        </w:r>
        <w:r w:rsidRPr="007D1B31">
          <w:t xml:space="preserve"> </w:t>
        </w:r>
      </w:ins>
      <w:ins w:id="8531" w:author="mpountou" w:date="2021-02-13T02:22:00Z">
        <w:r w:rsidR="00BE5042">
          <w:t>η ρίζα μέσου τετραγωνικού σφάλματος</w:t>
        </w:r>
      </w:ins>
      <w:ins w:id="8532" w:author="mpountou" w:date="2021-02-13T02:21:00Z">
        <w:r w:rsidRPr="007D1B31">
          <w:t xml:space="preserve"> κυμαίνεται </w:t>
        </w:r>
      </w:ins>
      <w:ins w:id="8533" w:author="mpountou" w:date="2021-02-13T02:22:00Z">
        <w:r w:rsidR="00BE5042">
          <w:t xml:space="preserve">από </w:t>
        </w:r>
      </w:ins>
      <w:ins w:id="8534" w:author="mpountou" w:date="2021-02-13T02:21:00Z">
        <w:r w:rsidR="00BE5042">
          <w:t>2.</w:t>
        </w:r>
      </w:ins>
      <w:ins w:id="8535" w:author="mpountou" w:date="2021-02-13T02:22:00Z">
        <w:r w:rsidR="00BE5042">
          <w:t>73</w:t>
        </w:r>
      </w:ins>
      <w:ins w:id="8536" w:author="mpountou" w:date="2021-02-13T02:21:00Z">
        <w:r w:rsidR="00BE5042">
          <w:t xml:space="preserve"> </w:t>
        </w:r>
      </w:ins>
      <w:ins w:id="8537" w:author="mpountou" w:date="2021-02-13T02:22:00Z">
        <w:r w:rsidR="00BE5042">
          <w:t>έως 2.77</w:t>
        </w:r>
      </w:ins>
      <w:ins w:id="8538" w:author="mpountou" w:date="2021-02-13T02:21:00Z">
        <w:r w:rsidRPr="007D1B31">
          <w:t xml:space="preserve"> </w:t>
        </w:r>
      </w:ins>
      <w:ins w:id="8539" w:author="mpountou" w:date="2021-02-13T02:23:00Z">
        <w:r w:rsidR="00BE5042">
          <w:t>και το μέσο απόλυτο σφάλμα από</w:t>
        </w:r>
      </w:ins>
      <w:ins w:id="8540" w:author="mpountou" w:date="2021-02-13T02:21:00Z">
        <w:r w:rsidRPr="007D1B31">
          <w:t xml:space="preserve"> </w:t>
        </w:r>
      </w:ins>
      <w:ins w:id="8541" w:author="mpountou" w:date="2021-02-13T02:23:00Z">
        <w:r w:rsidR="00BE5042">
          <w:t>2.34 έως 2.40</w:t>
        </w:r>
      </w:ins>
      <w:ins w:id="8542" w:author="mpountou" w:date="2021-02-13T03:03:00Z">
        <w:r w:rsidR="004309C9" w:rsidRPr="004309C9">
          <w:rPr>
            <w:rPrChange w:id="8543" w:author="mpountou" w:date="2021-02-13T03:04:00Z">
              <w:rPr>
                <w:lang w:val="en-US"/>
              </w:rPr>
            </w:rPrChange>
          </w:rPr>
          <w:t xml:space="preserve"> </w:t>
        </w:r>
        <w:r w:rsidR="004309C9" w:rsidRPr="004309C9">
          <w:rPr>
            <w:i/>
            <w:szCs w:val="22"/>
            <w:rPrChange w:id="8544" w:author="mpountou" w:date="2021-02-13T03:05:00Z">
              <w:rPr>
                <w:lang w:val="en-US"/>
              </w:rPr>
            </w:rPrChange>
          </w:rPr>
          <w:t>(</w:t>
        </w:r>
      </w:ins>
      <w:ins w:id="8545" w:author="mpountou" w:date="2021-02-13T03:05:00Z">
        <w:r w:rsidR="004309C9" w:rsidRPr="004309C9">
          <w:rPr>
            <w:i/>
            <w:szCs w:val="22"/>
            <w:rPrChange w:id="8546" w:author="mpountou" w:date="2021-02-13T03:05:00Z">
              <w:rPr/>
            </w:rPrChange>
          </w:rPr>
          <w:fldChar w:fldCharType="begin"/>
        </w:r>
        <w:r w:rsidR="004309C9" w:rsidRPr="004309C9">
          <w:rPr>
            <w:i/>
            <w:szCs w:val="22"/>
            <w:rPrChange w:id="8547" w:author="mpountou" w:date="2021-02-13T03:05:00Z">
              <w:rPr/>
            </w:rPrChange>
          </w:rPr>
          <w:instrText xml:space="preserve"> REF _Ref64077899 \h </w:instrText>
        </w:r>
      </w:ins>
      <w:r w:rsidR="004309C9" w:rsidRPr="004309C9">
        <w:rPr>
          <w:i/>
          <w:szCs w:val="22"/>
          <w:rPrChange w:id="8548" w:author="mpountou" w:date="2021-02-13T03:05:00Z">
            <w:rPr>
              <w:b/>
            </w:rPr>
          </w:rPrChange>
        </w:rPr>
        <w:instrText xml:space="preserve"> \* MERGEFORMAT </w:instrText>
      </w:r>
      <w:r w:rsidR="004309C9" w:rsidRPr="004309C9">
        <w:rPr>
          <w:i/>
          <w:szCs w:val="22"/>
          <w:rPrChange w:id="8549" w:author="mpountou" w:date="2021-02-13T03:05:00Z">
            <w:rPr>
              <w:i/>
              <w:szCs w:val="22"/>
            </w:rPr>
          </w:rPrChange>
        </w:rPr>
      </w:r>
      <w:r w:rsidR="004309C9" w:rsidRPr="004309C9">
        <w:rPr>
          <w:i/>
          <w:szCs w:val="22"/>
          <w:rPrChange w:id="8550" w:author="mpountou" w:date="2021-02-13T03:05:00Z">
            <w:rPr/>
          </w:rPrChange>
        </w:rPr>
        <w:fldChar w:fldCharType="separate"/>
      </w:r>
      <w:ins w:id="8551" w:author="mpountou" w:date="2021-02-14T02:13:00Z">
        <w:r w:rsidR="004344EE" w:rsidRPr="004344EE">
          <w:rPr>
            <w:i/>
            <w:szCs w:val="22"/>
            <w:rPrChange w:id="8552" w:author="mpountou" w:date="2021-02-14T02:13:00Z">
              <w:rPr>
                <w:sz w:val="14"/>
                <w:szCs w:val="14"/>
              </w:rPr>
            </w:rPrChange>
          </w:rPr>
          <w:t xml:space="preserve">Εικόνα </w:t>
        </w:r>
        <w:r w:rsidR="004344EE" w:rsidRPr="004344EE">
          <w:rPr>
            <w:i/>
            <w:noProof/>
            <w:szCs w:val="22"/>
            <w:rPrChange w:id="8553" w:author="mpountou" w:date="2021-02-14T02:13:00Z">
              <w:rPr>
                <w:b/>
                <w:noProof/>
                <w:sz w:val="14"/>
                <w:szCs w:val="14"/>
              </w:rPr>
            </w:rPrChange>
          </w:rPr>
          <w:t>27</w:t>
        </w:r>
      </w:ins>
      <w:ins w:id="8554" w:author="mpountou" w:date="2021-02-13T03:05:00Z">
        <w:r w:rsidR="004309C9" w:rsidRPr="004309C9">
          <w:rPr>
            <w:i/>
            <w:szCs w:val="22"/>
            <w:rPrChange w:id="8555" w:author="mpountou" w:date="2021-02-13T03:05:00Z">
              <w:rPr/>
            </w:rPrChange>
          </w:rPr>
          <w:fldChar w:fldCharType="end"/>
        </w:r>
      </w:ins>
      <w:ins w:id="8556" w:author="mpountou" w:date="2021-02-13T03:03:00Z">
        <w:r w:rsidR="004309C9" w:rsidRPr="004309C9">
          <w:rPr>
            <w:i/>
            <w:szCs w:val="22"/>
            <w:rPrChange w:id="8557" w:author="mpountou" w:date="2021-02-13T03:05:00Z">
              <w:rPr>
                <w:lang w:val="en-US"/>
              </w:rPr>
            </w:rPrChange>
          </w:rPr>
          <w:t>)</w:t>
        </w:r>
      </w:ins>
      <w:ins w:id="8558" w:author="mpountou" w:date="2021-02-13T02:21:00Z">
        <w:r w:rsidRPr="004309C9">
          <w:rPr>
            <w:i/>
            <w:szCs w:val="22"/>
            <w:rPrChange w:id="8559" w:author="mpountou" w:date="2021-02-13T03:05:00Z">
              <w:rPr/>
            </w:rPrChange>
          </w:rPr>
          <w:t>.</w:t>
        </w:r>
      </w:ins>
      <w:ins w:id="8560" w:author="mpountou" w:date="2021-02-13T02:23:00Z">
        <w:r w:rsidR="00BE5042">
          <w:t xml:space="preserve"> </w:t>
        </w:r>
      </w:ins>
      <w:ins w:id="8561" w:author="mpountou" w:date="2021-02-13T02:21:00Z">
        <w:r w:rsidRPr="007D1B31">
          <w:t xml:space="preserve">Το σύνολο δεδομένων </w:t>
        </w:r>
        <w:r w:rsidRPr="007D1B31">
          <w:rPr>
            <w:lang w:val="en-US"/>
          </w:rPr>
          <w:t>data</w:t>
        </w:r>
        <w:r w:rsidRPr="007D1B31">
          <w:t xml:space="preserve">60 για διαφορετικές τιμές </w:t>
        </w:r>
        <w:r w:rsidRPr="007D1B31">
          <w:rPr>
            <w:lang w:val="en-US"/>
          </w:rPr>
          <w:t>k</w:t>
        </w:r>
        <w:r w:rsidRPr="007D1B31">
          <w:t xml:space="preserve"> </w:t>
        </w:r>
      </w:ins>
      <w:ins w:id="8562" w:author="mpountou" w:date="2021-02-13T02:24:00Z">
        <w:r w:rsidR="00BE5042" w:rsidRPr="00BE5042">
          <w:t>η ρίζα μέσου τετραγωνικού σφάλματος κυμαίνεται από 2.</w:t>
        </w:r>
        <w:r w:rsidR="00BE5042">
          <w:t>55</w:t>
        </w:r>
        <w:r w:rsidR="00BE5042" w:rsidRPr="00BE5042">
          <w:t xml:space="preserve"> έως 2.</w:t>
        </w:r>
        <w:r w:rsidR="00BE5042">
          <w:t>70</w:t>
        </w:r>
        <w:r w:rsidR="00BE5042" w:rsidRPr="00BE5042">
          <w:t xml:space="preserve"> και το </w:t>
        </w:r>
        <w:r w:rsidR="00BE5042" w:rsidRPr="00BE5042">
          <w:lastRenderedPageBreak/>
          <w:t>μέσο απόλυτο σφάλμα από 2.</w:t>
        </w:r>
        <w:r w:rsidR="00BE5042">
          <w:t>17</w:t>
        </w:r>
        <w:r w:rsidR="00BE5042" w:rsidRPr="00BE5042">
          <w:t xml:space="preserve"> έως 2.</w:t>
        </w:r>
        <w:r w:rsidR="00BE5042">
          <w:t>33</w:t>
        </w:r>
      </w:ins>
      <w:ins w:id="8563" w:author="mpountou" w:date="2021-02-13T03:05:00Z">
        <w:r w:rsidR="004309C9" w:rsidRPr="004309C9">
          <w:rPr>
            <w:rPrChange w:id="8564" w:author="mpountou" w:date="2021-02-13T03:05:00Z">
              <w:rPr>
                <w:lang w:val="en-US"/>
              </w:rPr>
            </w:rPrChange>
          </w:rPr>
          <w:t xml:space="preserve"> </w:t>
        </w:r>
        <w:r w:rsidR="004309C9" w:rsidRPr="004309C9">
          <w:rPr>
            <w:i/>
            <w:szCs w:val="22"/>
            <w:rPrChange w:id="8565" w:author="mpountou" w:date="2021-02-13T03:05:00Z">
              <w:rPr>
                <w:lang w:val="en-US"/>
              </w:rPr>
            </w:rPrChange>
          </w:rPr>
          <w:t>(</w:t>
        </w:r>
        <w:r w:rsidR="004309C9" w:rsidRPr="004309C9">
          <w:rPr>
            <w:i/>
            <w:szCs w:val="22"/>
            <w:rPrChange w:id="8566" w:author="mpountou" w:date="2021-02-13T03:05:00Z">
              <w:rPr/>
            </w:rPrChange>
          </w:rPr>
          <w:fldChar w:fldCharType="begin"/>
        </w:r>
        <w:r w:rsidR="004309C9" w:rsidRPr="004309C9">
          <w:rPr>
            <w:i/>
            <w:szCs w:val="22"/>
            <w:rPrChange w:id="8567" w:author="mpountou" w:date="2021-02-13T03:05:00Z">
              <w:rPr/>
            </w:rPrChange>
          </w:rPr>
          <w:instrText xml:space="preserve"> REF _Ref64077936 \h </w:instrText>
        </w:r>
      </w:ins>
      <w:r w:rsidR="004309C9" w:rsidRPr="004309C9">
        <w:rPr>
          <w:i/>
          <w:szCs w:val="22"/>
          <w:rPrChange w:id="8568" w:author="mpountou" w:date="2021-02-13T03:05:00Z">
            <w:rPr>
              <w:b/>
            </w:rPr>
          </w:rPrChange>
        </w:rPr>
        <w:instrText xml:space="preserve"> \* MERGEFORMAT </w:instrText>
      </w:r>
      <w:r w:rsidR="004309C9" w:rsidRPr="004309C9">
        <w:rPr>
          <w:i/>
          <w:szCs w:val="22"/>
          <w:rPrChange w:id="8569" w:author="mpountou" w:date="2021-02-13T03:05:00Z">
            <w:rPr>
              <w:i/>
              <w:szCs w:val="22"/>
            </w:rPr>
          </w:rPrChange>
        </w:rPr>
      </w:r>
      <w:r w:rsidR="004309C9" w:rsidRPr="004309C9">
        <w:rPr>
          <w:i/>
          <w:szCs w:val="22"/>
          <w:rPrChange w:id="8570" w:author="mpountou" w:date="2021-02-13T03:05:00Z">
            <w:rPr/>
          </w:rPrChange>
        </w:rPr>
        <w:fldChar w:fldCharType="separate"/>
      </w:r>
      <w:ins w:id="8571" w:author="mpountou" w:date="2021-02-14T02:13:00Z">
        <w:r w:rsidR="004344EE" w:rsidRPr="004344EE">
          <w:rPr>
            <w:i/>
            <w:szCs w:val="22"/>
            <w:rPrChange w:id="8572" w:author="mpountou" w:date="2021-02-14T02:13:00Z">
              <w:rPr>
                <w:sz w:val="14"/>
                <w:szCs w:val="14"/>
              </w:rPr>
            </w:rPrChange>
          </w:rPr>
          <w:t xml:space="preserve">Εικόνα </w:t>
        </w:r>
        <w:r w:rsidR="004344EE" w:rsidRPr="004344EE">
          <w:rPr>
            <w:i/>
            <w:noProof/>
            <w:szCs w:val="22"/>
            <w:rPrChange w:id="8573" w:author="mpountou" w:date="2021-02-14T02:13:00Z">
              <w:rPr>
                <w:b/>
                <w:noProof/>
                <w:sz w:val="14"/>
                <w:szCs w:val="14"/>
              </w:rPr>
            </w:rPrChange>
          </w:rPr>
          <w:t>28</w:t>
        </w:r>
      </w:ins>
      <w:ins w:id="8574" w:author="mpountou" w:date="2021-02-13T03:05:00Z">
        <w:r w:rsidR="004309C9" w:rsidRPr="004309C9">
          <w:rPr>
            <w:i/>
            <w:szCs w:val="22"/>
            <w:rPrChange w:id="8575" w:author="mpountou" w:date="2021-02-13T03:05:00Z">
              <w:rPr/>
            </w:rPrChange>
          </w:rPr>
          <w:fldChar w:fldCharType="end"/>
        </w:r>
        <w:r w:rsidR="004309C9" w:rsidRPr="004309C9">
          <w:rPr>
            <w:i/>
            <w:szCs w:val="22"/>
            <w:rPrChange w:id="8576" w:author="mpountou" w:date="2021-02-13T03:05:00Z">
              <w:rPr>
                <w:lang w:val="en-US"/>
              </w:rPr>
            </w:rPrChange>
          </w:rPr>
          <w:t>)</w:t>
        </w:r>
      </w:ins>
      <w:ins w:id="8577" w:author="mpountou" w:date="2021-02-13T02:24:00Z">
        <w:r w:rsidR="00BE5042" w:rsidRPr="004309C9">
          <w:rPr>
            <w:i/>
            <w:szCs w:val="22"/>
            <w:rPrChange w:id="8578" w:author="mpountou" w:date="2021-02-13T03:05:00Z">
              <w:rPr/>
            </w:rPrChange>
          </w:rPr>
          <w:t>.</w:t>
        </w:r>
        <w:r w:rsidR="00BE5042" w:rsidRPr="00BE5042">
          <w:t xml:space="preserve"> </w:t>
        </w:r>
      </w:ins>
      <w:ins w:id="8579" w:author="mpountou" w:date="2021-02-13T02:21:00Z">
        <w:r w:rsidRPr="007D1B31">
          <w:t xml:space="preserve">Τέλος το σύνολο </w:t>
        </w:r>
        <w:r w:rsidRPr="007D1B31">
          <w:rPr>
            <w:lang w:val="en-US"/>
          </w:rPr>
          <w:t>movielens</w:t>
        </w:r>
        <w:r w:rsidRPr="007D1B31">
          <w:t xml:space="preserve"> 100</w:t>
        </w:r>
        <w:r w:rsidRPr="007D1B31">
          <w:rPr>
            <w:lang w:val="en-US"/>
          </w:rPr>
          <w:t>K</w:t>
        </w:r>
        <w:r w:rsidRPr="007D1B31">
          <w:t xml:space="preserve"> για διαφορετικές τιμές του </w:t>
        </w:r>
      </w:ins>
      <w:ins w:id="8580" w:author="mpountou" w:date="2021-02-13T02:24:00Z">
        <w:r w:rsidR="00BE5042">
          <w:rPr>
            <w:lang w:val="en-US"/>
          </w:rPr>
          <w:t>k</w:t>
        </w:r>
        <w:r w:rsidR="00BE5042" w:rsidRPr="00BE5042">
          <w:rPr>
            <w:rPrChange w:id="8581" w:author="mpountou" w:date="2021-02-13T02:25:00Z">
              <w:rPr>
                <w:lang w:val="en-US"/>
              </w:rPr>
            </w:rPrChange>
          </w:rPr>
          <w:t xml:space="preserve"> </w:t>
        </w:r>
      </w:ins>
      <w:ins w:id="8582" w:author="mpountou" w:date="2021-02-13T02:25:00Z">
        <w:r w:rsidR="00BE5042" w:rsidRPr="00BE5042">
          <w:t xml:space="preserve">η ρίζα μέσου τετραγωνικού σφάλματος κυμαίνεται από </w:t>
        </w:r>
        <w:r w:rsidR="00BE5042">
          <w:t>0.93</w:t>
        </w:r>
        <w:r w:rsidR="00BE5042" w:rsidRPr="00BE5042">
          <w:t xml:space="preserve"> </w:t>
        </w:r>
        <w:r w:rsidR="00BE5042">
          <w:t>έως 0.9</w:t>
        </w:r>
        <w:r w:rsidR="00BE5042" w:rsidRPr="00BE5042">
          <w:t xml:space="preserve">7 και το μέσο απόλυτο σφάλμα από </w:t>
        </w:r>
        <w:r w:rsidR="00BE5042">
          <w:t>0.78</w:t>
        </w:r>
        <w:r w:rsidR="00BE5042" w:rsidRPr="00BE5042">
          <w:t xml:space="preserve"> </w:t>
        </w:r>
        <w:r w:rsidR="00BE5042">
          <w:t>έως 0.81</w:t>
        </w:r>
      </w:ins>
      <w:ins w:id="8583" w:author="mpountou" w:date="2021-02-13T03:05:00Z">
        <w:r w:rsidR="004309C9" w:rsidRPr="004309C9">
          <w:rPr>
            <w:rPrChange w:id="8584" w:author="mpountou" w:date="2021-02-13T03:05:00Z">
              <w:rPr>
                <w:lang w:val="en-US"/>
              </w:rPr>
            </w:rPrChange>
          </w:rPr>
          <w:t xml:space="preserve"> </w:t>
        </w:r>
        <w:r w:rsidR="004309C9" w:rsidRPr="004309C9">
          <w:rPr>
            <w:i/>
            <w:szCs w:val="22"/>
            <w:rPrChange w:id="8585" w:author="mpountou" w:date="2021-02-13T03:05:00Z">
              <w:rPr>
                <w:lang w:val="en-US"/>
              </w:rPr>
            </w:rPrChange>
          </w:rPr>
          <w:t>(</w:t>
        </w:r>
        <w:r w:rsidR="004309C9" w:rsidRPr="004309C9">
          <w:rPr>
            <w:i/>
            <w:szCs w:val="22"/>
            <w:rPrChange w:id="8586" w:author="mpountou" w:date="2021-02-13T03:05:00Z">
              <w:rPr/>
            </w:rPrChange>
          </w:rPr>
          <w:fldChar w:fldCharType="begin"/>
        </w:r>
        <w:r w:rsidR="004309C9" w:rsidRPr="004309C9">
          <w:rPr>
            <w:i/>
            <w:szCs w:val="22"/>
            <w:rPrChange w:id="8587" w:author="mpountou" w:date="2021-02-13T03:05:00Z">
              <w:rPr/>
            </w:rPrChange>
          </w:rPr>
          <w:instrText xml:space="preserve"> REF _Ref64077951 \h </w:instrText>
        </w:r>
      </w:ins>
      <w:r w:rsidR="004309C9" w:rsidRPr="004309C9">
        <w:rPr>
          <w:i/>
          <w:szCs w:val="22"/>
          <w:rPrChange w:id="8588" w:author="mpountou" w:date="2021-02-13T03:05:00Z">
            <w:rPr>
              <w:b/>
            </w:rPr>
          </w:rPrChange>
        </w:rPr>
        <w:instrText xml:space="preserve"> \* MERGEFORMAT </w:instrText>
      </w:r>
      <w:r w:rsidR="004309C9" w:rsidRPr="004309C9">
        <w:rPr>
          <w:i/>
          <w:szCs w:val="22"/>
          <w:rPrChange w:id="8589" w:author="mpountou" w:date="2021-02-13T03:05:00Z">
            <w:rPr>
              <w:i/>
              <w:szCs w:val="22"/>
            </w:rPr>
          </w:rPrChange>
        </w:rPr>
      </w:r>
      <w:r w:rsidR="004309C9" w:rsidRPr="004309C9">
        <w:rPr>
          <w:i/>
          <w:szCs w:val="22"/>
          <w:rPrChange w:id="8590" w:author="mpountou" w:date="2021-02-13T03:05:00Z">
            <w:rPr/>
          </w:rPrChange>
        </w:rPr>
        <w:fldChar w:fldCharType="separate"/>
      </w:r>
      <w:ins w:id="8591" w:author="mpountou" w:date="2021-02-14T02:13:00Z">
        <w:r w:rsidR="004344EE" w:rsidRPr="004344EE">
          <w:rPr>
            <w:i/>
            <w:szCs w:val="22"/>
            <w:rPrChange w:id="8592" w:author="mpountou" w:date="2021-02-14T02:13:00Z">
              <w:rPr>
                <w:sz w:val="14"/>
                <w:szCs w:val="14"/>
              </w:rPr>
            </w:rPrChange>
          </w:rPr>
          <w:t xml:space="preserve">Εικόνα </w:t>
        </w:r>
        <w:r w:rsidR="004344EE" w:rsidRPr="004344EE">
          <w:rPr>
            <w:i/>
            <w:noProof/>
            <w:szCs w:val="22"/>
            <w:rPrChange w:id="8593" w:author="mpountou" w:date="2021-02-14T02:13:00Z">
              <w:rPr>
                <w:b/>
                <w:noProof/>
                <w:sz w:val="14"/>
                <w:szCs w:val="14"/>
              </w:rPr>
            </w:rPrChange>
          </w:rPr>
          <w:t>29</w:t>
        </w:r>
      </w:ins>
      <w:ins w:id="8594" w:author="mpountou" w:date="2021-02-13T03:05:00Z">
        <w:r w:rsidR="004309C9" w:rsidRPr="004309C9">
          <w:rPr>
            <w:i/>
            <w:szCs w:val="22"/>
            <w:rPrChange w:id="8595" w:author="mpountou" w:date="2021-02-13T03:05:00Z">
              <w:rPr/>
            </w:rPrChange>
          </w:rPr>
          <w:fldChar w:fldCharType="end"/>
        </w:r>
        <w:r w:rsidR="004309C9" w:rsidRPr="004309C9">
          <w:rPr>
            <w:i/>
            <w:szCs w:val="22"/>
            <w:rPrChange w:id="8596" w:author="mpountou" w:date="2021-02-13T03:05:00Z">
              <w:rPr>
                <w:lang w:val="en-US"/>
              </w:rPr>
            </w:rPrChange>
          </w:rPr>
          <w:t>)</w:t>
        </w:r>
      </w:ins>
      <w:ins w:id="8597" w:author="mpountou" w:date="2021-02-13T02:25:00Z">
        <w:r w:rsidR="00BE5042" w:rsidRPr="004309C9">
          <w:rPr>
            <w:i/>
            <w:szCs w:val="22"/>
            <w:rPrChange w:id="8598" w:author="mpountou" w:date="2021-02-13T03:05:00Z">
              <w:rPr/>
            </w:rPrChange>
          </w:rPr>
          <w:t>.</w:t>
        </w:r>
      </w:ins>
    </w:p>
    <w:p w14:paraId="40BA6F99" w14:textId="74564B5A" w:rsidR="007D1B31" w:rsidDel="00B33649" w:rsidRDefault="007D1B31" w:rsidP="00DD4B19">
      <w:pPr>
        <w:rPr>
          <w:del w:id="8599" w:author="mpountou" w:date="2021-02-13T02:25:00Z"/>
        </w:rPr>
      </w:pPr>
    </w:p>
    <w:p w14:paraId="67FE36EF" w14:textId="46C193E2" w:rsidR="00696BD3" w:rsidRDefault="00260613" w:rsidP="00DD4B19">
      <w:del w:id="8600" w:author="mpountou" w:date="2021-02-13T02:25:00Z">
        <w:r w:rsidRPr="00260613" w:rsidDel="00B33649">
          <w:delText xml:space="preserve">Συγκρίνοντας τις επιδόσεις των συνόλων </w:delText>
        </w:r>
        <w:r w:rsidRPr="00260613" w:rsidDel="00B33649">
          <w:rPr>
            <w:lang w:val="en-US"/>
          </w:rPr>
          <w:delText>data</w:delText>
        </w:r>
        <w:r w:rsidRPr="00260613" w:rsidDel="00B33649">
          <w:delText xml:space="preserve">30 με </w:delText>
        </w:r>
        <w:r w:rsidRPr="00260613" w:rsidDel="00B33649">
          <w:rPr>
            <w:lang w:val="en-US"/>
          </w:rPr>
          <w:delText>data</w:delText>
        </w:r>
        <w:r w:rsidRPr="00260613" w:rsidDel="00B33649">
          <w:delText xml:space="preserve">60 βλέπουμε ότι η αύξηση 30% των κριτικών </w:delText>
        </w:r>
        <w:r w:rsidRPr="00260613" w:rsidDel="00B33649">
          <w:rPr>
            <w:b/>
            <w:u w:val="single"/>
          </w:rPr>
          <w:delText>έχει θετικές</w:delText>
        </w:r>
        <w:r w:rsidRPr="00260613" w:rsidDel="00B33649">
          <w:rPr>
            <w:b/>
          </w:rPr>
          <w:delText xml:space="preserve">  </w:delText>
        </w:r>
        <w:r w:rsidRPr="00260613" w:rsidDel="00B33649">
          <w:delText xml:space="preserve">επιδράσεις στα ζητήματα ταξινόμησης. </w:delText>
        </w:r>
      </w:del>
      <w:ins w:id="8601" w:author="mpountou" w:date="2021-02-13T02:26:00Z">
        <w:r w:rsidR="00B33649">
          <w:t xml:space="preserve">Τα συμπεράσματα που προκύπτουν είναι όμοια με αυτά των τεσσάρων μετρικών δηλαδή </w:t>
        </w:r>
        <w:r w:rsidR="00B33649" w:rsidRPr="00B33649">
          <w:t>ότι εφόσον υπάρχει ελάχιστη ή καθόλου  επίδραση στην ακρίβεια του μοντέλου με τη μεταβολή της τιμής των χαρακτηριστικών, αυτό κάνει το σύστημα λιγότερο ευαίσθητο στην ρύθμιση του και περισσότερο αξιόπιστο.</w:t>
        </w:r>
      </w:ins>
      <w:ins w:id="8602" w:author="mpountou" w:date="2021-02-13T02:27:00Z">
        <w:r w:rsidR="00B33649">
          <w:t xml:space="preserve"> Όμοια </w:t>
        </w:r>
        <w:r w:rsidR="00B33649" w:rsidRPr="00B33649">
          <w:t xml:space="preserve">προκύπτει από τις επιδόσεις των συνόλων </w:t>
        </w:r>
        <w:r w:rsidR="00B33649" w:rsidRPr="00B33649">
          <w:rPr>
            <w:lang w:val="en-US"/>
          </w:rPr>
          <w:t>data</w:t>
        </w:r>
        <w:r w:rsidR="00B33649" w:rsidRPr="00B33649">
          <w:t xml:space="preserve">30 και </w:t>
        </w:r>
        <w:r w:rsidR="00B33649" w:rsidRPr="00B33649">
          <w:rPr>
            <w:lang w:val="en-US"/>
          </w:rPr>
          <w:t>data</w:t>
        </w:r>
        <w:r w:rsidR="00B33649" w:rsidRPr="00B33649">
          <w:t>60 είναι ότι με την αύξηση 30% των κριτικών προκαλούνται θετικές</w:t>
        </w:r>
        <w:r w:rsidR="00B33649" w:rsidRPr="00B33649">
          <w:rPr>
            <w:b/>
          </w:rPr>
          <w:t xml:space="preserve"> </w:t>
        </w:r>
        <w:r w:rsidR="00B33649" w:rsidRPr="00B33649">
          <w:t>επιδράσεις στα ζητήματα ταξινόμησης</w:t>
        </w:r>
        <w:r w:rsidR="00B33649">
          <w:t xml:space="preserve"> αφού έχουμε βελτίωση του ελάχιστου τετραγωνικού σφ</w:t>
        </w:r>
      </w:ins>
      <w:ins w:id="8603" w:author="mpountou" w:date="2021-02-13T02:28:00Z">
        <w:r w:rsidR="00B33649">
          <w:t>άλματος από 2.73 σε 2.55 και του μέσου απόλυτου σφάλματος από 2.40 σε 2.17.</w:t>
        </w:r>
      </w:ins>
    </w:p>
    <w:p w14:paraId="1E8E5554" w14:textId="77777777"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14:paraId="21386931" w14:textId="77777777" w:rsidTr="00696BD3">
        <w:tc>
          <w:tcPr>
            <w:tcW w:w="4526" w:type="dxa"/>
          </w:tcPr>
          <w:p w14:paraId="556C3D93" w14:textId="77777777"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14:paraId="348303E0" w14:textId="77777777"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 xml:space="preserve">Σετ δεδομένων: </w:t>
            </w:r>
            <w:commentRangeStart w:id="8604"/>
            <w:commentRangeStart w:id="8605"/>
            <w:r>
              <w:rPr>
                <w:rFonts w:asciiTheme="minorHAnsi" w:hAnsiTheme="minorHAnsi"/>
                <w:noProof/>
                <w:lang w:eastAsia="el-GR"/>
              </w:rPr>
              <w:t>data6</w:t>
            </w:r>
            <w:r w:rsidRPr="007077B2">
              <w:rPr>
                <w:rFonts w:asciiTheme="minorHAnsi" w:hAnsiTheme="minorHAnsi"/>
                <w:noProof/>
                <w:lang w:eastAsia="el-GR"/>
              </w:rPr>
              <w:t>0</w:t>
            </w:r>
            <w:commentRangeEnd w:id="8604"/>
            <w:r w:rsidR="005967AA">
              <w:rPr>
                <w:rStyle w:val="ad"/>
              </w:rPr>
              <w:commentReference w:id="8604"/>
            </w:r>
            <w:commentRangeEnd w:id="8605"/>
            <w:r w:rsidR="004309C9">
              <w:rPr>
                <w:rStyle w:val="ad"/>
              </w:rPr>
              <w:commentReference w:id="8605"/>
            </w:r>
          </w:p>
        </w:tc>
      </w:tr>
      <w:tr w:rsidR="00584490" w14:paraId="3BC71AF3" w14:textId="77777777" w:rsidTr="00696BD3">
        <w:tc>
          <w:tcPr>
            <w:tcW w:w="4526" w:type="dxa"/>
          </w:tcPr>
          <w:p w14:paraId="0C2834DA" w14:textId="77777777" w:rsidR="00CA5334" w:rsidRDefault="00584490" w:rsidP="00584490">
            <w:pPr>
              <w:jc w:val="center"/>
            </w:pPr>
            <w:r>
              <w:rPr>
                <w:noProof/>
                <w:lang w:eastAsia="el-GR"/>
              </w:rPr>
              <w:drawing>
                <wp:inline distT="0" distB="0" distL="0" distR="0" wp14:anchorId="3AF28033" wp14:editId="042CE857">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1600" cy="1800000"/>
                          </a:xfrm>
                          <a:prstGeom prst="rect">
                            <a:avLst/>
                          </a:prstGeom>
                        </pic:spPr>
                      </pic:pic>
                    </a:graphicData>
                  </a:graphic>
                </wp:inline>
              </w:drawing>
            </w:r>
          </w:p>
        </w:tc>
        <w:tc>
          <w:tcPr>
            <w:tcW w:w="5681" w:type="dxa"/>
          </w:tcPr>
          <w:p w14:paraId="7D803D93" w14:textId="77777777" w:rsidR="00CA5334" w:rsidRDefault="00316E9B" w:rsidP="00316E9B">
            <w:pPr>
              <w:jc w:val="center"/>
            </w:pPr>
            <w:r>
              <w:rPr>
                <w:noProof/>
                <w:lang w:eastAsia="el-GR"/>
              </w:rPr>
              <w:drawing>
                <wp:inline distT="0" distB="0" distL="0" distR="0" wp14:anchorId="49DA13D8" wp14:editId="4E380ED3">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800" cy="1800000"/>
                          </a:xfrm>
                          <a:prstGeom prst="rect">
                            <a:avLst/>
                          </a:prstGeom>
                        </pic:spPr>
                      </pic:pic>
                    </a:graphicData>
                  </a:graphic>
                </wp:inline>
              </w:drawing>
            </w:r>
          </w:p>
        </w:tc>
      </w:tr>
      <w:tr w:rsidR="00584490" w14:paraId="0666D903" w14:textId="77777777" w:rsidTr="00696BD3">
        <w:trPr>
          <w:trHeight w:val="586"/>
        </w:trPr>
        <w:tc>
          <w:tcPr>
            <w:tcW w:w="4526" w:type="dxa"/>
          </w:tcPr>
          <w:p w14:paraId="6061C181" w14:textId="0B3E8D22" w:rsidR="00CA5334" w:rsidRPr="007077B2" w:rsidRDefault="007077B2" w:rsidP="007077B2">
            <w:pPr>
              <w:pStyle w:val="aa"/>
              <w:jc w:val="center"/>
              <w:rPr>
                <w:sz w:val="14"/>
                <w:szCs w:val="14"/>
              </w:rPr>
            </w:pPr>
            <w:bookmarkStart w:id="8606" w:name="_Ref64077899"/>
            <w:bookmarkStart w:id="8607" w:name="_Toc63089754"/>
            <w:bookmarkStart w:id="8608" w:name="_Toc63089830"/>
            <w:bookmarkStart w:id="8609" w:name="_Toc63885440"/>
            <w:bookmarkStart w:id="8610" w:name="_Toc64223192"/>
            <w:r w:rsidRPr="00EC7B21">
              <w:rPr>
                <w:b/>
                <w:sz w:val="14"/>
                <w:szCs w:val="14"/>
                <w:rPrChange w:id="8611" w:author="mpountou" w:date="2021-02-10T22:32:00Z">
                  <w:rPr>
                    <w:sz w:val="14"/>
                    <w:szCs w:val="14"/>
                  </w:rPr>
                </w:rPrChange>
              </w:rPr>
              <w:t xml:space="preserve">Εικόνα </w:t>
            </w:r>
            <w:r w:rsidRPr="00EC7B21">
              <w:rPr>
                <w:b/>
                <w:sz w:val="14"/>
                <w:szCs w:val="14"/>
                <w:rPrChange w:id="8612" w:author="mpountou" w:date="2021-02-10T22:32:00Z">
                  <w:rPr>
                    <w:sz w:val="14"/>
                    <w:szCs w:val="14"/>
                  </w:rPr>
                </w:rPrChange>
              </w:rPr>
              <w:fldChar w:fldCharType="begin"/>
            </w:r>
            <w:r w:rsidRPr="00EC7B21">
              <w:rPr>
                <w:b/>
                <w:sz w:val="14"/>
                <w:szCs w:val="14"/>
                <w:rPrChange w:id="8613" w:author="mpountou" w:date="2021-02-10T22:32:00Z">
                  <w:rPr>
                    <w:sz w:val="14"/>
                    <w:szCs w:val="14"/>
                  </w:rPr>
                </w:rPrChange>
              </w:rPr>
              <w:instrText xml:space="preserve"> SEQ Εικόνα \* ARABIC </w:instrText>
            </w:r>
            <w:r w:rsidRPr="00EC7B21">
              <w:rPr>
                <w:b/>
                <w:sz w:val="14"/>
                <w:szCs w:val="14"/>
                <w:rPrChange w:id="8614" w:author="mpountou" w:date="2021-02-10T22:32:00Z">
                  <w:rPr>
                    <w:sz w:val="14"/>
                    <w:szCs w:val="14"/>
                  </w:rPr>
                </w:rPrChange>
              </w:rPr>
              <w:fldChar w:fldCharType="separate"/>
            </w:r>
            <w:ins w:id="8615" w:author="mpountou" w:date="2021-02-14T02:13:00Z">
              <w:r w:rsidR="004344EE">
                <w:rPr>
                  <w:b/>
                  <w:noProof/>
                  <w:sz w:val="14"/>
                  <w:szCs w:val="14"/>
                </w:rPr>
                <w:t>27</w:t>
              </w:r>
            </w:ins>
            <w:del w:id="8616" w:author="mpountou" w:date="2021-02-12T21:41:00Z">
              <w:r w:rsidR="005F634F" w:rsidRPr="00EC7B21" w:rsidDel="00E6746E">
                <w:rPr>
                  <w:b/>
                  <w:noProof/>
                  <w:sz w:val="14"/>
                  <w:szCs w:val="14"/>
                  <w:rPrChange w:id="8617" w:author="mpountou" w:date="2021-02-10T22:32:00Z">
                    <w:rPr>
                      <w:noProof/>
                      <w:sz w:val="14"/>
                      <w:szCs w:val="14"/>
                    </w:rPr>
                  </w:rPrChange>
                </w:rPr>
                <w:delText>25</w:delText>
              </w:r>
            </w:del>
            <w:r w:rsidRPr="00EC7B21">
              <w:rPr>
                <w:b/>
                <w:sz w:val="14"/>
                <w:szCs w:val="14"/>
                <w:rPrChange w:id="8618" w:author="mpountou" w:date="2021-02-10T22:32:00Z">
                  <w:rPr>
                    <w:sz w:val="14"/>
                    <w:szCs w:val="14"/>
                  </w:rPr>
                </w:rPrChange>
              </w:rPr>
              <w:fldChar w:fldCharType="end"/>
            </w:r>
            <w:bookmarkEnd w:id="8606"/>
            <w:r w:rsidRPr="007077B2">
              <w:rPr>
                <w:sz w:val="14"/>
                <w:szCs w:val="14"/>
              </w:rPr>
              <w:t xml:space="preserve"> </w:t>
            </w:r>
            <w:ins w:id="8619" w:author="mpountou" w:date="2021-02-10T22:32:00Z">
              <w:r w:rsidR="00EC7B21" w:rsidRPr="00EC7B21">
                <w:rPr>
                  <w:sz w:val="14"/>
                  <w:szCs w:val="14"/>
                  <w:rPrChange w:id="8620" w:author="mpountou" w:date="2021-02-10T22:32:00Z">
                    <w:rPr>
                      <w:sz w:val="14"/>
                      <w:szCs w:val="14"/>
                      <w:lang w:val="en-US"/>
                    </w:rPr>
                  </w:rPrChange>
                </w:rPr>
                <w:t xml:space="preserve">- </w:t>
              </w:r>
            </w:ins>
            <w:r w:rsidRPr="007077B2">
              <w:rPr>
                <w:sz w:val="14"/>
                <w:szCs w:val="14"/>
              </w:rPr>
              <w:t xml:space="preserve">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8607"/>
            <w:bookmarkEnd w:id="8608"/>
            <w:bookmarkEnd w:id="8609"/>
            <w:bookmarkEnd w:id="8610"/>
          </w:p>
        </w:tc>
        <w:tc>
          <w:tcPr>
            <w:tcW w:w="5681" w:type="dxa"/>
          </w:tcPr>
          <w:p w14:paraId="21495AEA" w14:textId="5A93FA30" w:rsidR="007077B2" w:rsidRPr="007077B2" w:rsidRDefault="007077B2" w:rsidP="007077B2">
            <w:pPr>
              <w:pStyle w:val="aa"/>
              <w:jc w:val="center"/>
              <w:rPr>
                <w:sz w:val="14"/>
                <w:szCs w:val="14"/>
              </w:rPr>
            </w:pPr>
            <w:bookmarkStart w:id="8621" w:name="_Ref64077936"/>
            <w:bookmarkStart w:id="8622" w:name="_Toc63089755"/>
            <w:bookmarkStart w:id="8623" w:name="_Toc63089831"/>
            <w:bookmarkStart w:id="8624" w:name="_Toc63885441"/>
            <w:bookmarkStart w:id="8625" w:name="_Toc64223193"/>
            <w:r w:rsidRPr="00EC7B21">
              <w:rPr>
                <w:b/>
                <w:sz w:val="14"/>
                <w:szCs w:val="14"/>
                <w:rPrChange w:id="8626" w:author="mpountou" w:date="2021-02-10T22:32:00Z">
                  <w:rPr>
                    <w:sz w:val="14"/>
                    <w:szCs w:val="14"/>
                  </w:rPr>
                </w:rPrChange>
              </w:rPr>
              <w:t xml:space="preserve">Εικόνα </w:t>
            </w:r>
            <w:r w:rsidRPr="00EC7B21">
              <w:rPr>
                <w:b/>
                <w:sz w:val="14"/>
                <w:szCs w:val="14"/>
                <w:rPrChange w:id="8627" w:author="mpountou" w:date="2021-02-10T22:32:00Z">
                  <w:rPr>
                    <w:sz w:val="14"/>
                    <w:szCs w:val="14"/>
                  </w:rPr>
                </w:rPrChange>
              </w:rPr>
              <w:fldChar w:fldCharType="begin"/>
            </w:r>
            <w:r w:rsidRPr="00EC7B21">
              <w:rPr>
                <w:b/>
                <w:sz w:val="14"/>
                <w:szCs w:val="14"/>
                <w:rPrChange w:id="8628" w:author="mpountou" w:date="2021-02-10T22:32:00Z">
                  <w:rPr>
                    <w:sz w:val="14"/>
                    <w:szCs w:val="14"/>
                  </w:rPr>
                </w:rPrChange>
              </w:rPr>
              <w:instrText xml:space="preserve"> SEQ Εικόνα \* ARABIC </w:instrText>
            </w:r>
            <w:r w:rsidRPr="00EC7B21">
              <w:rPr>
                <w:b/>
                <w:sz w:val="14"/>
                <w:szCs w:val="14"/>
                <w:rPrChange w:id="8629" w:author="mpountou" w:date="2021-02-10T22:32:00Z">
                  <w:rPr>
                    <w:noProof/>
                    <w:sz w:val="14"/>
                    <w:szCs w:val="14"/>
                  </w:rPr>
                </w:rPrChange>
              </w:rPr>
              <w:fldChar w:fldCharType="separate"/>
            </w:r>
            <w:ins w:id="8630" w:author="mpountou" w:date="2021-02-14T02:13:00Z">
              <w:r w:rsidR="004344EE">
                <w:rPr>
                  <w:b/>
                  <w:noProof/>
                  <w:sz w:val="14"/>
                  <w:szCs w:val="14"/>
                </w:rPr>
                <w:t>28</w:t>
              </w:r>
            </w:ins>
            <w:del w:id="8631" w:author="mpountou" w:date="2021-02-12T21:41:00Z">
              <w:r w:rsidR="005F634F" w:rsidRPr="00EC7B21" w:rsidDel="00E6746E">
                <w:rPr>
                  <w:b/>
                  <w:noProof/>
                  <w:sz w:val="14"/>
                  <w:szCs w:val="14"/>
                  <w:rPrChange w:id="8632" w:author="mpountou" w:date="2021-02-10T22:32:00Z">
                    <w:rPr>
                      <w:noProof/>
                      <w:sz w:val="14"/>
                      <w:szCs w:val="14"/>
                    </w:rPr>
                  </w:rPrChange>
                </w:rPr>
                <w:delText>26</w:delText>
              </w:r>
            </w:del>
            <w:r w:rsidRPr="00EC7B21">
              <w:rPr>
                <w:b/>
                <w:noProof/>
                <w:sz w:val="14"/>
                <w:szCs w:val="14"/>
                <w:rPrChange w:id="8633" w:author="mpountou" w:date="2021-02-10T22:32:00Z">
                  <w:rPr>
                    <w:noProof/>
                    <w:sz w:val="14"/>
                    <w:szCs w:val="14"/>
                  </w:rPr>
                </w:rPrChange>
              </w:rPr>
              <w:fldChar w:fldCharType="end"/>
            </w:r>
            <w:bookmarkEnd w:id="8621"/>
            <w:ins w:id="8634" w:author="mpountou" w:date="2021-02-10T22:32:00Z">
              <w:r w:rsidR="00EC7B21" w:rsidRPr="00EC7B21">
                <w:rPr>
                  <w:sz w:val="14"/>
                  <w:szCs w:val="14"/>
                  <w:rPrChange w:id="8635" w:author="mpountou" w:date="2021-02-10T22:32:00Z">
                    <w:rPr>
                      <w:sz w:val="14"/>
                      <w:szCs w:val="14"/>
                      <w:lang w:val="en-US"/>
                    </w:rPr>
                  </w:rPrChange>
                </w:rPr>
                <w:t xml:space="preserve"> -</w:t>
              </w:r>
            </w:ins>
            <w:r w:rsidRPr="007077B2">
              <w:rPr>
                <w:sz w:val="14"/>
                <w:szCs w:val="14"/>
              </w:rPr>
              <w:t xml:space="preserve"> Υλοποίηση SVD - Διάγραμμα μετρικών rmse και mae ανά τιμή χαρακτηριστικών – data30</w:t>
            </w:r>
            <w:bookmarkEnd w:id="8622"/>
            <w:bookmarkEnd w:id="8623"/>
            <w:bookmarkEnd w:id="8624"/>
            <w:bookmarkEnd w:id="8625"/>
          </w:p>
          <w:p w14:paraId="16318FD0" w14:textId="77777777" w:rsidR="00CA5334" w:rsidRDefault="00CA5334" w:rsidP="007077B2">
            <w:pPr>
              <w:keepNext/>
              <w:rPr>
                <w:noProof/>
                <w:lang w:eastAsia="el-GR"/>
              </w:rPr>
            </w:pPr>
          </w:p>
        </w:tc>
      </w:tr>
    </w:tbl>
    <w:p w14:paraId="329FEF47" w14:textId="77777777" w:rsidR="00BA4560" w:rsidRPr="006A4C56" w:rsidRDefault="00BA4560" w:rsidP="006A4C56">
      <w:pPr>
        <w:rPr>
          <w:sz w:val="4"/>
          <w:szCs w:val="4"/>
        </w:rPr>
      </w:pPr>
    </w:p>
    <w:p w14:paraId="3CAB508F" w14:textId="77777777"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14:paraId="133E48A8" w14:textId="77777777" w:rsidR="006A4C56" w:rsidRPr="006A4C56" w:rsidRDefault="000451B0" w:rsidP="006A4C56">
      <w:pPr>
        <w:pStyle w:val="aa"/>
        <w:jc w:val="center"/>
      </w:pPr>
      <w:r>
        <w:rPr>
          <w:noProof/>
          <w:lang w:eastAsia="el-GR"/>
        </w:rPr>
        <w:drawing>
          <wp:inline distT="0" distB="0" distL="0" distR="0" wp14:anchorId="579D87D2" wp14:editId="517074F4">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2160000"/>
                    </a:xfrm>
                    <a:prstGeom prst="rect">
                      <a:avLst/>
                    </a:prstGeom>
                  </pic:spPr>
                </pic:pic>
              </a:graphicData>
            </a:graphic>
          </wp:inline>
        </w:drawing>
      </w:r>
    </w:p>
    <w:p w14:paraId="57760C2D" w14:textId="07AB09B3" w:rsidR="00BA4560" w:rsidRPr="002C6DAC" w:rsidRDefault="000451B0" w:rsidP="000451B0">
      <w:pPr>
        <w:pStyle w:val="aa"/>
        <w:jc w:val="center"/>
        <w:rPr>
          <w:sz w:val="14"/>
          <w:szCs w:val="14"/>
        </w:rPr>
      </w:pPr>
      <w:bookmarkStart w:id="8636" w:name="_Ref64077951"/>
      <w:bookmarkStart w:id="8637" w:name="_Toc61618642"/>
      <w:bookmarkStart w:id="8638" w:name="_Toc62231454"/>
      <w:bookmarkStart w:id="8639" w:name="_Toc63089756"/>
      <w:bookmarkStart w:id="8640" w:name="_Toc63089832"/>
      <w:bookmarkStart w:id="8641" w:name="_Toc63885442"/>
      <w:bookmarkStart w:id="8642" w:name="_Toc64223194"/>
      <w:r w:rsidRPr="00EC7B21">
        <w:rPr>
          <w:b/>
          <w:sz w:val="14"/>
          <w:szCs w:val="14"/>
          <w:rPrChange w:id="8643" w:author="mpountou" w:date="2021-02-10T22:32:00Z">
            <w:rPr>
              <w:sz w:val="14"/>
              <w:szCs w:val="14"/>
            </w:rPr>
          </w:rPrChange>
        </w:rPr>
        <w:t xml:space="preserve">Εικόνα </w:t>
      </w:r>
      <w:r w:rsidR="00CA5334" w:rsidRPr="00EC7B21">
        <w:rPr>
          <w:b/>
          <w:sz w:val="14"/>
          <w:szCs w:val="14"/>
          <w:rPrChange w:id="8644" w:author="mpountou" w:date="2021-02-10T22:32:00Z">
            <w:rPr>
              <w:sz w:val="14"/>
              <w:szCs w:val="14"/>
            </w:rPr>
          </w:rPrChange>
        </w:rPr>
        <w:fldChar w:fldCharType="begin"/>
      </w:r>
      <w:r w:rsidR="00CA5334" w:rsidRPr="00EC7B21">
        <w:rPr>
          <w:b/>
          <w:sz w:val="14"/>
          <w:szCs w:val="14"/>
          <w:rPrChange w:id="8645" w:author="mpountou" w:date="2021-02-10T22:32:00Z">
            <w:rPr>
              <w:sz w:val="14"/>
              <w:szCs w:val="14"/>
            </w:rPr>
          </w:rPrChange>
        </w:rPr>
        <w:instrText xml:space="preserve"> SEQ Εικόνα \* ARABIC </w:instrText>
      </w:r>
      <w:r w:rsidR="00CA5334" w:rsidRPr="00EC7B21">
        <w:rPr>
          <w:b/>
          <w:sz w:val="14"/>
          <w:szCs w:val="14"/>
          <w:rPrChange w:id="8646" w:author="mpountou" w:date="2021-02-10T22:32:00Z">
            <w:rPr>
              <w:noProof/>
              <w:sz w:val="14"/>
              <w:szCs w:val="14"/>
            </w:rPr>
          </w:rPrChange>
        </w:rPr>
        <w:fldChar w:fldCharType="separate"/>
      </w:r>
      <w:ins w:id="8647" w:author="mpountou" w:date="2021-02-14T02:13:00Z">
        <w:r w:rsidR="004344EE">
          <w:rPr>
            <w:b/>
            <w:noProof/>
            <w:sz w:val="14"/>
            <w:szCs w:val="14"/>
          </w:rPr>
          <w:t>29</w:t>
        </w:r>
      </w:ins>
      <w:del w:id="8648" w:author="mpountou" w:date="2021-02-12T21:41:00Z">
        <w:r w:rsidR="005F634F" w:rsidRPr="00EC7B21" w:rsidDel="00E6746E">
          <w:rPr>
            <w:b/>
            <w:noProof/>
            <w:sz w:val="14"/>
            <w:szCs w:val="14"/>
            <w:rPrChange w:id="8649" w:author="mpountou" w:date="2021-02-10T22:32:00Z">
              <w:rPr>
                <w:noProof/>
                <w:sz w:val="14"/>
                <w:szCs w:val="14"/>
              </w:rPr>
            </w:rPrChange>
          </w:rPr>
          <w:delText>27</w:delText>
        </w:r>
      </w:del>
      <w:r w:rsidR="00CA5334" w:rsidRPr="00EC7B21">
        <w:rPr>
          <w:b/>
          <w:noProof/>
          <w:sz w:val="14"/>
          <w:szCs w:val="14"/>
          <w:rPrChange w:id="8650" w:author="mpountou" w:date="2021-02-10T22:32:00Z">
            <w:rPr>
              <w:noProof/>
              <w:sz w:val="14"/>
              <w:szCs w:val="14"/>
            </w:rPr>
          </w:rPrChange>
        </w:rPr>
        <w:fldChar w:fldCharType="end"/>
      </w:r>
      <w:bookmarkEnd w:id="8636"/>
      <w:ins w:id="8651" w:author="mpountou" w:date="2021-02-10T22:32:00Z">
        <w:r w:rsidR="00EC7B21" w:rsidRPr="00EC7B21">
          <w:rPr>
            <w:sz w:val="14"/>
            <w:szCs w:val="14"/>
            <w:rPrChange w:id="8652" w:author="mpountou" w:date="2021-02-10T22:32:00Z">
              <w:rPr>
                <w:sz w:val="14"/>
                <w:szCs w:val="14"/>
                <w:lang w:val="en-US"/>
              </w:rPr>
            </w:rPrChange>
          </w:rPr>
          <w:t xml:space="preserve"> -</w:t>
        </w:r>
      </w:ins>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8637"/>
      <w:bookmarkEnd w:id="8638"/>
      <w:bookmarkEnd w:id="8639"/>
      <w:bookmarkEnd w:id="8640"/>
      <w:bookmarkEnd w:id="8641"/>
      <w:bookmarkEnd w:id="8642"/>
    </w:p>
    <w:p w14:paraId="66BE0E8F" w14:textId="6D5A693D" w:rsidR="00260613" w:rsidRDefault="00260613" w:rsidP="001C4353">
      <w:pPr>
        <w:rPr>
          <w:ins w:id="8653" w:author="mpountou" w:date="2021-02-13T02:28:00Z"/>
        </w:rPr>
      </w:pPr>
    </w:p>
    <w:p w14:paraId="408444CB" w14:textId="77777777" w:rsidR="00416548" w:rsidRPr="007962CA" w:rsidRDefault="00416548" w:rsidP="001C4353"/>
    <w:p w14:paraId="24417997" w14:textId="77777777" w:rsidR="00DD4B19" w:rsidRPr="005967AA" w:rsidRDefault="00DD4B19" w:rsidP="00DD4B19">
      <w:pPr>
        <w:pStyle w:val="3"/>
        <w:rPr>
          <w:b/>
          <w:bCs/>
          <w:rPrChange w:id="8654" w:author="Sotirios Filippos Tsarouchis" w:date="2021-02-10T15:04:00Z">
            <w:rPr/>
          </w:rPrChange>
        </w:rPr>
      </w:pPr>
      <w:bookmarkStart w:id="8655" w:name="_Toc64223435"/>
      <w:r w:rsidRPr="005967AA">
        <w:rPr>
          <w:b/>
          <w:bCs/>
          <w:rPrChange w:id="8656" w:author="Sotirios Filippos Tsarouchis" w:date="2021-02-10T15:04:00Z">
            <w:rPr/>
          </w:rPrChange>
        </w:rPr>
        <w:lastRenderedPageBreak/>
        <w:t>Κάλυψη και Ποικιλία</w:t>
      </w:r>
      <w:bookmarkEnd w:id="8655"/>
      <w:r w:rsidRPr="005967AA">
        <w:rPr>
          <w:b/>
          <w:bCs/>
          <w:rPrChange w:id="8657" w:author="Sotirios Filippos Tsarouchis" w:date="2021-02-10T15:04:00Z">
            <w:rPr/>
          </w:rPrChange>
        </w:rPr>
        <w:t xml:space="preserve"> </w:t>
      </w:r>
    </w:p>
    <w:p w14:paraId="7EE25012" w14:textId="77777777" w:rsidR="009A78D7" w:rsidRPr="00533550" w:rsidDel="00F229FF" w:rsidRDefault="009A78D7" w:rsidP="009A78D7">
      <w:pPr>
        <w:rPr>
          <w:del w:id="8658" w:author="mpountou" w:date="2021-02-13T02:42:00Z"/>
          <w:sz w:val="12"/>
          <w:szCs w:val="12"/>
          <w:lang w:val="en-US"/>
        </w:rPr>
      </w:pPr>
    </w:p>
    <w:p w14:paraId="59DE5D91" w14:textId="77777777" w:rsidR="008346FF" w:rsidRDefault="008346FF" w:rsidP="00DD4B19">
      <w:pPr>
        <w:rPr>
          <w:ins w:id="8659" w:author="mpountou" w:date="2021-02-13T02:41:00Z"/>
        </w:rPr>
      </w:pPr>
    </w:p>
    <w:p w14:paraId="78350A6C" w14:textId="26FA5BDE" w:rsidR="00F229FF" w:rsidRPr="004309C9" w:rsidRDefault="00F229FF" w:rsidP="00DD4B19">
      <w:pPr>
        <w:rPr>
          <w:ins w:id="8660" w:author="mpountou" w:date="2021-02-13T02:51:00Z"/>
          <w:i/>
          <w:szCs w:val="22"/>
          <w:rPrChange w:id="8661" w:author="mpountou" w:date="2021-02-13T03:07:00Z">
            <w:rPr>
              <w:ins w:id="8662" w:author="mpountou" w:date="2021-02-13T02:51:00Z"/>
            </w:rPr>
          </w:rPrChange>
        </w:rPr>
      </w:pPr>
      <w:ins w:id="8663" w:author="mpountou" w:date="2021-02-13T02:44:00Z">
        <w:r>
          <w:t>Για το σ</w:t>
        </w:r>
      </w:ins>
      <w:ins w:id="8664" w:author="mpountou" w:date="2021-02-13T02:45:00Z">
        <w:r>
          <w:t xml:space="preserve">ετ δεδομένων </w:t>
        </w:r>
        <w:r>
          <w:rPr>
            <w:lang w:val="en-US"/>
          </w:rPr>
          <w:t>data</w:t>
        </w:r>
        <w:r w:rsidRPr="00F229FF">
          <w:rPr>
            <w:rPrChange w:id="8665" w:author="mpountou" w:date="2021-02-13T02:45:00Z">
              <w:rPr>
                <w:lang w:val="en-US"/>
              </w:rPr>
            </w:rPrChange>
          </w:rPr>
          <w:t xml:space="preserve">30 </w:t>
        </w:r>
        <w:r>
          <w:t xml:space="preserve">φαίνεται ότι από τα μη αξιολογημένα ρούχα βαθμολογήθηκαν θετικά το 37% και αρνητικά μόλις το 31% συνολικά για όλους τους χρήστες στο </w:t>
        </w:r>
        <w:r w:rsidRPr="00D6758D">
          <w:t>σ</w:t>
        </w:r>
      </w:ins>
      <w:ins w:id="8666" w:author="mpountou" w:date="2021-02-13T02:46:00Z">
        <w:r w:rsidRPr="00D6758D">
          <w:t>ύστημα</w:t>
        </w:r>
      </w:ins>
      <w:ins w:id="8667" w:author="mpountou" w:date="2021-02-13T03:06:00Z">
        <w:r w:rsidR="004309C9" w:rsidRPr="004309C9">
          <w:rPr>
            <w:rPrChange w:id="8668" w:author="mpountou" w:date="2021-02-13T03:07:00Z">
              <w:rPr>
                <w:lang w:val="en-US"/>
              </w:rPr>
            </w:rPrChange>
          </w:rPr>
          <w:t xml:space="preserve"> </w:t>
        </w:r>
        <w:r w:rsidR="004309C9" w:rsidRPr="004309C9">
          <w:rPr>
            <w:i/>
            <w:szCs w:val="22"/>
            <w:rPrChange w:id="8669" w:author="mpountou" w:date="2021-02-13T03:07:00Z">
              <w:rPr>
                <w:lang w:val="en-US"/>
              </w:rPr>
            </w:rPrChange>
          </w:rPr>
          <w:t>(</w:t>
        </w:r>
        <w:r w:rsidR="004309C9" w:rsidRPr="004309C9">
          <w:rPr>
            <w:i/>
            <w:szCs w:val="22"/>
            <w:rPrChange w:id="8670" w:author="mpountou" w:date="2021-02-13T03:07:00Z">
              <w:rPr/>
            </w:rPrChange>
          </w:rPr>
          <w:fldChar w:fldCharType="begin"/>
        </w:r>
        <w:r w:rsidR="004309C9" w:rsidRPr="004309C9">
          <w:rPr>
            <w:i/>
            <w:szCs w:val="22"/>
            <w:rPrChange w:id="8671" w:author="mpountou" w:date="2021-02-13T03:07:00Z">
              <w:rPr/>
            </w:rPrChange>
          </w:rPr>
          <w:instrText xml:space="preserve"> REF _Ref64078017 \h </w:instrText>
        </w:r>
      </w:ins>
      <w:r w:rsidR="004309C9" w:rsidRPr="004309C9">
        <w:rPr>
          <w:i/>
          <w:szCs w:val="22"/>
          <w:rPrChange w:id="8672" w:author="mpountou" w:date="2021-02-13T03:07:00Z">
            <w:rPr>
              <w:b/>
            </w:rPr>
          </w:rPrChange>
        </w:rPr>
        <w:instrText xml:space="preserve"> \* MERGEFORMAT </w:instrText>
      </w:r>
      <w:r w:rsidR="004309C9" w:rsidRPr="004309C9">
        <w:rPr>
          <w:i/>
          <w:szCs w:val="22"/>
          <w:rPrChange w:id="8673" w:author="mpountou" w:date="2021-02-13T03:07:00Z">
            <w:rPr>
              <w:i/>
              <w:szCs w:val="22"/>
            </w:rPr>
          </w:rPrChange>
        </w:rPr>
      </w:r>
      <w:r w:rsidR="004309C9" w:rsidRPr="004309C9">
        <w:rPr>
          <w:i/>
          <w:szCs w:val="22"/>
          <w:rPrChange w:id="8674" w:author="mpountou" w:date="2021-02-13T03:07:00Z">
            <w:rPr/>
          </w:rPrChange>
        </w:rPr>
        <w:fldChar w:fldCharType="separate"/>
      </w:r>
      <w:ins w:id="8675" w:author="mpountou" w:date="2021-02-14T02:13:00Z">
        <w:r w:rsidR="004344EE" w:rsidRPr="004344EE">
          <w:rPr>
            <w:i/>
            <w:szCs w:val="22"/>
            <w:rPrChange w:id="8676" w:author="mpountou" w:date="2021-02-14T02:13:00Z">
              <w:rPr>
                <w:sz w:val="14"/>
                <w:szCs w:val="14"/>
              </w:rPr>
            </w:rPrChange>
          </w:rPr>
          <w:t xml:space="preserve">Εικόνα </w:t>
        </w:r>
        <w:r w:rsidR="004344EE" w:rsidRPr="004344EE">
          <w:rPr>
            <w:i/>
            <w:noProof/>
            <w:szCs w:val="22"/>
            <w:rPrChange w:id="8677" w:author="mpountou" w:date="2021-02-14T02:13:00Z">
              <w:rPr>
                <w:b/>
                <w:noProof/>
                <w:sz w:val="14"/>
                <w:szCs w:val="14"/>
              </w:rPr>
            </w:rPrChange>
          </w:rPr>
          <w:t>30</w:t>
        </w:r>
      </w:ins>
      <w:ins w:id="8678" w:author="mpountou" w:date="2021-02-13T03:06:00Z">
        <w:r w:rsidR="004309C9" w:rsidRPr="004309C9">
          <w:rPr>
            <w:i/>
            <w:szCs w:val="22"/>
            <w:rPrChange w:id="8679" w:author="mpountou" w:date="2021-02-13T03:07:00Z">
              <w:rPr/>
            </w:rPrChange>
          </w:rPr>
          <w:fldChar w:fldCharType="end"/>
        </w:r>
        <w:r w:rsidR="004309C9" w:rsidRPr="004309C9">
          <w:rPr>
            <w:i/>
            <w:szCs w:val="22"/>
            <w:rPrChange w:id="8680" w:author="mpountou" w:date="2021-02-13T03:07:00Z">
              <w:rPr>
                <w:lang w:val="en-US"/>
              </w:rPr>
            </w:rPrChange>
          </w:rPr>
          <w:t>)</w:t>
        </w:r>
      </w:ins>
      <w:ins w:id="8681" w:author="mpountou" w:date="2021-02-13T02:46:00Z">
        <w:r w:rsidRPr="004309C9">
          <w:rPr>
            <w:i/>
            <w:szCs w:val="22"/>
            <w:rPrChange w:id="8682" w:author="mpountou" w:date="2021-02-13T03:07:00Z">
              <w:rPr/>
            </w:rPrChange>
          </w:rPr>
          <w:t>.</w:t>
        </w:r>
        <w:r>
          <w:t xml:space="preserve"> </w:t>
        </w:r>
        <w:r w:rsidRPr="00F229FF">
          <w:t xml:space="preserve">Για το σετ δεδομένων </w:t>
        </w:r>
        <w:r w:rsidRPr="00F229FF">
          <w:rPr>
            <w:lang w:val="en-US"/>
          </w:rPr>
          <w:t>data</w:t>
        </w:r>
        <w:r>
          <w:t>6</w:t>
        </w:r>
        <w:r w:rsidRPr="00F229FF">
          <w:t xml:space="preserve">0 βαθμολογήθηκαν θετικά το </w:t>
        </w:r>
        <w:r>
          <w:t>21</w:t>
        </w:r>
        <w:r w:rsidRPr="00F229FF">
          <w:t xml:space="preserve">% και αρνητικά </w:t>
        </w:r>
        <w:r>
          <w:t>το 18</w:t>
        </w:r>
      </w:ins>
      <w:ins w:id="8683" w:author="mpountou" w:date="2021-02-13T02:48:00Z">
        <w:r w:rsidRPr="00F229FF">
          <w:rPr>
            <w:rPrChange w:id="8684" w:author="mpountou" w:date="2021-02-13T02:48:00Z">
              <w:rPr>
                <w:lang w:val="en-US"/>
              </w:rPr>
            </w:rPrChange>
          </w:rPr>
          <w:t>%</w:t>
        </w:r>
      </w:ins>
      <w:ins w:id="8685" w:author="mpountou" w:date="2021-02-13T03:06:00Z">
        <w:r w:rsidR="004309C9" w:rsidRPr="004309C9">
          <w:rPr>
            <w:rPrChange w:id="8686" w:author="mpountou" w:date="2021-02-13T03:06:00Z">
              <w:rPr>
                <w:lang w:val="en-US"/>
              </w:rPr>
            </w:rPrChange>
          </w:rPr>
          <w:t xml:space="preserve"> </w:t>
        </w:r>
        <w:r w:rsidR="004309C9" w:rsidRPr="004309C9">
          <w:rPr>
            <w:i/>
            <w:szCs w:val="22"/>
            <w:rPrChange w:id="8687" w:author="mpountou" w:date="2021-02-13T03:07:00Z">
              <w:rPr>
                <w:lang w:val="en-US"/>
              </w:rPr>
            </w:rPrChange>
          </w:rPr>
          <w:t>(</w:t>
        </w:r>
        <w:r w:rsidR="004309C9" w:rsidRPr="004309C9">
          <w:rPr>
            <w:i/>
            <w:szCs w:val="22"/>
            <w:rPrChange w:id="8688" w:author="mpountou" w:date="2021-02-13T03:07:00Z">
              <w:rPr/>
            </w:rPrChange>
          </w:rPr>
          <w:fldChar w:fldCharType="begin"/>
        </w:r>
        <w:r w:rsidR="004309C9" w:rsidRPr="004309C9">
          <w:rPr>
            <w:i/>
            <w:szCs w:val="22"/>
            <w:rPrChange w:id="8689" w:author="mpountou" w:date="2021-02-13T03:07:00Z">
              <w:rPr/>
            </w:rPrChange>
          </w:rPr>
          <w:instrText xml:space="preserve"> REF _Ref64078033 \h </w:instrText>
        </w:r>
      </w:ins>
      <w:r w:rsidR="004309C9" w:rsidRPr="004309C9">
        <w:rPr>
          <w:i/>
          <w:szCs w:val="22"/>
          <w:rPrChange w:id="8690" w:author="mpountou" w:date="2021-02-13T03:07:00Z">
            <w:rPr>
              <w:b/>
            </w:rPr>
          </w:rPrChange>
        </w:rPr>
        <w:instrText xml:space="preserve"> \* MERGEFORMAT </w:instrText>
      </w:r>
      <w:r w:rsidR="004309C9" w:rsidRPr="004309C9">
        <w:rPr>
          <w:i/>
          <w:szCs w:val="22"/>
          <w:rPrChange w:id="8691" w:author="mpountou" w:date="2021-02-13T03:07:00Z">
            <w:rPr>
              <w:i/>
              <w:szCs w:val="22"/>
            </w:rPr>
          </w:rPrChange>
        </w:rPr>
      </w:r>
      <w:r w:rsidR="004309C9" w:rsidRPr="004309C9">
        <w:rPr>
          <w:i/>
          <w:szCs w:val="22"/>
          <w:rPrChange w:id="8692" w:author="mpountou" w:date="2021-02-13T03:07:00Z">
            <w:rPr/>
          </w:rPrChange>
        </w:rPr>
        <w:fldChar w:fldCharType="separate"/>
      </w:r>
      <w:ins w:id="8693" w:author="mpountou" w:date="2021-02-14T02:13:00Z">
        <w:r w:rsidR="004344EE" w:rsidRPr="004344EE">
          <w:rPr>
            <w:i/>
            <w:szCs w:val="22"/>
            <w:rPrChange w:id="8694" w:author="mpountou" w:date="2021-02-14T02:13:00Z">
              <w:rPr>
                <w:sz w:val="14"/>
                <w:szCs w:val="14"/>
              </w:rPr>
            </w:rPrChange>
          </w:rPr>
          <w:t xml:space="preserve">Εικόνα </w:t>
        </w:r>
        <w:r w:rsidR="004344EE" w:rsidRPr="004344EE">
          <w:rPr>
            <w:i/>
            <w:noProof/>
            <w:szCs w:val="22"/>
            <w:rPrChange w:id="8695" w:author="mpountou" w:date="2021-02-14T02:13:00Z">
              <w:rPr>
                <w:b/>
                <w:noProof/>
                <w:sz w:val="14"/>
                <w:szCs w:val="14"/>
              </w:rPr>
            </w:rPrChange>
          </w:rPr>
          <w:t>31</w:t>
        </w:r>
      </w:ins>
      <w:ins w:id="8696" w:author="mpountou" w:date="2021-02-13T03:06:00Z">
        <w:r w:rsidR="004309C9" w:rsidRPr="004309C9">
          <w:rPr>
            <w:i/>
            <w:szCs w:val="22"/>
            <w:rPrChange w:id="8697" w:author="mpountou" w:date="2021-02-13T03:07:00Z">
              <w:rPr/>
            </w:rPrChange>
          </w:rPr>
          <w:fldChar w:fldCharType="end"/>
        </w:r>
        <w:r w:rsidR="004309C9" w:rsidRPr="004309C9">
          <w:rPr>
            <w:i/>
            <w:szCs w:val="22"/>
            <w:rPrChange w:id="8698" w:author="mpountou" w:date="2021-02-13T03:07:00Z">
              <w:rPr>
                <w:lang w:val="en-US"/>
              </w:rPr>
            </w:rPrChange>
          </w:rPr>
          <w:t>)</w:t>
        </w:r>
      </w:ins>
      <w:ins w:id="8699" w:author="mpountou" w:date="2021-02-13T02:46:00Z">
        <w:r w:rsidRPr="004309C9">
          <w:rPr>
            <w:i/>
            <w:szCs w:val="22"/>
            <w:rPrChange w:id="8700" w:author="mpountou" w:date="2021-02-13T03:07:00Z">
              <w:rPr/>
            </w:rPrChange>
          </w:rPr>
          <w:t>.</w:t>
        </w:r>
        <w:r>
          <w:t xml:space="preserve"> Τέλος για το </w:t>
        </w:r>
        <w:r w:rsidRPr="00F229FF">
          <w:t xml:space="preserve">σετ δεδομένων </w:t>
        </w:r>
        <w:r>
          <w:rPr>
            <w:lang w:val="en-US"/>
          </w:rPr>
          <w:t>movielens</w:t>
        </w:r>
        <w:r w:rsidRPr="00F229FF">
          <w:rPr>
            <w:rPrChange w:id="8701" w:author="mpountou" w:date="2021-02-13T02:47:00Z">
              <w:rPr>
                <w:lang w:val="en-US"/>
              </w:rPr>
            </w:rPrChange>
          </w:rPr>
          <w:t>-100</w:t>
        </w:r>
        <w:r>
          <w:rPr>
            <w:lang w:val="en-US"/>
          </w:rPr>
          <w:t>k</w:t>
        </w:r>
        <w:r w:rsidRPr="00F229FF">
          <w:t xml:space="preserve"> βαθμολογήθηκαν θετικ</w:t>
        </w:r>
        <w:r>
          <w:t>ά</w:t>
        </w:r>
        <w:r w:rsidRPr="00F229FF">
          <w:t xml:space="preserve"> και αρνητικά </w:t>
        </w:r>
      </w:ins>
      <w:ins w:id="8702" w:author="mpountou" w:date="2021-02-13T02:47:00Z">
        <w:r w:rsidRPr="00F229FF">
          <w:rPr>
            <w:rPrChange w:id="8703" w:author="mpountou" w:date="2021-02-13T02:47:00Z">
              <w:rPr>
                <w:lang w:val="en-US"/>
              </w:rPr>
            </w:rPrChange>
          </w:rPr>
          <w:t>49</w:t>
        </w:r>
      </w:ins>
      <w:ins w:id="8704" w:author="mpountou" w:date="2021-02-13T02:46:00Z">
        <w:r w:rsidRPr="00F229FF">
          <w:t>% συνολικά</w:t>
        </w:r>
      </w:ins>
      <w:ins w:id="8705" w:author="mpountou" w:date="2021-02-13T03:07:00Z">
        <w:r w:rsidR="004309C9" w:rsidRPr="004309C9">
          <w:rPr>
            <w:rPrChange w:id="8706" w:author="mpountou" w:date="2021-02-13T03:07:00Z">
              <w:rPr>
                <w:lang w:val="en-US"/>
              </w:rPr>
            </w:rPrChange>
          </w:rPr>
          <w:t xml:space="preserve"> </w:t>
        </w:r>
        <w:r w:rsidR="004309C9" w:rsidRPr="004309C9">
          <w:rPr>
            <w:i/>
            <w:szCs w:val="22"/>
            <w:rPrChange w:id="8707" w:author="mpountou" w:date="2021-02-13T03:07:00Z">
              <w:rPr>
                <w:lang w:val="en-US"/>
              </w:rPr>
            </w:rPrChange>
          </w:rPr>
          <w:t>(</w:t>
        </w:r>
        <w:r w:rsidR="004309C9" w:rsidRPr="004309C9">
          <w:rPr>
            <w:i/>
            <w:szCs w:val="22"/>
            <w:rPrChange w:id="8708" w:author="mpountou" w:date="2021-02-13T03:07:00Z">
              <w:rPr/>
            </w:rPrChange>
          </w:rPr>
          <w:fldChar w:fldCharType="begin"/>
        </w:r>
        <w:r w:rsidR="004309C9" w:rsidRPr="004309C9">
          <w:rPr>
            <w:i/>
            <w:szCs w:val="22"/>
            <w:rPrChange w:id="8709" w:author="mpountou" w:date="2021-02-13T03:07:00Z">
              <w:rPr/>
            </w:rPrChange>
          </w:rPr>
          <w:instrText xml:space="preserve"> REF _Ref64078047 \h </w:instrText>
        </w:r>
      </w:ins>
      <w:r w:rsidR="004309C9" w:rsidRPr="004309C9">
        <w:rPr>
          <w:i/>
          <w:szCs w:val="22"/>
          <w:rPrChange w:id="8710" w:author="mpountou" w:date="2021-02-13T03:07:00Z">
            <w:rPr>
              <w:b/>
            </w:rPr>
          </w:rPrChange>
        </w:rPr>
        <w:instrText xml:space="preserve"> \* MERGEFORMAT </w:instrText>
      </w:r>
      <w:r w:rsidR="004309C9" w:rsidRPr="004309C9">
        <w:rPr>
          <w:i/>
          <w:szCs w:val="22"/>
          <w:rPrChange w:id="8711" w:author="mpountou" w:date="2021-02-13T03:07:00Z">
            <w:rPr>
              <w:i/>
              <w:szCs w:val="22"/>
            </w:rPr>
          </w:rPrChange>
        </w:rPr>
      </w:r>
      <w:r w:rsidR="004309C9" w:rsidRPr="004309C9">
        <w:rPr>
          <w:i/>
          <w:szCs w:val="22"/>
          <w:rPrChange w:id="8712" w:author="mpountou" w:date="2021-02-13T03:07:00Z">
            <w:rPr/>
          </w:rPrChange>
        </w:rPr>
        <w:fldChar w:fldCharType="separate"/>
      </w:r>
      <w:ins w:id="8713" w:author="mpountou" w:date="2021-02-14T02:13:00Z">
        <w:r w:rsidR="004344EE" w:rsidRPr="004344EE">
          <w:rPr>
            <w:i/>
            <w:szCs w:val="22"/>
            <w:rPrChange w:id="8714" w:author="mpountou" w:date="2021-02-14T02:13:00Z">
              <w:rPr>
                <w:sz w:val="14"/>
                <w:szCs w:val="14"/>
              </w:rPr>
            </w:rPrChange>
          </w:rPr>
          <w:t xml:space="preserve">Εικόνα </w:t>
        </w:r>
        <w:r w:rsidR="004344EE" w:rsidRPr="004344EE">
          <w:rPr>
            <w:i/>
            <w:noProof/>
            <w:szCs w:val="22"/>
            <w:rPrChange w:id="8715" w:author="mpountou" w:date="2021-02-14T02:13:00Z">
              <w:rPr>
                <w:b/>
                <w:noProof/>
                <w:sz w:val="14"/>
                <w:szCs w:val="14"/>
              </w:rPr>
            </w:rPrChange>
          </w:rPr>
          <w:t>32</w:t>
        </w:r>
      </w:ins>
      <w:ins w:id="8716" w:author="mpountou" w:date="2021-02-13T03:07:00Z">
        <w:r w:rsidR="004309C9" w:rsidRPr="004309C9">
          <w:rPr>
            <w:i/>
            <w:szCs w:val="22"/>
            <w:rPrChange w:id="8717" w:author="mpountou" w:date="2021-02-13T03:07:00Z">
              <w:rPr/>
            </w:rPrChange>
          </w:rPr>
          <w:fldChar w:fldCharType="end"/>
        </w:r>
        <w:r w:rsidR="004309C9" w:rsidRPr="004309C9">
          <w:rPr>
            <w:i/>
            <w:szCs w:val="22"/>
            <w:rPrChange w:id="8718" w:author="mpountou" w:date="2021-02-13T03:07:00Z">
              <w:rPr>
                <w:lang w:val="en-US"/>
              </w:rPr>
            </w:rPrChange>
          </w:rPr>
          <w:t>)</w:t>
        </w:r>
      </w:ins>
      <w:ins w:id="8719" w:author="mpountou" w:date="2021-02-13T02:47:00Z">
        <w:r w:rsidRPr="004309C9">
          <w:rPr>
            <w:i/>
            <w:szCs w:val="22"/>
            <w:rPrChange w:id="8720" w:author="mpountou" w:date="2021-02-13T03:07:00Z">
              <w:rPr>
                <w:lang w:val="en-US"/>
              </w:rPr>
            </w:rPrChange>
          </w:rPr>
          <w:t>.</w:t>
        </w:r>
      </w:ins>
    </w:p>
    <w:p w14:paraId="5DD7DFAC" w14:textId="38FAABFE" w:rsidR="006A1438" w:rsidRPr="00D6758D" w:rsidRDefault="006A1438" w:rsidP="00DD4B19">
      <w:pPr>
        <w:rPr>
          <w:ins w:id="8721" w:author="mpountou" w:date="2021-02-13T02:44:00Z"/>
        </w:rPr>
      </w:pPr>
      <w:ins w:id="8722" w:author="mpountou" w:date="2021-02-13T02:51:00Z">
        <w:r>
          <w:t>Οι κατηγορίες των ρούχων στο σ</w:t>
        </w:r>
      </w:ins>
      <w:ins w:id="8723" w:author="mpountou" w:date="2021-02-13T02:52:00Z">
        <w:r>
          <w:t xml:space="preserve">ύνολο δεδομένων </w:t>
        </w:r>
        <w:r>
          <w:rPr>
            <w:lang w:val="en-US"/>
          </w:rPr>
          <w:t>data</w:t>
        </w:r>
        <w:r w:rsidRPr="006A1438">
          <w:rPr>
            <w:rPrChange w:id="8724" w:author="mpountou" w:date="2021-02-13T02:52:00Z">
              <w:rPr>
                <w:lang w:val="en-US"/>
              </w:rPr>
            </w:rPrChange>
          </w:rPr>
          <w:t xml:space="preserve">30 </w:t>
        </w:r>
        <w:r>
          <w:t>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w:t>
        </w:r>
      </w:ins>
      <w:ins w:id="8725" w:author="mpountou" w:date="2021-02-13T02:53:00Z">
        <w:r>
          <w:t xml:space="preserve">ίνονται σε ποσοστά μεγαλύτερα του 45%. Τα ίδια ακριβώς ισχύουν και για το σύνολο </w:t>
        </w:r>
        <w:r>
          <w:rPr>
            <w:lang w:val="en-US"/>
          </w:rPr>
          <w:t>data</w:t>
        </w:r>
        <w:r w:rsidRPr="006A1438">
          <w:rPr>
            <w:rPrChange w:id="8726" w:author="mpountou" w:date="2021-02-13T02:53:00Z">
              <w:rPr>
                <w:lang w:val="en-US"/>
              </w:rPr>
            </w:rPrChange>
          </w:rPr>
          <w:t xml:space="preserve">60. </w:t>
        </w:r>
        <w:r>
          <w:t xml:space="preserve">Τέλος για το </w:t>
        </w:r>
        <w:r>
          <w:rPr>
            <w:lang w:val="en-US"/>
          </w:rPr>
          <w:t>movielens</w:t>
        </w:r>
        <w:r w:rsidRPr="006A1438">
          <w:rPr>
            <w:rPrChange w:id="8727" w:author="mpountou" w:date="2021-02-13T02:54:00Z">
              <w:rPr>
                <w:lang w:val="en-US"/>
              </w:rPr>
            </w:rPrChange>
          </w:rPr>
          <w:t>-100</w:t>
        </w:r>
        <w:r>
          <w:rPr>
            <w:lang w:val="en-US"/>
          </w:rPr>
          <w:t>k</w:t>
        </w:r>
        <w:r w:rsidRPr="006A1438">
          <w:rPr>
            <w:rPrChange w:id="8728" w:author="mpountou" w:date="2021-02-13T02:54:00Z">
              <w:rPr>
                <w:lang w:val="en-US"/>
              </w:rPr>
            </w:rPrChange>
          </w:rPr>
          <w:t xml:space="preserve"> </w:t>
        </w:r>
        <w:r>
          <w:t>υπάρχει πάλι μια ισορροπ</w:t>
        </w:r>
      </w:ins>
      <w:ins w:id="8729" w:author="mpountou" w:date="2021-02-13T02:54:00Z">
        <w:r>
          <w:t>ία στις προτάσεις αλλά όχι στον ίδιο βαθμό, πάλι κι εκεί ωστόσο κάθε κατηγορία προτείνεται με ποσοστά μεγαλύτερα του 40%.</w:t>
        </w:r>
      </w:ins>
    </w:p>
    <w:p w14:paraId="0293155B" w14:textId="77777777" w:rsidR="00FB4897" w:rsidRDefault="00015FE1" w:rsidP="00DD4B19">
      <w:pPr>
        <w:rPr>
          <w:ins w:id="8730" w:author="mpountou" w:date="2021-02-13T02:55:00Z"/>
        </w:rPr>
      </w:pPr>
      <w:del w:id="8731" w:author="mpountou" w:date="2021-02-13T02:54:00Z">
        <w:r w:rsidDel="006A1438">
          <w:delText xml:space="preserve">Τα </w:delText>
        </w:r>
      </w:del>
      <w:ins w:id="8732" w:author="mpountou" w:date="2021-02-13T02:54:00Z">
        <w:r w:rsidR="006A1438">
          <w:t xml:space="preserve">Σε γενικό κλίμα τα </w:t>
        </w:r>
      </w:ins>
      <w:r>
        <w:t xml:space="preserve">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6A1438">
        <w:rPr>
          <w:rPrChange w:id="8733" w:author="mpountou" w:date="2021-02-13T02:55:00Z">
            <w:rPr>
              <w:b/>
              <w:u w:val="single"/>
            </w:rPr>
          </w:rPrChange>
        </w:rPr>
        <w:t>υπάρχει ισορροπία στις προτάσεις που υπάρχουν ανα κατηγορία</w:t>
      </w:r>
      <w:ins w:id="8734" w:author="Sotirios Filippos Tsarouchis" w:date="2021-02-10T15:04:00Z">
        <w:r w:rsidR="005967AA">
          <w:t xml:space="preserve">, </w:t>
        </w:r>
      </w:ins>
      <w:del w:id="8735" w:author="Sotirios Filippos Tsarouchis" w:date="2021-02-10T15:04:00Z">
        <w:r w:rsidR="009A78D7" w:rsidRPr="00E82707" w:rsidDel="005967AA">
          <w:delText xml:space="preserve"> </w:delText>
        </w:r>
      </w:del>
      <w:r w:rsidR="009A78D7" w:rsidRPr="00E82707">
        <w:t>δηλαδή το σύστημα δεν απορρίπτει μεγάλο εύρος ρούχων</w:t>
      </w:r>
      <w:r w:rsidR="0012674E">
        <w:t>/ταινιών</w:t>
      </w:r>
      <w:r w:rsidR="009A78D7" w:rsidRPr="00E82707">
        <w:t xml:space="preserve"> κάποιας κατηγορίας</w:t>
      </w:r>
      <w:ins w:id="8736" w:author="Sotirios Filippos Tsarouchis" w:date="2021-02-10T15:04:00Z">
        <w:r w:rsidR="005967AA">
          <w:t xml:space="preserve">. </w:t>
        </w:r>
      </w:ins>
      <w:ins w:id="8737" w:author="Sotirios Filippos Tsarouchis" w:date="2021-02-10T15:05:00Z">
        <w:r w:rsidR="005967AA">
          <w:t xml:space="preserve">Αυτό θα είχες ως αποτέλεσμα να </w:t>
        </w:r>
      </w:ins>
      <w:ins w:id="8738" w:author="Sotirios Filippos Tsarouchis" w:date="2021-02-10T15:06:00Z">
        <w:r w:rsidR="005967AA">
          <w:t>μην γινόταν σωστά η ανακάλυψη αυτής της κατηγορίας.</w:t>
        </w:r>
      </w:ins>
    </w:p>
    <w:p w14:paraId="5C312029" w14:textId="77777777" w:rsidR="00576C23" w:rsidRDefault="00576C23" w:rsidP="00DD4B19">
      <w:pPr>
        <w:rPr>
          <w:ins w:id="8739" w:author="mpountou" w:date="2021-02-13T02:55:00Z"/>
        </w:rPr>
      </w:pPr>
    </w:p>
    <w:p w14:paraId="4B26C7E9" w14:textId="1591EC23" w:rsidR="00651EB7" w:rsidRPr="002C6DAC" w:rsidRDefault="009A78D7" w:rsidP="00DD4B19">
      <w:del w:id="8740" w:author="Sotirios Filippos Tsarouchis" w:date="2021-02-10T15:04:00Z">
        <w:r w:rsidRPr="00E82707" w:rsidDel="005967AA">
          <w:delText xml:space="preserve"> κάτι που θα α </w:delText>
        </w:r>
      </w:del>
      <w:del w:id="8741" w:author="Sotirios Filippos Tsarouchis" w:date="2021-02-10T15:06:00Z">
        <w:r w:rsidRPr="00E82707" w:rsidDel="005967AA">
          <w:delText>ήταν προβληματικό</w:delText>
        </w:r>
        <w:r w:rsidDel="005967AA">
          <w:delText xml:space="preserve"> καθώς </w:delText>
        </w:r>
        <w:r w:rsidR="00DB548B" w:rsidDel="005967AA">
          <w:delText>θα εμποδίζονταν η ανακάλυψη αυτής της κατηγορίας</w:delText>
        </w:r>
        <w:r w:rsidDel="005967AA">
          <w:delText>.</w:delText>
        </w:r>
      </w:del>
    </w:p>
    <w:p w14:paraId="29D01BC6" w14:textId="77777777"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14:paraId="2FC64483" w14:textId="77777777" w:rsidR="00DE1DC0" w:rsidRPr="00DD4B19" w:rsidRDefault="00944F0A" w:rsidP="001C4353">
      <w:pPr>
        <w:jc w:val="center"/>
      </w:pPr>
      <w:r>
        <w:rPr>
          <w:noProof/>
          <w:lang w:eastAsia="el-GR"/>
        </w:rPr>
        <w:drawing>
          <wp:inline distT="0" distB="0" distL="0" distR="0" wp14:anchorId="6243A388" wp14:editId="5D8CE769">
            <wp:extent cx="5184000" cy="288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4000" cy="2880000"/>
                    </a:xfrm>
                    <a:prstGeom prst="rect">
                      <a:avLst/>
                    </a:prstGeom>
                  </pic:spPr>
                </pic:pic>
              </a:graphicData>
            </a:graphic>
          </wp:inline>
        </w:drawing>
      </w:r>
    </w:p>
    <w:p w14:paraId="643F174D" w14:textId="77777777" w:rsidR="00194329" w:rsidRPr="003E1B06" w:rsidRDefault="00194329" w:rsidP="00194329">
      <w:pPr>
        <w:rPr>
          <w:sz w:val="2"/>
          <w:szCs w:val="2"/>
        </w:rPr>
      </w:pPr>
    </w:p>
    <w:p w14:paraId="636DCA46" w14:textId="0F2C9823" w:rsidR="00687E0A" w:rsidRDefault="00944F0A" w:rsidP="00DB3027">
      <w:pPr>
        <w:pStyle w:val="aa"/>
        <w:jc w:val="center"/>
        <w:rPr>
          <w:sz w:val="14"/>
          <w:szCs w:val="14"/>
        </w:rPr>
      </w:pPr>
      <w:bookmarkStart w:id="8742" w:name="_Ref64078017"/>
      <w:bookmarkStart w:id="8743" w:name="_Toc61618643"/>
      <w:bookmarkStart w:id="8744" w:name="_Toc62231455"/>
      <w:bookmarkStart w:id="8745" w:name="_Toc63089757"/>
      <w:bookmarkStart w:id="8746" w:name="_Toc63089833"/>
      <w:bookmarkStart w:id="8747" w:name="_Toc63885443"/>
      <w:bookmarkStart w:id="8748" w:name="_Toc64223195"/>
      <w:r w:rsidRPr="00EC7B21">
        <w:rPr>
          <w:b/>
          <w:sz w:val="14"/>
          <w:szCs w:val="14"/>
          <w:rPrChange w:id="8749" w:author="mpountou" w:date="2021-02-10T22:32:00Z">
            <w:rPr>
              <w:sz w:val="14"/>
              <w:szCs w:val="14"/>
            </w:rPr>
          </w:rPrChange>
        </w:rPr>
        <w:t xml:space="preserve">Εικόνα </w:t>
      </w:r>
      <w:r w:rsidR="00CA5334" w:rsidRPr="00EC7B21">
        <w:rPr>
          <w:b/>
          <w:sz w:val="14"/>
          <w:szCs w:val="14"/>
          <w:rPrChange w:id="8750" w:author="mpountou" w:date="2021-02-10T22:32:00Z">
            <w:rPr>
              <w:sz w:val="14"/>
              <w:szCs w:val="14"/>
            </w:rPr>
          </w:rPrChange>
        </w:rPr>
        <w:fldChar w:fldCharType="begin"/>
      </w:r>
      <w:r w:rsidR="00CA5334" w:rsidRPr="00EC7B21">
        <w:rPr>
          <w:b/>
          <w:sz w:val="14"/>
          <w:szCs w:val="14"/>
          <w:rPrChange w:id="8751" w:author="mpountou" w:date="2021-02-10T22:32:00Z">
            <w:rPr>
              <w:sz w:val="14"/>
              <w:szCs w:val="14"/>
            </w:rPr>
          </w:rPrChange>
        </w:rPr>
        <w:instrText xml:space="preserve"> SEQ Εικόνα \* ARABIC </w:instrText>
      </w:r>
      <w:r w:rsidR="00CA5334" w:rsidRPr="00EC7B21">
        <w:rPr>
          <w:b/>
          <w:sz w:val="14"/>
          <w:szCs w:val="14"/>
          <w:rPrChange w:id="8752" w:author="mpountou" w:date="2021-02-10T22:32:00Z">
            <w:rPr>
              <w:noProof/>
              <w:sz w:val="14"/>
              <w:szCs w:val="14"/>
            </w:rPr>
          </w:rPrChange>
        </w:rPr>
        <w:fldChar w:fldCharType="separate"/>
      </w:r>
      <w:ins w:id="8753" w:author="mpountou" w:date="2021-02-14T02:13:00Z">
        <w:r w:rsidR="004344EE">
          <w:rPr>
            <w:b/>
            <w:noProof/>
            <w:sz w:val="14"/>
            <w:szCs w:val="14"/>
          </w:rPr>
          <w:t>30</w:t>
        </w:r>
      </w:ins>
      <w:del w:id="8754" w:author="mpountou" w:date="2021-02-12T21:41:00Z">
        <w:r w:rsidR="005F634F" w:rsidRPr="00EC7B21" w:rsidDel="00E6746E">
          <w:rPr>
            <w:b/>
            <w:noProof/>
            <w:sz w:val="14"/>
            <w:szCs w:val="14"/>
            <w:rPrChange w:id="8755" w:author="mpountou" w:date="2021-02-10T22:32:00Z">
              <w:rPr>
                <w:noProof/>
                <w:sz w:val="14"/>
                <w:szCs w:val="14"/>
              </w:rPr>
            </w:rPrChange>
          </w:rPr>
          <w:delText>28</w:delText>
        </w:r>
      </w:del>
      <w:r w:rsidR="00CA5334" w:rsidRPr="00EC7B21">
        <w:rPr>
          <w:b/>
          <w:noProof/>
          <w:sz w:val="14"/>
          <w:szCs w:val="14"/>
          <w:rPrChange w:id="8756" w:author="mpountou" w:date="2021-02-10T22:32:00Z">
            <w:rPr>
              <w:noProof/>
              <w:sz w:val="14"/>
              <w:szCs w:val="14"/>
            </w:rPr>
          </w:rPrChange>
        </w:rPr>
        <w:fldChar w:fldCharType="end"/>
      </w:r>
      <w:bookmarkEnd w:id="8742"/>
      <w:ins w:id="8757" w:author="mpountou" w:date="2021-02-10T22:32:00Z">
        <w:r w:rsidR="00EC7B21" w:rsidRPr="00EC7B21">
          <w:rPr>
            <w:sz w:val="14"/>
            <w:szCs w:val="14"/>
            <w:rPrChange w:id="8758" w:author="mpountou" w:date="2021-02-10T22:32:00Z">
              <w:rPr>
                <w:sz w:val="14"/>
                <w:szCs w:val="14"/>
                <w:lang w:val="en-US"/>
              </w:rPr>
            </w:rPrChange>
          </w:rPr>
          <w:t xml:space="preserve"> -</w:t>
        </w:r>
      </w:ins>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8743"/>
      <w:bookmarkEnd w:id="8744"/>
      <w:bookmarkEnd w:id="8745"/>
      <w:bookmarkEnd w:id="8746"/>
      <w:bookmarkEnd w:id="8747"/>
      <w:bookmarkEnd w:id="8748"/>
    </w:p>
    <w:p w14:paraId="692B2E21" w14:textId="35E7A196" w:rsidR="00576C23" w:rsidRDefault="00576C23" w:rsidP="00A86E1A">
      <w:pPr>
        <w:rPr>
          <w:ins w:id="8759" w:author="mpountou" w:date="2021-02-13T02:55:00Z"/>
        </w:rPr>
      </w:pPr>
    </w:p>
    <w:p w14:paraId="13144149" w14:textId="77777777" w:rsidR="00576C23" w:rsidRPr="00A86E1A" w:rsidRDefault="00576C23" w:rsidP="00A86E1A"/>
    <w:p w14:paraId="42243775" w14:textId="77777777" w:rsidR="00DB3027" w:rsidRPr="001C4353" w:rsidRDefault="00687E0A" w:rsidP="001C4353">
      <w:pPr>
        <w:jc w:val="center"/>
        <w:rPr>
          <w:rFonts w:asciiTheme="minorHAnsi" w:hAnsiTheme="minorHAnsi"/>
        </w:rPr>
      </w:pPr>
      <w:r w:rsidRPr="001C4353">
        <w:rPr>
          <w:rFonts w:asciiTheme="minorHAnsi" w:hAnsiTheme="minorHAnsi"/>
        </w:rPr>
        <w:lastRenderedPageBreak/>
        <w:t>Σετ δεδομένων: data60</w:t>
      </w:r>
    </w:p>
    <w:p w14:paraId="027064B1" w14:textId="77777777" w:rsidR="00DD4B19" w:rsidRPr="00DB3027" w:rsidRDefault="00DB3027" w:rsidP="001C4353">
      <w:pPr>
        <w:jc w:val="center"/>
        <w:rPr>
          <w:b/>
          <w:u w:val="single"/>
        </w:rPr>
      </w:pPr>
      <w:r>
        <w:rPr>
          <w:noProof/>
          <w:lang w:eastAsia="el-GR"/>
        </w:rPr>
        <w:drawing>
          <wp:inline distT="0" distB="0" distL="0" distR="0" wp14:anchorId="1D1F75BA" wp14:editId="0B8CF8D1">
            <wp:extent cx="5310000" cy="2880000"/>
            <wp:effectExtent l="0" t="0" r="508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0000" cy="2880000"/>
                    </a:xfrm>
                    <a:prstGeom prst="rect">
                      <a:avLst/>
                    </a:prstGeom>
                  </pic:spPr>
                </pic:pic>
              </a:graphicData>
            </a:graphic>
          </wp:inline>
        </w:drawing>
      </w:r>
    </w:p>
    <w:p w14:paraId="2CD37DF8" w14:textId="3D606C4B" w:rsidR="00687E0A" w:rsidDel="00576C23" w:rsidRDefault="00687E0A" w:rsidP="00D6758D">
      <w:pPr>
        <w:jc w:val="center"/>
        <w:rPr>
          <w:del w:id="8760" w:author="mpountou" w:date="2021-02-13T02:42:00Z"/>
          <w:sz w:val="14"/>
          <w:szCs w:val="14"/>
        </w:rPr>
      </w:pPr>
      <w:bookmarkStart w:id="8761" w:name="_Ref64078033"/>
      <w:bookmarkStart w:id="8762" w:name="_Toc61618644"/>
      <w:bookmarkStart w:id="8763" w:name="_Toc62231456"/>
      <w:bookmarkStart w:id="8764" w:name="_Toc63089758"/>
      <w:bookmarkStart w:id="8765" w:name="_Toc63089834"/>
      <w:bookmarkStart w:id="8766" w:name="_Toc63885444"/>
      <w:bookmarkStart w:id="8767" w:name="_Toc64223196"/>
      <w:r w:rsidRPr="00EC7B21">
        <w:rPr>
          <w:b/>
          <w:sz w:val="14"/>
          <w:szCs w:val="14"/>
          <w:rPrChange w:id="8768" w:author="mpountou" w:date="2021-02-10T22:32:00Z">
            <w:rPr>
              <w:sz w:val="14"/>
              <w:szCs w:val="14"/>
            </w:rPr>
          </w:rPrChange>
        </w:rPr>
        <w:t xml:space="preserve">Εικόνα </w:t>
      </w:r>
      <w:r w:rsidR="00CA5334" w:rsidRPr="00EC7B21">
        <w:rPr>
          <w:b/>
          <w:sz w:val="14"/>
          <w:szCs w:val="14"/>
          <w:rPrChange w:id="8769" w:author="mpountou" w:date="2021-02-10T22:32:00Z">
            <w:rPr>
              <w:sz w:val="14"/>
              <w:szCs w:val="14"/>
            </w:rPr>
          </w:rPrChange>
        </w:rPr>
        <w:fldChar w:fldCharType="begin"/>
      </w:r>
      <w:r w:rsidR="00CA5334" w:rsidRPr="00EC7B21">
        <w:rPr>
          <w:b/>
          <w:sz w:val="14"/>
          <w:szCs w:val="14"/>
          <w:rPrChange w:id="8770" w:author="mpountou" w:date="2021-02-10T22:32:00Z">
            <w:rPr>
              <w:sz w:val="14"/>
              <w:szCs w:val="14"/>
            </w:rPr>
          </w:rPrChange>
        </w:rPr>
        <w:instrText xml:space="preserve"> SEQ Εικόνα \* ARABIC </w:instrText>
      </w:r>
      <w:r w:rsidR="00CA5334" w:rsidRPr="00EC7B21">
        <w:rPr>
          <w:b/>
          <w:sz w:val="14"/>
          <w:szCs w:val="14"/>
          <w:rPrChange w:id="8771" w:author="mpountou" w:date="2021-02-10T22:32:00Z">
            <w:rPr>
              <w:noProof/>
              <w:sz w:val="14"/>
              <w:szCs w:val="14"/>
            </w:rPr>
          </w:rPrChange>
        </w:rPr>
        <w:fldChar w:fldCharType="separate"/>
      </w:r>
      <w:ins w:id="8772" w:author="mpountou" w:date="2021-02-14T02:13:00Z">
        <w:r w:rsidR="004344EE">
          <w:rPr>
            <w:b/>
            <w:noProof/>
            <w:sz w:val="14"/>
            <w:szCs w:val="14"/>
          </w:rPr>
          <w:t>31</w:t>
        </w:r>
      </w:ins>
      <w:del w:id="8773" w:author="mpountou" w:date="2021-02-12T21:41:00Z">
        <w:r w:rsidR="005F634F" w:rsidRPr="00EC7B21" w:rsidDel="00E6746E">
          <w:rPr>
            <w:b/>
            <w:noProof/>
            <w:sz w:val="14"/>
            <w:szCs w:val="14"/>
            <w:rPrChange w:id="8774" w:author="mpountou" w:date="2021-02-10T22:32:00Z">
              <w:rPr>
                <w:noProof/>
                <w:sz w:val="14"/>
                <w:szCs w:val="14"/>
              </w:rPr>
            </w:rPrChange>
          </w:rPr>
          <w:delText>29</w:delText>
        </w:r>
      </w:del>
      <w:r w:rsidR="00CA5334" w:rsidRPr="00EC7B21">
        <w:rPr>
          <w:b/>
          <w:noProof/>
          <w:sz w:val="14"/>
          <w:szCs w:val="14"/>
          <w:rPrChange w:id="8775" w:author="mpountou" w:date="2021-02-10T22:32:00Z">
            <w:rPr>
              <w:noProof/>
              <w:sz w:val="14"/>
              <w:szCs w:val="14"/>
            </w:rPr>
          </w:rPrChange>
        </w:rPr>
        <w:fldChar w:fldCharType="end"/>
      </w:r>
      <w:bookmarkEnd w:id="8761"/>
      <w:ins w:id="8776" w:author="mpountou" w:date="2021-02-10T22:32:00Z">
        <w:r w:rsidR="00EC7B21" w:rsidRPr="00EC7B21">
          <w:rPr>
            <w:sz w:val="14"/>
            <w:szCs w:val="14"/>
            <w:rPrChange w:id="8777" w:author="mpountou" w:date="2021-02-10T22:32:00Z">
              <w:rPr>
                <w:sz w:val="14"/>
                <w:szCs w:val="14"/>
                <w:lang w:val="en-US"/>
              </w:rPr>
            </w:rPrChange>
          </w:rPr>
          <w:t xml:space="preserve"> -</w:t>
        </w:r>
      </w:ins>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8762"/>
      <w:bookmarkEnd w:id="8763"/>
      <w:bookmarkEnd w:id="8764"/>
      <w:bookmarkEnd w:id="8765"/>
      <w:bookmarkEnd w:id="8766"/>
      <w:bookmarkEnd w:id="8767"/>
    </w:p>
    <w:p w14:paraId="16A2F681" w14:textId="0846E6BA" w:rsidR="00576C23" w:rsidRDefault="00576C23" w:rsidP="001C4353">
      <w:pPr>
        <w:pStyle w:val="aa"/>
        <w:jc w:val="center"/>
        <w:rPr>
          <w:ins w:id="8778" w:author="mpountou" w:date="2021-02-13T02:55:00Z"/>
          <w:i w:val="0"/>
          <w:iCs w:val="0"/>
          <w:color w:val="auto"/>
          <w:sz w:val="14"/>
          <w:szCs w:val="14"/>
        </w:rPr>
      </w:pPr>
    </w:p>
    <w:p w14:paraId="37824445" w14:textId="6BEA6FD8" w:rsidR="00576C23" w:rsidRDefault="00576C23">
      <w:pPr>
        <w:rPr>
          <w:ins w:id="8779" w:author="mpountou" w:date="2021-02-13T03:07:00Z"/>
        </w:rPr>
        <w:pPrChange w:id="8780" w:author="mpountou" w:date="2021-02-13T02:55:00Z">
          <w:pPr>
            <w:pStyle w:val="aa"/>
            <w:jc w:val="center"/>
          </w:pPr>
        </w:pPrChange>
      </w:pPr>
    </w:p>
    <w:p w14:paraId="1BD1925B" w14:textId="77777777" w:rsidR="004309C9" w:rsidRPr="00576C23" w:rsidRDefault="004309C9">
      <w:pPr>
        <w:rPr>
          <w:ins w:id="8781" w:author="mpountou" w:date="2021-02-13T02:55:00Z"/>
          <w:rPrChange w:id="8782" w:author="mpountou" w:date="2021-02-13T02:55:00Z">
            <w:rPr>
              <w:ins w:id="8783" w:author="mpountou" w:date="2021-02-13T02:55:00Z"/>
              <w:sz w:val="14"/>
              <w:szCs w:val="14"/>
            </w:rPr>
          </w:rPrChange>
        </w:rPr>
        <w:pPrChange w:id="8784" w:author="mpountou" w:date="2021-02-13T02:55:00Z">
          <w:pPr>
            <w:pStyle w:val="aa"/>
            <w:jc w:val="center"/>
          </w:pPr>
        </w:pPrChange>
      </w:pPr>
    </w:p>
    <w:p w14:paraId="69581169" w14:textId="77777777" w:rsidR="00DC6785" w:rsidDel="00F229FF" w:rsidRDefault="00DC6785" w:rsidP="002C6DAC">
      <w:pPr>
        <w:jc w:val="center"/>
        <w:rPr>
          <w:ins w:id="8785" w:author="Sotirios Filippos Tsarouchis" w:date="2021-02-10T15:09:00Z"/>
          <w:del w:id="8786" w:author="mpountou" w:date="2021-02-13T02:42:00Z"/>
          <w:rFonts w:asciiTheme="minorHAnsi" w:hAnsiTheme="minorHAnsi"/>
        </w:rPr>
      </w:pPr>
    </w:p>
    <w:p w14:paraId="20743082" w14:textId="77777777" w:rsidR="00DC6785" w:rsidDel="008346FF" w:rsidRDefault="00DC6785" w:rsidP="002C6DAC">
      <w:pPr>
        <w:jc w:val="center"/>
        <w:rPr>
          <w:ins w:id="8787" w:author="Sotirios Filippos Tsarouchis" w:date="2021-02-10T15:09:00Z"/>
          <w:del w:id="8788" w:author="mpountou" w:date="2021-02-13T02:41:00Z"/>
          <w:rFonts w:asciiTheme="minorHAnsi" w:hAnsiTheme="minorHAnsi"/>
        </w:rPr>
      </w:pPr>
    </w:p>
    <w:p w14:paraId="50C62082" w14:textId="77777777" w:rsidR="00DC6785" w:rsidDel="008346FF" w:rsidRDefault="00DC6785" w:rsidP="002C6DAC">
      <w:pPr>
        <w:jc w:val="center"/>
        <w:rPr>
          <w:ins w:id="8789" w:author="Sotirios Filippos Tsarouchis" w:date="2021-02-10T15:09:00Z"/>
          <w:del w:id="8790" w:author="mpountou" w:date="2021-02-13T02:41:00Z"/>
          <w:rFonts w:asciiTheme="minorHAnsi" w:hAnsiTheme="minorHAnsi"/>
        </w:rPr>
      </w:pPr>
    </w:p>
    <w:p w14:paraId="54FA0F12" w14:textId="77777777" w:rsidR="00DC6785" w:rsidDel="008346FF" w:rsidRDefault="00DC6785" w:rsidP="002C6DAC">
      <w:pPr>
        <w:jc w:val="center"/>
        <w:rPr>
          <w:ins w:id="8791" w:author="Sotirios Filippos Tsarouchis" w:date="2021-02-10T15:09:00Z"/>
          <w:del w:id="8792" w:author="mpountou" w:date="2021-02-13T02:41:00Z"/>
          <w:rFonts w:asciiTheme="minorHAnsi" w:hAnsiTheme="minorHAnsi"/>
        </w:rPr>
      </w:pPr>
    </w:p>
    <w:p w14:paraId="444585AB" w14:textId="77777777" w:rsidR="00DC6785" w:rsidDel="008346FF" w:rsidRDefault="00DC6785" w:rsidP="002C6DAC">
      <w:pPr>
        <w:jc w:val="center"/>
        <w:rPr>
          <w:ins w:id="8793" w:author="Sotirios Filippos Tsarouchis" w:date="2021-02-10T15:09:00Z"/>
          <w:del w:id="8794" w:author="mpountou" w:date="2021-02-13T02:41:00Z"/>
          <w:rFonts w:asciiTheme="minorHAnsi" w:hAnsiTheme="minorHAnsi"/>
        </w:rPr>
      </w:pPr>
    </w:p>
    <w:p w14:paraId="59663454" w14:textId="77777777" w:rsidR="00DC6785" w:rsidDel="008346FF" w:rsidRDefault="00DC6785">
      <w:pPr>
        <w:rPr>
          <w:ins w:id="8795" w:author="Sotirios Filippos Tsarouchis" w:date="2021-02-10T15:09:00Z"/>
          <w:del w:id="8796" w:author="mpountou" w:date="2021-02-13T02:41:00Z"/>
          <w:rFonts w:asciiTheme="minorHAnsi" w:hAnsiTheme="minorHAnsi"/>
        </w:rPr>
        <w:pPrChange w:id="8797" w:author="mpountou" w:date="2021-02-13T02:41:00Z">
          <w:pPr>
            <w:jc w:val="center"/>
          </w:pPr>
        </w:pPrChange>
      </w:pPr>
    </w:p>
    <w:p w14:paraId="2C69EF6C" w14:textId="306A192E" w:rsidR="00DC6785" w:rsidDel="008346FF" w:rsidRDefault="00DC6785">
      <w:pPr>
        <w:rPr>
          <w:del w:id="8798" w:author="mpountou" w:date="2021-02-13T02:41:00Z"/>
          <w:rFonts w:asciiTheme="minorHAnsi" w:hAnsiTheme="minorHAnsi"/>
        </w:rPr>
        <w:pPrChange w:id="8799" w:author="mpountou" w:date="2021-02-13T02:41:00Z">
          <w:pPr>
            <w:jc w:val="center"/>
          </w:pPr>
        </w:pPrChange>
      </w:pPr>
    </w:p>
    <w:p w14:paraId="03820F58" w14:textId="493BCC55" w:rsidR="00DC6785" w:rsidRDefault="00DC6785" w:rsidP="00D6758D">
      <w:pPr>
        <w:jc w:val="center"/>
        <w:rPr>
          <w:ins w:id="8800" w:author="Sotirios Filippos Tsarouchis" w:date="2021-02-10T15:09:00Z"/>
          <w:rFonts w:asciiTheme="minorHAnsi" w:hAnsiTheme="minorHAnsi"/>
        </w:rPr>
      </w:pPr>
    </w:p>
    <w:p w14:paraId="48945841" w14:textId="70623B19"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14:paraId="7E0A9931" w14:textId="77777777" w:rsidR="00A86E1A" w:rsidRDefault="002C6DAC" w:rsidP="002C6DAC">
      <w:pPr>
        <w:jc w:val="center"/>
      </w:pPr>
      <w:r>
        <w:rPr>
          <w:noProof/>
          <w:lang w:eastAsia="el-GR"/>
        </w:rPr>
        <w:drawing>
          <wp:inline distT="0" distB="0" distL="0" distR="0" wp14:anchorId="633B84CD" wp14:editId="20403208">
            <wp:extent cx="5295600" cy="2880000"/>
            <wp:effectExtent l="0" t="0" r="63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5600" cy="2880000"/>
                    </a:xfrm>
                    <a:prstGeom prst="rect">
                      <a:avLst/>
                    </a:prstGeom>
                  </pic:spPr>
                </pic:pic>
              </a:graphicData>
            </a:graphic>
          </wp:inline>
        </w:drawing>
      </w:r>
    </w:p>
    <w:p w14:paraId="77A3D5FF" w14:textId="6965F541" w:rsidR="002C6DAC" w:rsidRPr="004C1AC0" w:rsidRDefault="002C6DAC" w:rsidP="002C6DAC">
      <w:pPr>
        <w:pStyle w:val="aa"/>
        <w:jc w:val="center"/>
        <w:rPr>
          <w:ins w:id="8801" w:author="Sotirios Filippos Tsarouchis" w:date="2021-02-10T15:06:00Z"/>
          <w:sz w:val="14"/>
          <w:szCs w:val="14"/>
          <w:rPrChange w:id="8802" w:author="mpountou" w:date="2021-02-10T16:40:00Z">
            <w:rPr>
              <w:ins w:id="8803" w:author="Sotirios Filippos Tsarouchis" w:date="2021-02-10T15:06:00Z"/>
              <w:sz w:val="14"/>
              <w:szCs w:val="14"/>
              <w:lang w:val="en-US"/>
            </w:rPr>
          </w:rPrChange>
        </w:rPr>
      </w:pPr>
      <w:bookmarkStart w:id="8804" w:name="_Ref64078047"/>
      <w:bookmarkStart w:id="8805" w:name="_Toc63089759"/>
      <w:bookmarkStart w:id="8806" w:name="_Toc63089835"/>
      <w:bookmarkStart w:id="8807" w:name="_Toc63885445"/>
      <w:bookmarkStart w:id="8808" w:name="_Toc64223197"/>
      <w:r w:rsidRPr="00EC7B21">
        <w:rPr>
          <w:b/>
          <w:sz w:val="14"/>
          <w:szCs w:val="14"/>
          <w:rPrChange w:id="8809" w:author="mpountou" w:date="2021-02-10T22:33:00Z">
            <w:rPr>
              <w:sz w:val="14"/>
              <w:szCs w:val="14"/>
            </w:rPr>
          </w:rPrChange>
        </w:rPr>
        <w:t xml:space="preserve">Εικόνα </w:t>
      </w:r>
      <w:r w:rsidRPr="00EC7B21">
        <w:rPr>
          <w:b/>
          <w:sz w:val="14"/>
          <w:szCs w:val="14"/>
          <w:rPrChange w:id="8810" w:author="mpountou" w:date="2021-02-10T22:33:00Z">
            <w:rPr>
              <w:sz w:val="14"/>
              <w:szCs w:val="14"/>
            </w:rPr>
          </w:rPrChange>
        </w:rPr>
        <w:fldChar w:fldCharType="begin"/>
      </w:r>
      <w:r w:rsidRPr="00EC7B21">
        <w:rPr>
          <w:b/>
          <w:sz w:val="14"/>
          <w:szCs w:val="14"/>
          <w:rPrChange w:id="8811" w:author="mpountou" w:date="2021-02-10T22:33:00Z">
            <w:rPr>
              <w:sz w:val="14"/>
              <w:szCs w:val="14"/>
            </w:rPr>
          </w:rPrChange>
        </w:rPr>
        <w:instrText xml:space="preserve"> SEQ Εικόνα \* ARABIC </w:instrText>
      </w:r>
      <w:r w:rsidRPr="00EC7B21">
        <w:rPr>
          <w:b/>
          <w:sz w:val="14"/>
          <w:szCs w:val="14"/>
          <w:rPrChange w:id="8812" w:author="mpountou" w:date="2021-02-10T22:33:00Z">
            <w:rPr>
              <w:sz w:val="14"/>
              <w:szCs w:val="14"/>
            </w:rPr>
          </w:rPrChange>
        </w:rPr>
        <w:fldChar w:fldCharType="separate"/>
      </w:r>
      <w:ins w:id="8813" w:author="mpountou" w:date="2021-02-14T02:13:00Z">
        <w:r w:rsidR="004344EE">
          <w:rPr>
            <w:b/>
            <w:noProof/>
            <w:sz w:val="14"/>
            <w:szCs w:val="14"/>
          </w:rPr>
          <w:t>32</w:t>
        </w:r>
      </w:ins>
      <w:del w:id="8814" w:author="mpountou" w:date="2021-02-12T21:41:00Z">
        <w:r w:rsidR="005F634F" w:rsidRPr="00EC7B21" w:rsidDel="00E6746E">
          <w:rPr>
            <w:b/>
            <w:noProof/>
            <w:sz w:val="14"/>
            <w:szCs w:val="14"/>
            <w:rPrChange w:id="8815" w:author="mpountou" w:date="2021-02-10T22:33:00Z">
              <w:rPr>
                <w:noProof/>
                <w:sz w:val="14"/>
                <w:szCs w:val="14"/>
              </w:rPr>
            </w:rPrChange>
          </w:rPr>
          <w:delText>30</w:delText>
        </w:r>
      </w:del>
      <w:r w:rsidRPr="00EC7B21">
        <w:rPr>
          <w:b/>
          <w:sz w:val="14"/>
          <w:szCs w:val="14"/>
          <w:rPrChange w:id="8816" w:author="mpountou" w:date="2021-02-10T22:33:00Z">
            <w:rPr>
              <w:sz w:val="14"/>
              <w:szCs w:val="14"/>
            </w:rPr>
          </w:rPrChange>
        </w:rPr>
        <w:fldChar w:fldCharType="end"/>
      </w:r>
      <w:bookmarkEnd w:id="8804"/>
      <w:r w:rsidRPr="002C6DAC">
        <w:rPr>
          <w:sz w:val="14"/>
          <w:szCs w:val="14"/>
        </w:rPr>
        <w:t xml:space="preserve"> </w:t>
      </w:r>
      <w:ins w:id="8817" w:author="mpountou" w:date="2021-02-10T22:33:00Z">
        <w:r w:rsidR="00EC7B21" w:rsidRPr="00EC7B21">
          <w:rPr>
            <w:sz w:val="14"/>
            <w:szCs w:val="14"/>
            <w:rPrChange w:id="8818" w:author="mpountou" w:date="2021-02-10T22:33:00Z">
              <w:rPr>
                <w:sz w:val="14"/>
                <w:szCs w:val="14"/>
                <w:lang w:val="en-US"/>
              </w:rPr>
            </w:rPrChange>
          </w:rPr>
          <w:t xml:space="preserve">- </w:t>
        </w:r>
      </w:ins>
      <w:r w:rsidRPr="002C6DAC">
        <w:rPr>
          <w:sz w:val="14"/>
          <w:szCs w:val="14"/>
        </w:rPr>
        <w:t xml:space="preserve">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8805"/>
      <w:bookmarkEnd w:id="8806"/>
      <w:bookmarkEnd w:id="8807"/>
      <w:bookmarkEnd w:id="8808"/>
    </w:p>
    <w:p w14:paraId="64EA5239" w14:textId="1EA53CBA" w:rsidR="005967AA" w:rsidRDefault="005967AA">
      <w:pPr>
        <w:rPr>
          <w:ins w:id="8819" w:author="mpountou" w:date="2021-02-13T02:55:00Z"/>
        </w:rPr>
        <w:pPrChange w:id="8820" w:author="Sotirios Filippos Tsarouchis" w:date="2021-02-10T15:06:00Z">
          <w:pPr>
            <w:pStyle w:val="aa"/>
            <w:jc w:val="center"/>
          </w:pPr>
        </w:pPrChange>
      </w:pPr>
    </w:p>
    <w:p w14:paraId="441760D8" w14:textId="36CDD529" w:rsidR="00576C23" w:rsidRDefault="00576C23">
      <w:pPr>
        <w:rPr>
          <w:ins w:id="8821" w:author="mpountou" w:date="2021-02-13T02:55:00Z"/>
        </w:rPr>
        <w:pPrChange w:id="8822" w:author="Sotirios Filippos Tsarouchis" w:date="2021-02-10T15:06:00Z">
          <w:pPr>
            <w:pStyle w:val="aa"/>
            <w:jc w:val="center"/>
          </w:pPr>
        </w:pPrChange>
      </w:pPr>
    </w:p>
    <w:p w14:paraId="32863D6A" w14:textId="76153CF1" w:rsidR="00576C23" w:rsidRPr="004C1AC0" w:rsidRDefault="00576C23">
      <w:pPr>
        <w:rPr>
          <w:rPrChange w:id="8823" w:author="mpountou" w:date="2021-02-10T16:40:00Z">
            <w:rPr>
              <w:sz w:val="14"/>
              <w:szCs w:val="14"/>
            </w:rPr>
          </w:rPrChange>
        </w:rPr>
        <w:pPrChange w:id="8824" w:author="Sotirios Filippos Tsarouchis" w:date="2021-02-10T15:06:00Z">
          <w:pPr>
            <w:pStyle w:val="aa"/>
            <w:jc w:val="center"/>
          </w:pPr>
        </w:pPrChange>
      </w:pPr>
    </w:p>
    <w:p w14:paraId="635598BD" w14:textId="77777777" w:rsidR="00DD4B19" w:rsidRPr="005967AA" w:rsidRDefault="003E1B06">
      <w:pPr>
        <w:pStyle w:val="2"/>
        <w:jc w:val="left"/>
        <w:rPr>
          <w:b/>
          <w:bCs/>
          <w:rPrChange w:id="8825" w:author="Sotirios Filippos Tsarouchis" w:date="2021-02-10T15:08:00Z">
            <w:rPr/>
          </w:rPrChange>
        </w:rPr>
        <w:pPrChange w:id="8826" w:author="Sotirios Filippos Tsarouchis" w:date="2021-02-10T15:08:00Z">
          <w:pPr>
            <w:pStyle w:val="2"/>
          </w:pPr>
        </w:pPrChange>
      </w:pPr>
      <w:bookmarkStart w:id="8827" w:name="_Toc64223436"/>
      <w:r w:rsidRPr="005967AA">
        <w:rPr>
          <w:b/>
          <w:bCs/>
          <w:rPrChange w:id="8828" w:author="Sotirios Filippos Tsarouchis" w:date="2021-02-10T15:08:00Z">
            <w:rPr/>
          </w:rPrChange>
        </w:rPr>
        <w:lastRenderedPageBreak/>
        <w:t xml:space="preserve">Υλοποίηση Συνεργατικού Νευρωνικού </w:t>
      </w:r>
      <w:r w:rsidR="00AF2BA8" w:rsidRPr="005967AA">
        <w:rPr>
          <w:b/>
          <w:bCs/>
          <w:rPrChange w:id="8829" w:author="Sotirios Filippos Tsarouchis" w:date="2021-02-10T15:08:00Z">
            <w:rPr/>
          </w:rPrChange>
        </w:rPr>
        <w:t>Φιλτραρίσματος</w:t>
      </w:r>
      <w:bookmarkEnd w:id="8827"/>
    </w:p>
    <w:p w14:paraId="65D1634C" w14:textId="77777777" w:rsidR="003E1B06" w:rsidRDefault="003E1B06" w:rsidP="003E1B06"/>
    <w:p w14:paraId="2CDB563E" w14:textId="77777777"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7588571F" w14:textId="77777777" w:rsidR="00B61530" w:rsidRDefault="00B61530" w:rsidP="003E1B06"/>
    <w:p w14:paraId="0A832EDC" w14:textId="77777777" w:rsidR="00B61530" w:rsidRPr="005967AA" w:rsidRDefault="00B61530" w:rsidP="00B61530">
      <w:pPr>
        <w:pStyle w:val="3"/>
        <w:rPr>
          <w:b/>
          <w:bCs/>
          <w:lang w:val="en-US"/>
          <w:rPrChange w:id="8830" w:author="Sotirios Filippos Tsarouchis" w:date="2021-02-10T15:08:00Z">
            <w:rPr>
              <w:lang w:val="en-US"/>
            </w:rPr>
          </w:rPrChange>
        </w:rPr>
      </w:pPr>
      <w:bookmarkStart w:id="8831" w:name="_Toc64223437"/>
      <w:r w:rsidRPr="005967AA">
        <w:rPr>
          <w:b/>
          <w:bCs/>
          <w:lang w:val="en-US"/>
          <w:rPrChange w:id="8832" w:author="Sotirios Filippos Tsarouchis" w:date="2021-02-10T15:08:00Z">
            <w:rPr>
              <w:lang w:val="en-US"/>
            </w:rPr>
          </w:rPrChange>
        </w:rPr>
        <w:t xml:space="preserve">Accuracy, recall, precision </w:t>
      </w:r>
      <w:r w:rsidRPr="005967AA">
        <w:rPr>
          <w:b/>
          <w:bCs/>
          <w:rPrChange w:id="8833" w:author="Sotirios Filippos Tsarouchis" w:date="2021-02-10T15:08:00Z">
            <w:rPr/>
          </w:rPrChange>
        </w:rPr>
        <w:t>και</w:t>
      </w:r>
      <w:r w:rsidRPr="005967AA">
        <w:rPr>
          <w:b/>
          <w:bCs/>
          <w:lang w:val="en-US"/>
          <w:rPrChange w:id="8834" w:author="Sotirios Filippos Tsarouchis" w:date="2021-02-10T15:08:00Z">
            <w:rPr>
              <w:lang w:val="en-US"/>
            </w:rPr>
          </w:rPrChange>
        </w:rPr>
        <w:t xml:space="preserve"> f1_score</w:t>
      </w:r>
      <w:bookmarkEnd w:id="8831"/>
    </w:p>
    <w:p w14:paraId="65A9654B" w14:textId="77777777" w:rsidR="000A1F8D" w:rsidRDefault="000A1F8D" w:rsidP="000A1F8D">
      <w:pPr>
        <w:rPr>
          <w:lang w:val="en-US"/>
        </w:rPr>
      </w:pPr>
    </w:p>
    <w:p w14:paraId="04283BFA" w14:textId="77777777" w:rsidR="001C2319" w:rsidRDefault="000A1F8D" w:rsidP="000A1F8D">
      <w:pPr>
        <w:rPr>
          <w:ins w:id="8835" w:author="mpountou" w:date="2021-02-13T03:20:00Z"/>
        </w:rPr>
      </w:pPr>
      <w:r w:rsidRPr="00E82707">
        <w:t>Το διάγ</w:t>
      </w:r>
      <w:r w:rsidR="005F5332">
        <w:t xml:space="preserve">ραμμα των τεσσάρων μετρικών </w:t>
      </w:r>
      <w:r w:rsidRPr="00E82707">
        <w:t xml:space="preserve">για </w:t>
      </w:r>
      <w:r w:rsidR="005F5332">
        <w:t xml:space="preserve">όλα τα σύνολα </w:t>
      </w:r>
      <w:r w:rsidRPr="001C2319">
        <w:rPr>
          <w:rPrChange w:id="8836" w:author="mpountou" w:date="2021-02-13T03:19:00Z">
            <w:rPr>
              <w:b/>
              <w:u w:val="single"/>
            </w:rPr>
          </w:rPrChange>
        </w:rPr>
        <w:t xml:space="preserve">δείχνει ικανοποιητικά ποσοστά </w:t>
      </w:r>
      <w:r w:rsidRPr="001C2319">
        <w:rPr>
          <w:lang w:val="en-US"/>
          <w:rPrChange w:id="8837" w:author="mpountou" w:date="2021-02-13T03:19:00Z">
            <w:rPr>
              <w:b/>
              <w:u w:val="single"/>
              <w:lang w:val="en-US"/>
            </w:rPr>
          </w:rPrChange>
        </w:rPr>
        <w:t>accuracy</w:t>
      </w:r>
      <w:r w:rsidRPr="001C2319">
        <w:rPr>
          <w:rPrChange w:id="8838" w:author="mpountou" w:date="2021-02-13T03:19:00Z">
            <w:rPr>
              <w:b/>
              <w:u w:val="single"/>
            </w:rPr>
          </w:rPrChange>
        </w:rPr>
        <w:t>,</w:t>
      </w:r>
      <w:r w:rsidR="005F5332" w:rsidRPr="001C2319">
        <w:rPr>
          <w:rPrChange w:id="8839" w:author="mpountou" w:date="2021-02-13T03:19:00Z">
            <w:rPr>
              <w:b/>
              <w:u w:val="single"/>
            </w:rPr>
          </w:rPrChange>
        </w:rPr>
        <w:t xml:space="preserve"> </w:t>
      </w:r>
      <w:r w:rsidRPr="001C2319">
        <w:rPr>
          <w:lang w:val="en-US"/>
          <w:rPrChange w:id="8840" w:author="mpountou" w:date="2021-02-13T03:19:00Z">
            <w:rPr>
              <w:b/>
              <w:u w:val="single"/>
              <w:lang w:val="en-US"/>
            </w:rPr>
          </w:rPrChange>
        </w:rPr>
        <w:t>recall</w:t>
      </w:r>
      <w:r w:rsidRPr="001C2319">
        <w:rPr>
          <w:rPrChange w:id="8841" w:author="mpountou" w:date="2021-02-13T03:19:00Z">
            <w:rPr>
              <w:b/>
              <w:u w:val="single"/>
            </w:rPr>
          </w:rPrChange>
        </w:rPr>
        <w:t xml:space="preserve"> και </w:t>
      </w:r>
      <w:r w:rsidRPr="001C2319">
        <w:rPr>
          <w:lang w:val="en-US"/>
          <w:rPrChange w:id="8842" w:author="mpountou" w:date="2021-02-13T03:19:00Z">
            <w:rPr>
              <w:b/>
              <w:u w:val="single"/>
              <w:lang w:val="en-US"/>
            </w:rPr>
          </w:rPrChange>
        </w:rPr>
        <w:t>precision</w:t>
      </w:r>
      <w:r w:rsidRPr="001C2319">
        <w:rPr>
          <w:rPrChange w:id="8843" w:author="mpountou" w:date="2021-02-13T03:19:00Z">
            <w:rPr>
              <w:b/>
              <w:u w:val="single"/>
            </w:rPr>
          </w:rPrChang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w:t>
      </w:r>
    </w:p>
    <w:p w14:paraId="7FA8FCCB" w14:textId="353A059D" w:rsidR="001C2319" w:rsidRPr="001C2319" w:rsidRDefault="001C2319" w:rsidP="001C2319">
      <w:pPr>
        <w:rPr>
          <w:ins w:id="8844" w:author="mpountou" w:date="2021-02-13T03:20:00Z"/>
          <w:rPrChange w:id="8845" w:author="mpountou" w:date="2021-02-13T03:20:00Z">
            <w:rPr>
              <w:ins w:id="8846" w:author="mpountou" w:date="2021-02-13T03:20:00Z"/>
              <w:b/>
            </w:rPr>
          </w:rPrChange>
        </w:rPr>
      </w:pPr>
      <w:ins w:id="8847" w:author="mpountou" w:date="2021-02-13T03:20:00Z">
        <w:r w:rsidRPr="001C2319">
          <w:rPr>
            <w:rPrChange w:id="8848" w:author="mpountou" w:date="2021-02-13T03:20:00Z">
              <w:rPr>
                <w:b/>
              </w:rPr>
            </w:rPrChange>
          </w:rPr>
          <w:t xml:space="preserve">Βλέπουμε για το σύνολο δεδομένων </w:t>
        </w:r>
        <w:r w:rsidRPr="001C2319">
          <w:rPr>
            <w:lang w:val="en-US"/>
            <w:rPrChange w:id="8849" w:author="mpountou" w:date="2021-02-13T03:20:00Z">
              <w:rPr>
                <w:b/>
                <w:lang w:val="en-US"/>
              </w:rPr>
            </w:rPrChange>
          </w:rPr>
          <w:t>data</w:t>
        </w:r>
        <w:r w:rsidRPr="001C2319">
          <w:rPr>
            <w:rPrChange w:id="8850" w:author="mpountou" w:date="2021-02-13T03:20:00Z">
              <w:rPr>
                <w:b/>
              </w:rPr>
            </w:rPrChange>
          </w:rPr>
          <w:t xml:space="preserve">30 ότι </w:t>
        </w:r>
        <w:r w:rsidRPr="001C2319">
          <w:rPr>
            <w:lang w:val="en-US"/>
            <w:rPrChange w:id="8851" w:author="mpountou" w:date="2021-02-13T03:20:00Z">
              <w:rPr>
                <w:b/>
                <w:lang w:val="en-US"/>
              </w:rPr>
            </w:rPrChange>
          </w:rPr>
          <w:t>accuracy</w:t>
        </w:r>
      </w:ins>
      <w:ins w:id="8852" w:author="mpountou" w:date="2021-02-13T03:21:00Z">
        <w:r>
          <w:t>-</w:t>
        </w:r>
        <w:r>
          <w:rPr>
            <w:lang w:val="en-US"/>
          </w:rPr>
          <w:t>precision</w:t>
        </w:r>
      </w:ins>
      <w:ins w:id="8853" w:author="mpountou" w:date="2021-02-13T03:20:00Z">
        <w:r w:rsidRPr="001C2319">
          <w:rPr>
            <w:rPrChange w:id="8854" w:author="mpountou" w:date="2021-02-13T03:20:00Z">
              <w:rPr>
                <w:b/>
              </w:rPr>
            </w:rPrChange>
          </w:rPr>
          <w:t xml:space="preserve"> </w:t>
        </w:r>
      </w:ins>
      <w:ins w:id="8855" w:author="mpountou" w:date="2021-02-13T03:25:00Z">
        <w:r>
          <w:t>φτάνουν</w:t>
        </w:r>
      </w:ins>
      <w:ins w:id="8856" w:author="mpountou" w:date="2021-02-13T03:21:00Z">
        <w:r>
          <w:t xml:space="preserve"> μόλις</w:t>
        </w:r>
      </w:ins>
      <w:ins w:id="8857" w:author="mpountou" w:date="2021-02-13T03:20:00Z">
        <w:r w:rsidRPr="001C2319">
          <w:rPr>
            <w:rPrChange w:id="8858" w:author="mpountou" w:date="2021-02-13T03:20:00Z">
              <w:rPr>
                <w:b/>
              </w:rPr>
            </w:rPrChange>
          </w:rPr>
          <w:t xml:space="preserve"> το 7</w:t>
        </w:r>
      </w:ins>
      <w:ins w:id="8859" w:author="mpountou" w:date="2021-02-13T03:21:00Z">
        <w:r>
          <w:t>8</w:t>
        </w:r>
      </w:ins>
      <w:ins w:id="8860" w:author="mpountou" w:date="2021-02-13T03:20:00Z">
        <w:r w:rsidRPr="001C2319">
          <w:rPr>
            <w:rPrChange w:id="8861" w:author="mpountou" w:date="2021-02-13T03:20:00Z">
              <w:rPr>
                <w:b/>
              </w:rPr>
            </w:rPrChange>
          </w:rPr>
          <w:t xml:space="preserve">%, </w:t>
        </w:r>
        <w:r w:rsidRPr="001C2319">
          <w:rPr>
            <w:lang w:val="en-US"/>
            <w:rPrChange w:id="8862" w:author="mpountou" w:date="2021-02-13T03:20:00Z">
              <w:rPr>
                <w:b/>
                <w:lang w:val="en-US"/>
              </w:rPr>
            </w:rPrChange>
          </w:rPr>
          <w:t>recall</w:t>
        </w:r>
      </w:ins>
      <w:ins w:id="8863" w:author="mpountou" w:date="2021-02-13T03:25:00Z">
        <w:r>
          <w:t xml:space="preserve"> στο</w:t>
        </w:r>
      </w:ins>
      <w:ins w:id="8864" w:author="mpountou" w:date="2021-02-13T03:20:00Z">
        <w:r w:rsidRPr="001C2319">
          <w:rPr>
            <w:rPrChange w:id="8865" w:author="mpountou" w:date="2021-02-13T03:20:00Z">
              <w:rPr>
                <w:b/>
              </w:rPr>
            </w:rPrChange>
          </w:rPr>
          <w:t xml:space="preserve"> </w:t>
        </w:r>
      </w:ins>
      <w:ins w:id="8866" w:author="mpountou" w:date="2021-02-13T03:22:00Z">
        <w:r w:rsidRPr="001C2319">
          <w:rPr>
            <w:rPrChange w:id="8867" w:author="mpountou" w:date="2021-02-13T03:22:00Z">
              <w:rPr>
                <w:lang w:val="en-US"/>
              </w:rPr>
            </w:rPrChange>
          </w:rPr>
          <w:t>100</w:t>
        </w:r>
      </w:ins>
      <w:ins w:id="8868" w:author="mpountou" w:date="2021-02-13T03:20:00Z">
        <w:r w:rsidRPr="001C2319">
          <w:rPr>
            <w:rPrChange w:id="8869" w:author="mpountou" w:date="2021-02-13T03:20:00Z">
              <w:rPr>
                <w:b/>
              </w:rPr>
            </w:rPrChange>
          </w:rPr>
          <w:t>%</w:t>
        </w:r>
        <w:r w:rsidRPr="00D6758D">
          <w:t xml:space="preserve">, </w:t>
        </w:r>
        <w:r w:rsidRPr="001C2319">
          <w:rPr>
            <w:rPrChange w:id="8870" w:author="mpountou" w:date="2021-02-13T03:20:00Z">
              <w:rPr>
                <w:b/>
              </w:rPr>
            </w:rPrChange>
          </w:rPr>
          <w:t xml:space="preserve">ενώ το </w:t>
        </w:r>
        <w:r w:rsidRPr="001C2319">
          <w:rPr>
            <w:lang w:val="en-US"/>
            <w:rPrChange w:id="8871" w:author="mpountou" w:date="2021-02-13T03:20:00Z">
              <w:rPr>
                <w:b/>
                <w:lang w:val="en-US"/>
              </w:rPr>
            </w:rPrChange>
          </w:rPr>
          <w:t>f</w:t>
        </w:r>
        <w:r w:rsidRPr="001C2319">
          <w:rPr>
            <w:rPrChange w:id="8872" w:author="mpountou" w:date="2021-02-13T03:20:00Z">
              <w:rPr>
                <w:b/>
              </w:rPr>
            </w:rPrChange>
          </w:rPr>
          <w:t>1_</w:t>
        </w:r>
        <w:r w:rsidRPr="001C2319">
          <w:rPr>
            <w:lang w:val="en-US"/>
            <w:rPrChange w:id="8873" w:author="mpountou" w:date="2021-02-13T03:20:00Z">
              <w:rPr>
                <w:b/>
                <w:lang w:val="en-US"/>
              </w:rPr>
            </w:rPrChange>
          </w:rPr>
          <w:t>score</w:t>
        </w:r>
        <w:r w:rsidRPr="001C2319">
          <w:rPr>
            <w:rPrChange w:id="8874" w:author="mpountou" w:date="2021-02-13T03:20:00Z">
              <w:rPr>
                <w:b/>
              </w:rPr>
            </w:rPrChange>
          </w:rPr>
          <w:t xml:space="preserve"> 87% </w:t>
        </w:r>
        <w:r w:rsidRPr="001C2319">
          <w:rPr>
            <w:i/>
            <w:szCs w:val="22"/>
            <w:rPrChange w:id="8875" w:author="mpountou" w:date="2021-02-13T03:26:00Z">
              <w:rPr>
                <w:b/>
                <w:i/>
              </w:rPr>
            </w:rPrChange>
          </w:rPr>
          <w:t>(</w:t>
        </w:r>
      </w:ins>
      <w:ins w:id="8876" w:author="mpountou" w:date="2021-02-13T03:26:00Z">
        <w:r w:rsidRPr="00D6758D">
          <w:rPr>
            <w:i/>
            <w:szCs w:val="22"/>
          </w:rPr>
          <w:fldChar w:fldCharType="begin"/>
        </w:r>
        <w:r w:rsidRPr="001C2319">
          <w:rPr>
            <w:i/>
            <w:szCs w:val="22"/>
            <w:rPrChange w:id="8877" w:author="mpountou" w:date="2021-02-13T03:26:00Z">
              <w:rPr>
                <w:i/>
              </w:rPr>
            </w:rPrChange>
          </w:rPr>
          <w:instrText xml:space="preserve"> REF _Ref64079183 \h </w:instrText>
        </w:r>
      </w:ins>
      <w:r w:rsidRPr="001C2319">
        <w:rPr>
          <w:i/>
          <w:szCs w:val="22"/>
          <w:rPrChange w:id="8878" w:author="mpountou" w:date="2021-02-13T03:26:00Z">
            <w:rPr>
              <w:b/>
              <w:i/>
            </w:rPr>
          </w:rPrChange>
        </w:rPr>
        <w:instrText xml:space="preserve"> \* MERGEFORMAT </w:instrText>
      </w:r>
      <w:r w:rsidRPr="00D6758D">
        <w:rPr>
          <w:i/>
          <w:szCs w:val="22"/>
        </w:rPr>
      </w:r>
      <w:r w:rsidRPr="00D6758D">
        <w:rPr>
          <w:i/>
          <w:szCs w:val="22"/>
          <w:rPrChange w:id="8879" w:author="mpountou" w:date="2021-02-13T03:26:00Z">
            <w:rPr>
              <w:i/>
              <w:szCs w:val="22"/>
            </w:rPr>
          </w:rPrChange>
        </w:rPr>
        <w:fldChar w:fldCharType="separate"/>
      </w:r>
      <w:ins w:id="8880" w:author="mpountou" w:date="2021-02-14T02:13:00Z">
        <w:r w:rsidR="004344EE" w:rsidRPr="004344EE">
          <w:rPr>
            <w:i/>
            <w:szCs w:val="22"/>
            <w:rPrChange w:id="8881" w:author="mpountou" w:date="2021-02-14T02:13:00Z">
              <w:rPr>
                <w:sz w:val="14"/>
                <w:szCs w:val="14"/>
              </w:rPr>
            </w:rPrChange>
          </w:rPr>
          <w:t xml:space="preserve">Εικόνα </w:t>
        </w:r>
        <w:r w:rsidR="004344EE" w:rsidRPr="004344EE">
          <w:rPr>
            <w:i/>
            <w:noProof/>
            <w:szCs w:val="22"/>
            <w:rPrChange w:id="8882" w:author="mpountou" w:date="2021-02-14T02:13:00Z">
              <w:rPr>
                <w:b/>
                <w:noProof/>
                <w:sz w:val="14"/>
                <w:szCs w:val="14"/>
                <w:lang w:val="en-US"/>
              </w:rPr>
            </w:rPrChange>
          </w:rPr>
          <w:t>33</w:t>
        </w:r>
      </w:ins>
      <w:ins w:id="8883" w:author="mpountou" w:date="2021-02-13T03:26:00Z">
        <w:r w:rsidRPr="00D6758D">
          <w:rPr>
            <w:i/>
            <w:szCs w:val="22"/>
          </w:rPr>
          <w:fldChar w:fldCharType="end"/>
        </w:r>
      </w:ins>
      <w:ins w:id="8884" w:author="mpountou" w:date="2021-02-13T03:20:00Z">
        <w:r w:rsidRPr="001C2319">
          <w:rPr>
            <w:i/>
            <w:szCs w:val="22"/>
            <w:rPrChange w:id="8885" w:author="mpountou" w:date="2021-02-13T03:26:00Z">
              <w:rPr>
                <w:b/>
                <w:i/>
              </w:rPr>
            </w:rPrChange>
          </w:rPr>
          <w:t>).</w:t>
        </w:r>
      </w:ins>
      <w:ins w:id="8886" w:author="mpountou" w:date="2021-02-13T03:22:00Z">
        <w:r w:rsidRPr="001C2319">
          <w:rPr>
            <w:i/>
            <w:rPrChange w:id="8887" w:author="mpountou" w:date="2021-02-13T03:22:00Z">
              <w:rPr>
                <w:i/>
                <w:lang w:val="en-US"/>
              </w:rPr>
            </w:rPrChange>
          </w:rPr>
          <w:t xml:space="preserve"> </w:t>
        </w:r>
      </w:ins>
      <w:ins w:id="8888" w:author="mpountou" w:date="2021-02-13T03:20:00Z">
        <w:r w:rsidRPr="001C2319">
          <w:rPr>
            <w:rPrChange w:id="8889" w:author="mpountou" w:date="2021-02-13T03:20:00Z">
              <w:rPr>
                <w:b/>
              </w:rPr>
            </w:rPrChange>
          </w:rPr>
          <w:t xml:space="preserve">Το σύνολο δεδομένων </w:t>
        </w:r>
        <w:r w:rsidRPr="001C2319">
          <w:rPr>
            <w:lang w:val="en-US"/>
            <w:rPrChange w:id="8890" w:author="mpountou" w:date="2021-02-13T03:20:00Z">
              <w:rPr>
                <w:b/>
                <w:lang w:val="en-US"/>
              </w:rPr>
            </w:rPrChange>
          </w:rPr>
          <w:t>data</w:t>
        </w:r>
        <w:r w:rsidRPr="001C2319">
          <w:rPr>
            <w:rPrChange w:id="8891" w:author="mpountou" w:date="2021-02-13T03:20:00Z">
              <w:rPr>
                <w:b/>
              </w:rPr>
            </w:rPrChange>
          </w:rPr>
          <w:t xml:space="preserve">60 </w:t>
        </w:r>
      </w:ins>
      <w:ins w:id="8892" w:author="mpountou" w:date="2021-02-13T03:23:00Z">
        <w:r>
          <w:t>έχει</w:t>
        </w:r>
      </w:ins>
      <w:ins w:id="8893" w:author="mpountou" w:date="2021-02-13T03:22:00Z">
        <w:r w:rsidRPr="001C2319">
          <w:t xml:space="preserve"> </w:t>
        </w:r>
        <w:r w:rsidRPr="001C2319">
          <w:rPr>
            <w:lang w:val="en-US"/>
          </w:rPr>
          <w:t>accuracy</w:t>
        </w:r>
        <w:r w:rsidRPr="001C2319">
          <w:t xml:space="preserve"> και </w:t>
        </w:r>
        <w:r w:rsidRPr="001C2319">
          <w:rPr>
            <w:lang w:val="en-US"/>
          </w:rPr>
          <w:t>precision</w:t>
        </w:r>
        <w:r w:rsidRPr="001C2319">
          <w:t xml:space="preserve"> φτάνει μόλις </w:t>
        </w:r>
      </w:ins>
      <w:ins w:id="8894" w:author="mpountou" w:date="2021-02-13T03:23:00Z">
        <w:r>
          <w:t>σ</w:t>
        </w:r>
      </w:ins>
      <w:ins w:id="8895" w:author="mpountou" w:date="2021-02-13T03:22:00Z">
        <w:r>
          <w:t>το 83%,</w:t>
        </w:r>
        <w:r w:rsidRPr="001C2319">
          <w:t xml:space="preserve"> </w:t>
        </w:r>
        <w:r w:rsidRPr="001C2319">
          <w:rPr>
            <w:lang w:val="en-US"/>
          </w:rPr>
          <w:t>recall</w:t>
        </w:r>
        <w:r w:rsidRPr="001C2319">
          <w:t xml:space="preserve"> 100%, </w:t>
        </w:r>
      </w:ins>
      <w:ins w:id="8896" w:author="mpountou" w:date="2021-02-13T03:23:00Z">
        <w:r>
          <w:t>και</w:t>
        </w:r>
      </w:ins>
      <w:ins w:id="8897" w:author="mpountou" w:date="2021-02-13T03:22:00Z">
        <w:r w:rsidRPr="001C2319">
          <w:t xml:space="preserve"> το </w:t>
        </w:r>
        <w:r w:rsidRPr="001C2319">
          <w:rPr>
            <w:lang w:val="en-US"/>
          </w:rPr>
          <w:t>f</w:t>
        </w:r>
        <w:r w:rsidRPr="001C2319">
          <w:t>1_</w:t>
        </w:r>
        <w:r w:rsidRPr="001C2319">
          <w:rPr>
            <w:lang w:val="en-US"/>
          </w:rPr>
          <w:t>score</w:t>
        </w:r>
        <w:r w:rsidRPr="001C2319">
          <w:t xml:space="preserve"> </w:t>
        </w:r>
      </w:ins>
      <w:ins w:id="8898" w:author="mpountou" w:date="2021-02-13T03:23:00Z">
        <w:r>
          <w:t>90</w:t>
        </w:r>
      </w:ins>
      <w:ins w:id="8899" w:author="mpountou" w:date="2021-02-13T03:22:00Z">
        <w:r w:rsidRPr="001C2319">
          <w:t xml:space="preserve">% </w:t>
        </w:r>
      </w:ins>
      <w:ins w:id="8900" w:author="mpountou" w:date="2021-02-13T03:20:00Z">
        <w:r w:rsidRPr="001C2319">
          <w:rPr>
            <w:rPrChange w:id="8901" w:author="mpountou" w:date="2021-02-13T03:20:00Z">
              <w:rPr>
                <w:b/>
              </w:rPr>
            </w:rPrChange>
          </w:rPr>
          <w:t xml:space="preserve"> </w:t>
        </w:r>
        <w:r w:rsidRPr="001C2319">
          <w:rPr>
            <w:i/>
            <w:szCs w:val="22"/>
            <w:rPrChange w:id="8902" w:author="mpountou" w:date="2021-02-13T03:26:00Z">
              <w:rPr>
                <w:b/>
                <w:i/>
              </w:rPr>
            </w:rPrChange>
          </w:rPr>
          <w:t>(</w:t>
        </w:r>
      </w:ins>
      <w:ins w:id="8903" w:author="mpountou" w:date="2021-02-13T03:26:00Z">
        <w:r w:rsidRPr="00D6758D">
          <w:rPr>
            <w:i/>
            <w:szCs w:val="22"/>
          </w:rPr>
          <w:fldChar w:fldCharType="begin"/>
        </w:r>
        <w:r w:rsidRPr="001C2319">
          <w:rPr>
            <w:i/>
            <w:szCs w:val="22"/>
            <w:rPrChange w:id="8904" w:author="mpountou" w:date="2021-02-13T03:26:00Z">
              <w:rPr>
                <w:i/>
              </w:rPr>
            </w:rPrChange>
          </w:rPr>
          <w:instrText xml:space="preserve"> REF _Ref64079196 \h </w:instrText>
        </w:r>
      </w:ins>
      <w:r w:rsidRPr="001C2319">
        <w:rPr>
          <w:i/>
          <w:szCs w:val="22"/>
          <w:rPrChange w:id="8905" w:author="mpountou" w:date="2021-02-13T03:26:00Z">
            <w:rPr>
              <w:b/>
              <w:i/>
            </w:rPr>
          </w:rPrChange>
        </w:rPr>
        <w:instrText xml:space="preserve"> \* MERGEFORMAT </w:instrText>
      </w:r>
      <w:r w:rsidRPr="00D6758D">
        <w:rPr>
          <w:i/>
          <w:szCs w:val="22"/>
        </w:rPr>
      </w:r>
      <w:r w:rsidRPr="00D6758D">
        <w:rPr>
          <w:i/>
          <w:szCs w:val="22"/>
          <w:rPrChange w:id="8906" w:author="mpountou" w:date="2021-02-13T03:26:00Z">
            <w:rPr>
              <w:i/>
              <w:szCs w:val="22"/>
            </w:rPr>
          </w:rPrChange>
        </w:rPr>
        <w:fldChar w:fldCharType="separate"/>
      </w:r>
      <w:ins w:id="8907" w:author="mpountou" w:date="2021-02-14T02:13:00Z">
        <w:r w:rsidR="004344EE" w:rsidRPr="004344EE">
          <w:rPr>
            <w:i/>
            <w:szCs w:val="22"/>
            <w:rPrChange w:id="8908" w:author="mpountou" w:date="2021-02-14T02:13:00Z">
              <w:rPr>
                <w:sz w:val="14"/>
                <w:szCs w:val="14"/>
              </w:rPr>
            </w:rPrChange>
          </w:rPr>
          <w:t xml:space="preserve">Εικόνα </w:t>
        </w:r>
        <w:r w:rsidR="004344EE" w:rsidRPr="004344EE">
          <w:rPr>
            <w:i/>
            <w:noProof/>
            <w:szCs w:val="22"/>
            <w:rPrChange w:id="8909" w:author="mpountou" w:date="2021-02-14T02:13:00Z">
              <w:rPr>
                <w:b/>
                <w:noProof/>
                <w:sz w:val="14"/>
                <w:szCs w:val="14"/>
                <w:lang w:val="en-US"/>
              </w:rPr>
            </w:rPrChange>
          </w:rPr>
          <w:t>34</w:t>
        </w:r>
      </w:ins>
      <w:ins w:id="8910" w:author="mpountou" w:date="2021-02-13T03:26:00Z">
        <w:r w:rsidRPr="00D6758D">
          <w:rPr>
            <w:i/>
            <w:szCs w:val="22"/>
          </w:rPr>
          <w:fldChar w:fldCharType="end"/>
        </w:r>
      </w:ins>
      <w:ins w:id="8911" w:author="mpountou" w:date="2021-02-13T03:20:00Z">
        <w:r w:rsidRPr="001C2319">
          <w:rPr>
            <w:i/>
            <w:szCs w:val="22"/>
            <w:rPrChange w:id="8912" w:author="mpountou" w:date="2021-02-13T03:26:00Z">
              <w:rPr>
                <w:b/>
                <w:i/>
              </w:rPr>
            </w:rPrChange>
          </w:rPr>
          <w:t>)</w:t>
        </w:r>
        <w:r w:rsidRPr="001C2319">
          <w:rPr>
            <w:i/>
            <w:szCs w:val="22"/>
            <w:rPrChange w:id="8913" w:author="mpountou" w:date="2021-02-13T03:26:00Z">
              <w:rPr>
                <w:b/>
              </w:rPr>
            </w:rPrChange>
          </w:rPr>
          <w:t>.</w:t>
        </w:r>
        <w:r w:rsidRPr="001C2319">
          <w:rPr>
            <w:rPrChange w:id="8914" w:author="mpountou" w:date="2021-02-13T03:20:00Z">
              <w:rPr>
                <w:b/>
              </w:rPr>
            </w:rPrChange>
          </w:rPr>
          <w:t xml:space="preserve"> Τέλος το σύνολο </w:t>
        </w:r>
        <w:r w:rsidRPr="001C2319">
          <w:rPr>
            <w:lang w:val="en-US"/>
            <w:rPrChange w:id="8915" w:author="mpountou" w:date="2021-02-13T03:20:00Z">
              <w:rPr>
                <w:b/>
                <w:lang w:val="en-US"/>
              </w:rPr>
            </w:rPrChange>
          </w:rPr>
          <w:t>movielens</w:t>
        </w:r>
        <w:r w:rsidRPr="001C2319">
          <w:rPr>
            <w:rPrChange w:id="8916" w:author="mpountou" w:date="2021-02-13T03:20:00Z">
              <w:rPr>
                <w:b/>
              </w:rPr>
            </w:rPrChange>
          </w:rPr>
          <w:t xml:space="preserve"> 100</w:t>
        </w:r>
        <w:r w:rsidRPr="001C2319">
          <w:rPr>
            <w:lang w:val="en-US"/>
            <w:rPrChange w:id="8917" w:author="mpountou" w:date="2021-02-13T03:20:00Z">
              <w:rPr>
                <w:b/>
                <w:lang w:val="en-US"/>
              </w:rPr>
            </w:rPrChange>
          </w:rPr>
          <w:t>K</w:t>
        </w:r>
        <w:r w:rsidRPr="001C2319">
          <w:rPr>
            <w:rPrChange w:id="8918" w:author="mpountou" w:date="2021-02-13T03:20:00Z">
              <w:rPr>
                <w:b/>
              </w:rPr>
            </w:rPrChange>
          </w:rPr>
          <w:t xml:space="preserve"> </w:t>
        </w:r>
      </w:ins>
      <w:ins w:id="8919" w:author="mpountou" w:date="2021-02-13T03:23:00Z">
        <w:r>
          <w:t>έχει</w:t>
        </w:r>
        <w:r w:rsidRPr="001C2319">
          <w:t xml:space="preserve"> </w:t>
        </w:r>
        <w:r w:rsidRPr="001C2319">
          <w:rPr>
            <w:lang w:val="en-US"/>
          </w:rPr>
          <w:t>accuracy</w:t>
        </w:r>
        <w:r w:rsidRPr="001C2319">
          <w:t xml:space="preserve"> </w:t>
        </w:r>
      </w:ins>
      <w:ins w:id="8920" w:author="mpountou" w:date="2021-02-13T03:24:00Z">
        <w:r>
          <w:t xml:space="preserve">84%, </w:t>
        </w:r>
      </w:ins>
      <w:ins w:id="8921" w:author="mpountou" w:date="2021-02-13T03:23:00Z">
        <w:r w:rsidRPr="001C2319">
          <w:rPr>
            <w:lang w:val="en-US"/>
          </w:rPr>
          <w:t>precision</w:t>
        </w:r>
      </w:ins>
      <w:ins w:id="8922" w:author="mpountou" w:date="2021-02-13T03:24:00Z">
        <w:r>
          <w:t xml:space="preserve"> και </w:t>
        </w:r>
        <w:r>
          <w:rPr>
            <w:lang w:val="en-US"/>
          </w:rPr>
          <w:t>f</w:t>
        </w:r>
        <w:r w:rsidRPr="001C2319">
          <w:rPr>
            <w:rPrChange w:id="8923" w:author="mpountou" w:date="2021-02-13T03:24:00Z">
              <w:rPr>
                <w:lang w:val="en-US"/>
              </w:rPr>
            </w:rPrChange>
          </w:rPr>
          <w:t>1_</w:t>
        </w:r>
        <w:r w:rsidRPr="001C2319">
          <w:rPr>
            <w:lang w:val="en-US"/>
          </w:rPr>
          <w:t>score</w:t>
        </w:r>
        <w:r>
          <w:t xml:space="preserve"> 88%</w:t>
        </w:r>
      </w:ins>
      <w:ins w:id="8924" w:author="mpountou" w:date="2021-02-13T03:25:00Z">
        <w:r>
          <w:t xml:space="preserve"> ενώ</w:t>
        </w:r>
      </w:ins>
      <w:ins w:id="8925" w:author="mpountou" w:date="2021-02-13T03:23:00Z">
        <w:r w:rsidRPr="001C2319">
          <w:t xml:space="preserve"> το </w:t>
        </w:r>
        <w:r w:rsidRPr="001C2319">
          <w:rPr>
            <w:lang w:val="en-US"/>
          </w:rPr>
          <w:t>recall</w:t>
        </w:r>
        <w:r w:rsidRPr="001C2319">
          <w:t xml:space="preserve"> 100% </w:t>
        </w:r>
      </w:ins>
      <w:ins w:id="8926" w:author="mpountou" w:date="2021-02-13T03:20:00Z">
        <w:r w:rsidRPr="001C2319">
          <w:rPr>
            <w:i/>
            <w:szCs w:val="22"/>
            <w:rPrChange w:id="8927" w:author="mpountou" w:date="2021-02-13T03:27:00Z">
              <w:rPr>
                <w:b/>
                <w:i/>
              </w:rPr>
            </w:rPrChange>
          </w:rPr>
          <w:t>(</w:t>
        </w:r>
      </w:ins>
      <w:ins w:id="8928" w:author="mpountou" w:date="2021-02-13T03:26:00Z">
        <w:r w:rsidRPr="00D6758D">
          <w:rPr>
            <w:i/>
            <w:szCs w:val="22"/>
          </w:rPr>
          <w:fldChar w:fldCharType="begin"/>
        </w:r>
        <w:r w:rsidRPr="001C2319">
          <w:rPr>
            <w:i/>
            <w:szCs w:val="22"/>
            <w:rPrChange w:id="8929" w:author="mpountou" w:date="2021-02-13T03:27:00Z">
              <w:rPr>
                <w:i/>
              </w:rPr>
            </w:rPrChange>
          </w:rPr>
          <w:instrText xml:space="preserve"> REF _Ref64079207 \h </w:instrText>
        </w:r>
      </w:ins>
      <w:r w:rsidRPr="001C2319">
        <w:rPr>
          <w:i/>
          <w:szCs w:val="22"/>
        </w:rPr>
        <w:instrText xml:space="preserve"> \* MERGEFORMAT </w:instrText>
      </w:r>
      <w:r w:rsidRPr="00D6758D">
        <w:rPr>
          <w:i/>
          <w:szCs w:val="22"/>
        </w:rPr>
      </w:r>
      <w:r w:rsidRPr="00D6758D">
        <w:rPr>
          <w:i/>
          <w:szCs w:val="22"/>
          <w:rPrChange w:id="8930" w:author="mpountou" w:date="2021-02-13T03:27:00Z">
            <w:rPr>
              <w:i/>
              <w:szCs w:val="22"/>
            </w:rPr>
          </w:rPrChange>
        </w:rPr>
        <w:fldChar w:fldCharType="separate"/>
      </w:r>
      <w:ins w:id="8931" w:author="mpountou" w:date="2021-02-14T02:13:00Z">
        <w:r w:rsidR="004344EE" w:rsidRPr="004344EE">
          <w:rPr>
            <w:i/>
            <w:szCs w:val="22"/>
            <w:rPrChange w:id="8932" w:author="mpountou" w:date="2021-02-14T02:13:00Z">
              <w:rPr>
                <w:sz w:val="14"/>
                <w:szCs w:val="14"/>
              </w:rPr>
            </w:rPrChange>
          </w:rPr>
          <w:t>Εικόνα</w:t>
        </w:r>
        <w:r w:rsidR="004344EE" w:rsidRPr="004344EE">
          <w:rPr>
            <w:i/>
            <w:szCs w:val="22"/>
            <w:rPrChange w:id="8933" w:author="mpountou" w:date="2021-02-14T02:13:00Z">
              <w:rPr>
                <w:sz w:val="14"/>
                <w:szCs w:val="14"/>
                <w:lang w:val="en-US"/>
              </w:rPr>
            </w:rPrChange>
          </w:rPr>
          <w:t xml:space="preserve"> </w:t>
        </w:r>
        <w:r w:rsidR="004344EE" w:rsidRPr="004344EE">
          <w:rPr>
            <w:i/>
            <w:noProof/>
            <w:szCs w:val="22"/>
            <w:rPrChange w:id="8934" w:author="mpountou" w:date="2021-02-14T02:13:00Z">
              <w:rPr>
                <w:b/>
                <w:i/>
                <w:iCs/>
                <w:noProof/>
                <w:sz w:val="14"/>
                <w:szCs w:val="14"/>
                <w:lang w:val="en-US"/>
              </w:rPr>
            </w:rPrChange>
          </w:rPr>
          <w:t>35</w:t>
        </w:r>
      </w:ins>
      <w:ins w:id="8935" w:author="mpountou" w:date="2021-02-13T03:26:00Z">
        <w:r w:rsidRPr="00D6758D">
          <w:rPr>
            <w:i/>
            <w:szCs w:val="22"/>
          </w:rPr>
          <w:fldChar w:fldCharType="end"/>
        </w:r>
      </w:ins>
      <w:ins w:id="8936" w:author="mpountou" w:date="2021-02-13T03:20:00Z">
        <w:r w:rsidRPr="001C2319">
          <w:rPr>
            <w:i/>
            <w:szCs w:val="22"/>
            <w:rPrChange w:id="8937" w:author="mpountou" w:date="2021-02-13T03:27:00Z">
              <w:rPr>
                <w:b/>
                <w:i/>
              </w:rPr>
            </w:rPrChange>
          </w:rPr>
          <w:t>).</w:t>
        </w:r>
      </w:ins>
    </w:p>
    <w:p w14:paraId="016B876A" w14:textId="74AED046" w:rsidR="00DC6785" w:rsidRPr="00E82707" w:rsidRDefault="001C2319" w:rsidP="000A1F8D">
      <w:ins w:id="8938" w:author="mpountou" w:date="2021-02-13T03:20:00Z">
        <w:r w:rsidRPr="00E00D0A">
          <w:rPr>
            <w:rPrChange w:id="8939" w:author="mpountou" w:date="2021-02-13T03:27:00Z">
              <w:rPr>
                <w:b/>
              </w:rPr>
            </w:rPrChange>
          </w:rPr>
          <w:t xml:space="preserve">Ένα συμπέρασμα που προκύπτει είναι ότι </w:t>
        </w:r>
      </w:ins>
      <w:ins w:id="8940" w:author="mpountou" w:date="2021-02-13T03:28:00Z">
        <w:r w:rsidR="00E00D0A">
          <w:t xml:space="preserve"> </w:t>
        </w:r>
        <w:r w:rsidR="00E00D0A" w:rsidRPr="00E00D0A">
          <w:t xml:space="preserve">τα σύνολα δεδομένων </w:t>
        </w:r>
        <w:r w:rsidR="00E00D0A" w:rsidRPr="00E00D0A">
          <w:rPr>
            <w:lang w:val="en-US"/>
          </w:rPr>
          <w:t>data</w:t>
        </w:r>
        <w:r w:rsidR="00E00D0A" w:rsidRPr="00E00D0A">
          <w:t xml:space="preserve">30, </w:t>
        </w:r>
        <w:r w:rsidR="00E00D0A" w:rsidRPr="00E00D0A">
          <w:rPr>
            <w:lang w:val="en-US"/>
          </w:rPr>
          <w:t>data</w:t>
        </w:r>
        <w:r w:rsidR="00E00D0A" w:rsidRPr="00E00D0A">
          <w:t xml:space="preserve">60 </w:t>
        </w:r>
        <w:r w:rsidR="00E00D0A">
          <w:t xml:space="preserve">με την </w:t>
        </w:r>
        <w:r w:rsidR="00E00D0A" w:rsidRPr="00E00D0A">
          <w:t xml:space="preserve">αύξηση 30% των κριτικών </w:t>
        </w:r>
        <w:r w:rsidR="00E00D0A">
          <w:t xml:space="preserve">τους </w:t>
        </w:r>
        <w:r w:rsidR="00E00D0A" w:rsidRPr="00E00D0A">
          <w:rPr>
            <w:rPrChange w:id="8941" w:author="mpountou" w:date="2021-02-13T03:29:00Z">
              <w:rPr>
                <w:b/>
                <w:u w:val="single"/>
              </w:rPr>
            </w:rPrChange>
          </w:rPr>
          <w:t>έχουν ανεπαίσθητες επιδράσεις στα ζητήματα ταξινόμησης</w:t>
        </w:r>
        <w:r w:rsidR="00E00D0A" w:rsidRPr="00D6758D">
          <w:t>.</w:t>
        </w:r>
      </w:ins>
      <w:ins w:id="8942" w:author="mpountou" w:date="2021-02-13T03:29:00Z">
        <w:r w:rsidR="00E00D0A">
          <w:t xml:space="preserve"> </w:t>
        </w:r>
        <w:r w:rsidR="00E00D0A" w:rsidRPr="00E00D0A">
          <w:t xml:space="preserve">Από την άλλη το σύνολο δεδομένων </w:t>
        </w:r>
        <w:r w:rsidR="00E00D0A" w:rsidRPr="00E00D0A">
          <w:rPr>
            <w:lang w:val="en-US"/>
          </w:rPr>
          <w:t>movielens</w:t>
        </w:r>
        <w:r w:rsidR="00E00D0A" w:rsidRPr="00E00D0A">
          <w:t>-100</w:t>
        </w:r>
        <w:r w:rsidR="00E00D0A" w:rsidRPr="00E00D0A">
          <w:rPr>
            <w:lang w:val="en-US"/>
          </w:rPr>
          <w:t>k</w:t>
        </w:r>
        <w:r w:rsidR="00E00D0A" w:rsidRPr="00E00D0A">
          <w:t xml:space="preserve"> παρόλο που δεν έχει το ίδιο υψηλό </w:t>
        </w:r>
        <w:r w:rsidR="00E00D0A" w:rsidRPr="00E00D0A">
          <w:rPr>
            <w:lang w:val="en-US"/>
          </w:rPr>
          <w:t>recall</w:t>
        </w:r>
        <w:r w:rsidR="00E00D0A" w:rsidRPr="00E00D0A">
          <w:t xml:space="preserve"> σε σχέση με </w:t>
        </w:r>
        <w:r w:rsidR="00E00D0A" w:rsidRPr="00E00D0A">
          <w:rPr>
            <w:lang w:val="en-US"/>
          </w:rPr>
          <w:t>data</w:t>
        </w:r>
        <w:r w:rsidR="00E00D0A" w:rsidRPr="00E00D0A">
          <w:t xml:space="preserve">30, </w:t>
        </w:r>
        <w:r w:rsidR="00E00D0A" w:rsidRPr="00E00D0A">
          <w:rPr>
            <w:lang w:val="en-US"/>
          </w:rPr>
          <w:t>data</w:t>
        </w:r>
        <w:r w:rsidR="00E00D0A" w:rsidRPr="00E00D0A">
          <w:t xml:space="preserve">60 </w:t>
        </w:r>
        <w:r w:rsidR="00E00D0A" w:rsidRPr="00E00D0A">
          <w:rPr>
            <w:rPrChange w:id="8943" w:author="mpountou" w:date="2021-02-13T03:29:00Z">
              <w:rPr>
                <w:b/>
                <w:u w:val="single"/>
              </w:rPr>
            </w:rPrChange>
          </w:rPr>
          <w:t xml:space="preserve">πετυχαίνει καλύτερα ποσοστά accuracy και </w:t>
        </w:r>
        <w:r w:rsidR="00E00D0A" w:rsidRPr="00E00D0A">
          <w:rPr>
            <w:lang w:val="en-US"/>
            <w:rPrChange w:id="8944" w:author="mpountou" w:date="2021-02-13T03:29:00Z">
              <w:rPr>
                <w:b/>
                <w:u w:val="single"/>
                <w:lang w:val="en-US"/>
              </w:rPr>
            </w:rPrChange>
          </w:rPr>
          <w:t>precision</w:t>
        </w:r>
        <w:r w:rsidR="00E00D0A" w:rsidRPr="00E00D0A">
          <w:t xml:space="preserve"> πράγμα που σημαίνει ότι έχει περισσότερη ακρίβεια στις προτάσεις αρεσκείας των χρηστών ακόμα κι ας μην της βρίσκει </w:t>
        </w:r>
        <w:commentRangeStart w:id="8945"/>
        <w:commentRangeStart w:id="8946"/>
        <w:r w:rsidR="00E00D0A" w:rsidRPr="00E00D0A">
          <w:t>όλες</w:t>
        </w:r>
        <w:commentRangeEnd w:id="8945"/>
        <w:r w:rsidR="00E00D0A" w:rsidRPr="00E00D0A">
          <w:commentReference w:id="8945"/>
        </w:r>
        <w:commentRangeEnd w:id="8946"/>
        <w:r w:rsidR="00824B19">
          <w:rPr>
            <w:rStyle w:val="ad"/>
          </w:rPr>
          <w:commentReference w:id="8946"/>
        </w:r>
        <w:r w:rsidR="00E00D0A" w:rsidRPr="00E00D0A">
          <w:t>.</w:t>
        </w:r>
      </w:ins>
    </w:p>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14:paraId="2CCB9F92" w14:textId="77777777" w:rsidTr="00D77503">
        <w:trPr>
          <w:trHeight w:val="471"/>
        </w:trPr>
        <w:tc>
          <w:tcPr>
            <w:tcW w:w="4589" w:type="dxa"/>
          </w:tcPr>
          <w:p w14:paraId="61261D22"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14:paraId="0E389C2A"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14:paraId="7113C30F" w14:textId="77777777" w:rsidTr="00D77503">
        <w:trPr>
          <w:trHeight w:val="3154"/>
        </w:trPr>
        <w:tc>
          <w:tcPr>
            <w:tcW w:w="4589" w:type="dxa"/>
          </w:tcPr>
          <w:p w14:paraId="1AB5733E" w14:textId="77777777" w:rsidR="00D77503" w:rsidRDefault="00D77503" w:rsidP="00B61530">
            <w:pPr>
              <w:rPr>
                <w:b/>
                <w:u w:val="single"/>
              </w:rPr>
            </w:pPr>
            <w:r>
              <w:rPr>
                <w:noProof/>
                <w:lang w:eastAsia="el-GR"/>
              </w:rPr>
              <w:drawing>
                <wp:inline distT="0" distB="0" distL="0" distR="0" wp14:anchorId="4BDDCDA9" wp14:editId="1727A20A">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00" cy="1800000"/>
                          </a:xfrm>
                          <a:prstGeom prst="rect">
                            <a:avLst/>
                          </a:prstGeom>
                        </pic:spPr>
                      </pic:pic>
                    </a:graphicData>
                  </a:graphic>
                </wp:inline>
              </w:drawing>
            </w:r>
          </w:p>
        </w:tc>
        <w:tc>
          <w:tcPr>
            <w:tcW w:w="5193" w:type="dxa"/>
          </w:tcPr>
          <w:p w14:paraId="3E12C4C6" w14:textId="77777777" w:rsidR="00D77503" w:rsidRDefault="00580C04" w:rsidP="00B61530">
            <w:pPr>
              <w:rPr>
                <w:b/>
                <w:u w:val="single"/>
              </w:rPr>
            </w:pPr>
            <w:r>
              <w:rPr>
                <w:noProof/>
                <w:lang w:eastAsia="el-GR"/>
              </w:rPr>
              <w:drawing>
                <wp:inline distT="0" distB="0" distL="0" distR="0" wp14:anchorId="668024B5" wp14:editId="5D0D341B">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6000" cy="1800000"/>
                          </a:xfrm>
                          <a:prstGeom prst="rect">
                            <a:avLst/>
                          </a:prstGeom>
                        </pic:spPr>
                      </pic:pic>
                    </a:graphicData>
                  </a:graphic>
                </wp:inline>
              </w:drawing>
            </w:r>
          </w:p>
        </w:tc>
      </w:tr>
      <w:tr w:rsidR="00D77503" w14:paraId="670D5D55" w14:textId="77777777" w:rsidTr="00D77503">
        <w:tc>
          <w:tcPr>
            <w:tcW w:w="4589" w:type="dxa"/>
          </w:tcPr>
          <w:p w14:paraId="1E2EFC34" w14:textId="3355665A" w:rsidR="00D77503" w:rsidRPr="00D77503" w:rsidRDefault="00D77503" w:rsidP="00D77503">
            <w:pPr>
              <w:pStyle w:val="aa"/>
              <w:jc w:val="center"/>
              <w:rPr>
                <w:sz w:val="14"/>
                <w:szCs w:val="14"/>
              </w:rPr>
            </w:pPr>
            <w:bookmarkStart w:id="8947" w:name="_Ref64079183"/>
            <w:bookmarkStart w:id="8948" w:name="_Toc61618645"/>
            <w:bookmarkStart w:id="8949" w:name="_Toc62231457"/>
            <w:bookmarkStart w:id="8950" w:name="_Toc63089760"/>
            <w:bookmarkStart w:id="8951" w:name="_Toc63089836"/>
            <w:bookmarkStart w:id="8952" w:name="_Toc63885446"/>
            <w:bookmarkStart w:id="8953" w:name="_Toc64223198"/>
            <w:r w:rsidRPr="00EC7B21">
              <w:rPr>
                <w:b/>
                <w:sz w:val="14"/>
                <w:szCs w:val="14"/>
                <w:rPrChange w:id="8954" w:author="mpountou" w:date="2021-02-10T22:33:00Z">
                  <w:rPr>
                    <w:sz w:val="14"/>
                    <w:szCs w:val="14"/>
                  </w:rPr>
                </w:rPrChange>
              </w:rPr>
              <w:t xml:space="preserve">Εικόνα </w:t>
            </w:r>
            <w:r w:rsidRPr="00EC7B21">
              <w:rPr>
                <w:b/>
                <w:sz w:val="14"/>
                <w:szCs w:val="14"/>
                <w:rPrChange w:id="8955" w:author="mpountou" w:date="2021-02-10T22:33:00Z">
                  <w:rPr>
                    <w:sz w:val="14"/>
                    <w:szCs w:val="14"/>
                  </w:rPr>
                </w:rPrChange>
              </w:rPr>
              <w:fldChar w:fldCharType="begin"/>
            </w:r>
            <w:r w:rsidRPr="00EC7B21">
              <w:rPr>
                <w:b/>
                <w:sz w:val="14"/>
                <w:szCs w:val="14"/>
                <w:rPrChange w:id="8956" w:author="mpountou" w:date="2021-02-10T22:33:00Z">
                  <w:rPr>
                    <w:sz w:val="14"/>
                    <w:szCs w:val="14"/>
                  </w:rPr>
                </w:rPrChange>
              </w:rPr>
              <w:instrText xml:space="preserve"> </w:instrText>
            </w:r>
            <w:r w:rsidRPr="00EC7B21">
              <w:rPr>
                <w:b/>
                <w:sz w:val="14"/>
                <w:szCs w:val="14"/>
                <w:lang w:val="en-US"/>
                <w:rPrChange w:id="8957" w:author="mpountou" w:date="2021-02-10T22:33:00Z">
                  <w:rPr>
                    <w:sz w:val="14"/>
                    <w:szCs w:val="14"/>
                    <w:lang w:val="en-US"/>
                  </w:rPr>
                </w:rPrChange>
              </w:rPr>
              <w:instrText>SEQ</w:instrText>
            </w:r>
            <w:r w:rsidRPr="00EC7B21">
              <w:rPr>
                <w:b/>
                <w:sz w:val="14"/>
                <w:szCs w:val="14"/>
                <w:rPrChange w:id="8958" w:author="mpountou" w:date="2021-02-10T22:33:00Z">
                  <w:rPr>
                    <w:sz w:val="14"/>
                    <w:szCs w:val="14"/>
                  </w:rPr>
                </w:rPrChange>
              </w:rPr>
              <w:instrText xml:space="preserve"> Εικόνα \* </w:instrText>
            </w:r>
            <w:r w:rsidRPr="00EC7B21">
              <w:rPr>
                <w:b/>
                <w:sz w:val="14"/>
                <w:szCs w:val="14"/>
                <w:lang w:val="en-US"/>
                <w:rPrChange w:id="8959" w:author="mpountou" w:date="2021-02-10T22:33:00Z">
                  <w:rPr>
                    <w:sz w:val="14"/>
                    <w:szCs w:val="14"/>
                    <w:lang w:val="en-US"/>
                  </w:rPr>
                </w:rPrChange>
              </w:rPr>
              <w:instrText>ARABIC</w:instrText>
            </w:r>
            <w:r w:rsidRPr="00EC7B21">
              <w:rPr>
                <w:b/>
                <w:sz w:val="14"/>
                <w:szCs w:val="14"/>
                <w:rPrChange w:id="8960" w:author="mpountou" w:date="2021-02-10T22:33:00Z">
                  <w:rPr>
                    <w:sz w:val="14"/>
                    <w:szCs w:val="14"/>
                  </w:rPr>
                </w:rPrChange>
              </w:rPr>
              <w:instrText xml:space="preserve"> </w:instrText>
            </w:r>
            <w:r w:rsidRPr="00EC7B21">
              <w:rPr>
                <w:b/>
                <w:sz w:val="14"/>
                <w:szCs w:val="14"/>
                <w:rPrChange w:id="8961" w:author="mpountou" w:date="2021-02-10T22:33:00Z">
                  <w:rPr>
                    <w:sz w:val="14"/>
                    <w:szCs w:val="14"/>
                  </w:rPr>
                </w:rPrChange>
              </w:rPr>
              <w:fldChar w:fldCharType="separate"/>
            </w:r>
            <w:ins w:id="8962" w:author="mpountou" w:date="2021-02-14T02:13:00Z">
              <w:r w:rsidR="004344EE" w:rsidRPr="004344EE">
                <w:rPr>
                  <w:b/>
                  <w:noProof/>
                  <w:sz w:val="14"/>
                  <w:szCs w:val="14"/>
                  <w:rPrChange w:id="8963" w:author="mpountou" w:date="2021-02-14T02:13:00Z">
                    <w:rPr>
                      <w:b/>
                      <w:noProof/>
                      <w:sz w:val="14"/>
                      <w:szCs w:val="14"/>
                      <w:lang w:val="en-US"/>
                    </w:rPr>
                  </w:rPrChange>
                </w:rPr>
                <w:t>33</w:t>
              </w:r>
            </w:ins>
            <w:del w:id="8964" w:author="mpountou" w:date="2021-02-12T21:41:00Z">
              <w:r w:rsidR="005F634F" w:rsidRPr="00EC7B21" w:rsidDel="00E6746E">
                <w:rPr>
                  <w:b/>
                  <w:noProof/>
                  <w:sz w:val="14"/>
                  <w:szCs w:val="14"/>
                  <w:rPrChange w:id="8965" w:author="mpountou" w:date="2021-02-10T22:33:00Z">
                    <w:rPr>
                      <w:noProof/>
                      <w:sz w:val="14"/>
                      <w:szCs w:val="14"/>
                    </w:rPr>
                  </w:rPrChange>
                </w:rPr>
                <w:delText>31</w:delText>
              </w:r>
            </w:del>
            <w:r w:rsidRPr="00EC7B21">
              <w:rPr>
                <w:b/>
                <w:sz w:val="14"/>
                <w:szCs w:val="14"/>
                <w:rPrChange w:id="8966" w:author="mpountou" w:date="2021-02-10T22:33:00Z">
                  <w:rPr>
                    <w:sz w:val="14"/>
                    <w:szCs w:val="14"/>
                  </w:rPr>
                </w:rPrChange>
              </w:rPr>
              <w:fldChar w:fldCharType="end"/>
            </w:r>
            <w:bookmarkEnd w:id="8947"/>
            <w:ins w:id="8967" w:author="mpountou" w:date="2021-02-10T22:33:00Z">
              <w:r w:rsidR="00EC7B21" w:rsidRPr="00EC7B21">
                <w:rPr>
                  <w:b/>
                  <w:sz w:val="14"/>
                  <w:szCs w:val="14"/>
                  <w:rPrChange w:id="8968" w:author="mpountou" w:date="2021-02-10T22:33:00Z">
                    <w:rPr>
                      <w:b/>
                      <w:sz w:val="14"/>
                      <w:szCs w:val="14"/>
                      <w:lang w:val="en-US"/>
                    </w:rPr>
                  </w:rPrChange>
                </w:rPr>
                <w:t xml:space="preserve"> -</w:t>
              </w:r>
            </w:ins>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8948"/>
            <w:bookmarkEnd w:id="8949"/>
            <w:bookmarkEnd w:id="8950"/>
            <w:bookmarkEnd w:id="8951"/>
            <w:bookmarkEnd w:id="8952"/>
            <w:bookmarkEnd w:id="8953"/>
          </w:p>
        </w:tc>
        <w:tc>
          <w:tcPr>
            <w:tcW w:w="5193" w:type="dxa"/>
          </w:tcPr>
          <w:p w14:paraId="0B8E2425" w14:textId="5B0C514B" w:rsidR="00D77503" w:rsidRPr="00D77503" w:rsidRDefault="00D77503" w:rsidP="00D77503">
            <w:pPr>
              <w:pStyle w:val="aa"/>
              <w:jc w:val="center"/>
              <w:rPr>
                <w:sz w:val="14"/>
                <w:szCs w:val="14"/>
              </w:rPr>
            </w:pPr>
            <w:bookmarkStart w:id="8969" w:name="_Ref64079196"/>
            <w:bookmarkStart w:id="8970" w:name="_Toc61618646"/>
            <w:bookmarkStart w:id="8971" w:name="_Toc62231458"/>
            <w:bookmarkStart w:id="8972" w:name="_Toc63089761"/>
            <w:bookmarkStart w:id="8973" w:name="_Toc63089837"/>
            <w:bookmarkStart w:id="8974" w:name="_Toc63885447"/>
            <w:bookmarkStart w:id="8975" w:name="_Toc64223199"/>
            <w:r w:rsidRPr="00EC7B21">
              <w:rPr>
                <w:b/>
                <w:sz w:val="14"/>
                <w:szCs w:val="14"/>
                <w:rPrChange w:id="8976" w:author="mpountou" w:date="2021-02-10T22:33:00Z">
                  <w:rPr>
                    <w:sz w:val="14"/>
                    <w:szCs w:val="14"/>
                  </w:rPr>
                </w:rPrChange>
              </w:rPr>
              <w:t xml:space="preserve">Εικόνα </w:t>
            </w:r>
            <w:r w:rsidRPr="00EC7B21">
              <w:rPr>
                <w:b/>
                <w:sz w:val="14"/>
                <w:szCs w:val="14"/>
                <w:rPrChange w:id="8977" w:author="mpountou" w:date="2021-02-10T22:33:00Z">
                  <w:rPr>
                    <w:sz w:val="14"/>
                    <w:szCs w:val="14"/>
                  </w:rPr>
                </w:rPrChange>
              </w:rPr>
              <w:fldChar w:fldCharType="begin"/>
            </w:r>
            <w:r w:rsidRPr="00EC7B21">
              <w:rPr>
                <w:b/>
                <w:sz w:val="14"/>
                <w:szCs w:val="14"/>
                <w:rPrChange w:id="8978" w:author="mpountou" w:date="2021-02-10T22:33:00Z">
                  <w:rPr>
                    <w:sz w:val="14"/>
                    <w:szCs w:val="14"/>
                  </w:rPr>
                </w:rPrChange>
              </w:rPr>
              <w:instrText xml:space="preserve"> </w:instrText>
            </w:r>
            <w:r w:rsidRPr="00EC7B21">
              <w:rPr>
                <w:b/>
                <w:sz w:val="14"/>
                <w:szCs w:val="14"/>
                <w:lang w:val="en-US"/>
                <w:rPrChange w:id="8979" w:author="mpountou" w:date="2021-02-10T22:33:00Z">
                  <w:rPr>
                    <w:sz w:val="14"/>
                    <w:szCs w:val="14"/>
                    <w:lang w:val="en-US"/>
                  </w:rPr>
                </w:rPrChange>
              </w:rPr>
              <w:instrText>SEQ</w:instrText>
            </w:r>
            <w:r w:rsidRPr="00EC7B21">
              <w:rPr>
                <w:b/>
                <w:sz w:val="14"/>
                <w:szCs w:val="14"/>
                <w:rPrChange w:id="8980" w:author="mpountou" w:date="2021-02-10T22:33:00Z">
                  <w:rPr>
                    <w:sz w:val="14"/>
                    <w:szCs w:val="14"/>
                  </w:rPr>
                </w:rPrChange>
              </w:rPr>
              <w:instrText xml:space="preserve"> Εικόνα \* </w:instrText>
            </w:r>
            <w:r w:rsidRPr="00EC7B21">
              <w:rPr>
                <w:b/>
                <w:sz w:val="14"/>
                <w:szCs w:val="14"/>
                <w:lang w:val="en-US"/>
                <w:rPrChange w:id="8981" w:author="mpountou" w:date="2021-02-10T22:33:00Z">
                  <w:rPr>
                    <w:sz w:val="14"/>
                    <w:szCs w:val="14"/>
                    <w:lang w:val="en-US"/>
                  </w:rPr>
                </w:rPrChange>
              </w:rPr>
              <w:instrText>ARABIC</w:instrText>
            </w:r>
            <w:r w:rsidRPr="00EC7B21">
              <w:rPr>
                <w:b/>
                <w:sz w:val="14"/>
                <w:szCs w:val="14"/>
                <w:rPrChange w:id="8982" w:author="mpountou" w:date="2021-02-10T22:33:00Z">
                  <w:rPr>
                    <w:sz w:val="14"/>
                    <w:szCs w:val="14"/>
                  </w:rPr>
                </w:rPrChange>
              </w:rPr>
              <w:instrText xml:space="preserve"> </w:instrText>
            </w:r>
            <w:r w:rsidRPr="00EC7B21">
              <w:rPr>
                <w:b/>
                <w:sz w:val="14"/>
                <w:szCs w:val="14"/>
                <w:rPrChange w:id="8983" w:author="mpountou" w:date="2021-02-10T22:33:00Z">
                  <w:rPr>
                    <w:sz w:val="14"/>
                    <w:szCs w:val="14"/>
                  </w:rPr>
                </w:rPrChange>
              </w:rPr>
              <w:fldChar w:fldCharType="separate"/>
            </w:r>
            <w:ins w:id="8984" w:author="mpountou" w:date="2021-02-14T02:13:00Z">
              <w:r w:rsidR="004344EE" w:rsidRPr="004344EE">
                <w:rPr>
                  <w:b/>
                  <w:noProof/>
                  <w:sz w:val="14"/>
                  <w:szCs w:val="14"/>
                  <w:rPrChange w:id="8985" w:author="mpountou" w:date="2021-02-14T02:13:00Z">
                    <w:rPr>
                      <w:b/>
                      <w:noProof/>
                      <w:sz w:val="14"/>
                      <w:szCs w:val="14"/>
                      <w:lang w:val="en-US"/>
                    </w:rPr>
                  </w:rPrChange>
                </w:rPr>
                <w:t>34</w:t>
              </w:r>
            </w:ins>
            <w:del w:id="8986" w:author="mpountou" w:date="2021-02-12T21:41:00Z">
              <w:r w:rsidR="005F634F" w:rsidRPr="00EC7B21" w:rsidDel="00E6746E">
                <w:rPr>
                  <w:b/>
                  <w:noProof/>
                  <w:sz w:val="14"/>
                  <w:szCs w:val="14"/>
                  <w:rPrChange w:id="8987" w:author="mpountou" w:date="2021-02-10T22:33:00Z">
                    <w:rPr>
                      <w:noProof/>
                      <w:sz w:val="14"/>
                      <w:szCs w:val="14"/>
                    </w:rPr>
                  </w:rPrChange>
                </w:rPr>
                <w:delText>32</w:delText>
              </w:r>
            </w:del>
            <w:r w:rsidRPr="00EC7B21">
              <w:rPr>
                <w:b/>
                <w:sz w:val="14"/>
                <w:szCs w:val="14"/>
                <w:rPrChange w:id="8988" w:author="mpountou" w:date="2021-02-10T22:33:00Z">
                  <w:rPr>
                    <w:sz w:val="14"/>
                    <w:szCs w:val="14"/>
                  </w:rPr>
                </w:rPrChange>
              </w:rPr>
              <w:fldChar w:fldCharType="end"/>
            </w:r>
            <w:bookmarkEnd w:id="8969"/>
            <w:r w:rsidRPr="00D77503">
              <w:rPr>
                <w:sz w:val="14"/>
                <w:szCs w:val="14"/>
              </w:rPr>
              <w:t xml:space="preserve"> </w:t>
            </w:r>
            <w:ins w:id="8989" w:author="mpountou" w:date="2021-02-10T22:33:00Z">
              <w:r w:rsidR="00EC7B21" w:rsidRPr="00EC7B21">
                <w:rPr>
                  <w:sz w:val="14"/>
                  <w:szCs w:val="14"/>
                  <w:rPrChange w:id="8990" w:author="mpountou" w:date="2021-02-10T22:33:00Z">
                    <w:rPr>
                      <w:sz w:val="14"/>
                      <w:szCs w:val="14"/>
                      <w:lang w:val="en-US"/>
                    </w:rPr>
                  </w:rPrChange>
                </w:rPr>
                <w:t xml:space="preserve">- </w:t>
              </w:r>
            </w:ins>
            <w:r w:rsidRPr="00D77503">
              <w:rPr>
                <w:sz w:val="14"/>
                <w:szCs w:val="14"/>
              </w:rPr>
              <w:t xml:space="preserve">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8970"/>
            <w:bookmarkEnd w:id="8971"/>
            <w:bookmarkEnd w:id="8972"/>
            <w:bookmarkEnd w:id="8973"/>
            <w:bookmarkEnd w:id="8974"/>
            <w:bookmarkEnd w:id="8975"/>
          </w:p>
        </w:tc>
      </w:tr>
    </w:tbl>
    <w:p w14:paraId="06C26112" w14:textId="77777777" w:rsidR="006D733D" w:rsidRPr="00512FCF" w:rsidRDefault="006D733D" w:rsidP="00E5196D"/>
    <w:p w14:paraId="6A12A52F" w14:textId="77777777"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14:paraId="6857FE5F" w14:textId="77777777" w:rsidR="003E1B06" w:rsidRDefault="008376F6" w:rsidP="00FF4C39">
      <w:pPr>
        <w:jc w:val="center"/>
        <w:rPr>
          <w:lang w:val="en-US"/>
        </w:rPr>
      </w:pPr>
      <w:r>
        <w:rPr>
          <w:noProof/>
          <w:lang w:eastAsia="el-GR"/>
        </w:rPr>
        <w:drawing>
          <wp:inline distT="0" distB="0" distL="0" distR="0" wp14:anchorId="5E94CF6A" wp14:editId="0DE60D0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2800" cy="2160000"/>
                    </a:xfrm>
                    <a:prstGeom prst="rect">
                      <a:avLst/>
                    </a:prstGeom>
                  </pic:spPr>
                </pic:pic>
              </a:graphicData>
            </a:graphic>
          </wp:inline>
        </w:drawing>
      </w:r>
    </w:p>
    <w:p w14:paraId="12C67DD9" w14:textId="5ACBE895" w:rsidR="00FF2C8E" w:rsidRPr="00246AB6" w:rsidDel="006C4133" w:rsidRDefault="00FF2C8E" w:rsidP="006920D3">
      <w:pPr>
        <w:pStyle w:val="aa"/>
        <w:jc w:val="center"/>
        <w:rPr>
          <w:del w:id="8991" w:author="mpountou" w:date="2021-02-13T03:30:00Z"/>
          <w:sz w:val="14"/>
          <w:szCs w:val="14"/>
          <w:lang w:val="en-US"/>
        </w:rPr>
      </w:pPr>
      <w:bookmarkStart w:id="8992" w:name="_Ref64079207"/>
      <w:bookmarkStart w:id="8993" w:name="_Toc61618647"/>
      <w:bookmarkStart w:id="8994" w:name="_Toc62231459"/>
      <w:bookmarkStart w:id="8995" w:name="_Toc63089762"/>
      <w:bookmarkStart w:id="8996" w:name="_Toc63089838"/>
      <w:bookmarkStart w:id="8997" w:name="_Toc63885448"/>
      <w:bookmarkStart w:id="8998" w:name="_Toc64223200"/>
      <w:r w:rsidRPr="00EC7B21">
        <w:rPr>
          <w:b/>
          <w:i w:val="0"/>
          <w:iCs w:val="0"/>
          <w:sz w:val="14"/>
          <w:szCs w:val="14"/>
          <w:rPrChange w:id="8999" w:author="mpountou" w:date="2021-02-10T22:33:00Z">
            <w:rPr>
              <w:i w:val="0"/>
              <w:iCs w:val="0"/>
              <w:sz w:val="14"/>
              <w:szCs w:val="14"/>
            </w:rPr>
          </w:rPrChange>
        </w:rPr>
        <w:t>Εικόνα</w:t>
      </w:r>
      <w:r w:rsidRPr="00EC7B21">
        <w:rPr>
          <w:b/>
          <w:i w:val="0"/>
          <w:iCs w:val="0"/>
          <w:sz w:val="14"/>
          <w:szCs w:val="14"/>
          <w:lang w:val="en-US"/>
          <w:rPrChange w:id="9000" w:author="mpountou" w:date="2021-02-10T22:33:00Z">
            <w:rPr>
              <w:i w:val="0"/>
              <w:iCs w:val="0"/>
              <w:sz w:val="14"/>
              <w:szCs w:val="14"/>
              <w:lang w:val="en-US"/>
            </w:rPr>
          </w:rPrChange>
        </w:rPr>
        <w:t xml:space="preserve"> </w:t>
      </w:r>
      <w:r w:rsidRPr="00EC7B21">
        <w:rPr>
          <w:b/>
          <w:i w:val="0"/>
          <w:iCs w:val="0"/>
          <w:sz w:val="14"/>
          <w:szCs w:val="14"/>
          <w:rPrChange w:id="9001" w:author="mpountou" w:date="2021-02-10T22:33:00Z">
            <w:rPr>
              <w:i w:val="0"/>
              <w:iCs w:val="0"/>
              <w:sz w:val="14"/>
              <w:szCs w:val="14"/>
            </w:rPr>
          </w:rPrChange>
        </w:rPr>
        <w:fldChar w:fldCharType="begin"/>
      </w:r>
      <w:r w:rsidRPr="00EC7B21">
        <w:rPr>
          <w:b/>
          <w:i w:val="0"/>
          <w:iCs w:val="0"/>
          <w:sz w:val="14"/>
          <w:szCs w:val="14"/>
          <w:lang w:val="en-US"/>
          <w:rPrChange w:id="9002" w:author="mpountou" w:date="2021-02-10T22:33:00Z">
            <w:rPr>
              <w:i w:val="0"/>
              <w:iCs w:val="0"/>
              <w:sz w:val="14"/>
              <w:szCs w:val="14"/>
              <w:lang w:val="en-US"/>
            </w:rPr>
          </w:rPrChange>
        </w:rPr>
        <w:instrText xml:space="preserve"> SEQ </w:instrText>
      </w:r>
      <w:r w:rsidRPr="00EC7B21">
        <w:rPr>
          <w:b/>
          <w:i w:val="0"/>
          <w:iCs w:val="0"/>
          <w:sz w:val="14"/>
          <w:szCs w:val="14"/>
          <w:rPrChange w:id="9003" w:author="mpountou" w:date="2021-02-10T22:33:00Z">
            <w:rPr>
              <w:i w:val="0"/>
              <w:iCs w:val="0"/>
              <w:sz w:val="14"/>
              <w:szCs w:val="14"/>
            </w:rPr>
          </w:rPrChange>
        </w:rPr>
        <w:instrText>Εικόνα</w:instrText>
      </w:r>
      <w:r w:rsidRPr="00EC7B21">
        <w:rPr>
          <w:b/>
          <w:i w:val="0"/>
          <w:iCs w:val="0"/>
          <w:sz w:val="14"/>
          <w:szCs w:val="14"/>
          <w:lang w:val="en-US"/>
          <w:rPrChange w:id="9004" w:author="mpountou" w:date="2021-02-10T22:33:00Z">
            <w:rPr>
              <w:i w:val="0"/>
              <w:iCs w:val="0"/>
              <w:sz w:val="14"/>
              <w:szCs w:val="14"/>
              <w:lang w:val="en-US"/>
            </w:rPr>
          </w:rPrChange>
        </w:rPr>
        <w:instrText xml:space="preserve"> \* ARABIC </w:instrText>
      </w:r>
      <w:r w:rsidRPr="00EC7B21">
        <w:rPr>
          <w:b/>
          <w:i w:val="0"/>
          <w:iCs w:val="0"/>
          <w:sz w:val="14"/>
          <w:szCs w:val="14"/>
          <w:rPrChange w:id="9005" w:author="mpountou" w:date="2021-02-10T22:33:00Z">
            <w:rPr>
              <w:i w:val="0"/>
              <w:iCs w:val="0"/>
              <w:sz w:val="14"/>
              <w:szCs w:val="14"/>
            </w:rPr>
          </w:rPrChange>
        </w:rPr>
        <w:fldChar w:fldCharType="separate"/>
      </w:r>
      <w:ins w:id="9006" w:author="mpountou" w:date="2021-02-14T02:13:00Z">
        <w:r w:rsidR="004344EE">
          <w:rPr>
            <w:b/>
            <w:i w:val="0"/>
            <w:iCs w:val="0"/>
            <w:noProof/>
            <w:sz w:val="14"/>
            <w:szCs w:val="14"/>
            <w:lang w:val="en-US"/>
          </w:rPr>
          <w:t>35</w:t>
        </w:r>
      </w:ins>
      <w:del w:id="9007" w:author="mpountou" w:date="2021-02-12T21:41:00Z">
        <w:r w:rsidR="005F634F" w:rsidRPr="00EC7B21" w:rsidDel="00E6746E">
          <w:rPr>
            <w:b/>
            <w:i w:val="0"/>
            <w:iCs w:val="0"/>
            <w:noProof/>
            <w:sz w:val="14"/>
            <w:szCs w:val="14"/>
            <w:lang w:val="en-US"/>
            <w:rPrChange w:id="9008" w:author="mpountou" w:date="2021-02-10T22:33:00Z">
              <w:rPr>
                <w:i w:val="0"/>
                <w:iCs w:val="0"/>
                <w:noProof/>
                <w:sz w:val="14"/>
                <w:szCs w:val="14"/>
                <w:lang w:val="en-US"/>
              </w:rPr>
            </w:rPrChange>
          </w:rPr>
          <w:delText>33</w:delText>
        </w:r>
      </w:del>
      <w:r w:rsidRPr="00EC7B21">
        <w:rPr>
          <w:b/>
          <w:i w:val="0"/>
          <w:iCs w:val="0"/>
          <w:sz w:val="14"/>
          <w:szCs w:val="14"/>
          <w:rPrChange w:id="9009" w:author="mpountou" w:date="2021-02-10T22:33:00Z">
            <w:rPr>
              <w:i w:val="0"/>
              <w:iCs w:val="0"/>
              <w:sz w:val="14"/>
              <w:szCs w:val="14"/>
            </w:rPr>
          </w:rPrChange>
        </w:rPr>
        <w:fldChar w:fldCharType="end"/>
      </w:r>
      <w:bookmarkEnd w:id="8992"/>
      <w:ins w:id="9010" w:author="mpountou" w:date="2021-02-10T22:33:00Z">
        <w:r w:rsidR="00EC7B21">
          <w:rPr>
            <w:sz w:val="14"/>
            <w:szCs w:val="14"/>
            <w:lang w:val="en-US"/>
          </w:rPr>
          <w:t xml:space="preserve"> -</w:t>
        </w:r>
      </w:ins>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8993"/>
      <w:bookmarkEnd w:id="8994"/>
      <w:bookmarkEnd w:id="8995"/>
      <w:bookmarkEnd w:id="8996"/>
      <w:bookmarkEnd w:id="8997"/>
      <w:bookmarkEnd w:id="8998"/>
    </w:p>
    <w:p w14:paraId="63D6A08E" w14:textId="77777777" w:rsidR="00CA0CED" w:rsidDel="006C4133" w:rsidRDefault="00CA0CED" w:rsidP="003E1B06">
      <w:pPr>
        <w:rPr>
          <w:del w:id="9011" w:author="mpountou" w:date="2021-02-13T03:30:00Z"/>
          <w:lang w:val="en-US"/>
        </w:rPr>
      </w:pPr>
    </w:p>
    <w:p w14:paraId="3BDA66AA" w14:textId="77777777" w:rsidR="006D733D" w:rsidRDefault="006D733D">
      <w:pPr>
        <w:pStyle w:val="aa"/>
        <w:jc w:val="center"/>
        <w:rPr>
          <w:lang w:val="en-US"/>
        </w:rPr>
        <w:pPrChange w:id="9012" w:author="mpountou" w:date="2021-02-13T03:30:00Z">
          <w:pPr/>
        </w:pPrChange>
      </w:pPr>
    </w:p>
    <w:p w14:paraId="44A163FF" w14:textId="77777777" w:rsidR="00533550" w:rsidRPr="00B61530" w:rsidRDefault="00533550" w:rsidP="003E1B06">
      <w:pPr>
        <w:rPr>
          <w:lang w:val="en-US"/>
        </w:rPr>
      </w:pPr>
    </w:p>
    <w:p w14:paraId="7E85F81D" w14:textId="77777777" w:rsidR="00651EB7" w:rsidRPr="00F2799A" w:rsidRDefault="00651EB7" w:rsidP="00651EB7">
      <w:pPr>
        <w:pStyle w:val="3"/>
        <w:rPr>
          <w:b/>
          <w:bCs/>
          <w:rPrChange w:id="9013" w:author="Sotirios Filippos Tsarouchis" w:date="2021-02-10T15:09:00Z">
            <w:rPr/>
          </w:rPrChange>
        </w:rPr>
      </w:pPr>
      <w:bookmarkStart w:id="9014" w:name="_Toc64223438"/>
      <w:r w:rsidRPr="00F2799A">
        <w:rPr>
          <w:b/>
          <w:bCs/>
          <w:rPrChange w:id="9015" w:author="Sotirios Filippos Tsarouchis" w:date="2021-02-10T15:09:00Z">
            <w:rPr/>
          </w:rPrChange>
        </w:rPr>
        <w:t>Μέσο απόλυτο σφάλμα (</w:t>
      </w:r>
      <w:r w:rsidRPr="00F2799A">
        <w:rPr>
          <w:b/>
          <w:bCs/>
          <w:lang w:val="en-US"/>
          <w:rPrChange w:id="9016" w:author="Sotirios Filippos Tsarouchis" w:date="2021-02-10T15:09:00Z">
            <w:rPr>
              <w:lang w:val="en-US"/>
            </w:rPr>
          </w:rPrChange>
        </w:rPr>
        <w:t>MAE</w:t>
      </w:r>
      <w:r w:rsidRPr="00F2799A">
        <w:rPr>
          <w:b/>
          <w:bCs/>
          <w:rPrChange w:id="9017" w:author="Sotirios Filippos Tsarouchis" w:date="2021-02-10T15:09:00Z">
            <w:rPr/>
          </w:rPrChange>
        </w:rPr>
        <w:t>) και ρίζα μέσου τετραγωνικού σφάλματος (</w:t>
      </w:r>
      <w:r w:rsidRPr="00F2799A">
        <w:rPr>
          <w:b/>
          <w:bCs/>
          <w:lang w:val="en-US"/>
          <w:rPrChange w:id="9018" w:author="Sotirios Filippos Tsarouchis" w:date="2021-02-10T15:09:00Z">
            <w:rPr>
              <w:lang w:val="en-US"/>
            </w:rPr>
          </w:rPrChange>
        </w:rPr>
        <w:t>RMSE</w:t>
      </w:r>
      <w:r w:rsidRPr="00F2799A">
        <w:rPr>
          <w:b/>
          <w:bCs/>
          <w:rPrChange w:id="9019" w:author="Sotirios Filippos Tsarouchis" w:date="2021-02-10T15:09:00Z">
            <w:rPr/>
          </w:rPrChange>
        </w:rPr>
        <w:t>)</w:t>
      </w:r>
      <w:bookmarkEnd w:id="9014"/>
    </w:p>
    <w:p w14:paraId="748C5F80" w14:textId="77777777" w:rsidR="006D733D" w:rsidRDefault="006D733D" w:rsidP="006D733D"/>
    <w:p w14:paraId="37276054" w14:textId="232B7B92" w:rsidR="00F8780D" w:rsidRPr="00F8780D" w:rsidRDefault="00F214FB" w:rsidP="00F8780D">
      <w:pPr>
        <w:rPr>
          <w:ins w:id="9020" w:author="mpountou" w:date="2021-02-13T03:36:00Z"/>
        </w:rPr>
      </w:pPr>
      <w:del w:id="9021" w:author="mpountou" w:date="2021-02-13T03:42:00Z">
        <w:r w:rsidRPr="00F214FB" w:rsidDel="003C6664">
          <w:delText xml:space="preserve">Τα διαγράμματα των ΜΑΕ και </w:delText>
        </w:r>
        <w:r w:rsidRPr="00F214FB" w:rsidDel="003C6664">
          <w:rPr>
            <w:lang w:val="en-US"/>
          </w:rPr>
          <w:delText>RMSE</w:delText>
        </w:r>
        <w:r w:rsidRPr="00F214FB" w:rsidDel="003C6664">
          <w:delText xml:space="preserve"> </w:delText>
        </w:r>
        <w:r w:rsidRPr="003A469E" w:rsidDel="003C6664">
          <w:delText xml:space="preserve">για τα σύνολα </w:delText>
        </w:r>
        <w:r w:rsidRPr="003A469E" w:rsidDel="003C6664">
          <w:rPr>
            <w:lang w:val="en-US"/>
          </w:rPr>
          <w:delText>data</w:delText>
        </w:r>
        <w:r w:rsidRPr="003A469E" w:rsidDel="003C6664">
          <w:delText xml:space="preserve">30, </w:delText>
        </w:r>
        <w:r w:rsidRPr="003A469E" w:rsidDel="003C6664">
          <w:rPr>
            <w:lang w:val="en-US"/>
          </w:rPr>
          <w:delText>data</w:delText>
        </w:r>
        <w:r w:rsidRPr="003A469E" w:rsidDel="003C6664">
          <w:delText xml:space="preserve">60 </w:delText>
        </w:r>
        <w:r w:rsidR="009B37CD" w:rsidRPr="003A469E" w:rsidDel="003C6664">
          <w:delText xml:space="preserve"> δείχνουν ότι η αύξηση 30% των </w:delText>
        </w:r>
        <w:r w:rsidR="009B37CD" w:rsidRPr="00D6758D" w:rsidDel="003C6664">
          <w:delText xml:space="preserve">κριτικών </w:delText>
        </w:r>
        <w:r w:rsidR="009B37CD" w:rsidRPr="00F8780D" w:rsidDel="003C6664">
          <w:rPr>
            <w:rPrChange w:id="9022" w:author="mpountou" w:date="2021-02-13T03:36:00Z">
              <w:rPr>
                <w:b/>
                <w:u w:val="single"/>
              </w:rPr>
            </w:rPrChange>
          </w:rPr>
          <w:delText xml:space="preserve">έχει </w:delText>
        </w:r>
        <w:r w:rsidR="00647CBB" w:rsidRPr="00F8780D" w:rsidDel="003C6664">
          <w:rPr>
            <w:rPrChange w:id="9023" w:author="mpountou" w:date="2021-02-13T03:36:00Z">
              <w:rPr>
                <w:b/>
                <w:u w:val="single"/>
              </w:rPr>
            </w:rPrChange>
          </w:rPr>
          <w:delText>θετικές</w:delText>
        </w:r>
        <w:r w:rsidR="009B37CD" w:rsidRPr="00F8780D" w:rsidDel="003C6664">
          <w:rPr>
            <w:rPrChange w:id="9024" w:author="mpountou" w:date="2021-02-13T03:36:00Z">
              <w:rPr>
                <w:b/>
                <w:u w:val="single"/>
              </w:rPr>
            </w:rPrChange>
          </w:rPr>
          <w:delText xml:space="preserve"> επιδράσεις</w:delText>
        </w:r>
        <w:r w:rsidR="009B37CD" w:rsidRPr="003A469E" w:rsidDel="003C6664">
          <w:delText xml:space="preserve"> στο ζήτημα του σφάλματος αφου</w:delText>
        </w:r>
      </w:del>
      <w:ins w:id="9025" w:author="Sotirios Filippos Tsarouchis" w:date="2021-02-10T15:10:00Z">
        <w:del w:id="9026" w:author="mpountou" w:date="2021-02-13T03:42:00Z">
          <w:r w:rsidR="00F2799A" w:rsidRPr="003A469E" w:rsidDel="003C6664">
            <w:delText>αφού</w:delText>
          </w:r>
        </w:del>
      </w:ins>
      <w:del w:id="9027" w:author="mpountou" w:date="2021-02-13T03:42:00Z">
        <w:r w:rsidR="009B37CD" w:rsidRPr="003A469E" w:rsidDel="003C6664">
          <w:delText xml:space="preserve"> μειώνει το </w:delText>
        </w:r>
        <w:r w:rsidR="009B37CD" w:rsidRPr="003A469E" w:rsidDel="003C6664">
          <w:rPr>
            <w:lang w:val="en-US"/>
          </w:rPr>
          <w:delText>RMSE</w:delText>
        </w:r>
        <w:r w:rsidR="00647CBB" w:rsidDel="003C6664">
          <w:delText xml:space="preserve"> σημαντικά</w:delText>
        </w:r>
        <w:r w:rsidR="009B37CD" w:rsidRPr="003A469E" w:rsidDel="003C6664">
          <w:delText xml:space="preserve"> από </w:delText>
        </w:r>
        <m:oMath>
          <m:r>
            <w:rPr>
              <w:rFonts w:ascii="Cambria Math" w:hAnsi="Cambria Math"/>
            </w:rPr>
            <m:t>2</m:t>
          </m:r>
          <w:commentRangeStart w:id="9028"/>
          <m:r>
            <w:rPr>
              <w:rFonts w:ascii="Cambria Math" w:hAnsi="Cambria Math"/>
            </w:rPr>
            <m:t>,75</m:t>
          </m:r>
        </m:oMath>
        <w:r w:rsidR="009B37CD" w:rsidRPr="003A469E" w:rsidDel="003C6664">
          <w:delText xml:space="preserve"> σε </w:delText>
        </w:r>
        <m:oMath>
          <m:r>
            <w:rPr>
              <w:rFonts w:ascii="Cambria Math" w:hAnsi="Cambria Math"/>
            </w:rPr>
            <m:t>2,44</m:t>
          </m:r>
        </m:oMath>
        <w:r w:rsidR="009B37CD" w:rsidRPr="003A469E" w:rsidDel="003C6664">
          <w:delText xml:space="preserve"> και το </w:delText>
        </w:r>
        <w:r w:rsidR="009B37CD" w:rsidRPr="003A469E" w:rsidDel="003C6664">
          <w:rPr>
            <w:lang w:val="en-US"/>
          </w:rPr>
          <w:delText>MAE</w:delText>
        </w:r>
        <w:r w:rsidR="009B37CD" w:rsidRPr="003A469E" w:rsidDel="003C6664">
          <w:delText xml:space="preserve"> από </w:delText>
        </w:r>
        <m:oMath>
          <m:r>
            <w:rPr>
              <w:rFonts w:ascii="Cambria Math" w:hAnsi="Cambria Math"/>
            </w:rPr>
            <m:t>2,41</m:t>
          </m:r>
        </m:oMath>
        <w:r w:rsidR="009B37CD" w:rsidRPr="003A469E" w:rsidDel="003C6664">
          <w:delText xml:space="preserve"> σε </w:delText>
        </w:r>
        <m:oMath>
          <m:r>
            <w:rPr>
              <w:rFonts w:ascii="Cambria Math" w:hAnsi="Cambria Math"/>
            </w:rPr>
            <m:t>2,01</m:t>
          </m:r>
        </m:oMath>
        <w:r w:rsidR="009B37CD" w:rsidRPr="003A469E" w:rsidDel="003C6664">
          <w:delText xml:space="preserve"> </w:delText>
        </w:r>
        <w:commentRangeEnd w:id="9028"/>
        <w:r w:rsidR="00F2799A" w:rsidDel="003C6664">
          <w:rPr>
            <w:rStyle w:val="ad"/>
          </w:rPr>
          <w:commentReference w:id="9028"/>
        </w:r>
        <w:r w:rsidR="009B37CD" w:rsidRPr="003A469E" w:rsidDel="003C6664">
          <w:delText xml:space="preserve">αντίστοιχα. </w:delText>
        </w:r>
      </w:del>
      <w:ins w:id="9029" w:author="mpountou" w:date="2021-02-13T03:36:00Z">
        <w:r w:rsidR="00F8780D" w:rsidRPr="00F8780D">
          <w:t xml:space="preserve">Για το σύνολο δεδομένων </w:t>
        </w:r>
        <w:r w:rsidR="00F8780D" w:rsidRPr="00F8780D">
          <w:rPr>
            <w:lang w:val="en-US"/>
          </w:rPr>
          <w:t>data</w:t>
        </w:r>
        <w:r w:rsidR="00F8780D" w:rsidRPr="00F8780D">
          <w:t xml:space="preserve">30 η ρίζα μέσου τετραγωνικού σφάλματος </w:t>
        </w:r>
      </w:ins>
      <w:ins w:id="9030" w:author="mpountou" w:date="2021-02-13T03:37:00Z">
        <w:r w:rsidR="00F8780D">
          <w:t>είναι 2,75</w:t>
        </w:r>
      </w:ins>
      <w:ins w:id="9031" w:author="mpountou" w:date="2021-02-13T03:36:00Z">
        <w:r w:rsidR="00F8780D" w:rsidRPr="00F8780D">
          <w:t xml:space="preserve"> και το μέσο απόλυτο </w:t>
        </w:r>
        <w:r w:rsidR="00F8780D" w:rsidRPr="00D6758D">
          <w:rPr>
            <w:szCs w:val="22"/>
          </w:rPr>
          <w:t>σφάλμα</w:t>
        </w:r>
      </w:ins>
      <w:ins w:id="9032" w:author="mpountou" w:date="2021-02-13T03:37:00Z">
        <w:r w:rsidR="00F8780D" w:rsidRPr="00DA7511">
          <w:rPr>
            <w:szCs w:val="22"/>
          </w:rPr>
          <w:t xml:space="preserve"> 2.41</w:t>
        </w:r>
      </w:ins>
      <w:ins w:id="9033" w:author="mpountou" w:date="2021-02-13T03:36:00Z">
        <w:r w:rsidR="00F8780D" w:rsidRPr="00DA7511">
          <w:rPr>
            <w:szCs w:val="22"/>
          </w:rPr>
          <w:t xml:space="preserve"> </w:t>
        </w:r>
        <w:r w:rsidR="00F8780D" w:rsidRPr="00F8780D">
          <w:rPr>
            <w:szCs w:val="22"/>
            <w:rPrChange w:id="9034" w:author="mpountou" w:date="2021-02-13T03:39:00Z">
              <w:rPr>
                <w:i/>
              </w:rPr>
            </w:rPrChange>
          </w:rPr>
          <w:t>(</w:t>
        </w:r>
      </w:ins>
      <w:ins w:id="9035" w:author="mpountou" w:date="2021-02-13T03:39:00Z">
        <w:r w:rsidR="00F8780D" w:rsidRPr="00F8780D">
          <w:rPr>
            <w:szCs w:val="22"/>
            <w:rPrChange w:id="9036" w:author="mpountou" w:date="2021-02-13T03:39:00Z">
              <w:rPr>
                <w:i/>
              </w:rPr>
            </w:rPrChange>
          </w:rPr>
          <w:fldChar w:fldCharType="begin"/>
        </w:r>
        <w:r w:rsidR="00F8780D" w:rsidRPr="00F8780D">
          <w:rPr>
            <w:szCs w:val="22"/>
            <w:rPrChange w:id="9037" w:author="mpountou" w:date="2021-02-13T03:39:00Z">
              <w:rPr>
                <w:i/>
              </w:rPr>
            </w:rPrChange>
          </w:rPr>
          <w:instrText xml:space="preserve"> REF _Ref64079969 \h </w:instrText>
        </w:r>
      </w:ins>
      <w:r w:rsidR="00F8780D" w:rsidRPr="00F8780D">
        <w:rPr>
          <w:szCs w:val="22"/>
          <w:rPrChange w:id="9038" w:author="mpountou" w:date="2021-02-13T03:39:00Z">
            <w:rPr>
              <w:i/>
              <w:szCs w:val="22"/>
            </w:rPr>
          </w:rPrChange>
        </w:rPr>
        <w:instrText xml:space="preserve"> \* MERGEFORMAT </w:instrText>
      </w:r>
      <w:r w:rsidR="00F8780D" w:rsidRPr="00F8780D">
        <w:rPr>
          <w:szCs w:val="22"/>
          <w:rPrChange w:id="9039" w:author="mpountou" w:date="2021-02-13T03:39:00Z">
            <w:rPr>
              <w:szCs w:val="22"/>
            </w:rPr>
          </w:rPrChange>
        </w:rPr>
      </w:r>
      <w:r w:rsidR="00F8780D" w:rsidRPr="00F8780D">
        <w:rPr>
          <w:szCs w:val="22"/>
          <w:rPrChange w:id="9040" w:author="mpountou" w:date="2021-02-13T03:39:00Z">
            <w:rPr>
              <w:i/>
            </w:rPr>
          </w:rPrChange>
        </w:rPr>
        <w:fldChar w:fldCharType="separate"/>
      </w:r>
      <w:ins w:id="9041" w:author="mpountou" w:date="2021-02-14T02:13:00Z">
        <w:r w:rsidR="004344EE" w:rsidRPr="004344EE">
          <w:rPr>
            <w:szCs w:val="22"/>
            <w:rPrChange w:id="9042" w:author="mpountou" w:date="2021-02-14T02:13:00Z">
              <w:rPr>
                <w:sz w:val="14"/>
                <w:szCs w:val="14"/>
              </w:rPr>
            </w:rPrChange>
          </w:rPr>
          <w:t xml:space="preserve">Εικόνα </w:t>
        </w:r>
        <w:r w:rsidR="004344EE" w:rsidRPr="004344EE">
          <w:rPr>
            <w:noProof/>
            <w:szCs w:val="22"/>
            <w:rPrChange w:id="9043" w:author="mpountou" w:date="2021-02-14T02:13:00Z">
              <w:rPr>
                <w:b/>
                <w:noProof/>
                <w:sz w:val="14"/>
                <w:szCs w:val="14"/>
              </w:rPr>
            </w:rPrChange>
          </w:rPr>
          <w:t>36</w:t>
        </w:r>
      </w:ins>
      <w:ins w:id="9044" w:author="mpountou" w:date="2021-02-13T03:39:00Z">
        <w:r w:rsidR="00F8780D" w:rsidRPr="00F8780D">
          <w:rPr>
            <w:szCs w:val="22"/>
            <w:rPrChange w:id="9045" w:author="mpountou" w:date="2021-02-13T03:39:00Z">
              <w:rPr>
                <w:i/>
              </w:rPr>
            </w:rPrChange>
          </w:rPr>
          <w:fldChar w:fldCharType="end"/>
        </w:r>
      </w:ins>
      <w:ins w:id="9046" w:author="mpountou" w:date="2021-02-13T03:36:00Z">
        <w:r w:rsidR="00F8780D" w:rsidRPr="00F8780D">
          <w:rPr>
            <w:szCs w:val="22"/>
            <w:rPrChange w:id="9047" w:author="mpountou" w:date="2021-02-13T03:39:00Z">
              <w:rPr>
                <w:i/>
              </w:rPr>
            </w:rPrChange>
          </w:rPr>
          <w:t>).</w:t>
        </w:r>
        <w:r w:rsidR="00F8780D" w:rsidRPr="00D6758D">
          <w:rPr>
            <w:szCs w:val="22"/>
          </w:rPr>
          <w:t xml:space="preserve"> Το</w:t>
        </w:r>
        <w:r w:rsidR="00F8780D" w:rsidRPr="00DA7511">
          <w:rPr>
            <w:szCs w:val="22"/>
          </w:rPr>
          <w:t xml:space="preserve"> σύνολο δεδομένων </w:t>
        </w:r>
        <w:r w:rsidR="00F8780D" w:rsidRPr="00DA7511">
          <w:rPr>
            <w:szCs w:val="22"/>
            <w:lang w:val="en-US"/>
          </w:rPr>
          <w:t>data</w:t>
        </w:r>
        <w:r w:rsidR="00F8780D" w:rsidRPr="00DA7511">
          <w:rPr>
            <w:szCs w:val="22"/>
          </w:rPr>
          <w:t xml:space="preserve">60 </w:t>
        </w:r>
      </w:ins>
      <w:ins w:id="9048" w:author="mpountou" w:date="2021-02-13T03:37:00Z">
        <w:r w:rsidR="00F8780D" w:rsidRPr="00474805">
          <w:rPr>
            <w:szCs w:val="22"/>
          </w:rPr>
          <w:t>έχει</w:t>
        </w:r>
      </w:ins>
      <w:ins w:id="9049" w:author="mpountou" w:date="2021-02-13T03:36:00Z">
        <w:r w:rsidR="00F8780D" w:rsidRPr="00474805">
          <w:rPr>
            <w:szCs w:val="22"/>
          </w:rPr>
          <w:t xml:space="preserve"> ρίζα μέσου τετραγωνικού σφάλματος κυμαίνεται </w:t>
        </w:r>
      </w:ins>
      <w:ins w:id="9050" w:author="mpountou" w:date="2021-02-13T03:38:00Z">
        <w:r w:rsidR="00F8780D" w:rsidRPr="00596BE5">
          <w:rPr>
            <w:szCs w:val="22"/>
          </w:rPr>
          <w:t xml:space="preserve">2.44 </w:t>
        </w:r>
      </w:ins>
      <w:ins w:id="9051" w:author="mpountou" w:date="2021-02-13T03:36:00Z">
        <w:r w:rsidR="00F8780D" w:rsidRPr="00C908A5">
          <w:rPr>
            <w:szCs w:val="22"/>
          </w:rPr>
          <w:t>και το μέσο απόλυτο σφάλμα από 2.</w:t>
        </w:r>
      </w:ins>
      <w:ins w:id="9052" w:author="mpountou" w:date="2021-02-13T03:38:00Z">
        <w:r w:rsidR="00F8780D" w:rsidRPr="00365999">
          <w:rPr>
            <w:szCs w:val="22"/>
          </w:rPr>
          <w:t>01</w:t>
        </w:r>
      </w:ins>
      <w:ins w:id="9053" w:author="mpountou" w:date="2021-02-13T03:36:00Z">
        <w:r w:rsidR="00F8780D" w:rsidRPr="004344EE">
          <w:rPr>
            <w:szCs w:val="22"/>
          </w:rPr>
          <w:t xml:space="preserve"> </w:t>
        </w:r>
        <w:r w:rsidR="00F8780D" w:rsidRPr="004344EE">
          <w:rPr>
            <w:i/>
            <w:szCs w:val="22"/>
          </w:rPr>
          <w:t>(</w:t>
        </w:r>
      </w:ins>
      <w:ins w:id="9054" w:author="mpountou" w:date="2021-02-13T03:39:00Z">
        <w:r w:rsidR="00F8780D" w:rsidRPr="00D6758D">
          <w:rPr>
            <w:i/>
            <w:szCs w:val="22"/>
          </w:rPr>
          <w:fldChar w:fldCharType="begin"/>
        </w:r>
        <w:r w:rsidR="00F8780D" w:rsidRPr="00F8780D">
          <w:rPr>
            <w:i/>
            <w:szCs w:val="22"/>
            <w:rPrChange w:id="9055" w:author="mpountou" w:date="2021-02-13T03:39:00Z">
              <w:rPr>
                <w:i/>
              </w:rPr>
            </w:rPrChange>
          </w:rPr>
          <w:instrText xml:space="preserve"> REF _Ref64079977 \h </w:instrText>
        </w:r>
      </w:ins>
      <w:r w:rsidR="00F8780D" w:rsidRPr="00F8780D">
        <w:rPr>
          <w:i/>
          <w:szCs w:val="22"/>
        </w:rPr>
        <w:instrText xml:space="preserve"> \* MERGEFORMAT </w:instrText>
      </w:r>
      <w:r w:rsidR="00F8780D" w:rsidRPr="00D6758D">
        <w:rPr>
          <w:i/>
          <w:szCs w:val="22"/>
        </w:rPr>
      </w:r>
      <w:r w:rsidR="00F8780D" w:rsidRPr="00D6758D">
        <w:rPr>
          <w:i/>
          <w:szCs w:val="22"/>
          <w:rPrChange w:id="9056" w:author="mpountou" w:date="2021-02-13T03:39:00Z">
            <w:rPr>
              <w:i/>
              <w:szCs w:val="22"/>
            </w:rPr>
          </w:rPrChange>
        </w:rPr>
        <w:fldChar w:fldCharType="separate"/>
      </w:r>
      <w:ins w:id="9057" w:author="mpountou" w:date="2021-02-14T02:13:00Z">
        <w:r w:rsidR="004344EE" w:rsidRPr="004344EE">
          <w:rPr>
            <w:i/>
            <w:szCs w:val="22"/>
            <w:rPrChange w:id="9058" w:author="mpountou" w:date="2021-02-14T02:13:00Z">
              <w:rPr>
                <w:sz w:val="14"/>
                <w:szCs w:val="14"/>
              </w:rPr>
            </w:rPrChange>
          </w:rPr>
          <w:t xml:space="preserve">Εικόνα </w:t>
        </w:r>
        <w:r w:rsidR="004344EE" w:rsidRPr="004344EE">
          <w:rPr>
            <w:i/>
            <w:noProof/>
            <w:szCs w:val="22"/>
            <w:rPrChange w:id="9059" w:author="mpountou" w:date="2021-02-14T02:13:00Z">
              <w:rPr>
                <w:b/>
                <w:noProof/>
                <w:sz w:val="14"/>
                <w:szCs w:val="14"/>
              </w:rPr>
            </w:rPrChange>
          </w:rPr>
          <w:t>37</w:t>
        </w:r>
      </w:ins>
      <w:ins w:id="9060" w:author="mpountou" w:date="2021-02-13T03:39:00Z">
        <w:r w:rsidR="00F8780D" w:rsidRPr="00D6758D">
          <w:rPr>
            <w:i/>
            <w:szCs w:val="22"/>
          </w:rPr>
          <w:fldChar w:fldCharType="end"/>
        </w:r>
      </w:ins>
      <w:ins w:id="9061" w:author="mpountou" w:date="2021-02-13T03:36:00Z">
        <w:r w:rsidR="00F8780D" w:rsidRPr="00D6758D">
          <w:rPr>
            <w:i/>
            <w:szCs w:val="22"/>
          </w:rPr>
          <w:t>).</w:t>
        </w:r>
        <w:r w:rsidR="00F8780D" w:rsidRPr="00DA7511">
          <w:rPr>
            <w:szCs w:val="22"/>
          </w:rPr>
          <w:t xml:space="preserve"> Τέλος το σύνολο </w:t>
        </w:r>
        <w:r w:rsidR="00F8780D" w:rsidRPr="00DA7511">
          <w:rPr>
            <w:szCs w:val="22"/>
            <w:lang w:val="en-US"/>
          </w:rPr>
          <w:t>movielens</w:t>
        </w:r>
        <w:r w:rsidR="00F8780D" w:rsidRPr="00474805">
          <w:rPr>
            <w:szCs w:val="22"/>
          </w:rPr>
          <w:t xml:space="preserve"> 100</w:t>
        </w:r>
        <w:r w:rsidR="00F8780D" w:rsidRPr="00474805">
          <w:rPr>
            <w:szCs w:val="22"/>
            <w:lang w:val="en-US"/>
          </w:rPr>
          <w:t>K</w:t>
        </w:r>
        <w:r w:rsidR="00F8780D" w:rsidRPr="00596BE5">
          <w:rPr>
            <w:szCs w:val="22"/>
          </w:rPr>
          <w:t xml:space="preserve"> </w:t>
        </w:r>
      </w:ins>
      <w:ins w:id="9062" w:author="mpountou" w:date="2021-02-13T03:38:00Z">
        <w:r w:rsidR="00F8780D" w:rsidRPr="00C908A5">
          <w:rPr>
            <w:szCs w:val="22"/>
          </w:rPr>
          <w:t xml:space="preserve">έχει </w:t>
        </w:r>
      </w:ins>
      <w:ins w:id="9063" w:author="mpountou" w:date="2021-02-13T03:36:00Z">
        <w:r w:rsidR="00F8780D" w:rsidRPr="00365999">
          <w:rPr>
            <w:szCs w:val="22"/>
          </w:rPr>
          <w:t xml:space="preserve"> ρίζα μέσου τετραγωνικού σφάλματος </w:t>
        </w:r>
      </w:ins>
      <w:ins w:id="9064" w:author="mpountou" w:date="2021-02-13T03:38:00Z">
        <w:r w:rsidR="00F8780D" w:rsidRPr="004344EE">
          <w:rPr>
            <w:szCs w:val="22"/>
          </w:rPr>
          <w:t>0.86</w:t>
        </w:r>
      </w:ins>
      <w:ins w:id="9065" w:author="mpountou" w:date="2021-02-13T03:36:00Z">
        <w:r w:rsidR="00F8780D" w:rsidRPr="004344EE">
          <w:rPr>
            <w:szCs w:val="22"/>
          </w:rPr>
          <w:t xml:space="preserve"> και μέσο απόλυτο σφάλμα </w:t>
        </w:r>
      </w:ins>
      <w:ins w:id="9066" w:author="mpountou" w:date="2021-02-13T03:38:00Z">
        <w:r w:rsidR="00F8780D" w:rsidRPr="003D063F">
          <w:rPr>
            <w:szCs w:val="22"/>
          </w:rPr>
          <w:t xml:space="preserve">0.72 </w:t>
        </w:r>
      </w:ins>
      <w:ins w:id="9067" w:author="mpountou" w:date="2021-02-13T03:36:00Z">
        <w:r w:rsidR="00F8780D" w:rsidRPr="008E6A71">
          <w:rPr>
            <w:i/>
            <w:szCs w:val="22"/>
            <w:rPrChange w:id="9068" w:author="mpountou" w:date="2021-02-13T03:39:00Z">
              <w:rPr>
                <w:i/>
              </w:rPr>
            </w:rPrChange>
          </w:rPr>
          <w:t>(</w:t>
        </w:r>
      </w:ins>
      <w:ins w:id="9069" w:author="mpountou" w:date="2021-02-13T03:39:00Z">
        <w:r w:rsidR="00F8780D" w:rsidRPr="00D6758D">
          <w:rPr>
            <w:i/>
            <w:szCs w:val="22"/>
          </w:rPr>
          <w:fldChar w:fldCharType="begin"/>
        </w:r>
        <w:r w:rsidR="00F8780D" w:rsidRPr="008E6A71">
          <w:rPr>
            <w:i/>
            <w:szCs w:val="22"/>
            <w:rPrChange w:id="9070" w:author="mpountou" w:date="2021-02-13T03:39:00Z">
              <w:rPr>
                <w:i/>
              </w:rPr>
            </w:rPrChange>
          </w:rPr>
          <w:instrText xml:space="preserve"> REF _Ref64079984 \h </w:instrText>
        </w:r>
      </w:ins>
      <w:r w:rsidR="00F8780D" w:rsidRPr="008E6A71">
        <w:rPr>
          <w:i/>
          <w:szCs w:val="22"/>
        </w:rPr>
        <w:instrText xml:space="preserve"> \* MERGEFORMAT </w:instrText>
      </w:r>
      <w:r w:rsidR="00F8780D" w:rsidRPr="00D6758D">
        <w:rPr>
          <w:i/>
          <w:szCs w:val="22"/>
        </w:rPr>
      </w:r>
      <w:r w:rsidR="00F8780D" w:rsidRPr="00D6758D">
        <w:rPr>
          <w:i/>
          <w:szCs w:val="22"/>
          <w:rPrChange w:id="9071" w:author="mpountou" w:date="2021-02-13T03:39:00Z">
            <w:rPr>
              <w:i/>
              <w:szCs w:val="22"/>
            </w:rPr>
          </w:rPrChange>
        </w:rPr>
        <w:fldChar w:fldCharType="separate"/>
      </w:r>
      <w:ins w:id="9072" w:author="mpountou" w:date="2021-02-14T02:13:00Z">
        <w:r w:rsidR="004344EE" w:rsidRPr="004344EE">
          <w:rPr>
            <w:i/>
            <w:szCs w:val="22"/>
            <w:rPrChange w:id="9073" w:author="mpountou" w:date="2021-02-14T02:13:00Z">
              <w:rPr/>
            </w:rPrChange>
          </w:rPr>
          <w:t xml:space="preserve">Εικόνα </w:t>
        </w:r>
        <w:r w:rsidR="004344EE" w:rsidRPr="004344EE">
          <w:rPr>
            <w:i/>
            <w:noProof/>
            <w:szCs w:val="22"/>
            <w:rPrChange w:id="9074" w:author="mpountou" w:date="2021-02-14T02:13:00Z">
              <w:rPr>
                <w:b/>
                <w:noProof/>
              </w:rPr>
            </w:rPrChange>
          </w:rPr>
          <w:t>38</w:t>
        </w:r>
      </w:ins>
      <w:ins w:id="9075" w:author="mpountou" w:date="2021-02-13T03:39:00Z">
        <w:r w:rsidR="00F8780D" w:rsidRPr="00D6758D">
          <w:rPr>
            <w:i/>
            <w:szCs w:val="22"/>
          </w:rPr>
          <w:fldChar w:fldCharType="end"/>
        </w:r>
      </w:ins>
      <w:ins w:id="9076" w:author="mpountou" w:date="2021-02-13T03:36:00Z">
        <w:r w:rsidR="00F8780D" w:rsidRPr="00D6758D">
          <w:rPr>
            <w:i/>
            <w:szCs w:val="22"/>
          </w:rPr>
          <w:t>).</w:t>
        </w:r>
      </w:ins>
    </w:p>
    <w:p w14:paraId="147F526B" w14:textId="629C3C69" w:rsidR="00580C04" w:rsidRPr="009B37CD" w:rsidRDefault="00F8780D" w:rsidP="009B37CD">
      <w:pPr>
        <w:rPr>
          <w:b/>
          <w:u w:val="single"/>
        </w:rPr>
      </w:pPr>
      <w:ins w:id="9077" w:author="mpountou" w:date="2021-02-13T03:36:00Z">
        <w:r w:rsidRPr="00F8780D">
          <w:t>Τα συμπερ</w:t>
        </w:r>
        <w:r w:rsidR="00857B36">
          <w:t>άσμα</w:t>
        </w:r>
        <w:r w:rsidRPr="00F8780D">
          <w:t xml:space="preserve"> που προκ</w:t>
        </w:r>
        <w:r w:rsidR="00857B36">
          <w:t>ύπτει</w:t>
        </w:r>
        <w:r w:rsidRPr="00F8780D">
          <w:t xml:space="preserve"> από τις επιδόσεις των συνόλων </w:t>
        </w:r>
        <w:r w:rsidRPr="00F8780D">
          <w:rPr>
            <w:lang w:val="en-US"/>
          </w:rPr>
          <w:t>data</w:t>
        </w:r>
        <w:r w:rsidRPr="00F8780D">
          <w:t xml:space="preserve">30 και </w:t>
        </w:r>
        <w:r w:rsidRPr="00F8780D">
          <w:rPr>
            <w:lang w:val="en-US"/>
          </w:rPr>
          <w:t>data</w:t>
        </w:r>
        <w:r w:rsidRPr="00F8780D">
          <w:t>60 είναι ότι με την αύξηση 30% των κριτικών προκαλούνται θετικές</w:t>
        </w:r>
        <w:r w:rsidRPr="00F8780D">
          <w:rPr>
            <w:b/>
          </w:rPr>
          <w:t xml:space="preserve"> </w:t>
        </w:r>
        <w:r w:rsidRPr="00F8780D">
          <w:t xml:space="preserve">επιδράσεις στα ζητήματα </w:t>
        </w:r>
      </w:ins>
      <w:ins w:id="9078" w:author="mpountou" w:date="2021-02-13T03:41:00Z">
        <w:r w:rsidR="00857B36">
          <w:t>σφάλματος</w:t>
        </w:r>
      </w:ins>
      <w:ins w:id="9079" w:author="mpountou" w:date="2021-02-13T03:36:00Z">
        <w:r w:rsidRPr="00F8780D">
          <w:t xml:space="preserve"> αφού έχουμε βελτίωση του ελάχιστου τετραγωνικού σφάλματος από </w:t>
        </w:r>
        <w:r w:rsidR="00857B36">
          <w:t>2.73 σε 2.</w:t>
        </w:r>
      </w:ins>
      <w:ins w:id="9080" w:author="mpountou" w:date="2021-02-13T03:41:00Z">
        <w:r w:rsidR="00857B36">
          <w:t>44</w:t>
        </w:r>
      </w:ins>
      <w:ins w:id="9081" w:author="mpountou" w:date="2021-02-13T03:36:00Z">
        <w:r w:rsidRPr="00F8780D">
          <w:t xml:space="preserve"> και του μέσου απόλυτου σφάλματος από </w:t>
        </w:r>
        <w:r w:rsidR="00857B36">
          <w:t>2.44</w:t>
        </w:r>
        <w:r w:rsidRPr="00F8780D">
          <w:t xml:space="preserve"> σε 2.</w:t>
        </w:r>
      </w:ins>
      <w:ins w:id="9082" w:author="mpountou" w:date="2021-02-13T03:41:00Z">
        <w:r w:rsidR="00857B36">
          <w:t>0</w:t>
        </w:r>
      </w:ins>
      <w:ins w:id="9083" w:author="mpountou" w:date="2021-02-13T03:36:00Z">
        <w:r w:rsidR="00857B36">
          <w:t>1</w:t>
        </w:r>
        <w:r w:rsidRPr="00F8780D">
          <w:t>.</w:t>
        </w:r>
      </w:ins>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14:paraId="372B2667" w14:textId="77777777" w:rsidTr="00580C04">
        <w:tc>
          <w:tcPr>
            <w:tcW w:w="5245" w:type="dxa"/>
          </w:tcPr>
          <w:p w14:paraId="73899F38" w14:textId="77777777"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14:paraId="01AE2B12" w14:textId="77777777" w:rsidR="00580C04" w:rsidRPr="00580C04" w:rsidRDefault="00580C04" w:rsidP="00580C04">
            <w:pPr>
              <w:jc w:val="center"/>
              <w:rPr>
                <w:rFonts w:asciiTheme="minorHAnsi" w:hAnsiTheme="minorHAnsi" w:cstheme="minorHAnsi"/>
              </w:rPr>
            </w:pPr>
          </w:p>
        </w:tc>
        <w:tc>
          <w:tcPr>
            <w:tcW w:w="5103" w:type="dxa"/>
          </w:tcPr>
          <w:p w14:paraId="11B7119B" w14:textId="77777777"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14:paraId="54425563" w14:textId="77777777" w:rsidTr="00580C04">
        <w:tc>
          <w:tcPr>
            <w:tcW w:w="5245" w:type="dxa"/>
          </w:tcPr>
          <w:p w14:paraId="0D6D05A7" w14:textId="77777777" w:rsidR="00580C04" w:rsidRDefault="00580C04" w:rsidP="00580C04">
            <w:pPr>
              <w:jc w:val="center"/>
            </w:pPr>
            <w:r>
              <w:rPr>
                <w:noProof/>
                <w:lang w:eastAsia="el-GR"/>
              </w:rPr>
              <w:drawing>
                <wp:inline distT="0" distB="0" distL="0" distR="0" wp14:anchorId="4D8E47CA" wp14:editId="6664FB74">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5200" cy="1980000"/>
                          </a:xfrm>
                          <a:prstGeom prst="rect">
                            <a:avLst/>
                          </a:prstGeom>
                        </pic:spPr>
                      </pic:pic>
                    </a:graphicData>
                  </a:graphic>
                </wp:inline>
              </w:drawing>
            </w:r>
          </w:p>
        </w:tc>
        <w:tc>
          <w:tcPr>
            <w:tcW w:w="5103" w:type="dxa"/>
          </w:tcPr>
          <w:p w14:paraId="2A7E8F0B" w14:textId="77777777" w:rsidR="00580C04" w:rsidRDefault="00580C04" w:rsidP="00580C04">
            <w:pPr>
              <w:jc w:val="center"/>
            </w:pPr>
            <w:r>
              <w:rPr>
                <w:noProof/>
                <w:lang w:eastAsia="el-GR"/>
              </w:rPr>
              <w:drawing>
                <wp:inline distT="0" distB="0" distL="0" distR="0" wp14:anchorId="4B0F80A2" wp14:editId="2CC6AB7B">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7600" cy="1980000"/>
                          </a:xfrm>
                          <a:prstGeom prst="rect">
                            <a:avLst/>
                          </a:prstGeom>
                        </pic:spPr>
                      </pic:pic>
                    </a:graphicData>
                  </a:graphic>
                </wp:inline>
              </w:drawing>
            </w:r>
          </w:p>
        </w:tc>
      </w:tr>
      <w:tr w:rsidR="00580C04" w14:paraId="036B8A19" w14:textId="77777777" w:rsidTr="00580C04">
        <w:tc>
          <w:tcPr>
            <w:tcW w:w="5245" w:type="dxa"/>
          </w:tcPr>
          <w:p w14:paraId="0FD2A03E" w14:textId="41A44A59" w:rsidR="00580C04" w:rsidRPr="00580C04" w:rsidRDefault="00580C04" w:rsidP="00580C04">
            <w:pPr>
              <w:pStyle w:val="aa"/>
              <w:jc w:val="center"/>
              <w:rPr>
                <w:sz w:val="14"/>
                <w:szCs w:val="14"/>
              </w:rPr>
            </w:pPr>
            <w:bookmarkStart w:id="9084" w:name="_Ref64079969"/>
            <w:bookmarkStart w:id="9085" w:name="_Toc61618648"/>
            <w:bookmarkStart w:id="9086" w:name="_Toc62231460"/>
            <w:bookmarkStart w:id="9087" w:name="_Toc63089763"/>
            <w:bookmarkStart w:id="9088" w:name="_Toc63089839"/>
            <w:bookmarkStart w:id="9089" w:name="_Toc63885449"/>
            <w:bookmarkStart w:id="9090" w:name="_Toc64223201"/>
            <w:r w:rsidRPr="00EC7B21">
              <w:rPr>
                <w:b/>
                <w:sz w:val="14"/>
                <w:szCs w:val="14"/>
                <w:rPrChange w:id="9091" w:author="mpountou" w:date="2021-02-10T22:34:00Z">
                  <w:rPr>
                    <w:sz w:val="14"/>
                    <w:szCs w:val="14"/>
                  </w:rPr>
                </w:rPrChange>
              </w:rPr>
              <w:t xml:space="preserve">Εικόνα </w:t>
            </w:r>
            <w:r w:rsidRPr="00EC7B21">
              <w:rPr>
                <w:b/>
                <w:sz w:val="14"/>
                <w:szCs w:val="14"/>
                <w:rPrChange w:id="9092" w:author="mpountou" w:date="2021-02-10T22:34:00Z">
                  <w:rPr>
                    <w:sz w:val="14"/>
                    <w:szCs w:val="14"/>
                  </w:rPr>
                </w:rPrChange>
              </w:rPr>
              <w:fldChar w:fldCharType="begin"/>
            </w:r>
            <w:r w:rsidRPr="00EC7B21">
              <w:rPr>
                <w:b/>
                <w:sz w:val="14"/>
                <w:szCs w:val="14"/>
                <w:rPrChange w:id="9093" w:author="mpountou" w:date="2021-02-10T22:34:00Z">
                  <w:rPr>
                    <w:sz w:val="14"/>
                    <w:szCs w:val="14"/>
                  </w:rPr>
                </w:rPrChange>
              </w:rPr>
              <w:instrText xml:space="preserve"> SEQ Εικόνα \* ARABIC </w:instrText>
            </w:r>
            <w:r w:rsidRPr="00EC7B21">
              <w:rPr>
                <w:b/>
                <w:sz w:val="14"/>
                <w:szCs w:val="14"/>
                <w:rPrChange w:id="9094" w:author="mpountou" w:date="2021-02-10T22:34:00Z">
                  <w:rPr>
                    <w:noProof/>
                    <w:sz w:val="14"/>
                    <w:szCs w:val="14"/>
                  </w:rPr>
                </w:rPrChange>
              </w:rPr>
              <w:fldChar w:fldCharType="separate"/>
            </w:r>
            <w:ins w:id="9095" w:author="mpountou" w:date="2021-02-14T02:13:00Z">
              <w:r w:rsidR="004344EE">
                <w:rPr>
                  <w:b/>
                  <w:noProof/>
                  <w:sz w:val="14"/>
                  <w:szCs w:val="14"/>
                </w:rPr>
                <w:t>36</w:t>
              </w:r>
            </w:ins>
            <w:del w:id="9096" w:author="mpountou" w:date="2021-02-12T21:41:00Z">
              <w:r w:rsidR="005F634F" w:rsidRPr="00EC7B21" w:rsidDel="00E6746E">
                <w:rPr>
                  <w:b/>
                  <w:noProof/>
                  <w:sz w:val="14"/>
                  <w:szCs w:val="14"/>
                  <w:rPrChange w:id="9097" w:author="mpountou" w:date="2021-02-10T22:34:00Z">
                    <w:rPr>
                      <w:noProof/>
                      <w:sz w:val="14"/>
                      <w:szCs w:val="14"/>
                    </w:rPr>
                  </w:rPrChange>
                </w:rPr>
                <w:delText>34</w:delText>
              </w:r>
            </w:del>
            <w:r w:rsidRPr="00EC7B21">
              <w:rPr>
                <w:b/>
                <w:noProof/>
                <w:sz w:val="14"/>
                <w:szCs w:val="14"/>
                <w:rPrChange w:id="9098" w:author="mpountou" w:date="2021-02-10T22:34:00Z">
                  <w:rPr>
                    <w:noProof/>
                    <w:sz w:val="14"/>
                    <w:szCs w:val="14"/>
                  </w:rPr>
                </w:rPrChange>
              </w:rPr>
              <w:fldChar w:fldCharType="end"/>
            </w:r>
            <w:bookmarkEnd w:id="9084"/>
            <w:ins w:id="9099" w:author="mpountou" w:date="2021-02-10T22:34:00Z">
              <w:r w:rsidR="00EC7B21" w:rsidRPr="00EC7B21">
                <w:rPr>
                  <w:sz w:val="14"/>
                  <w:szCs w:val="14"/>
                  <w:rPrChange w:id="9100" w:author="mpountou" w:date="2021-02-10T22:34:00Z">
                    <w:rPr>
                      <w:sz w:val="14"/>
                      <w:szCs w:val="14"/>
                      <w:lang w:val="en-US"/>
                    </w:rPr>
                  </w:rPrChange>
                </w:rPr>
                <w:t xml:space="preserve"> -</w:t>
              </w:r>
            </w:ins>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9085"/>
            <w:bookmarkEnd w:id="9086"/>
            <w:bookmarkEnd w:id="9087"/>
            <w:bookmarkEnd w:id="9088"/>
            <w:bookmarkEnd w:id="9089"/>
            <w:bookmarkEnd w:id="9090"/>
          </w:p>
        </w:tc>
        <w:tc>
          <w:tcPr>
            <w:tcW w:w="5103" w:type="dxa"/>
          </w:tcPr>
          <w:p w14:paraId="1E5A25DE" w14:textId="7A74EAA1" w:rsidR="00580C04" w:rsidRPr="00580C04" w:rsidRDefault="00580C04" w:rsidP="00580C04">
            <w:pPr>
              <w:pStyle w:val="aa"/>
              <w:jc w:val="center"/>
              <w:rPr>
                <w:sz w:val="14"/>
                <w:szCs w:val="14"/>
              </w:rPr>
            </w:pPr>
            <w:bookmarkStart w:id="9101" w:name="_Ref64079977"/>
            <w:bookmarkStart w:id="9102" w:name="_Toc61618649"/>
            <w:bookmarkStart w:id="9103" w:name="_Toc62231461"/>
            <w:bookmarkStart w:id="9104" w:name="_Toc63089764"/>
            <w:bookmarkStart w:id="9105" w:name="_Toc63089840"/>
            <w:bookmarkStart w:id="9106" w:name="_Toc63885450"/>
            <w:bookmarkStart w:id="9107" w:name="_Toc64223202"/>
            <w:r w:rsidRPr="00EC7B21">
              <w:rPr>
                <w:b/>
                <w:sz w:val="14"/>
                <w:szCs w:val="14"/>
                <w:rPrChange w:id="9108" w:author="mpountou" w:date="2021-02-10T22:34:00Z">
                  <w:rPr>
                    <w:sz w:val="14"/>
                    <w:szCs w:val="14"/>
                  </w:rPr>
                </w:rPrChange>
              </w:rPr>
              <w:t xml:space="preserve">Εικόνα </w:t>
            </w:r>
            <w:r w:rsidRPr="00EC7B21">
              <w:rPr>
                <w:b/>
                <w:sz w:val="14"/>
                <w:szCs w:val="14"/>
                <w:rPrChange w:id="9109" w:author="mpountou" w:date="2021-02-10T22:34:00Z">
                  <w:rPr>
                    <w:sz w:val="14"/>
                    <w:szCs w:val="14"/>
                  </w:rPr>
                </w:rPrChange>
              </w:rPr>
              <w:fldChar w:fldCharType="begin"/>
            </w:r>
            <w:r w:rsidRPr="00EC7B21">
              <w:rPr>
                <w:b/>
                <w:sz w:val="14"/>
                <w:szCs w:val="14"/>
                <w:rPrChange w:id="9110" w:author="mpountou" w:date="2021-02-10T22:34:00Z">
                  <w:rPr>
                    <w:sz w:val="14"/>
                    <w:szCs w:val="14"/>
                  </w:rPr>
                </w:rPrChange>
              </w:rPr>
              <w:instrText xml:space="preserve"> SEQ Εικόνα \* ARABIC </w:instrText>
            </w:r>
            <w:r w:rsidRPr="00EC7B21">
              <w:rPr>
                <w:b/>
                <w:sz w:val="14"/>
                <w:szCs w:val="14"/>
                <w:rPrChange w:id="9111" w:author="mpountou" w:date="2021-02-10T22:34:00Z">
                  <w:rPr>
                    <w:noProof/>
                    <w:sz w:val="14"/>
                    <w:szCs w:val="14"/>
                  </w:rPr>
                </w:rPrChange>
              </w:rPr>
              <w:fldChar w:fldCharType="separate"/>
            </w:r>
            <w:ins w:id="9112" w:author="mpountou" w:date="2021-02-14T02:13:00Z">
              <w:r w:rsidR="004344EE">
                <w:rPr>
                  <w:b/>
                  <w:noProof/>
                  <w:sz w:val="14"/>
                  <w:szCs w:val="14"/>
                </w:rPr>
                <w:t>37</w:t>
              </w:r>
            </w:ins>
            <w:del w:id="9113" w:author="mpountou" w:date="2021-02-12T21:41:00Z">
              <w:r w:rsidR="005F634F" w:rsidRPr="00EC7B21" w:rsidDel="00E6746E">
                <w:rPr>
                  <w:b/>
                  <w:noProof/>
                  <w:sz w:val="14"/>
                  <w:szCs w:val="14"/>
                  <w:rPrChange w:id="9114" w:author="mpountou" w:date="2021-02-10T22:34:00Z">
                    <w:rPr>
                      <w:noProof/>
                      <w:sz w:val="14"/>
                      <w:szCs w:val="14"/>
                    </w:rPr>
                  </w:rPrChange>
                </w:rPr>
                <w:delText>35</w:delText>
              </w:r>
            </w:del>
            <w:r w:rsidRPr="00EC7B21">
              <w:rPr>
                <w:b/>
                <w:noProof/>
                <w:sz w:val="14"/>
                <w:szCs w:val="14"/>
                <w:rPrChange w:id="9115" w:author="mpountou" w:date="2021-02-10T22:34:00Z">
                  <w:rPr>
                    <w:noProof/>
                    <w:sz w:val="14"/>
                    <w:szCs w:val="14"/>
                  </w:rPr>
                </w:rPrChange>
              </w:rPr>
              <w:fldChar w:fldCharType="end"/>
            </w:r>
            <w:bookmarkEnd w:id="9101"/>
            <w:ins w:id="9116" w:author="mpountou" w:date="2021-02-10T22:34:00Z">
              <w:r w:rsidR="00EC7B21" w:rsidRPr="00EC7B21">
                <w:rPr>
                  <w:sz w:val="14"/>
                  <w:szCs w:val="14"/>
                  <w:rPrChange w:id="9117" w:author="mpountou" w:date="2021-02-10T22:34:00Z">
                    <w:rPr>
                      <w:sz w:val="14"/>
                      <w:szCs w:val="14"/>
                      <w:lang w:val="en-US"/>
                    </w:rPr>
                  </w:rPrChange>
                </w:rPr>
                <w:t xml:space="preserve"> -</w:t>
              </w:r>
            </w:ins>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9102"/>
            <w:bookmarkEnd w:id="9103"/>
            <w:bookmarkEnd w:id="9104"/>
            <w:bookmarkEnd w:id="9105"/>
            <w:bookmarkEnd w:id="9106"/>
            <w:bookmarkEnd w:id="9107"/>
          </w:p>
        </w:tc>
      </w:tr>
    </w:tbl>
    <w:p w14:paraId="4F9D8965" w14:textId="77777777" w:rsidR="00651EB7" w:rsidRPr="00647CBB" w:rsidDel="004919C9" w:rsidRDefault="00651EB7" w:rsidP="00651EB7">
      <w:pPr>
        <w:rPr>
          <w:del w:id="9118" w:author="mpountou" w:date="2021-02-13T03:43:00Z"/>
          <w:sz w:val="2"/>
          <w:szCs w:val="2"/>
        </w:rPr>
      </w:pPr>
    </w:p>
    <w:p w14:paraId="69ACB6E3" w14:textId="77777777" w:rsidR="006920D3" w:rsidRPr="00647CBB" w:rsidRDefault="006920D3" w:rsidP="006920D3">
      <w:pPr>
        <w:rPr>
          <w:sz w:val="14"/>
          <w:szCs w:val="14"/>
        </w:rPr>
      </w:pPr>
    </w:p>
    <w:p w14:paraId="21F12272" w14:textId="77777777"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14:paraId="3AC32C2E" w14:textId="77777777" w:rsidR="008376F6" w:rsidRDefault="008376F6" w:rsidP="00647CBB">
      <w:pPr>
        <w:jc w:val="center"/>
      </w:pPr>
      <w:r>
        <w:rPr>
          <w:noProof/>
          <w:lang w:eastAsia="el-GR"/>
        </w:rPr>
        <w:drawing>
          <wp:inline distT="0" distB="0" distL="0" distR="0" wp14:anchorId="5CAD6559" wp14:editId="0315F51B">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400" cy="2160000"/>
                    </a:xfrm>
                    <a:prstGeom prst="rect">
                      <a:avLst/>
                    </a:prstGeom>
                  </pic:spPr>
                </pic:pic>
              </a:graphicData>
            </a:graphic>
          </wp:inline>
        </w:drawing>
      </w:r>
    </w:p>
    <w:p w14:paraId="6C82C676" w14:textId="0C2103D5" w:rsidR="00B40FF9" w:rsidRPr="00D07E18" w:rsidRDefault="007136BF" w:rsidP="00647CBB">
      <w:pPr>
        <w:pStyle w:val="aa"/>
        <w:jc w:val="center"/>
        <w:rPr>
          <w:ins w:id="9119" w:author="mpountou" w:date="2021-02-13T03:48:00Z"/>
          <w:rPrChange w:id="9120" w:author="mpountou" w:date="2021-02-13T04:30:00Z">
            <w:rPr>
              <w:ins w:id="9121" w:author="mpountou" w:date="2021-02-13T03:48:00Z"/>
              <w:lang w:val="en-US"/>
            </w:rPr>
          </w:rPrChange>
        </w:rPr>
      </w:pPr>
      <w:bookmarkStart w:id="9122" w:name="_Ref64079984"/>
      <w:bookmarkStart w:id="9123" w:name="_Toc61618650"/>
      <w:bookmarkStart w:id="9124" w:name="_Toc62231462"/>
      <w:bookmarkStart w:id="9125" w:name="_Toc63089765"/>
      <w:bookmarkStart w:id="9126" w:name="_Toc63089841"/>
      <w:bookmarkStart w:id="9127" w:name="_Toc63885451"/>
      <w:bookmarkStart w:id="9128" w:name="_Toc64223203"/>
      <w:r w:rsidRPr="00EC7B21">
        <w:rPr>
          <w:b/>
          <w:rPrChange w:id="9129" w:author="mpountou" w:date="2021-02-10T22:34:00Z">
            <w:rPr/>
          </w:rPrChange>
        </w:rPr>
        <w:t xml:space="preserve">Εικόνα </w:t>
      </w:r>
      <w:r w:rsidR="00FF21B3" w:rsidRPr="00EC7B21">
        <w:rPr>
          <w:b/>
          <w:rPrChange w:id="9130" w:author="mpountou" w:date="2021-02-10T22:34:00Z">
            <w:rPr/>
          </w:rPrChange>
        </w:rPr>
        <w:fldChar w:fldCharType="begin"/>
      </w:r>
      <w:r w:rsidR="00FF21B3" w:rsidRPr="00EC7B21">
        <w:rPr>
          <w:b/>
          <w:rPrChange w:id="9131" w:author="mpountou" w:date="2021-02-10T22:34:00Z">
            <w:rPr/>
          </w:rPrChange>
        </w:rPr>
        <w:instrText xml:space="preserve"> SEQ Εικόνα \* ARABIC </w:instrText>
      </w:r>
      <w:r w:rsidR="00FF21B3" w:rsidRPr="00EC7B21">
        <w:rPr>
          <w:b/>
          <w:rPrChange w:id="9132" w:author="mpountou" w:date="2021-02-10T22:34:00Z">
            <w:rPr>
              <w:noProof/>
            </w:rPr>
          </w:rPrChange>
        </w:rPr>
        <w:fldChar w:fldCharType="separate"/>
      </w:r>
      <w:ins w:id="9133" w:author="mpountou" w:date="2021-02-14T02:13:00Z">
        <w:r w:rsidR="004344EE">
          <w:rPr>
            <w:b/>
            <w:noProof/>
          </w:rPr>
          <w:t>38</w:t>
        </w:r>
      </w:ins>
      <w:del w:id="9134" w:author="mpountou" w:date="2021-02-12T21:41:00Z">
        <w:r w:rsidR="005F634F" w:rsidRPr="00EC7B21" w:rsidDel="00E6746E">
          <w:rPr>
            <w:b/>
            <w:noProof/>
            <w:rPrChange w:id="9135" w:author="mpountou" w:date="2021-02-10T22:34:00Z">
              <w:rPr>
                <w:noProof/>
              </w:rPr>
            </w:rPrChange>
          </w:rPr>
          <w:delText>36</w:delText>
        </w:r>
      </w:del>
      <w:r w:rsidR="00FF21B3" w:rsidRPr="00EC7B21">
        <w:rPr>
          <w:b/>
          <w:noProof/>
          <w:rPrChange w:id="9136" w:author="mpountou" w:date="2021-02-10T22:34:00Z">
            <w:rPr>
              <w:noProof/>
            </w:rPr>
          </w:rPrChange>
        </w:rPr>
        <w:fldChar w:fldCharType="end"/>
      </w:r>
      <w:bookmarkEnd w:id="9122"/>
      <w:r w:rsidRPr="007136BF">
        <w:t xml:space="preserve">  </w:t>
      </w:r>
      <w:ins w:id="9137" w:author="mpountou" w:date="2021-02-10T22:34:00Z">
        <w:r w:rsidR="00EC7B21" w:rsidRPr="00EC7B21">
          <w:rPr>
            <w:rPrChange w:id="9138" w:author="mpountou" w:date="2021-02-10T22:34:00Z">
              <w:rPr>
                <w:lang w:val="en-US"/>
              </w:rPr>
            </w:rPrChange>
          </w:rPr>
          <w:t xml:space="preserve">- </w:t>
        </w:r>
      </w:ins>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9123"/>
      <w:bookmarkEnd w:id="9124"/>
      <w:bookmarkEnd w:id="9125"/>
      <w:bookmarkEnd w:id="9126"/>
      <w:bookmarkEnd w:id="9127"/>
      <w:bookmarkEnd w:id="9128"/>
    </w:p>
    <w:p w14:paraId="4C117716" w14:textId="41B983A7" w:rsidR="001E4D58" w:rsidRPr="00D07E18" w:rsidRDefault="001E4D58">
      <w:pPr>
        <w:rPr>
          <w:ins w:id="9139" w:author="mpountou" w:date="2021-02-13T03:48:00Z"/>
          <w:rPrChange w:id="9140" w:author="mpountou" w:date="2021-02-13T04:30:00Z">
            <w:rPr>
              <w:ins w:id="9141" w:author="mpountou" w:date="2021-02-13T03:48:00Z"/>
              <w:lang w:val="en-US"/>
            </w:rPr>
          </w:rPrChange>
        </w:rPr>
        <w:pPrChange w:id="9142" w:author="mpountou" w:date="2021-02-13T03:48:00Z">
          <w:pPr>
            <w:pStyle w:val="aa"/>
            <w:jc w:val="center"/>
          </w:pPr>
        </w:pPrChange>
      </w:pPr>
    </w:p>
    <w:p w14:paraId="04FC829A" w14:textId="77777777" w:rsidR="001E4D58" w:rsidRPr="00474805" w:rsidRDefault="001E4D58">
      <w:pPr>
        <w:pPrChange w:id="9143" w:author="mpountou" w:date="2021-02-13T03:48:00Z">
          <w:pPr>
            <w:pStyle w:val="aa"/>
            <w:jc w:val="center"/>
          </w:pPr>
        </w:pPrChange>
      </w:pPr>
    </w:p>
    <w:p w14:paraId="70049054" w14:textId="77777777" w:rsidR="00083D90" w:rsidRPr="00F2799A" w:rsidRDefault="00083D90" w:rsidP="00083D90">
      <w:pPr>
        <w:pStyle w:val="3"/>
        <w:rPr>
          <w:b/>
          <w:bCs/>
          <w:rPrChange w:id="9144" w:author="Sotirios Filippos Tsarouchis" w:date="2021-02-10T15:11:00Z">
            <w:rPr/>
          </w:rPrChange>
        </w:rPr>
      </w:pPr>
      <w:bookmarkStart w:id="9145" w:name="_Toc64223439"/>
      <w:r w:rsidRPr="00F2799A">
        <w:rPr>
          <w:b/>
          <w:bCs/>
          <w:rPrChange w:id="9146" w:author="Sotirios Filippos Tsarouchis" w:date="2021-02-10T15:11:00Z">
            <w:rPr/>
          </w:rPrChange>
        </w:rPr>
        <w:t>Κάλυψη και Ποικιλία</w:t>
      </w:r>
      <w:bookmarkEnd w:id="9145"/>
      <w:r w:rsidRPr="00F2799A">
        <w:rPr>
          <w:b/>
          <w:bCs/>
          <w:rPrChange w:id="9147" w:author="Sotirios Filippos Tsarouchis" w:date="2021-02-10T15:11:00Z">
            <w:rPr/>
          </w:rPrChange>
        </w:rPr>
        <w:t xml:space="preserve"> </w:t>
      </w:r>
    </w:p>
    <w:p w14:paraId="7A21E345" w14:textId="0D195FE2" w:rsidR="00142F31" w:rsidRDefault="00142F31" w:rsidP="00142F31">
      <w:pPr>
        <w:rPr>
          <w:ins w:id="9148" w:author="mpountou" w:date="2021-02-13T03:44:00Z"/>
        </w:rPr>
      </w:pPr>
    </w:p>
    <w:p w14:paraId="1BFF3721" w14:textId="254EDF50" w:rsidR="00BA64D7" w:rsidRPr="00DA7511" w:rsidRDefault="00BA64D7" w:rsidP="00BA64D7">
      <w:pPr>
        <w:rPr>
          <w:ins w:id="9149" w:author="mpountou" w:date="2021-02-13T03:44:00Z"/>
          <w:i/>
          <w:szCs w:val="22"/>
        </w:rPr>
      </w:pPr>
      <w:ins w:id="9150" w:author="mpountou" w:date="2021-02-13T03:44:00Z">
        <w:r w:rsidRPr="00BA64D7">
          <w:t xml:space="preserve">Για το σετ δεδομένων </w:t>
        </w:r>
        <w:r w:rsidRPr="00BA64D7">
          <w:rPr>
            <w:lang w:val="en-US"/>
          </w:rPr>
          <w:t>data</w:t>
        </w:r>
        <w:r w:rsidRPr="00BA64D7">
          <w:t xml:space="preserve">30 φαίνεται ότι από τα μη αξιολογημένα ρούχα βαθμολογήθηκαν θετικά το </w:t>
        </w:r>
        <w:r>
          <w:t>40</w:t>
        </w:r>
        <w:r w:rsidRPr="00BA64D7">
          <w:t xml:space="preserve">% και αρνητικά μόλις το </w:t>
        </w:r>
      </w:ins>
      <w:ins w:id="9151" w:author="mpountou" w:date="2021-02-13T03:45:00Z">
        <w:r>
          <w:t>29</w:t>
        </w:r>
      </w:ins>
      <w:ins w:id="9152" w:author="mpountou" w:date="2021-02-13T03:44:00Z">
        <w:r w:rsidRPr="00BA64D7">
          <w:t xml:space="preserve">% συνολικά για όλους τους χρήστες στο </w:t>
        </w:r>
        <w:r w:rsidRPr="00D6758D">
          <w:rPr>
            <w:szCs w:val="22"/>
          </w:rPr>
          <w:t>σύστημα</w:t>
        </w:r>
        <w:r w:rsidRPr="00DA7511">
          <w:rPr>
            <w:szCs w:val="22"/>
          </w:rPr>
          <w:t xml:space="preserve"> </w:t>
        </w:r>
        <w:r w:rsidRPr="00DA7511">
          <w:rPr>
            <w:i/>
            <w:szCs w:val="22"/>
          </w:rPr>
          <w:t>(</w:t>
        </w:r>
      </w:ins>
      <w:ins w:id="9153" w:author="mpountou" w:date="2021-02-13T03:46:00Z">
        <w:r w:rsidR="00A56D7B" w:rsidRPr="00D6758D">
          <w:rPr>
            <w:i/>
            <w:szCs w:val="22"/>
          </w:rPr>
          <w:fldChar w:fldCharType="begin"/>
        </w:r>
        <w:r w:rsidR="00A56D7B" w:rsidRPr="00A56D7B">
          <w:rPr>
            <w:i/>
            <w:szCs w:val="22"/>
            <w:rPrChange w:id="9154" w:author="mpountou" w:date="2021-02-13T03:47:00Z">
              <w:rPr>
                <w:i/>
              </w:rPr>
            </w:rPrChange>
          </w:rPr>
          <w:instrText xml:space="preserve"> REF _Ref64080419 \h </w:instrText>
        </w:r>
      </w:ins>
      <w:r w:rsidR="00A56D7B" w:rsidRPr="00A56D7B">
        <w:rPr>
          <w:i/>
          <w:szCs w:val="22"/>
          <w:rPrChange w:id="9155" w:author="mpountou" w:date="2021-02-13T03:47:00Z">
            <w:rPr>
              <w:b/>
              <w:i/>
            </w:rPr>
          </w:rPrChange>
        </w:rPr>
        <w:instrText xml:space="preserve"> \* MERGEFORMAT </w:instrText>
      </w:r>
      <w:r w:rsidR="00A56D7B" w:rsidRPr="00D6758D">
        <w:rPr>
          <w:i/>
          <w:szCs w:val="22"/>
        </w:rPr>
      </w:r>
      <w:r w:rsidR="00A56D7B" w:rsidRPr="00D6758D">
        <w:rPr>
          <w:i/>
          <w:szCs w:val="22"/>
          <w:rPrChange w:id="9156" w:author="mpountou" w:date="2021-02-13T03:47:00Z">
            <w:rPr>
              <w:i/>
              <w:szCs w:val="22"/>
            </w:rPr>
          </w:rPrChange>
        </w:rPr>
        <w:fldChar w:fldCharType="separate"/>
      </w:r>
      <w:ins w:id="9157" w:author="mpountou" w:date="2021-02-14T02:13:00Z">
        <w:r w:rsidR="004344EE" w:rsidRPr="004344EE">
          <w:rPr>
            <w:i/>
            <w:szCs w:val="22"/>
            <w:rPrChange w:id="9158" w:author="mpountou" w:date="2021-02-14T02:13:00Z">
              <w:rPr>
                <w:sz w:val="14"/>
                <w:szCs w:val="14"/>
              </w:rPr>
            </w:rPrChange>
          </w:rPr>
          <w:t xml:space="preserve">Εικόνα </w:t>
        </w:r>
        <w:r w:rsidR="004344EE" w:rsidRPr="004344EE">
          <w:rPr>
            <w:i/>
            <w:noProof/>
            <w:szCs w:val="22"/>
            <w:rPrChange w:id="9159" w:author="mpountou" w:date="2021-02-14T02:13:00Z">
              <w:rPr>
                <w:b/>
                <w:noProof/>
                <w:sz w:val="14"/>
                <w:szCs w:val="14"/>
              </w:rPr>
            </w:rPrChange>
          </w:rPr>
          <w:t>39</w:t>
        </w:r>
      </w:ins>
      <w:ins w:id="9160" w:author="mpountou" w:date="2021-02-13T03:46:00Z">
        <w:r w:rsidR="00A56D7B" w:rsidRPr="00D6758D">
          <w:rPr>
            <w:i/>
            <w:szCs w:val="22"/>
          </w:rPr>
          <w:fldChar w:fldCharType="end"/>
        </w:r>
      </w:ins>
      <w:ins w:id="9161" w:author="mpountou" w:date="2021-02-13T03:44:00Z">
        <w:r w:rsidRPr="00D6758D">
          <w:rPr>
            <w:i/>
            <w:szCs w:val="22"/>
          </w:rPr>
          <w:t>).</w:t>
        </w:r>
        <w:r w:rsidRPr="00DA7511">
          <w:rPr>
            <w:szCs w:val="22"/>
          </w:rPr>
          <w:t xml:space="preserve"> Για το σετ δεδομ</w:t>
        </w:r>
        <w:r w:rsidRPr="00474805">
          <w:rPr>
            <w:szCs w:val="22"/>
          </w:rPr>
          <w:t xml:space="preserve">ένων </w:t>
        </w:r>
        <w:r w:rsidRPr="00474805">
          <w:rPr>
            <w:szCs w:val="22"/>
            <w:lang w:val="en-US"/>
          </w:rPr>
          <w:t>data</w:t>
        </w:r>
        <w:r w:rsidRPr="00596BE5">
          <w:rPr>
            <w:szCs w:val="22"/>
          </w:rPr>
          <w:t xml:space="preserve">60 βαθμολογήθηκαν θετικά το 18% και αρνητικά το </w:t>
        </w:r>
      </w:ins>
      <w:ins w:id="9162" w:author="mpountou" w:date="2021-02-13T03:45:00Z">
        <w:r w:rsidRPr="00596BE5">
          <w:rPr>
            <w:szCs w:val="22"/>
          </w:rPr>
          <w:t>21</w:t>
        </w:r>
      </w:ins>
      <w:ins w:id="9163" w:author="mpountou" w:date="2021-02-13T03:44:00Z">
        <w:r w:rsidRPr="00C908A5">
          <w:rPr>
            <w:szCs w:val="22"/>
          </w:rPr>
          <w:t xml:space="preserve">% </w:t>
        </w:r>
        <w:r w:rsidRPr="00365999">
          <w:rPr>
            <w:i/>
            <w:szCs w:val="22"/>
          </w:rPr>
          <w:t>(</w:t>
        </w:r>
      </w:ins>
      <w:ins w:id="9164" w:author="mpountou" w:date="2021-02-13T03:46:00Z">
        <w:r w:rsidR="00A56D7B" w:rsidRPr="00D6758D">
          <w:rPr>
            <w:i/>
            <w:szCs w:val="22"/>
          </w:rPr>
          <w:fldChar w:fldCharType="begin"/>
        </w:r>
        <w:r w:rsidR="00A56D7B" w:rsidRPr="00A56D7B">
          <w:rPr>
            <w:i/>
            <w:szCs w:val="22"/>
            <w:rPrChange w:id="9165" w:author="mpountou" w:date="2021-02-13T03:47:00Z">
              <w:rPr>
                <w:i/>
              </w:rPr>
            </w:rPrChange>
          </w:rPr>
          <w:instrText xml:space="preserve"> REF _Ref64080426 \h </w:instrText>
        </w:r>
      </w:ins>
      <w:r w:rsidR="00A56D7B" w:rsidRPr="00A56D7B">
        <w:rPr>
          <w:i/>
          <w:szCs w:val="22"/>
          <w:rPrChange w:id="9166" w:author="mpountou" w:date="2021-02-13T03:47:00Z">
            <w:rPr>
              <w:b/>
              <w:i/>
            </w:rPr>
          </w:rPrChange>
        </w:rPr>
        <w:instrText xml:space="preserve"> \* MERGEFORMAT </w:instrText>
      </w:r>
      <w:r w:rsidR="00A56D7B" w:rsidRPr="00D6758D">
        <w:rPr>
          <w:i/>
          <w:szCs w:val="22"/>
        </w:rPr>
      </w:r>
      <w:r w:rsidR="00A56D7B" w:rsidRPr="00D6758D">
        <w:rPr>
          <w:i/>
          <w:szCs w:val="22"/>
          <w:rPrChange w:id="9167" w:author="mpountou" w:date="2021-02-13T03:47:00Z">
            <w:rPr>
              <w:i/>
              <w:szCs w:val="22"/>
            </w:rPr>
          </w:rPrChange>
        </w:rPr>
        <w:fldChar w:fldCharType="separate"/>
      </w:r>
      <w:ins w:id="9168" w:author="mpountou" w:date="2021-02-14T02:13:00Z">
        <w:r w:rsidR="004344EE" w:rsidRPr="004344EE">
          <w:rPr>
            <w:i/>
            <w:szCs w:val="22"/>
            <w:rPrChange w:id="9169" w:author="mpountou" w:date="2021-02-14T02:13:00Z">
              <w:rPr>
                <w:sz w:val="14"/>
                <w:szCs w:val="14"/>
              </w:rPr>
            </w:rPrChange>
          </w:rPr>
          <w:t xml:space="preserve">Εικόνα </w:t>
        </w:r>
        <w:r w:rsidR="004344EE" w:rsidRPr="004344EE">
          <w:rPr>
            <w:i/>
            <w:noProof/>
            <w:szCs w:val="22"/>
            <w:rPrChange w:id="9170" w:author="mpountou" w:date="2021-02-14T02:13:00Z">
              <w:rPr>
                <w:b/>
                <w:noProof/>
                <w:sz w:val="14"/>
                <w:szCs w:val="14"/>
              </w:rPr>
            </w:rPrChange>
          </w:rPr>
          <w:t>40</w:t>
        </w:r>
      </w:ins>
      <w:ins w:id="9171" w:author="mpountou" w:date="2021-02-13T03:46:00Z">
        <w:r w:rsidR="00A56D7B" w:rsidRPr="00D6758D">
          <w:rPr>
            <w:i/>
            <w:szCs w:val="22"/>
          </w:rPr>
          <w:fldChar w:fldCharType="end"/>
        </w:r>
      </w:ins>
      <w:ins w:id="9172" w:author="mpountou" w:date="2021-02-13T03:44:00Z">
        <w:r w:rsidRPr="00D6758D">
          <w:rPr>
            <w:i/>
            <w:szCs w:val="22"/>
          </w:rPr>
          <w:t>).</w:t>
        </w:r>
        <w:r w:rsidRPr="00DA7511">
          <w:rPr>
            <w:szCs w:val="22"/>
          </w:rPr>
          <w:t xml:space="preserve"> Τέλος για το σ</w:t>
        </w:r>
        <w:r w:rsidRPr="00474805">
          <w:rPr>
            <w:szCs w:val="22"/>
          </w:rPr>
          <w:t xml:space="preserve">ετ δεδομένων </w:t>
        </w:r>
        <w:r w:rsidRPr="00474805">
          <w:rPr>
            <w:szCs w:val="22"/>
            <w:lang w:val="en-US"/>
          </w:rPr>
          <w:t>movielens</w:t>
        </w:r>
        <w:r w:rsidRPr="00596BE5">
          <w:rPr>
            <w:szCs w:val="22"/>
          </w:rPr>
          <w:t>-100</w:t>
        </w:r>
        <w:r w:rsidRPr="00596BE5">
          <w:rPr>
            <w:szCs w:val="22"/>
            <w:lang w:val="en-US"/>
          </w:rPr>
          <w:t>k</w:t>
        </w:r>
        <w:r w:rsidRPr="00C908A5">
          <w:rPr>
            <w:szCs w:val="22"/>
          </w:rPr>
          <w:t xml:space="preserve"> βαθμολογήθηκαν θετικά </w:t>
        </w:r>
      </w:ins>
      <w:ins w:id="9173" w:author="mpountou" w:date="2021-02-13T03:46:00Z">
        <w:r w:rsidRPr="00365999">
          <w:rPr>
            <w:szCs w:val="22"/>
          </w:rPr>
          <w:t>44</w:t>
        </w:r>
      </w:ins>
      <w:ins w:id="9174" w:author="mpountou" w:date="2021-02-13T03:44:00Z">
        <w:r w:rsidRPr="004344EE">
          <w:rPr>
            <w:szCs w:val="22"/>
          </w:rPr>
          <w:t xml:space="preserve">% </w:t>
        </w:r>
      </w:ins>
      <w:ins w:id="9175" w:author="mpountou" w:date="2021-02-13T03:46:00Z">
        <w:r w:rsidRPr="004344EE">
          <w:rPr>
            <w:szCs w:val="22"/>
          </w:rPr>
          <w:t>και αρνητικά 56%</w:t>
        </w:r>
      </w:ins>
      <w:ins w:id="9176" w:author="mpountou" w:date="2021-02-13T03:44:00Z">
        <w:r w:rsidRPr="003D063F">
          <w:rPr>
            <w:szCs w:val="22"/>
          </w:rPr>
          <w:t xml:space="preserve"> </w:t>
        </w:r>
        <w:r w:rsidRPr="00A56D7B">
          <w:rPr>
            <w:i/>
            <w:szCs w:val="22"/>
            <w:rPrChange w:id="9177" w:author="mpountou" w:date="2021-02-13T03:47:00Z">
              <w:rPr>
                <w:i/>
              </w:rPr>
            </w:rPrChange>
          </w:rPr>
          <w:t>(</w:t>
        </w:r>
      </w:ins>
      <w:ins w:id="9178" w:author="mpountou" w:date="2021-02-13T03:46:00Z">
        <w:r w:rsidR="00A56D7B" w:rsidRPr="00D6758D">
          <w:rPr>
            <w:i/>
            <w:szCs w:val="22"/>
          </w:rPr>
          <w:fldChar w:fldCharType="begin"/>
        </w:r>
        <w:r w:rsidR="00A56D7B" w:rsidRPr="00A56D7B">
          <w:rPr>
            <w:i/>
            <w:szCs w:val="22"/>
            <w:rPrChange w:id="9179" w:author="mpountou" w:date="2021-02-13T03:47:00Z">
              <w:rPr>
                <w:i/>
              </w:rPr>
            </w:rPrChange>
          </w:rPr>
          <w:instrText xml:space="preserve"> REF _Ref64080430 \h </w:instrText>
        </w:r>
      </w:ins>
      <w:r w:rsidR="00A56D7B" w:rsidRPr="00A56D7B">
        <w:rPr>
          <w:i/>
          <w:szCs w:val="22"/>
          <w:rPrChange w:id="9180" w:author="mpountou" w:date="2021-02-13T03:47:00Z">
            <w:rPr>
              <w:b/>
              <w:i/>
            </w:rPr>
          </w:rPrChange>
        </w:rPr>
        <w:instrText xml:space="preserve"> \* MERGEFORMAT </w:instrText>
      </w:r>
      <w:r w:rsidR="00A56D7B" w:rsidRPr="00D6758D">
        <w:rPr>
          <w:i/>
          <w:szCs w:val="22"/>
        </w:rPr>
      </w:r>
      <w:r w:rsidR="00A56D7B" w:rsidRPr="00D6758D">
        <w:rPr>
          <w:i/>
          <w:szCs w:val="22"/>
          <w:rPrChange w:id="9181" w:author="mpountou" w:date="2021-02-13T03:47:00Z">
            <w:rPr>
              <w:i/>
              <w:szCs w:val="22"/>
            </w:rPr>
          </w:rPrChange>
        </w:rPr>
        <w:fldChar w:fldCharType="separate"/>
      </w:r>
      <w:ins w:id="9182" w:author="mpountou" w:date="2021-02-14T02:13:00Z">
        <w:r w:rsidR="004344EE" w:rsidRPr="004344EE">
          <w:rPr>
            <w:i/>
            <w:szCs w:val="22"/>
            <w:rPrChange w:id="9183" w:author="mpountou" w:date="2021-02-14T02:13:00Z">
              <w:rPr>
                <w:sz w:val="14"/>
                <w:szCs w:val="14"/>
              </w:rPr>
            </w:rPrChange>
          </w:rPr>
          <w:t xml:space="preserve">Εικόνα </w:t>
        </w:r>
        <w:r w:rsidR="004344EE" w:rsidRPr="004344EE">
          <w:rPr>
            <w:i/>
            <w:noProof/>
            <w:szCs w:val="22"/>
            <w:rPrChange w:id="9184" w:author="mpountou" w:date="2021-02-14T02:13:00Z">
              <w:rPr>
                <w:b/>
                <w:noProof/>
                <w:sz w:val="14"/>
                <w:szCs w:val="14"/>
              </w:rPr>
            </w:rPrChange>
          </w:rPr>
          <w:t>41</w:t>
        </w:r>
      </w:ins>
      <w:ins w:id="9185" w:author="mpountou" w:date="2021-02-13T03:46:00Z">
        <w:r w:rsidR="00A56D7B" w:rsidRPr="00D6758D">
          <w:rPr>
            <w:i/>
            <w:szCs w:val="22"/>
          </w:rPr>
          <w:fldChar w:fldCharType="end"/>
        </w:r>
      </w:ins>
      <w:ins w:id="9186" w:author="mpountou" w:date="2021-02-13T03:44:00Z">
        <w:r w:rsidRPr="00D6758D">
          <w:rPr>
            <w:i/>
            <w:szCs w:val="22"/>
          </w:rPr>
          <w:t>).</w:t>
        </w:r>
      </w:ins>
    </w:p>
    <w:p w14:paraId="28F29EBE" w14:textId="6E220CEA" w:rsidR="00BA64D7" w:rsidRPr="00BA64D7" w:rsidRDefault="00BA64D7" w:rsidP="00BA64D7">
      <w:pPr>
        <w:rPr>
          <w:ins w:id="9187" w:author="mpountou" w:date="2021-02-13T03:44:00Z"/>
        </w:rPr>
      </w:pPr>
      <w:ins w:id="9188" w:author="mpountou" w:date="2021-02-13T03:44:00Z">
        <w:r w:rsidRPr="00BA64D7">
          <w:t xml:space="preserve">Οι κατηγορίες των ρούχων στο σύνολο δεδομένων </w:t>
        </w:r>
        <w:r w:rsidRPr="00BA64D7">
          <w:rPr>
            <w:lang w:val="en-US"/>
          </w:rPr>
          <w:t>data</w:t>
        </w:r>
        <w:r w:rsidRPr="00BA64D7">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ins>
      <w:ins w:id="9189" w:author="mpountou" w:date="2021-02-13T03:47:00Z">
        <w:r w:rsidR="001E4D58">
          <w:t>50</w:t>
        </w:r>
      </w:ins>
      <w:ins w:id="9190" w:author="mpountou" w:date="2021-02-13T03:44:00Z">
        <w:r w:rsidRPr="00BA64D7">
          <w:t xml:space="preserve">%. Τα ίδια ακριβώς ισχύουν και για το σύνολο </w:t>
        </w:r>
        <w:r w:rsidRPr="00BA64D7">
          <w:rPr>
            <w:lang w:val="en-US"/>
          </w:rPr>
          <w:t>data</w:t>
        </w:r>
        <w:r w:rsidRPr="00BA64D7">
          <w:t>60</w:t>
        </w:r>
      </w:ins>
      <w:ins w:id="9191" w:author="mpountou" w:date="2021-02-13T03:47:00Z">
        <w:r w:rsidR="001E4D58">
          <w:t xml:space="preserve"> σε ποσοστ</w:t>
        </w:r>
      </w:ins>
      <w:ins w:id="9192" w:author="mpountou" w:date="2021-02-13T03:48:00Z">
        <w:r w:rsidR="001E4D58">
          <w:t>ό λίγο χαμηλότερο γύρο στο 40%</w:t>
        </w:r>
      </w:ins>
      <w:ins w:id="9193" w:author="mpountou" w:date="2021-02-13T03:44:00Z">
        <w:r w:rsidRPr="00BA64D7">
          <w:t xml:space="preserve">. Τέλος για το </w:t>
        </w:r>
        <w:r w:rsidRPr="00BA64D7">
          <w:rPr>
            <w:lang w:val="en-US"/>
          </w:rPr>
          <w:t>movielens</w:t>
        </w:r>
        <w:r w:rsidRPr="00BA64D7">
          <w:t>-100</w:t>
        </w:r>
        <w:r w:rsidRPr="00BA64D7">
          <w:rPr>
            <w:lang w:val="en-US"/>
          </w:rPr>
          <w:t>k</w:t>
        </w:r>
        <w:r w:rsidRPr="00BA64D7">
          <w:t xml:space="preserve"> υπάρχει πάλι μια ισορροπία στις προτάσεις αλλά όχι στον ίδιο βαθμό</w:t>
        </w:r>
      </w:ins>
      <w:ins w:id="9194" w:author="mpountou" w:date="2021-02-13T03:48:00Z">
        <w:r w:rsidR="001E4D58">
          <w:t xml:space="preserve"> με τα δύο προηγούμενα σετ</w:t>
        </w:r>
      </w:ins>
      <w:ins w:id="9195" w:author="mpountou" w:date="2021-02-13T03:44:00Z">
        <w:r w:rsidRPr="00BA64D7">
          <w:t xml:space="preserve">, πάλι κι εκεί ωστόσο κάθε κατηγορία προτείνεται με ποσοστά μεγαλύτερα του </w:t>
        </w:r>
      </w:ins>
      <w:ins w:id="9196" w:author="mpountou" w:date="2021-02-13T03:48:00Z">
        <w:r w:rsidR="001E4D58">
          <w:t xml:space="preserve">35% με </w:t>
        </w:r>
      </w:ins>
      <w:ins w:id="9197" w:author="mpountou" w:date="2021-02-13T03:44:00Z">
        <w:r w:rsidRPr="00BA64D7">
          <w:t>40%.</w:t>
        </w:r>
      </w:ins>
    </w:p>
    <w:p w14:paraId="7EC0A9E0" w14:textId="77777777" w:rsidR="00BA64D7" w:rsidRPr="00BA64D7" w:rsidRDefault="00BA64D7" w:rsidP="00BA64D7">
      <w:pPr>
        <w:rPr>
          <w:ins w:id="9198" w:author="mpountou" w:date="2021-02-13T03:44:00Z"/>
        </w:rPr>
      </w:pPr>
      <w:ins w:id="9199" w:author="mpountou" w:date="2021-02-13T03:44:00Z">
        <w:r w:rsidRPr="00BA64D7">
          <w:t>Σε γενικό κλίμα τα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ανα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21800D63" w14:textId="77777777" w:rsidR="00BA64D7" w:rsidRDefault="00BA64D7" w:rsidP="00142F31"/>
    <w:p w14:paraId="4D0ABDC5" w14:textId="77777777" w:rsidR="001E4D58" w:rsidRDefault="001E4D58" w:rsidP="00647CBB">
      <w:pPr>
        <w:rPr>
          <w:ins w:id="9200" w:author="mpountou" w:date="2021-02-13T03:48:00Z"/>
          <w:b/>
          <w:u w:val="single"/>
        </w:rPr>
      </w:pPr>
    </w:p>
    <w:p w14:paraId="6A793E77" w14:textId="77777777" w:rsidR="001E4D58" w:rsidRDefault="001E4D58" w:rsidP="00647CBB">
      <w:pPr>
        <w:rPr>
          <w:ins w:id="9201" w:author="mpountou" w:date="2021-02-13T03:48:00Z"/>
          <w:b/>
          <w:u w:val="single"/>
        </w:rPr>
      </w:pPr>
    </w:p>
    <w:p w14:paraId="0118B88B" w14:textId="61EDFEC6" w:rsidR="00647CBB" w:rsidRPr="00647CBB" w:rsidRDefault="00647CBB" w:rsidP="00647CBB"/>
    <w:p w14:paraId="2C6C6452" w14:textId="77777777" w:rsidR="00647CBB" w:rsidRPr="00142F31" w:rsidRDefault="00647CBB" w:rsidP="00142F31"/>
    <w:p w14:paraId="55515DA1" w14:textId="77777777" w:rsidR="00083D90" w:rsidRPr="007E1F33" w:rsidRDefault="00142F31" w:rsidP="00647CBB">
      <w:pPr>
        <w:jc w:val="center"/>
        <w:rPr>
          <w:rFonts w:asciiTheme="minorHAnsi" w:hAnsiTheme="minorHAnsi" w:cstheme="minorHAnsi"/>
          <w:rPrChange w:id="9202" w:author="mpountou" w:date="2021-02-13T03:49:00Z">
            <w:rPr/>
          </w:rPrChange>
        </w:rPr>
      </w:pPr>
      <w:r w:rsidRPr="007E1F33">
        <w:rPr>
          <w:rFonts w:asciiTheme="minorHAnsi" w:hAnsiTheme="minorHAnsi" w:cstheme="minorHAnsi"/>
          <w:rPrChange w:id="9203" w:author="mpountou" w:date="2021-02-13T03:49:00Z">
            <w:rPr/>
          </w:rPrChange>
        </w:rPr>
        <w:t>Σετ δεδομένων: data30</w:t>
      </w:r>
    </w:p>
    <w:p w14:paraId="2D81C58A" w14:textId="77777777" w:rsidR="00083D90" w:rsidRDefault="00083D90" w:rsidP="00647CBB">
      <w:pPr>
        <w:jc w:val="center"/>
      </w:pPr>
      <w:r>
        <w:rPr>
          <w:noProof/>
          <w:lang w:eastAsia="el-GR"/>
        </w:rPr>
        <w:drawing>
          <wp:inline distT="0" distB="0" distL="0" distR="0" wp14:anchorId="7C68C441" wp14:editId="40F42EC4">
            <wp:extent cx="5338800" cy="288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8800" cy="2880000"/>
                    </a:xfrm>
                    <a:prstGeom prst="rect">
                      <a:avLst/>
                    </a:prstGeom>
                  </pic:spPr>
                </pic:pic>
              </a:graphicData>
            </a:graphic>
          </wp:inline>
        </w:drawing>
      </w:r>
    </w:p>
    <w:p w14:paraId="66840B68" w14:textId="1741BC66" w:rsidR="00083D90" w:rsidRPr="00647CBB" w:rsidRDefault="00083D90" w:rsidP="007B3BC0">
      <w:pPr>
        <w:pStyle w:val="aa"/>
        <w:jc w:val="center"/>
        <w:rPr>
          <w:sz w:val="14"/>
          <w:szCs w:val="14"/>
        </w:rPr>
      </w:pPr>
      <w:bookmarkStart w:id="9204" w:name="_Ref64080419"/>
      <w:bookmarkStart w:id="9205" w:name="_Toc61618651"/>
      <w:bookmarkStart w:id="9206" w:name="_Toc62231463"/>
      <w:bookmarkStart w:id="9207" w:name="_Toc63089766"/>
      <w:bookmarkStart w:id="9208" w:name="_Toc63089842"/>
      <w:bookmarkStart w:id="9209" w:name="_Toc63885452"/>
      <w:bookmarkStart w:id="9210" w:name="_Toc64223204"/>
      <w:r w:rsidRPr="00EC7B21">
        <w:rPr>
          <w:b/>
          <w:sz w:val="14"/>
          <w:szCs w:val="14"/>
          <w:rPrChange w:id="9211" w:author="mpountou" w:date="2021-02-10T22:34:00Z">
            <w:rPr>
              <w:sz w:val="14"/>
              <w:szCs w:val="14"/>
            </w:rPr>
          </w:rPrChange>
        </w:rPr>
        <w:t xml:space="preserve">Εικόνα </w:t>
      </w:r>
      <w:r w:rsidR="00CA5334" w:rsidRPr="00EC7B21">
        <w:rPr>
          <w:b/>
          <w:sz w:val="14"/>
          <w:szCs w:val="14"/>
          <w:rPrChange w:id="9212" w:author="mpountou" w:date="2021-02-10T22:34:00Z">
            <w:rPr>
              <w:sz w:val="14"/>
              <w:szCs w:val="14"/>
            </w:rPr>
          </w:rPrChange>
        </w:rPr>
        <w:fldChar w:fldCharType="begin"/>
      </w:r>
      <w:r w:rsidR="00CA5334" w:rsidRPr="00EC7B21">
        <w:rPr>
          <w:b/>
          <w:sz w:val="14"/>
          <w:szCs w:val="14"/>
          <w:rPrChange w:id="9213" w:author="mpountou" w:date="2021-02-10T22:34:00Z">
            <w:rPr>
              <w:sz w:val="14"/>
              <w:szCs w:val="14"/>
            </w:rPr>
          </w:rPrChange>
        </w:rPr>
        <w:instrText xml:space="preserve"> SEQ Εικόνα \* ARABIC </w:instrText>
      </w:r>
      <w:r w:rsidR="00CA5334" w:rsidRPr="00EC7B21">
        <w:rPr>
          <w:b/>
          <w:sz w:val="14"/>
          <w:szCs w:val="14"/>
          <w:rPrChange w:id="9214" w:author="mpountou" w:date="2021-02-10T22:34:00Z">
            <w:rPr>
              <w:noProof/>
              <w:sz w:val="14"/>
              <w:szCs w:val="14"/>
            </w:rPr>
          </w:rPrChange>
        </w:rPr>
        <w:fldChar w:fldCharType="separate"/>
      </w:r>
      <w:ins w:id="9215" w:author="mpountou" w:date="2021-02-14T02:13:00Z">
        <w:r w:rsidR="004344EE">
          <w:rPr>
            <w:b/>
            <w:noProof/>
            <w:sz w:val="14"/>
            <w:szCs w:val="14"/>
          </w:rPr>
          <w:t>39</w:t>
        </w:r>
      </w:ins>
      <w:del w:id="9216" w:author="mpountou" w:date="2021-02-12T21:41:00Z">
        <w:r w:rsidR="005F634F" w:rsidRPr="00EC7B21" w:rsidDel="00E6746E">
          <w:rPr>
            <w:b/>
            <w:noProof/>
            <w:sz w:val="14"/>
            <w:szCs w:val="14"/>
            <w:rPrChange w:id="9217" w:author="mpountou" w:date="2021-02-10T22:34:00Z">
              <w:rPr>
                <w:noProof/>
                <w:sz w:val="14"/>
                <w:szCs w:val="14"/>
              </w:rPr>
            </w:rPrChange>
          </w:rPr>
          <w:delText>37</w:delText>
        </w:r>
      </w:del>
      <w:r w:rsidR="00CA5334" w:rsidRPr="00EC7B21">
        <w:rPr>
          <w:b/>
          <w:noProof/>
          <w:sz w:val="14"/>
          <w:szCs w:val="14"/>
          <w:rPrChange w:id="9218" w:author="mpountou" w:date="2021-02-10T22:34:00Z">
            <w:rPr>
              <w:noProof/>
              <w:sz w:val="14"/>
              <w:szCs w:val="14"/>
            </w:rPr>
          </w:rPrChange>
        </w:rPr>
        <w:fldChar w:fldCharType="end"/>
      </w:r>
      <w:bookmarkEnd w:id="9204"/>
      <w:ins w:id="9219" w:author="mpountou" w:date="2021-02-10T22:34:00Z">
        <w:r w:rsidR="00EC7B21" w:rsidRPr="00EC7B21">
          <w:rPr>
            <w:sz w:val="14"/>
            <w:szCs w:val="14"/>
            <w:rPrChange w:id="9220" w:author="mpountou" w:date="2021-02-10T22:34:00Z">
              <w:rPr>
                <w:sz w:val="14"/>
                <w:szCs w:val="14"/>
                <w:lang w:val="en-US"/>
              </w:rPr>
            </w:rPrChange>
          </w:rPr>
          <w:t xml:space="preserve"> -</w:t>
        </w:r>
      </w:ins>
      <w:del w:id="9221" w:author="mpountou" w:date="2021-02-10T22:34:00Z">
        <w:r w:rsidRPr="00647CBB" w:rsidDel="00EC7B21">
          <w:rPr>
            <w:sz w:val="14"/>
            <w:szCs w:val="14"/>
          </w:rPr>
          <w:delText xml:space="preserve"> </w:delText>
        </w:r>
      </w:del>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9205"/>
      <w:bookmarkEnd w:id="9206"/>
      <w:bookmarkEnd w:id="9207"/>
      <w:bookmarkEnd w:id="9208"/>
      <w:bookmarkEnd w:id="9209"/>
      <w:bookmarkEnd w:id="9210"/>
    </w:p>
    <w:p w14:paraId="72B69189" w14:textId="09726DD8" w:rsidR="00E7110F" w:rsidRDefault="00E7110F" w:rsidP="00A078FF">
      <w:pPr>
        <w:rPr>
          <w:ins w:id="9222" w:author="mpountou" w:date="2021-02-13T03:49:00Z"/>
          <w:b/>
          <w:u w:val="single"/>
        </w:rPr>
      </w:pPr>
    </w:p>
    <w:p w14:paraId="05ECBE94" w14:textId="77777777" w:rsidR="001E4D58" w:rsidRDefault="001E4D58" w:rsidP="00A078FF">
      <w:pPr>
        <w:rPr>
          <w:b/>
          <w:u w:val="single"/>
        </w:rPr>
      </w:pPr>
    </w:p>
    <w:p w14:paraId="60FA1F2B" w14:textId="77777777"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14:paraId="768A8BC2" w14:textId="77777777" w:rsidR="00142F31" w:rsidRDefault="00E5196D" w:rsidP="00647CBB">
      <w:pPr>
        <w:jc w:val="center"/>
      </w:pPr>
      <w:r>
        <w:rPr>
          <w:noProof/>
          <w:lang w:eastAsia="el-GR"/>
        </w:rPr>
        <w:drawing>
          <wp:inline distT="0" distB="0" distL="0" distR="0" wp14:anchorId="12146E67" wp14:editId="42893F63">
            <wp:extent cx="5299200" cy="2880000"/>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9200" cy="2880000"/>
                    </a:xfrm>
                    <a:prstGeom prst="rect">
                      <a:avLst/>
                    </a:prstGeom>
                  </pic:spPr>
                </pic:pic>
              </a:graphicData>
            </a:graphic>
          </wp:inline>
        </w:drawing>
      </w:r>
    </w:p>
    <w:p w14:paraId="3C209B32" w14:textId="5AD5EE1F" w:rsidR="00E5196D" w:rsidRPr="00647CBB" w:rsidRDefault="00E5196D" w:rsidP="00412E38">
      <w:pPr>
        <w:pStyle w:val="aa"/>
        <w:jc w:val="center"/>
        <w:rPr>
          <w:sz w:val="14"/>
          <w:szCs w:val="14"/>
        </w:rPr>
      </w:pPr>
      <w:bookmarkStart w:id="9223" w:name="_Ref64080426"/>
      <w:bookmarkStart w:id="9224" w:name="_Toc61618652"/>
      <w:bookmarkStart w:id="9225" w:name="_Toc62231464"/>
      <w:bookmarkStart w:id="9226" w:name="_Toc63089767"/>
      <w:bookmarkStart w:id="9227" w:name="_Toc63089843"/>
      <w:bookmarkStart w:id="9228" w:name="_Toc63885453"/>
      <w:bookmarkStart w:id="9229" w:name="_Toc64223205"/>
      <w:r w:rsidRPr="00EC7B21">
        <w:rPr>
          <w:b/>
          <w:sz w:val="14"/>
          <w:szCs w:val="14"/>
          <w:rPrChange w:id="9230" w:author="mpountou" w:date="2021-02-10T22:35:00Z">
            <w:rPr>
              <w:sz w:val="14"/>
              <w:szCs w:val="14"/>
            </w:rPr>
          </w:rPrChange>
        </w:rPr>
        <w:t xml:space="preserve">Εικόνα </w:t>
      </w:r>
      <w:r w:rsidR="00CA5334" w:rsidRPr="00EC7B21">
        <w:rPr>
          <w:b/>
          <w:sz w:val="14"/>
          <w:szCs w:val="14"/>
          <w:rPrChange w:id="9231" w:author="mpountou" w:date="2021-02-10T22:35:00Z">
            <w:rPr>
              <w:sz w:val="14"/>
              <w:szCs w:val="14"/>
            </w:rPr>
          </w:rPrChange>
        </w:rPr>
        <w:fldChar w:fldCharType="begin"/>
      </w:r>
      <w:r w:rsidR="00CA5334" w:rsidRPr="00EC7B21">
        <w:rPr>
          <w:b/>
          <w:sz w:val="14"/>
          <w:szCs w:val="14"/>
          <w:rPrChange w:id="9232" w:author="mpountou" w:date="2021-02-10T22:35:00Z">
            <w:rPr>
              <w:sz w:val="14"/>
              <w:szCs w:val="14"/>
            </w:rPr>
          </w:rPrChange>
        </w:rPr>
        <w:instrText xml:space="preserve"> SEQ Εικόνα \* ARABIC </w:instrText>
      </w:r>
      <w:r w:rsidR="00CA5334" w:rsidRPr="00EC7B21">
        <w:rPr>
          <w:b/>
          <w:sz w:val="14"/>
          <w:szCs w:val="14"/>
          <w:rPrChange w:id="9233" w:author="mpountou" w:date="2021-02-10T22:35:00Z">
            <w:rPr>
              <w:noProof/>
              <w:sz w:val="14"/>
              <w:szCs w:val="14"/>
            </w:rPr>
          </w:rPrChange>
        </w:rPr>
        <w:fldChar w:fldCharType="separate"/>
      </w:r>
      <w:ins w:id="9234" w:author="mpountou" w:date="2021-02-14T02:13:00Z">
        <w:r w:rsidR="004344EE">
          <w:rPr>
            <w:b/>
            <w:noProof/>
            <w:sz w:val="14"/>
            <w:szCs w:val="14"/>
          </w:rPr>
          <w:t>40</w:t>
        </w:r>
      </w:ins>
      <w:del w:id="9235" w:author="mpountou" w:date="2021-02-12T21:41:00Z">
        <w:r w:rsidR="005F634F" w:rsidRPr="00EC7B21" w:rsidDel="00E6746E">
          <w:rPr>
            <w:b/>
            <w:noProof/>
            <w:sz w:val="14"/>
            <w:szCs w:val="14"/>
            <w:rPrChange w:id="9236" w:author="mpountou" w:date="2021-02-10T22:35:00Z">
              <w:rPr>
                <w:noProof/>
                <w:sz w:val="14"/>
                <w:szCs w:val="14"/>
              </w:rPr>
            </w:rPrChange>
          </w:rPr>
          <w:delText>38</w:delText>
        </w:r>
      </w:del>
      <w:r w:rsidR="00CA5334" w:rsidRPr="00EC7B21">
        <w:rPr>
          <w:b/>
          <w:noProof/>
          <w:sz w:val="14"/>
          <w:szCs w:val="14"/>
          <w:rPrChange w:id="9237" w:author="mpountou" w:date="2021-02-10T22:35:00Z">
            <w:rPr>
              <w:noProof/>
              <w:sz w:val="14"/>
              <w:szCs w:val="14"/>
            </w:rPr>
          </w:rPrChange>
        </w:rPr>
        <w:fldChar w:fldCharType="end"/>
      </w:r>
      <w:bookmarkEnd w:id="9223"/>
      <w:r w:rsidRPr="00647CBB">
        <w:rPr>
          <w:sz w:val="14"/>
          <w:szCs w:val="14"/>
        </w:rPr>
        <w:t xml:space="preserve"> </w:t>
      </w:r>
      <w:ins w:id="9238" w:author="mpountou" w:date="2021-02-10T22:35:00Z">
        <w:r w:rsidR="00EC7B21" w:rsidRPr="00EC7B21">
          <w:rPr>
            <w:sz w:val="14"/>
            <w:szCs w:val="14"/>
            <w:rPrChange w:id="9239" w:author="mpountou" w:date="2021-02-10T22:35:00Z">
              <w:rPr>
                <w:sz w:val="14"/>
                <w:szCs w:val="14"/>
                <w:lang w:val="en-US"/>
              </w:rPr>
            </w:rPrChange>
          </w:rPr>
          <w:t xml:space="preserve">- </w:t>
        </w:r>
      </w:ins>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9224"/>
      <w:bookmarkEnd w:id="9225"/>
      <w:bookmarkEnd w:id="9226"/>
      <w:bookmarkEnd w:id="9227"/>
      <w:bookmarkEnd w:id="9228"/>
      <w:bookmarkEnd w:id="9229"/>
    </w:p>
    <w:p w14:paraId="49EEA19C" w14:textId="77777777" w:rsidR="00647CBB" w:rsidRDefault="00647CBB" w:rsidP="00647CBB"/>
    <w:p w14:paraId="62BAAC58" w14:textId="77777777" w:rsidR="00647CBB" w:rsidRPr="00647CBB" w:rsidRDefault="00647CBB" w:rsidP="00647CBB"/>
    <w:p w14:paraId="2E72A188" w14:textId="77777777"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14:paraId="7EABB804" w14:textId="77777777" w:rsidR="00E5196D" w:rsidRDefault="000A1F8D" w:rsidP="00647CBB">
      <w:pPr>
        <w:jc w:val="center"/>
      </w:pPr>
      <w:r>
        <w:rPr>
          <w:noProof/>
          <w:lang w:eastAsia="el-GR"/>
        </w:rPr>
        <w:drawing>
          <wp:inline distT="0" distB="0" distL="0" distR="0" wp14:anchorId="7A943C48" wp14:editId="4510F28C">
            <wp:extent cx="5223600" cy="2880000"/>
            <wp:effectExtent l="0" t="0" r="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3600" cy="2880000"/>
                    </a:xfrm>
                    <a:prstGeom prst="rect">
                      <a:avLst/>
                    </a:prstGeom>
                  </pic:spPr>
                </pic:pic>
              </a:graphicData>
            </a:graphic>
          </wp:inline>
        </w:drawing>
      </w:r>
    </w:p>
    <w:p w14:paraId="1CBF7AF3" w14:textId="1D5B5511" w:rsidR="000F32C8" w:rsidRPr="00647CBB" w:rsidRDefault="000F32C8" w:rsidP="000F32C8">
      <w:pPr>
        <w:pStyle w:val="aa"/>
        <w:jc w:val="center"/>
        <w:rPr>
          <w:sz w:val="14"/>
          <w:szCs w:val="14"/>
        </w:rPr>
      </w:pPr>
      <w:bookmarkStart w:id="9240" w:name="_Ref64080430"/>
      <w:bookmarkStart w:id="9241" w:name="_Toc63089768"/>
      <w:bookmarkStart w:id="9242" w:name="_Toc63089844"/>
      <w:bookmarkStart w:id="9243" w:name="_Toc63885454"/>
      <w:bookmarkStart w:id="9244" w:name="_Toc64223206"/>
      <w:r w:rsidRPr="00EC7B21">
        <w:rPr>
          <w:b/>
          <w:sz w:val="14"/>
          <w:szCs w:val="14"/>
          <w:rPrChange w:id="9245" w:author="mpountou" w:date="2021-02-10T22:35:00Z">
            <w:rPr>
              <w:sz w:val="14"/>
              <w:szCs w:val="14"/>
            </w:rPr>
          </w:rPrChange>
        </w:rPr>
        <w:t xml:space="preserve">Εικόνα </w:t>
      </w:r>
      <w:r w:rsidR="00CA5334" w:rsidRPr="00EC7B21">
        <w:rPr>
          <w:b/>
          <w:sz w:val="14"/>
          <w:szCs w:val="14"/>
          <w:rPrChange w:id="9246" w:author="mpountou" w:date="2021-02-10T22:35:00Z">
            <w:rPr>
              <w:sz w:val="14"/>
              <w:szCs w:val="14"/>
            </w:rPr>
          </w:rPrChange>
        </w:rPr>
        <w:fldChar w:fldCharType="begin"/>
      </w:r>
      <w:r w:rsidR="00CA5334" w:rsidRPr="00EC7B21">
        <w:rPr>
          <w:b/>
          <w:sz w:val="14"/>
          <w:szCs w:val="14"/>
          <w:rPrChange w:id="9247" w:author="mpountou" w:date="2021-02-10T22:35:00Z">
            <w:rPr>
              <w:sz w:val="14"/>
              <w:szCs w:val="14"/>
            </w:rPr>
          </w:rPrChange>
        </w:rPr>
        <w:instrText xml:space="preserve"> SEQ Εικόνα \* ARABIC </w:instrText>
      </w:r>
      <w:r w:rsidR="00CA5334" w:rsidRPr="00EC7B21">
        <w:rPr>
          <w:b/>
          <w:sz w:val="14"/>
          <w:szCs w:val="14"/>
          <w:rPrChange w:id="9248" w:author="mpountou" w:date="2021-02-10T22:35:00Z">
            <w:rPr>
              <w:noProof/>
              <w:sz w:val="14"/>
              <w:szCs w:val="14"/>
            </w:rPr>
          </w:rPrChange>
        </w:rPr>
        <w:fldChar w:fldCharType="separate"/>
      </w:r>
      <w:ins w:id="9249" w:author="mpountou" w:date="2021-02-14T02:13:00Z">
        <w:r w:rsidR="004344EE">
          <w:rPr>
            <w:b/>
            <w:noProof/>
            <w:sz w:val="14"/>
            <w:szCs w:val="14"/>
          </w:rPr>
          <w:t>41</w:t>
        </w:r>
      </w:ins>
      <w:del w:id="9250" w:author="mpountou" w:date="2021-02-12T21:41:00Z">
        <w:r w:rsidR="005F634F" w:rsidRPr="00EC7B21" w:rsidDel="00E6746E">
          <w:rPr>
            <w:b/>
            <w:noProof/>
            <w:sz w:val="14"/>
            <w:szCs w:val="14"/>
            <w:rPrChange w:id="9251" w:author="mpountou" w:date="2021-02-10T22:35:00Z">
              <w:rPr>
                <w:noProof/>
                <w:sz w:val="14"/>
                <w:szCs w:val="14"/>
              </w:rPr>
            </w:rPrChange>
          </w:rPr>
          <w:delText>39</w:delText>
        </w:r>
      </w:del>
      <w:r w:rsidR="00CA5334" w:rsidRPr="00EC7B21">
        <w:rPr>
          <w:b/>
          <w:noProof/>
          <w:sz w:val="14"/>
          <w:szCs w:val="14"/>
          <w:rPrChange w:id="9252" w:author="mpountou" w:date="2021-02-10T22:35:00Z">
            <w:rPr>
              <w:noProof/>
              <w:sz w:val="14"/>
              <w:szCs w:val="14"/>
            </w:rPr>
          </w:rPrChange>
        </w:rPr>
        <w:fldChar w:fldCharType="end"/>
      </w:r>
      <w:bookmarkEnd w:id="9240"/>
      <w:r w:rsidRPr="00647CBB">
        <w:rPr>
          <w:sz w:val="14"/>
          <w:szCs w:val="14"/>
        </w:rPr>
        <w:t xml:space="preserve"> </w:t>
      </w:r>
      <w:ins w:id="9253" w:author="mpountou" w:date="2021-02-10T22:35:00Z">
        <w:r w:rsidR="00EC7B21" w:rsidRPr="00EC7B21">
          <w:rPr>
            <w:sz w:val="14"/>
            <w:szCs w:val="14"/>
            <w:rPrChange w:id="9254" w:author="mpountou" w:date="2021-02-10T22:35:00Z">
              <w:rPr>
                <w:sz w:val="14"/>
                <w:szCs w:val="14"/>
                <w:lang w:val="en-US"/>
              </w:rPr>
            </w:rPrChange>
          </w:rPr>
          <w:t xml:space="preserve">- </w:t>
        </w:r>
      </w:ins>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9241"/>
      <w:bookmarkEnd w:id="9242"/>
      <w:bookmarkEnd w:id="9243"/>
      <w:bookmarkEnd w:id="9244"/>
    </w:p>
    <w:p w14:paraId="78DC7BBD" w14:textId="77777777" w:rsidR="00DD4B19" w:rsidRPr="00E05C4C" w:rsidRDefault="00FE6083" w:rsidP="00651EB7">
      <w:pPr>
        <w:pStyle w:val="2"/>
        <w:rPr>
          <w:b/>
          <w:bCs/>
          <w:rPrChange w:id="9255" w:author="Sotirios Filippos Tsarouchis" w:date="2021-02-10T15:12:00Z">
            <w:rPr/>
          </w:rPrChange>
        </w:rPr>
      </w:pPr>
      <w:bookmarkStart w:id="9256" w:name="_Toc64223440"/>
      <w:r w:rsidRPr="00E05C4C">
        <w:rPr>
          <w:b/>
          <w:bCs/>
          <w:rPrChange w:id="9257" w:author="Sotirios Filippos Tsarouchis" w:date="2021-02-10T15:12:00Z">
            <w:rPr/>
          </w:rPrChange>
        </w:rPr>
        <w:t>Υλοποίηση Φιλτραρίσματος Περιεχομένου με Τυχαία Δάση</w:t>
      </w:r>
      <w:bookmarkEnd w:id="9256"/>
    </w:p>
    <w:p w14:paraId="3D83FC18" w14:textId="77777777" w:rsidR="00FE6083" w:rsidRDefault="00FE6083" w:rsidP="00FE6083"/>
    <w:p w14:paraId="0B6AF712" w14:textId="3DF9FAC6"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την συνέχεια</w:t>
      </w:r>
      <w:ins w:id="9258" w:author="Sotirios Filippos Tsarouchis" w:date="2021-02-10T15:12:00Z">
        <w:r w:rsidR="00E05C4C">
          <w:t xml:space="preserve">, </w:t>
        </w:r>
      </w:ins>
      <w:del w:id="9259" w:author="Sotirios Filippos Tsarouchis" w:date="2021-02-10T15:12:00Z">
        <w:r w:rsidRPr="00FE6083" w:rsidDel="00E05C4C">
          <w:delText xml:space="preserve"> </w:delText>
        </w:r>
      </w:del>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14:paraId="2195128E" w14:textId="77777777" w:rsidR="00FE6083" w:rsidRDefault="00FE6083" w:rsidP="00FE6083"/>
    <w:p w14:paraId="6EF5A115" w14:textId="77777777" w:rsidR="00083D90" w:rsidRPr="00E05C4C" w:rsidRDefault="00083D90" w:rsidP="00083D90">
      <w:pPr>
        <w:pStyle w:val="3"/>
        <w:rPr>
          <w:b/>
          <w:bCs/>
          <w:lang w:val="en-US"/>
          <w:rPrChange w:id="9260" w:author="Sotirios Filippos Tsarouchis" w:date="2021-02-10T15:12:00Z">
            <w:rPr>
              <w:lang w:val="en-US"/>
            </w:rPr>
          </w:rPrChange>
        </w:rPr>
      </w:pPr>
      <w:bookmarkStart w:id="9261" w:name="_Toc64223441"/>
      <w:r w:rsidRPr="00E05C4C">
        <w:rPr>
          <w:b/>
          <w:bCs/>
          <w:lang w:val="en-US"/>
          <w:rPrChange w:id="9262" w:author="Sotirios Filippos Tsarouchis" w:date="2021-02-10T15:12:00Z">
            <w:rPr>
              <w:lang w:val="en-US"/>
            </w:rPr>
          </w:rPrChange>
        </w:rPr>
        <w:t xml:space="preserve">Accuracy, recall, precision </w:t>
      </w:r>
      <w:r w:rsidRPr="00E05C4C">
        <w:rPr>
          <w:b/>
          <w:bCs/>
          <w:rPrChange w:id="9263" w:author="Sotirios Filippos Tsarouchis" w:date="2021-02-10T15:12:00Z">
            <w:rPr/>
          </w:rPrChange>
        </w:rPr>
        <w:t>και</w:t>
      </w:r>
      <w:r w:rsidRPr="00E05C4C">
        <w:rPr>
          <w:b/>
          <w:bCs/>
          <w:lang w:val="en-US"/>
          <w:rPrChange w:id="9264" w:author="Sotirios Filippos Tsarouchis" w:date="2021-02-10T15:12:00Z">
            <w:rPr>
              <w:lang w:val="en-US"/>
            </w:rPr>
          </w:rPrChange>
        </w:rPr>
        <w:t xml:space="preserve"> f1_score</w:t>
      </w:r>
      <w:bookmarkEnd w:id="9261"/>
    </w:p>
    <w:p w14:paraId="6031981D" w14:textId="6EBE5783" w:rsidR="00FE6083" w:rsidRDefault="00FE6083" w:rsidP="00083D90">
      <w:pPr>
        <w:rPr>
          <w:ins w:id="9265" w:author="mpountou" w:date="2021-02-13T04:01:00Z"/>
          <w:lang w:val="en-US"/>
        </w:rPr>
      </w:pPr>
    </w:p>
    <w:p w14:paraId="09B6172A" w14:textId="716D9EDE" w:rsidR="00EA0709" w:rsidRPr="00EA0709" w:rsidRDefault="00EA0709" w:rsidP="00EA0709">
      <w:pPr>
        <w:rPr>
          <w:ins w:id="9266" w:author="mpountou" w:date="2021-02-13T04:01:00Z"/>
        </w:rPr>
      </w:pPr>
      <w:ins w:id="9267" w:author="mpountou" w:date="2021-02-13T04:01:00Z">
        <w:r w:rsidRPr="00EA0709">
          <w:t xml:space="preserve">Το διάγραμμα των τεσσάρων μετρικών για όλα τα σύνολα δείχνει ικανοποιητικά ποσοστά </w:t>
        </w:r>
        <w:r w:rsidRPr="00EA0709">
          <w:rPr>
            <w:lang w:val="en-US"/>
          </w:rPr>
          <w:t>accuracy</w:t>
        </w:r>
        <w:r w:rsidRPr="00EA0709">
          <w:t xml:space="preserve">, </w:t>
        </w:r>
        <w:r w:rsidRPr="00EA0709">
          <w:rPr>
            <w:lang w:val="en-US"/>
          </w:rPr>
          <w:t>recall</w:t>
        </w:r>
        <w:r w:rsidRPr="00EA0709">
          <w:t xml:space="preserve"> και </w:t>
        </w:r>
        <w:r w:rsidRPr="00EA0709">
          <w:rPr>
            <w:lang w:val="en-US"/>
          </w:rPr>
          <w:t>precision</w:t>
        </w:r>
        <w:r w:rsidRPr="00EA0709">
          <w:t xml:space="preserve">. Ένα πλεονέκτημα </w:t>
        </w:r>
      </w:ins>
      <w:ins w:id="9268" w:author="mpountou" w:date="2021-02-13T04:07:00Z">
        <w:r w:rsidR="00D209AC">
          <w:t>αυτής της υλοποίησης</w:t>
        </w:r>
      </w:ins>
      <w:ins w:id="9269" w:author="mpountou" w:date="2021-02-13T04:01:00Z">
        <w:r w:rsidRPr="00EA0709">
          <w:t xml:space="preserve"> είναι ότι προσαρμόζει με αυτοματοποιημένο τρόπο τις παραμέτρους </w:t>
        </w:r>
      </w:ins>
      <w:ins w:id="9270" w:author="mpountou" w:date="2021-02-13T04:07:00Z">
        <w:r>
          <w:t xml:space="preserve">των Τυχαίων Δασών με την χρήση της βιβλιοθήκης </w:t>
        </w:r>
        <w:r>
          <w:rPr>
            <w:lang w:val="en-US"/>
          </w:rPr>
          <w:t>Optuna</w:t>
        </w:r>
      </w:ins>
      <w:ins w:id="9271" w:author="mpountou" w:date="2021-02-13T04:01:00Z">
        <w:r w:rsidRPr="00EA0709">
          <w:t xml:space="preserve">. </w:t>
        </w:r>
      </w:ins>
    </w:p>
    <w:p w14:paraId="29A34BB9" w14:textId="7095D243" w:rsidR="00EA0709" w:rsidRPr="00D209AC" w:rsidRDefault="00EA0709" w:rsidP="00EA0709">
      <w:pPr>
        <w:rPr>
          <w:ins w:id="9272" w:author="mpountou" w:date="2021-02-13T04:01:00Z"/>
          <w:i/>
          <w:szCs w:val="22"/>
          <w:rPrChange w:id="9273" w:author="mpountou" w:date="2021-02-13T04:10:00Z">
            <w:rPr>
              <w:ins w:id="9274" w:author="mpountou" w:date="2021-02-13T04:01:00Z"/>
            </w:rPr>
          </w:rPrChange>
        </w:rPr>
      </w:pPr>
      <w:ins w:id="9275" w:author="mpountou" w:date="2021-02-13T04:01:00Z">
        <w:r w:rsidRPr="00EA0709">
          <w:t xml:space="preserve">Βλέπουμε για το σύνολο δεδομένων </w:t>
        </w:r>
        <w:r w:rsidRPr="00EA0709">
          <w:rPr>
            <w:lang w:val="en-US"/>
          </w:rPr>
          <w:t>data</w:t>
        </w:r>
        <w:r w:rsidRPr="00EA0709">
          <w:t xml:space="preserve">30 ότι </w:t>
        </w:r>
        <w:r w:rsidRPr="00EA0709">
          <w:rPr>
            <w:lang w:val="en-US"/>
          </w:rPr>
          <w:t>accuracy</w:t>
        </w:r>
        <w:r w:rsidRPr="00EA0709">
          <w:t>-</w:t>
        </w:r>
        <w:r w:rsidRPr="00EA0709">
          <w:rPr>
            <w:lang w:val="en-US"/>
          </w:rPr>
          <w:t>precision</w:t>
        </w:r>
        <w:r w:rsidRPr="00EA0709">
          <w:t xml:space="preserve"> φτάνουν μόλις το 78%, </w:t>
        </w:r>
        <w:r w:rsidRPr="00EA0709">
          <w:rPr>
            <w:lang w:val="en-US"/>
          </w:rPr>
          <w:t>recall</w:t>
        </w:r>
        <w:r w:rsidRPr="00EA0709">
          <w:t xml:space="preserve"> στο </w:t>
        </w:r>
      </w:ins>
      <w:ins w:id="9276" w:author="mpountou" w:date="2021-02-13T04:08:00Z">
        <w:r w:rsidR="00D209AC">
          <w:t>96</w:t>
        </w:r>
      </w:ins>
      <w:ins w:id="9277" w:author="mpountou" w:date="2021-02-13T04:01:00Z">
        <w:r w:rsidRPr="00EA0709">
          <w:t xml:space="preserve">%, ενώ το </w:t>
        </w:r>
        <w:r w:rsidRPr="00EA0709">
          <w:rPr>
            <w:lang w:val="en-US"/>
          </w:rPr>
          <w:t>f</w:t>
        </w:r>
        <w:r w:rsidRPr="00EA0709">
          <w:t>1_</w:t>
        </w:r>
        <w:r w:rsidRPr="00EA0709">
          <w:rPr>
            <w:lang w:val="en-US"/>
          </w:rPr>
          <w:t>score</w:t>
        </w:r>
        <w:r w:rsidRPr="00EA0709">
          <w:t xml:space="preserve"> 8</w:t>
        </w:r>
      </w:ins>
      <w:ins w:id="9278" w:author="mpountou" w:date="2021-02-13T04:08:00Z">
        <w:r w:rsidR="00D209AC">
          <w:t>6</w:t>
        </w:r>
      </w:ins>
      <w:ins w:id="9279" w:author="mpountou" w:date="2021-02-13T04:01:00Z">
        <w:r w:rsidRPr="00EA0709">
          <w:t xml:space="preserve">% </w:t>
        </w:r>
        <w:r w:rsidRPr="00D6758D">
          <w:rPr>
            <w:i/>
            <w:szCs w:val="22"/>
          </w:rPr>
          <w:t>(</w:t>
        </w:r>
      </w:ins>
      <w:ins w:id="9280" w:author="mpountou" w:date="2021-02-13T04:10:00Z">
        <w:r w:rsidR="00D209AC" w:rsidRPr="00D6758D">
          <w:rPr>
            <w:i/>
            <w:szCs w:val="22"/>
          </w:rPr>
          <w:fldChar w:fldCharType="begin"/>
        </w:r>
        <w:r w:rsidR="00D209AC" w:rsidRPr="00D209AC">
          <w:rPr>
            <w:i/>
            <w:szCs w:val="22"/>
            <w:rPrChange w:id="9281" w:author="mpountou" w:date="2021-02-13T04:10:00Z">
              <w:rPr>
                <w:i/>
              </w:rPr>
            </w:rPrChange>
          </w:rPr>
          <w:instrText xml:space="preserve"> REF _Ref64081819 \h </w:instrText>
        </w:r>
      </w:ins>
      <w:r w:rsidR="00D209AC" w:rsidRPr="00D209AC">
        <w:rPr>
          <w:i/>
          <w:szCs w:val="22"/>
        </w:rPr>
        <w:instrText xml:space="preserve"> \* MERGEFORMAT </w:instrText>
      </w:r>
      <w:r w:rsidR="00D209AC" w:rsidRPr="00D6758D">
        <w:rPr>
          <w:i/>
          <w:szCs w:val="22"/>
        </w:rPr>
      </w:r>
      <w:r w:rsidR="00D209AC" w:rsidRPr="00D6758D">
        <w:rPr>
          <w:i/>
          <w:szCs w:val="22"/>
          <w:rPrChange w:id="9282" w:author="mpountou" w:date="2021-02-13T04:10:00Z">
            <w:rPr>
              <w:i/>
              <w:szCs w:val="22"/>
            </w:rPr>
          </w:rPrChange>
        </w:rPr>
        <w:fldChar w:fldCharType="separate"/>
      </w:r>
      <w:ins w:id="9283" w:author="mpountou" w:date="2021-02-14T02:13:00Z">
        <w:r w:rsidR="004344EE" w:rsidRPr="004344EE">
          <w:rPr>
            <w:i/>
            <w:szCs w:val="22"/>
            <w:rPrChange w:id="9284" w:author="mpountou" w:date="2021-02-14T02:13:00Z">
              <w:rPr>
                <w:sz w:val="14"/>
                <w:szCs w:val="14"/>
              </w:rPr>
            </w:rPrChange>
          </w:rPr>
          <w:t xml:space="preserve">Εικόνα </w:t>
        </w:r>
        <w:r w:rsidR="004344EE" w:rsidRPr="004344EE">
          <w:rPr>
            <w:i/>
            <w:noProof/>
            <w:szCs w:val="22"/>
            <w:rPrChange w:id="9285" w:author="mpountou" w:date="2021-02-14T02:13:00Z">
              <w:rPr>
                <w:b/>
                <w:noProof/>
                <w:sz w:val="14"/>
                <w:szCs w:val="14"/>
                <w:lang w:val="en-US"/>
              </w:rPr>
            </w:rPrChange>
          </w:rPr>
          <w:t>42</w:t>
        </w:r>
      </w:ins>
      <w:ins w:id="9286" w:author="mpountou" w:date="2021-02-13T04:10:00Z">
        <w:r w:rsidR="00D209AC" w:rsidRPr="00D6758D">
          <w:rPr>
            <w:i/>
            <w:szCs w:val="22"/>
          </w:rPr>
          <w:fldChar w:fldCharType="end"/>
        </w:r>
      </w:ins>
      <w:ins w:id="9287" w:author="mpountou" w:date="2021-02-13T04:01:00Z">
        <w:r w:rsidRPr="00D6758D">
          <w:rPr>
            <w:i/>
            <w:szCs w:val="22"/>
          </w:rPr>
          <w:t xml:space="preserve">). </w:t>
        </w:r>
        <w:r w:rsidRPr="00DA7511">
          <w:rPr>
            <w:szCs w:val="22"/>
          </w:rPr>
          <w:t xml:space="preserve">Το σύνολο δεδομένων </w:t>
        </w:r>
        <w:r w:rsidRPr="00DA7511">
          <w:rPr>
            <w:szCs w:val="22"/>
            <w:lang w:val="en-US"/>
          </w:rPr>
          <w:t>data</w:t>
        </w:r>
        <w:r w:rsidRPr="00DA7511">
          <w:rPr>
            <w:szCs w:val="22"/>
          </w:rPr>
          <w:t>6</w:t>
        </w:r>
        <w:r w:rsidRPr="00474805">
          <w:rPr>
            <w:szCs w:val="22"/>
          </w:rPr>
          <w:t xml:space="preserve">0 έχει </w:t>
        </w:r>
        <w:r w:rsidRPr="00474805">
          <w:rPr>
            <w:szCs w:val="22"/>
            <w:lang w:val="en-US"/>
          </w:rPr>
          <w:t>accuracy</w:t>
        </w:r>
        <w:r w:rsidRPr="00596BE5">
          <w:rPr>
            <w:szCs w:val="22"/>
          </w:rPr>
          <w:t xml:space="preserve"> και </w:t>
        </w:r>
        <w:r w:rsidRPr="00596BE5">
          <w:rPr>
            <w:szCs w:val="22"/>
            <w:lang w:val="en-US"/>
          </w:rPr>
          <w:t>precision</w:t>
        </w:r>
        <w:r w:rsidRPr="00C908A5">
          <w:rPr>
            <w:szCs w:val="22"/>
          </w:rPr>
          <w:t xml:space="preserve"> φτάνει μόλις στο 8</w:t>
        </w:r>
      </w:ins>
      <w:ins w:id="9288" w:author="mpountou" w:date="2021-02-13T04:08:00Z">
        <w:r w:rsidR="00D209AC" w:rsidRPr="00365999">
          <w:rPr>
            <w:szCs w:val="22"/>
          </w:rPr>
          <w:t>0</w:t>
        </w:r>
      </w:ins>
      <w:ins w:id="9289" w:author="mpountou" w:date="2021-02-13T04:01:00Z">
        <w:r w:rsidRPr="004344EE">
          <w:rPr>
            <w:szCs w:val="22"/>
          </w:rPr>
          <w:t xml:space="preserve">%, </w:t>
        </w:r>
        <w:r w:rsidRPr="004344EE">
          <w:rPr>
            <w:szCs w:val="22"/>
            <w:lang w:val="en-US"/>
          </w:rPr>
          <w:t>recall</w:t>
        </w:r>
        <w:r w:rsidRPr="003D063F">
          <w:rPr>
            <w:szCs w:val="22"/>
          </w:rPr>
          <w:t xml:space="preserve"> </w:t>
        </w:r>
      </w:ins>
      <w:ins w:id="9290" w:author="mpountou" w:date="2021-02-13T04:08:00Z">
        <w:r w:rsidR="00D209AC" w:rsidRPr="00D209AC">
          <w:rPr>
            <w:szCs w:val="22"/>
            <w:rPrChange w:id="9291" w:author="mpountou" w:date="2021-02-13T04:10:00Z">
              <w:rPr/>
            </w:rPrChange>
          </w:rPr>
          <w:t>97</w:t>
        </w:r>
      </w:ins>
      <w:ins w:id="9292" w:author="mpountou" w:date="2021-02-13T04:01:00Z">
        <w:r w:rsidRPr="00D209AC">
          <w:rPr>
            <w:szCs w:val="22"/>
            <w:rPrChange w:id="9293" w:author="mpountou" w:date="2021-02-13T04:10:00Z">
              <w:rPr/>
            </w:rPrChange>
          </w:rPr>
          <w:t xml:space="preserve">%, και το </w:t>
        </w:r>
        <w:r w:rsidRPr="00D209AC">
          <w:rPr>
            <w:szCs w:val="22"/>
            <w:lang w:val="en-US"/>
            <w:rPrChange w:id="9294" w:author="mpountou" w:date="2021-02-13T04:10:00Z">
              <w:rPr>
                <w:lang w:val="en-US"/>
              </w:rPr>
            </w:rPrChange>
          </w:rPr>
          <w:t>f</w:t>
        </w:r>
        <w:r w:rsidRPr="00D209AC">
          <w:rPr>
            <w:szCs w:val="22"/>
            <w:rPrChange w:id="9295" w:author="mpountou" w:date="2021-02-13T04:10:00Z">
              <w:rPr/>
            </w:rPrChange>
          </w:rPr>
          <w:t>1_</w:t>
        </w:r>
        <w:r w:rsidRPr="00D209AC">
          <w:rPr>
            <w:szCs w:val="22"/>
            <w:lang w:val="en-US"/>
            <w:rPrChange w:id="9296" w:author="mpountou" w:date="2021-02-13T04:10:00Z">
              <w:rPr>
                <w:lang w:val="en-US"/>
              </w:rPr>
            </w:rPrChange>
          </w:rPr>
          <w:t>score</w:t>
        </w:r>
        <w:r w:rsidRPr="00D209AC">
          <w:rPr>
            <w:szCs w:val="22"/>
            <w:rPrChange w:id="9297" w:author="mpountou" w:date="2021-02-13T04:10:00Z">
              <w:rPr/>
            </w:rPrChange>
          </w:rPr>
          <w:t xml:space="preserve"> </w:t>
        </w:r>
        <w:r w:rsidR="00D209AC" w:rsidRPr="00D209AC">
          <w:rPr>
            <w:szCs w:val="22"/>
            <w:rPrChange w:id="9298" w:author="mpountou" w:date="2021-02-13T04:10:00Z">
              <w:rPr/>
            </w:rPrChange>
          </w:rPr>
          <w:t>87</w:t>
        </w:r>
        <w:r w:rsidRPr="00D209AC">
          <w:rPr>
            <w:szCs w:val="22"/>
            <w:rPrChange w:id="9299" w:author="mpountou" w:date="2021-02-13T04:10:00Z">
              <w:rPr/>
            </w:rPrChange>
          </w:rPr>
          <w:t xml:space="preserve">%  </w:t>
        </w:r>
        <w:r w:rsidRPr="00D209AC">
          <w:rPr>
            <w:i/>
            <w:szCs w:val="22"/>
            <w:rPrChange w:id="9300" w:author="mpountou" w:date="2021-02-13T04:10:00Z">
              <w:rPr>
                <w:i/>
              </w:rPr>
            </w:rPrChange>
          </w:rPr>
          <w:t>(</w:t>
        </w:r>
      </w:ins>
      <w:ins w:id="9301" w:author="mpountou" w:date="2021-02-13T04:10:00Z">
        <w:r w:rsidR="00D209AC" w:rsidRPr="00D6758D">
          <w:rPr>
            <w:i/>
            <w:szCs w:val="22"/>
          </w:rPr>
          <w:fldChar w:fldCharType="begin"/>
        </w:r>
        <w:r w:rsidR="00D209AC" w:rsidRPr="00D209AC">
          <w:rPr>
            <w:i/>
            <w:szCs w:val="22"/>
            <w:rPrChange w:id="9302" w:author="mpountou" w:date="2021-02-13T04:10:00Z">
              <w:rPr>
                <w:i/>
              </w:rPr>
            </w:rPrChange>
          </w:rPr>
          <w:instrText xml:space="preserve"> REF _Ref64081828 \h </w:instrText>
        </w:r>
      </w:ins>
      <w:r w:rsidR="00D209AC" w:rsidRPr="00D209AC">
        <w:rPr>
          <w:i/>
          <w:szCs w:val="22"/>
        </w:rPr>
        <w:instrText xml:space="preserve"> \* MERGEFORMAT </w:instrText>
      </w:r>
      <w:r w:rsidR="00D209AC" w:rsidRPr="00D6758D">
        <w:rPr>
          <w:i/>
          <w:szCs w:val="22"/>
        </w:rPr>
      </w:r>
      <w:r w:rsidR="00D209AC" w:rsidRPr="00D6758D">
        <w:rPr>
          <w:i/>
          <w:szCs w:val="22"/>
          <w:rPrChange w:id="9303" w:author="mpountou" w:date="2021-02-13T04:10:00Z">
            <w:rPr>
              <w:i/>
              <w:szCs w:val="22"/>
            </w:rPr>
          </w:rPrChange>
        </w:rPr>
        <w:fldChar w:fldCharType="separate"/>
      </w:r>
      <w:ins w:id="9304" w:author="mpountou" w:date="2021-02-14T02:13:00Z">
        <w:r w:rsidR="004344EE" w:rsidRPr="004344EE">
          <w:rPr>
            <w:i/>
            <w:szCs w:val="22"/>
            <w:rPrChange w:id="9305" w:author="mpountou" w:date="2021-02-14T02:13:00Z">
              <w:rPr>
                <w:sz w:val="14"/>
                <w:szCs w:val="14"/>
              </w:rPr>
            </w:rPrChange>
          </w:rPr>
          <w:t xml:space="preserve">Εικόνα </w:t>
        </w:r>
        <w:r w:rsidR="004344EE" w:rsidRPr="004344EE">
          <w:rPr>
            <w:i/>
            <w:noProof/>
            <w:szCs w:val="22"/>
            <w:rPrChange w:id="9306" w:author="mpountou" w:date="2021-02-14T02:13:00Z">
              <w:rPr>
                <w:b/>
                <w:noProof/>
                <w:sz w:val="14"/>
                <w:szCs w:val="14"/>
                <w:lang w:val="en-US"/>
              </w:rPr>
            </w:rPrChange>
          </w:rPr>
          <w:t>43</w:t>
        </w:r>
      </w:ins>
      <w:ins w:id="9307" w:author="mpountou" w:date="2021-02-13T04:10:00Z">
        <w:r w:rsidR="00D209AC" w:rsidRPr="00D6758D">
          <w:rPr>
            <w:i/>
            <w:szCs w:val="22"/>
          </w:rPr>
          <w:fldChar w:fldCharType="end"/>
        </w:r>
      </w:ins>
      <w:ins w:id="9308" w:author="mpountou" w:date="2021-02-13T04:01:00Z">
        <w:r w:rsidRPr="00D6758D">
          <w:rPr>
            <w:i/>
            <w:szCs w:val="22"/>
          </w:rPr>
          <w:t>).</w:t>
        </w:r>
        <w:r w:rsidRPr="00D6758D">
          <w:rPr>
            <w:szCs w:val="22"/>
          </w:rPr>
          <w:t xml:space="preserve"> </w:t>
        </w:r>
        <w:r w:rsidRPr="00DA7511">
          <w:rPr>
            <w:szCs w:val="22"/>
          </w:rPr>
          <w:t xml:space="preserve">Τέλος το σύνολο </w:t>
        </w:r>
        <w:r w:rsidRPr="00DA7511">
          <w:rPr>
            <w:szCs w:val="22"/>
            <w:lang w:val="en-US"/>
          </w:rPr>
          <w:t>movielens</w:t>
        </w:r>
        <w:r w:rsidRPr="00DA7511">
          <w:rPr>
            <w:szCs w:val="22"/>
          </w:rPr>
          <w:t xml:space="preserve"> 100</w:t>
        </w:r>
        <w:r w:rsidRPr="00474805">
          <w:rPr>
            <w:szCs w:val="22"/>
            <w:lang w:val="en-US"/>
          </w:rPr>
          <w:t>K</w:t>
        </w:r>
        <w:r w:rsidRPr="00474805">
          <w:rPr>
            <w:szCs w:val="22"/>
          </w:rPr>
          <w:t xml:space="preserve"> έχει </w:t>
        </w:r>
        <w:r w:rsidRPr="00596BE5">
          <w:rPr>
            <w:szCs w:val="22"/>
            <w:lang w:val="en-US"/>
          </w:rPr>
          <w:t>accuracy</w:t>
        </w:r>
        <w:r w:rsidRPr="00596BE5">
          <w:rPr>
            <w:szCs w:val="22"/>
          </w:rPr>
          <w:t xml:space="preserve"> </w:t>
        </w:r>
        <w:r w:rsidR="00D209AC" w:rsidRPr="00C908A5">
          <w:rPr>
            <w:szCs w:val="22"/>
          </w:rPr>
          <w:t>88</w:t>
        </w:r>
        <w:r w:rsidRPr="00365999">
          <w:rPr>
            <w:szCs w:val="22"/>
          </w:rPr>
          <w:t xml:space="preserve">%, </w:t>
        </w:r>
        <w:r w:rsidRPr="004344EE">
          <w:rPr>
            <w:szCs w:val="22"/>
            <w:lang w:val="en-US"/>
          </w:rPr>
          <w:t>precision</w:t>
        </w:r>
        <w:r w:rsidRPr="004344EE">
          <w:rPr>
            <w:szCs w:val="22"/>
          </w:rPr>
          <w:t xml:space="preserve"> και </w:t>
        </w:r>
        <w:r w:rsidRPr="003D063F">
          <w:rPr>
            <w:szCs w:val="22"/>
            <w:lang w:val="en-US"/>
          </w:rPr>
          <w:t>f</w:t>
        </w:r>
        <w:r w:rsidRPr="00D209AC">
          <w:rPr>
            <w:szCs w:val="22"/>
            <w:rPrChange w:id="9309" w:author="mpountou" w:date="2021-02-13T04:10:00Z">
              <w:rPr/>
            </w:rPrChange>
          </w:rPr>
          <w:t>1_</w:t>
        </w:r>
        <w:r w:rsidRPr="00D209AC">
          <w:rPr>
            <w:szCs w:val="22"/>
            <w:lang w:val="en-US"/>
            <w:rPrChange w:id="9310" w:author="mpountou" w:date="2021-02-13T04:10:00Z">
              <w:rPr>
                <w:lang w:val="en-US"/>
              </w:rPr>
            </w:rPrChange>
          </w:rPr>
          <w:t>score</w:t>
        </w:r>
        <w:r w:rsidRPr="00D209AC">
          <w:rPr>
            <w:szCs w:val="22"/>
            <w:rPrChange w:id="9311" w:author="mpountou" w:date="2021-02-13T04:10:00Z">
              <w:rPr/>
            </w:rPrChange>
          </w:rPr>
          <w:t xml:space="preserve"> </w:t>
        </w:r>
      </w:ins>
      <w:ins w:id="9312" w:author="mpountou" w:date="2021-02-13T04:09:00Z">
        <w:r w:rsidR="00D209AC" w:rsidRPr="00D209AC">
          <w:rPr>
            <w:szCs w:val="22"/>
            <w:rPrChange w:id="9313" w:author="mpountou" w:date="2021-02-13T04:10:00Z">
              <w:rPr/>
            </w:rPrChange>
          </w:rPr>
          <w:t>90</w:t>
        </w:r>
      </w:ins>
      <w:ins w:id="9314" w:author="mpountou" w:date="2021-02-13T04:01:00Z">
        <w:r w:rsidRPr="00D209AC">
          <w:rPr>
            <w:szCs w:val="22"/>
            <w:rPrChange w:id="9315" w:author="mpountou" w:date="2021-02-13T04:10:00Z">
              <w:rPr/>
            </w:rPrChange>
          </w:rPr>
          <w:t xml:space="preserve">% ενώ το </w:t>
        </w:r>
        <w:r w:rsidRPr="00D209AC">
          <w:rPr>
            <w:szCs w:val="22"/>
            <w:lang w:val="en-US"/>
            <w:rPrChange w:id="9316" w:author="mpountou" w:date="2021-02-13T04:10:00Z">
              <w:rPr>
                <w:lang w:val="en-US"/>
              </w:rPr>
            </w:rPrChange>
          </w:rPr>
          <w:t>recall</w:t>
        </w:r>
        <w:r w:rsidRPr="00D209AC">
          <w:rPr>
            <w:szCs w:val="22"/>
            <w:rPrChange w:id="9317" w:author="mpountou" w:date="2021-02-13T04:10:00Z">
              <w:rPr/>
            </w:rPrChange>
          </w:rPr>
          <w:t xml:space="preserve"> </w:t>
        </w:r>
      </w:ins>
      <w:ins w:id="9318" w:author="mpountou" w:date="2021-02-13T04:09:00Z">
        <w:r w:rsidR="00D209AC" w:rsidRPr="00D209AC">
          <w:rPr>
            <w:szCs w:val="22"/>
            <w:rPrChange w:id="9319" w:author="mpountou" w:date="2021-02-13T04:10:00Z">
              <w:rPr/>
            </w:rPrChange>
          </w:rPr>
          <w:t>94</w:t>
        </w:r>
      </w:ins>
      <w:ins w:id="9320" w:author="mpountou" w:date="2021-02-13T04:01:00Z">
        <w:r w:rsidRPr="00D209AC">
          <w:rPr>
            <w:szCs w:val="22"/>
            <w:rPrChange w:id="9321" w:author="mpountou" w:date="2021-02-13T04:10:00Z">
              <w:rPr/>
            </w:rPrChange>
          </w:rPr>
          <w:t xml:space="preserve">% </w:t>
        </w:r>
        <w:r w:rsidRPr="00D209AC">
          <w:rPr>
            <w:i/>
            <w:szCs w:val="22"/>
            <w:rPrChange w:id="9322" w:author="mpountou" w:date="2021-02-13T04:10:00Z">
              <w:rPr>
                <w:i/>
              </w:rPr>
            </w:rPrChange>
          </w:rPr>
          <w:t>(</w:t>
        </w:r>
      </w:ins>
      <w:ins w:id="9323" w:author="mpountou" w:date="2021-02-13T04:10:00Z">
        <w:r w:rsidR="00D209AC" w:rsidRPr="00D6758D">
          <w:rPr>
            <w:i/>
            <w:szCs w:val="22"/>
          </w:rPr>
          <w:fldChar w:fldCharType="begin"/>
        </w:r>
        <w:r w:rsidR="00D209AC" w:rsidRPr="00D209AC">
          <w:rPr>
            <w:i/>
            <w:szCs w:val="22"/>
            <w:rPrChange w:id="9324" w:author="mpountou" w:date="2021-02-13T04:10:00Z">
              <w:rPr>
                <w:i/>
              </w:rPr>
            </w:rPrChange>
          </w:rPr>
          <w:instrText xml:space="preserve"> REF _Ref64081832 \h </w:instrText>
        </w:r>
      </w:ins>
      <w:r w:rsidR="00D209AC" w:rsidRPr="00D209AC">
        <w:rPr>
          <w:i/>
          <w:szCs w:val="22"/>
        </w:rPr>
        <w:instrText xml:space="preserve"> \* MERGEFORMAT </w:instrText>
      </w:r>
      <w:r w:rsidR="00D209AC" w:rsidRPr="00D6758D">
        <w:rPr>
          <w:i/>
          <w:szCs w:val="22"/>
        </w:rPr>
      </w:r>
      <w:r w:rsidR="00D209AC" w:rsidRPr="00D6758D">
        <w:rPr>
          <w:i/>
          <w:szCs w:val="22"/>
          <w:rPrChange w:id="9325" w:author="mpountou" w:date="2021-02-13T04:10:00Z">
            <w:rPr>
              <w:i/>
              <w:szCs w:val="22"/>
            </w:rPr>
          </w:rPrChange>
        </w:rPr>
        <w:fldChar w:fldCharType="separate"/>
      </w:r>
      <w:ins w:id="9326" w:author="mpountou" w:date="2021-02-14T02:13:00Z">
        <w:r w:rsidR="004344EE" w:rsidRPr="004344EE">
          <w:rPr>
            <w:i/>
            <w:szCs w:val="22"/>
            <w:rPrChange w:id="9327" w:author="mpountou" w:date="2021-02-14T02:13:00Z">
              <w:rPr>
                <w:sz w:val="14"/>
                <w:szCs w:val="14"/>
              </w:rPr>
            </w:rPrChange>
          </w:rPr>
          <w:t>Εικόνα</w:t>
        </w:r>
        <w:r w:rsidR="004344EE" w:rsidRPr="004344EE">
          <w:rPr>
            <w:i/>
            <w:szCs w:val="22"/>
            <w:rPrChange w:id="9328" w:author="mpountou" w:date="2021-02-14T02:13:00Z">
              <w:rPr>
                <w:sz w:val="14"/>
                <w:szCs w:val="14"/>
                <w:lang w:val="en-US"/>
              </w:rPr>
            </w:rPrChange>
          </w:rPr>
          <w:t xml:space="preserve"> </w:t>
        </w:r>
        <w:r w:rsidR="004344EE" w:rsidRPr="004344EE">
          <w:rPr>
            <w:i/>
            <w:noProof/>
            <w:szCs w:val="22"/>
            <w:rPrChange w:id="9329" w:author="mpountou" w:date="2021-02-14T02:13:00Z">
              <w:rPr>
                <w:b/>
                <w:noProof/>
                <w:sz w:val="14"/>
                <w:szCs w:val="14"/>
                <w:lang w:val="en-US"/>
              </w:rPr>
            </w:rPrChange>
          </w:rPr>
          <w:t>44</w:t>
        </w:r>
      </w:ins>
      <w:ins w:id="9330" w:author="mpountou" w:date="2021-02-13T04:10:00Z">
        <w:r w:rsidR="00D209AC" w:rsidRPr="00D6758D">
          <w:rPr>
            <w:i/>
            <w:szCs w:val="22"/>
          </w:rPr>
          <w:fldChar w:fldCharType="end"/>
        </w:r>
      </w:ins>
      <w:ins w:id="9331" w:author="mpountou" w:date="2021-02-13T04:01:00Z">
        <w:r w:rsidRPr="00D6758D">
          <w:rPr>
            <w:i/>
            <w:szCs w:val="22"/>
          </w:rPr>
          <w:t>).</w:t>
        </w:r>
      </w:ins>
    </w:p>
    <w:p w14:paraId="4B7F8908" w14:textId="627F0CA2" w:rsidR="00E05C4C" w:rsidRPr="00F57B9A" w:rsidRDefault="00EA0709" w:rsidP="00F57B9A">
      <w:ins w:id="9332" w:author="mpountou" w:date="2021-02-13T04:01:00Z">
        <w:r w:rsidRPr="00EA0709">
          <w:lastRenderedPageBreak/>
          <w:t xml:space="preserve">Ένα συμπέρασμα που προκύπτει είναι ότι  τα σύνολα δεδομένων </w:t>
        </w:r>
        <w:r w:rsidRPr="00EA0709">
          <w:rPr>
            <w:lang w:val="en-US"/>
          </w:rPr>
          <w:t>data</w:t>
        </w:r>
        <w:r w:rsidRPr="00EA0709">
          <w:t xml:space="preserve">30, </w:t>
        </w:r>
        <w:r w:rsidRPr="00EA0709">
          <w:rPr>
            <w:lang w:val="en-US"/>
          </w:rPr>
          <w:t>data</w:t>
        </w:r>
        <w:r w:rsidRPr="00EA0709">
          <w:t>60 με την αύξηση 30% των κριτικών τους έχουν ανεπαίσθητες επιδράσεις στα ζητήματα ταξινόμησης</w:t>
        </w:r>
      </w:ins>
      <w:ins w:id="9333" w:author="mpountou" w:date="2021-02-13T04:11:00Z">
        <w:r w:rsidR="00065FA5">
          <w:t xml:space="preserve"> αφού το </w:t>
        </w:r>
        <w:r w:rsidR="00065FA5">
          <w:rPr>
            <w:lang w:val="en-US"/>
          </w:rPr>
          <w:t>accuracy</w:t>
        </w:r>
        <w:r w:rsidR="00065FA5" w:rsidRPr="00065FA5">
          <w:rPr>
            <w:rPrChange w:id="9334" w:author="mpountou" w:date="2021-02-13T04:11:00Z">
              <w:rPr>
                <w:lang w:val="en-US"/>
              </w:rPr>
            </w:rPrChange>
          </w:rPr>
          <w:t xml:space="preserve"> </w:t>
        </w:r>
        <w:r w:rsidR="00065FA5">
          <w:t xml:space="preserve">απ’ το 77% στο 80%, το </w:t>
        </w:r>
        <w:r w:rsidR="00065FA5">
          <w:rPr>
            <w:lang w:val="en-US"/>
          </w:rPr>
          <w:t>recall</w:t>
        </w:r>
        <w:r w:rsidR="00065FA5" w:rsidRPr="00065FA5">
          <w:rPr>
            <w:rPrChange w:id="9335" w:author="mpountou" w:date="2021-02-13T04:11:00Z">
              <w:rPr>
                <w:lang w:val="en-US"/>
              </w:rPr>
            </w:rPrChange>
          </w:rPr>
          <w:t xml:space="preserve"> </w:t>
        </w:r>
        <w:r w:rsidR="00065FA5">
          <w:t>απ το 96% στο 97% αλλαγές πολύ μικρές</w:t>
        </w:r>
      </w:ins>
      <w:ins w:id="9336" w:author="mpountou" w:date="2021-02-13T04:01:00Z">
        <w:r w:rsidRPr="00EA0709">
          <w:t xml:space="preserve">. Από την άλλη το σύνολο δεδομένων </w:t>
        </w:r>
        <w:r w:rsidRPr="00EA0709">
          <w:rPr>
            <w:lang w:val="en-US"/>
          </w:rPr>
          <w:t>movielens</w:t>
        </w:r>
        <w:r w:rsidRPr="00EA0709">
          <w:t>-100</w:t>
        </w:r>
        <w:r w:rsidRPr="00EA0709">
          <w:rPr>
            <w:lang w:val="en-US"/>
          </w:rPr>
          <w:t>k</w:t>
        </w:r>
        <w:r w:rsidRPr="00EA0709">
          <w:t xml:space="preserve"> παρόλο που δεν έχει το ίδιο υψηλό </w:t>
        </w:r>
        <w:r w:rsidRPr="00EA0709">
          <w:rPr>
            <w:lang w:val="en-US"/>
          </w:rPr>
          <w:t>recall</w:t>
        </w:r>
        <w:r w:rsidRPr="00EA0709">
          <w:t xml:space="preserve"> σε σχέση με </w:t>
        </w:r>
        <w:r w:rsidRPr="00EA0709">
          <w:rPr>
            <w:lang w:val="en-US"/>
          </w:rPr>
          <w:t>data</w:t>
        </w:r>
        <w:r w:rsidRPr="00EA0709">
          <w:t xml:space="preserve">30, </w:t>
        </w:r>
        <w:r w:rsidRPr="00EA0709">
          <w:rPr>
            <w:lang w:val="en-US"/>
          </w:rPr>
          <w:t>data</w:t>
        </w:r>
        <w:r w:rsidRPr="00EA0709">
          <w:t xml:space="preserve">60 πετυχαίνει καλύτερα ποσοστά accuracy και </w:t>
        </w:r>
        <w:r w:rsidRPr="00EA0709">
          <w:rPr>
            <w:lang w:val="en-US"/>
          </w:rPr>
          <w:t>precision</w:t>
        </w:r>
        <w:r w:rsidRPr="00EA0709">
          <w:t xml:space="preserve"> πράγμα που σημαίνει ότι έχει περισσότερη ακρίβεια στις προτάσεις αρεσκείας των χρηστών ακόμα κι ας μην της βρίσκει </w:t>
        </w:r>
        <w:commentRangeStart w:id="9337"/>
        <w:commentRangeStart w:id="9338"/>
        <w:r w:rsidRPr="00EA0709">
          <w:t>όλες</w:t>
        </w:r>
        <w:commentRangeEnd w:id="9337"/>
        <w:r w:rsidRPr="00EA0709">
          <w:commentReference w:id="9337"/>
        </w:r>
        <w:commentRangeEnd w:id="9338"/>
        <w:r w:rsidRPr="00EA0709">
          <w:commentReference w:id="9338"/>
        </w:r>
        <w:r w:rsidRPr="00EA0709">
          <w:t>.</w:t>
        </w:r>
      </w:ins>
    </w:p>
    <w:p w14:paraId="2AA5A3D4" w14:textId="4435F2BD" w:rsidR="00F57B9A" w:rsidRDefault="00F57B9A" w:rsidP="00083D90">
      <w:pPr>
        <w:rPr>
          <w:ins w:id="9339" w:author="mpountou" w:date="2021-02-13T04:12:00Z"/>
        </w:rPr>
      </w:pPr>
    </w:p>
    <w:p w14:paraId="64AE0FFA" w14:textId="77777777" w:rsidR="00065FA5" w:rsidRPr="00D2504A" w:rsidRDefault="00065FA5"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14:paraId="19CE875F" w14:textId="77777777" w:rsidTr="00F57B9A">
        <w:tc>
          <w:tcPr>
            <w:tcW w:w="5363" w:type="dxa"/>
          </w:tcPr>
          <w:p w14:paraId="2F8AC094" w14:textId="77777777" w:rsidR="00F57B9A" w:rsidRDefault="00F57B9A" w:rsidP="00F57B9A">
            <w:pPr>
              <w:jc w:val="center"/>
              <w:rPr>
                <w:rFonts w:asciiTheme="minorHAnsi" w:hAnsiTheme="minorHAnsi"/>
              </w:rPr>
            </w:pPr>
            <w:r w:rsidRPr="00F57B9A">
              <w:rPr>
                <w:rFonts w:asciiTheme="minorHAnsi" w:hAnsiTheme="minorHAnsi"/>
              </w:rPr>
              <w:t>Σετ δεδομένων: data30</w:t>
            </w:r>
          </w:p>
          <w:p w14:paraId="790AA8F5" w14:textId="77777777" w:rsidR="00F57B9A" w:rsidRPr="00F57B9A" w:rsidRDefault="00F57B9A" w:rsidP="00F57B9A">
            <w:pPr>
              <w:jc w:val="center"/>
              <w:rPr>
                <w:rFonts w:asciiTheme="minorHAnsi" w:hAnsiTheme="minorHAnsi"/>
              </w:rPr>
            </w:pPr>
          </w:p>
        </w:tc>
        <w:tc>
          <w:tcPr>
            <w:tcW w:w="5226" w:type="dxa"/>
          </w:tcPr>
          <w:p w14:paraId="2900ABE0" w14:textId="77777777" w:rsidR="00F57B9A" w:rsidRPr="00F57B9A" w:rsidRDefault="00F57B9A" w:rsidP="00F57B9A">
            <w:pPr>
              <w:jc w:val="center"/>
              <w:rPr>
                <w:rFonts w:asciiTheme="minorHAnsi" w:hAnsiTheme="minorHAnsi"/>
              </w:rPr>
            </w:pPr>
            <w:r w:rsidRPr="00F57B9A">
              <w:rPr>
                <w:rFonts w:asciiTheme="minorHAnsi" w:hAnsiTheme="minorHAnsi"/>
              </w:rPr>
              <w:t xml:space="preserve">Σετ δεδομένων: </w:t>
            </w:r>
            <w:commentRangeStart w:id="9340"/>
            <w:commentRangeStart w:id="9341"/>
            <w:r w:rsidRPr="00F57B9A">
              <w:rPr>
                <w:rFonts w:asciiTheme="minorHAnsi" w:hAnsiTheme="minorHAnsi"/>
              </w:rPr>
              <w:t>data</w:t>
            </w:r>
            <w:r w:rsidRPr="00F57B9A">
              <w:rPr>
                <w:rFonts w:asciiTheme="minorHAnsi" w:hAnsiTheme="minorHAnsi"/>
                <w:lang w:val="en-US"/>
              </w:rPr>
              <w:t>6</w:t>
            </w:r>
            <w:r w:rsidRPr="00F57B9A">
              <w:rPr>
                <w:rFonts w:asciiTheme="minorHAnsi" w:hAnsiTheme="minorHAnsi"/>
              </w:rPr>
              <w:t>0</w:t>
            </w:r>
            <w:commentRangeEnd w:id="9340"/>
            <w:r w:rsidR="00E05C4C">
              <w:rPr>
                <w:rStyle w:val="ad"/>
              </w:rPr>
              <w:commentReference w:id="9340"/>
            </w:r>
            <w:commentRangeEnd w:id="9341"/>
            <w:r w:rsidR="00CD2868">
              <w:rPr>
                <w:rStyle w:val="ad"/>
              </w:rPr>
              <w:commentReference w:id="9341"/>
            </w:r>
          </w:p>
        </w:tc>
      </w:tr>
      <w:tr w:rsidR="00F57B9A" w14:paraId="3531FEF8" w14:textId="77777777" w:rsidTr="00F57B9A">
        <w:tc>
          <w:tcPr>
            <w:tcW w:w="5363" w:type="dxa"/>
          </w:tcPr>
          <w:p w14:paraId="232BF692" w14:textId="77777777" w:rsidR="00F57B9A" w:rsidRDefault="00F57B9A" w:rsidP="00F57B9A">
            <w:pPr>
              <w:jc w:val="center"/>
            </w:pPr>
            <w:r>
              <w:rPr>
                <w:noProof/>
                <w:lang w:eastAsia="el-GR"/>
              </w:rPr>
              <w:drawing>
                <wp:inline distT="0" distB="0" distL="0" distR="0" wp14:anchorId="6E642DFD" wp14:editId="14454357">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5200" cy="1980000"/>
                          </a:xfrm>
                          <a:prstGeom prst="rect">
                            <a:avLst/>
                          </a:prstGeom>
                        </pic:spPr>
                      </pic:pic>
                    </a:graphicData>
                  </a:graphic>
                </wp:inline>
              </w:drawing>
            </w:r>
          </w:p>
        </w:tc>
        <w:tc>
          <w:tcPr>
            <w:tcW w:w="5226" w:type="dxa"/>
          </w:tcPr>
          <w:p w14:paraId="689EF536" w14:textId="77777777" w:rsidR="00F57B9A" w:rsidRDefault="00F57B9A" w:rsidP="00F57B9A">
            <w:pPr>
              <w:jc w:val="center"/>
            </w:pPr>
            <w:r>
              <w:rPr>
                <w:noProof/>
                <w:lang w:eastAsia="el-GR"/>
              </w:rPr>
              <w:drawing>
                <wp:inline distT="0" distB="0" distL="0" distR="0" wp14:anchorId="403520F8" wp14:editId="513EA50E">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8800" cy="1980000"/>
                          </a:xfrm>
                          <a:prstGeom prst="rect">
                            <a:avLst/>
                          </a:prstGeom>
                        </pic:spPr>
                      </pic:pic>
                    </a:graphicData>
                  </a:graphic>
                </wp:inline>
              </w:drawing>
            </w:r>
          </w:p>
        </w:tc>
      </w:tr>
      <w:tr w:rsidR="00F57B9A" w14:paraId="5EC9B1BF" w14:textId="77777777" w:rsidTr="00F57B9A">
        <w:tc>
          <w:tcPr>
            <w:tcW w:w="5363" w:type="dxa"/>
          </w:tcPr>
          <w:p w14:paraId="5A0F4E94" w14:textId="7FA905E2" w:rsidR="00F57B9A" w:rsidRPr="00F57B9A" w:rsidRDefault="00F57B9A" w:rsidP="00F57B9A">
            <w:pPr>
              <w:pStyle w:val="aa"/>
              <w:jc w:val="center"/>
              <w:rPr>
                <w:sz w:val="14"/>
                <w:szCs w:val="14"/>
              </w:rPr>
            </w:pPr>
            <w:bookmarkStart w:id="9342" w:name="_Ref64081819"/>
            <w:bookmarkStart w:id="9343" w:name="_Toc61618653"/>
            <w:bookmarkStart w:id="9344" w:name="_Toc62231465"/>
            <w:bookmarkStart w:id="9345" w:name="_Toc63089769"/>
            <w:bookmarkStart w:id="9346" w:name="_Toc63089845"/>
            <w:bookmarkStart w:id="9347" w:name="_Toc63885455"/>
            <w:bookmarkStart w:id="9348" w:name="_Toc64223207"/>
            <w:r w:rsidRPr="00EC7B21">
              <w:rPr>
                <w:b/>
                <w:sz w:val="14"/>
                <w:szCs w:val="14"/>
                <w:rPrChange w:id="9349" w:author="mpountou" w:date="2021-02-10T22:35:00Z">
                  <w:rPr>
                    <w:sz w:val="14"/>
                    <w:szCs w:val="14"/>
                  </w:rPr>
                </w:rPrChange>
              </w:rPr>
              <w:t xml:space="preserve">Εικόνα </w:t>
            </w:r>
            <w:r w:rsidRPr="00EC7B21">
              <w:rPr>
                <w:b/>
                <w:sz w:val="14"/>
                <w:szCs w:val="14"/>
                <w:rPrChange w:id="9350" w:author="mpountou" w:date="2021-02-10T22:35:00Z">
                  <w:rPr>
                    <w:sz w:val="14"/>
                    <w:szCs w:val="14"/>
                  </w:rPr>
                </w:rPrChange>
              </w:rPr>
              <w:fldChar w:fldCharType="begin"/>
            </w:r>
            <w:r w:rsidRPr="00EC7B21">
              <w:rPr>
                <w:b/>
                <w:sz w:val="14"/>
                <w:szCs w:val="14"/>
                <w:rPrChange w:id="9351" w:author="mpountou" w:date="2021-02-10T22:35:00Z">
                  <w:rPr>
                    <w:sz w:val="14"/>
                    <w:szCs w:val="14"/>
                  </w:rPr>
                </w:rPrChange>
              </w:rPr>
              <w:instrText xml:space="preserve"> </w:instrText>
            </w:r>
            <w:r w:rsidRPr="00EC7B21">
              <w:rPr>
                <w:b/>
                <w:sz w:val="14"/>
                <w:szCs w:val="14"/>
                <w:lang w:val="en-US"/>
                <w:rPrChange w:id="9352" w:author="mpountou" w:date="2021-02-10T22:35:00Z">
                  <w:rPr>
                    <w:sz w:val="14"/>
                    <w:szCs w:val="14"/>
                    <w:lang w:val="en-US"/>
                  </w:rPr>
                </w:rPrChange>
              </w:rPr>
              <w:instrText>SEQ</w:instrText>
            </w:r>
            <w:r w:rsidRPr="00EC7B21">
              <w:rPr>
                <w:b/>
                <w:sz w:val="14"/>
                <w:szCs w:val="14"/>
                <w:rPrChange w:id="9353" w:author="mpountou" w:date="2021-02-10T22:35:00Z">
                  <w:rPr>
                    <w:sz w:val="14"/>
                    <w:szCs w:val="14"/>
                  </w:rPr>
                </w:rPrChange>
              </w:rPr>
              <w:instrText xml:space="preserve"> Εικόνα \* </w:instrText>
            </w:r>
            <w:r w:rsidRPr="00EC7B21">
              <w:rPr>
                <w:b/>
                <w:sz w:val="14"/>
                <w:szCs w:val="14"/>
                <w:lang w:val="en-US"/>
                <w:rPrChange w:id="9354" w:author="mpountou" w:date="2021-02-10T22:35:00Z">
                  <w:rPr>
                    <w:sz w:val="14"/>
                    <w:szCs w:val="14"/>
                    <w:lang w:val="en-US"/>
                  </w:rPr>
                </w:rPrChange>
              </w:rPr>
              <w:instrText>ARABIC</w:instrText>
            </w:r>
            <w:r w:rsidRPr="00EC7B21">
              <w:rPr>
                <w:b/>
                <w:sz w:val="14"/>
                <w:szCs w:val="14"/>
                <w:rPrChange w:id="9355" w:author="mpountou" w:date="2021-02-10T22:35:00Z">
                  <w:rPr>
                    <w:sz w:val="14"/>
                    <w:szCs w:val="14"/>
                  </w:rPr>
                </w:rPrChange>
              </w:rPr>
              <w:instrText xml:space="preserve"> </w:instrText>
            </w:r>
            <w:r w:rsidRPr="00EC7B21">
              <w:rPr>
                <w:b/>
                <w:sz w:val="14"/>
                <w:szCs w:val="14"/>
                <w:rPrChange w:id="9356" w:author="mpountou" w:date="2021-02-10T22:35:00Z">
                  <w:rPr>
                    <w:sz w:val="14"/>
                    <w:szCs w:val="14"/>
                  </w:rPr>
                </w:rPrChange>
              </w:rPr>
              <w:fldChar w:fldCharType="separate"/>
            </w:r>
            <w:ins w:id="9357" w:author="mpountou" w:date="2021-02-14T02:13:00Z">
              <w:r w:rsidR="004344EE" w:rsidRPr="004344EE">
                <w:rPr>
                  <w:b/>
                  <w:noProof/>
                  <w:sz w:val="14"/>
                  <w:szCs w:val="14"/>
                  <w:rPrChange w:id="9358" w:author="mpountou" w:date="2021-02-14T02:13:00Z">
                    <w:rPr>
                      <w:b/>
                      <w:noProof/>
                      <w:sz w:val="14"/>
                      <w:szCs w:val="14"/>
                      <w:lang w:val="en-US"/>
                    </w:rPr>
                  </w:rPrChange>
                </w:rPr>
                <w:t>42</w:t>
              </w:r>
            </w:ins>
            <w:del w:id="9359" w:author="mpountou" w:date="2021-02-12T21:41:00Z">
              <w:r w:rsidR="005F634F" w:rsidRPr="00EC7B21" w:rsidDel="00E6746E">
                <w:rPr>
                  <w:b/>
                  <w:noProof/>
                  <w:sz w:val="14"/>
                  <w:szCs w:val="14"/>
                  <w:rPrChange w:id="9360" w:author="mpountou" w:date="2021-02-10T22:35:00Z">
                    <w:rPr>
                      <w:noProof/>
                      <w:sz w:val="14"/>
                      <w:szCs w:val="14"/>
                    </w:rPr>
                  </w:rPrChange>
                </w:rPr>
                <w:delText>40</w:delText>
              </w:r>
            </w:del>
            <w:r w:rsidRPr="00EC7B21">
              <w:rPr>
                <w:b/>
                <w:sz w:val="14"/>
                <w:szCs w:val="14"/>
                <w:rPrChange w:id="9361" w:author="mpountou" w:date="2021-02-10T22:35:00Z">
                  <w:rPr>
                    <w:sz w:val="14"/>
                    <w:szCs w:val="14"/>
                  </w:rPr>
                </w:rPrChange>
              </w:rPr>
              <w:fldChar w:fldCharType="end"/>
            </w:r>
            <w:bookmarkEnd w:id="9342"/>
            <w:r w:rsidRPr="00F57B9A">
              <w:rPr>
                <w:sz w:val="14"/>
                <w:szCs w:val="14"/>
              </w:rPr>
              <w:t xml:space="preserve"> </w:t>
            </w:r>
            <w:ins w:id="9362" w:author="mpountou" w:date="2021-02-10T22:35:00Z">
              <w:r w:rsidR="00EC7B21" w:rsidRPr="00EC7B21">
                <w:rPr>
                  <w:sz w:val="14"/>
                  <w:szCs w:val="14"/>
                  <w:rPrChange w:id="9363" w:author="mpountou" w:date="2021-02-10T22:35:00Z">
                    <w:rPr>
                      <w:sz w:val="14"/>
                      <w:szCs w:val="14"/>
                      <w:lang w:val="en-US"/>
                    </w:rPr>
                  </w:rPrChange>
                </w:rPr>
                <w:t>-</w:t>
              </w:r>
            </w:ins>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9343"/>
            <w:bookmarkEnd w:id="9344"/>
            <w:bookmarkEnd w:id="9345"/>
            <w:bookmarkEnd w:id="9346"/>
            <w:bookmarkEnd w:id="9347"/>
            <w:bookmarkEnd w:id="9348"/>
          </w:p>
        </w:tc>
        <w:tc>
          <w:tcPr>
            <w:tcW w:w="5226" w:type="dxa"/>
          </w:tcPr>
          <w:p w14:paraId="18465F7B" w14:textId="368FD4F0" w:rsidR="00F57B9A" w:rsidRPr="00F57B9A" w:rsidRDefault="00F57B9A" w:rsidP="00F57B9A">
            <w:pPr>
              <w:pStyle w:val="aa"/>
              <w:jc w:val="center"/>
              <w:rPr>
                <w:sz w:val="14"/>
                <w:szCs w:val="14"/>
              </w:rPr>
            </w:pPr>
            <w:bookmarkStart w:id="9364" w:name="_Ref64081828"/>
            <w:bookmarkStart w:id="9365" w:name="_Toc61618654"/>
            <w:bookmarkStart w:id="9366" w:name="_Toc62231466"/>
            <w:bookmarkStart w:id="9367" w:name="_Toc63089770"/>
            <w:bookmarkStart w:id="9368" w:name="_Toc63089846"/>
            <w:bookmarkStart w:id="9369" w:name="_Toc63885456"/>
            <w:bookmarkStart w:id="9370" w:name="_Toc64223208"/>
            <w:r w:rsidRPr="00EC7B21">
              <w:rPr>
                <w:b/>
                <w:sz w:val="14"/>
                <w:szCs w:val="14"/>
                <w:rPrChange w:id="9371" w:author="mpountou" w:date="2021-02-10T22:36:00Z">
                  <w:rPr>
                    <w:sz w:val="14"/>
                    <w:szCs w:val="14"/>
                  </w:rPr>
                </w:rPrChange>
              </w:rPr>
              <w:t xml:space="preserve">Εικόνα </w:t>
            </w:r>
            <w:r w:rsidRPr="00EC7B21">
              <w:rPr>
                <w:b/>
                <w:sz w:val="14"/>
                <w:szCs w:val="14"/>
                <w:rPrChange w:id="9372" w:author="mpountou" w:date="2021-02-10T22:36:00Z">
                  <w:rPr>
                    <w:sz w:val="14"/>
                    <w:szCs w:val="14"/>
                  </w:rPr>
                </w:rPrChange>
              </w:rPr>
              <w:fldChar w:fldCharType="begin"/>
            </w:r>
            <w:r w:rsidRPr="00EC7B21">
              <w:rPr>
                <w:b/>
                <w:sz w:val="14"/>
                <w:szCs w:val="14"/>
                <w:rPrChange w:id="9373" w:author="mpountou" w:date="2021-02-10T22:36:00Z">
                  <w:rPr>
                    <w:sz w:val="14"/>
                    <w:szCs w:val="14"/>
                  </w:rPr>
                </w:rPrChange>
              </w:rPr>
              <w:instrText xml:space="preserve"> </w:instrText>
            </w:r>
            <w:r w:rsidRPr="00EC7B21">
              <w:rPr>
                <w:b/>
                <w:sz w:val="14"/>
                <w:szCs w:val="14"/>
                <w:lang w:val="en-US"/>
                <w:rPrChange w:id="9374" w:author="mpountou" w:date="2021-02-10T22:36:00Z">
                  <w:rPr>
                    <w:sz w:val="14"/>
                    <w:szCs w:val="14"/>
                    <w:lang w:val="en-US"/>
                  </w:rPr>
                </w:rPrChange>
              </w:rPr>
              <w:instrText>SEQ</w:instrText>
            </w:r>
            <w:r w:rsidRPr="00EC7B21">
              <w:rPr>
                <w:b/>
                <w:sz w:val="14"/>
                <w:szCs w:val="14"/>
                <w:rPrChange w:id="9375" w:author="mpountou" w:date="2021-02-10T22:36:00Z">
                  <w:rPr>
                    <w:sz w:val="14"/>
                    <w:szCs w:val="14"/>
                  </w:rPr>
                </w:rPrChange>
              </w:rPr>
              <w:instrText xml:space="preserve"> Εικόνα \* </w:instrText>
            </w:r>
            <w:r w:rsidRPr="00EC7B21">
              <w:rPr>
                <w:b/>
                <w:sz w:val="14"/>
                <w:szCs w:val="14"/>
                <w:lang w:val="en-US"/>
                <w:rPrChange w:id="9376" w:author="mpountou" w:date="2021-02-10T22:36:00Z">
                  <w:rPr>
                    <w:sz w:val="14"/>
                    <w:szCs w:val="14"/>
                    <w:lang w:val="en-US"/>
                  </w:rPr>
                </w:rPrChange>
              </w:rPr>
              <w:instrText>ARABIC</w:instrText>
            </w:r>
            <w:r w:rsidRPr="00EC7B21">
              <w:rPr>
                <w:b/>
                <w:sz w:val="14"/>
                <w:szCs w:val="14"/>
                <w:rPrChange w:id="9377" w:author="mpountou" w:date="2021-02-10T22:36:00Z">
                  <w:rPr>
                    <w:sz w:val="14"/>
                    <w:szCs w:val="14"/>
                  </w:rPr>
                </w:rPrChange>
              </w:rPr>
              <w:instrText xml:space="preserve"> </w:instrText>
            </w:r>
            <w:r w:rsidRPr="00EC7B21">
              <w:rPr>
                <w:b/>
                <w:sz w:val="14"/>
                <w:szCs w:val="14"/>
                <w:rPrChange w:id="9378" w:author="mpountou" w:date="2021-02-10T22:36:00Z">
                  <w:rPr>
                    <w:sz w:val="14"/>
                    <w:szCs w:val="14"/>
                  </w:rPr>
                </w:rPrChange>
              </w:rPr>
              <w:fldChar w:fldCharType="separate"/>
            </w:r>
            <w:ins w:id="9379" w:author="mpountou" w:date="2021-02-14T02:13:00Z">
              <w:r w:rsidR="004344EE" w:rsidRPr="004344EE">
                <w:rPr>
                  <w:b/>
                  <w:noProof/>
                  <w:sz w:val="14"/>
                  <w:szCs w:val="14"/>
                  <w:rPrChange w:id="9380" w:author="mpountou" w:date="2021-02-14T02:13:00Z">
                    <w:rPr>
                      <w:b/>
                      <w:noProof/>
                      <w:sz w:val="14"/>
                      <w:szCs w:val="14"/>
                      <w:lang w:val="en-US"/>
                    </w:rPr>
                  </w:rPrChange>
                </w:rPr>
                <w:t>43</w:t>
              </w:r>
            </w:ins>
            <w:del w:id="9381" w:author="mpountou" w:date="2021-02-12T21:41:00Z">
              <w:r w:rsidR="005F634F" w:rsidRPr="00EC7B21" w:rsidDel="00E6746E">
                <w:rPr>
                  <w:b/>
                  <w:noProof/>
                  <w:sz w:val="14"/>
                  <w:szCs w:val="14"/>
                  <w:rPrChange w:id="9382" w:author="mpountou" w:date="2021-02-10T22:36:00Z">
                    <w:rPr>
                      <w:noProof/>
                      <w:sz w:val="14"/>
                      <w:szCs w:val="14"/>
                    </w:rPr>
                  </w:rPrChange>
                </w:rPr>
                <w:delText>41</w:delText>
              </w:r>
            </w:del>
            <w:r w:rsidRPr="00EC7B21">
              <w:rPr>
                <w:b/>
                <w:sz w:val="14"/>
                <w:szCs w:val="14"/>
                <w:rPrChange w:id="9383" w:author="mpountou" w:date="2021-02-10T22:36:00Z">
                  <w:rPr>
                    <w:sz w:val="14"/>
                    <w:szCs w:val="14"/>
                  </w:rPr>
                </w:rPrChange>
              </w:rPr>
              <w:fldChar w:fldCharType="end"/>
            </w:r>
            <w:bookmarkEnd w:id="9364"/>
            <w:ins w:id="9384" w:author="mpountou" w:date="2021-02-10T22:36:00Z">
              <w:r w:rsidR="00EC7B21" w:rsidRPr="00EC7B21">
                <w:rPr>
                  <w:sz w:val="14"/>
                  <w:szCs w:val="14"/>
                  <w:rPrChange w:id="9385" w:author="mpountou" w:date="2021-02-10T22:36:00Z">
                    <w:rPr>
                      <w:sz w:val="14"/>
                      <w:szCs w:val="14"/>
                      <w:lang w:val="en-US"/>
                    </w:rPr>
                  </w:rPrChange>
                </w:rPr>
                <w:t xml:space="preserve"> -</w:t>
              </w:r>
            </w:ins>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9365"/>
            <w:bookmarkEnd w:id="9366"/>
            <w:bookmarkEnd w:id="9367"/>
            <w:bookmarkEnd w:id="9368"/>
            <w:bookmarkEnd w:id="9369"/>
            <w:bookmarkEnd w:id="9370"/>
          </w:p>
        </w:tc>
      </w:tr>
    </w:tbl>
    <w:p w14:paraId="7AB4D1D6" w14:textId="22A01412" w:rsidR="00E7110F" w:rsidRDefault="00E7110F" w:rsidP="00530844">
      <w:pPr>
        <w:rPr>
          <w:ins w:id="9386" w:author="mpountou" w:date="2021-02-13T04:12:00Z"/>
          <w:rFonts w:asciiTheme="minorHAnsi" w:hAnsiTheme="minorHAnsi"/>
        </w:rPr>
      </w:pPr>
    </w:p>
    <w:p w14:paraId="722ECDFA" w14:textId="77777777" w:rsidR="00065FA5" w:rsidRPr="00530844" w:rsidRDefault="00065FA5" w:rsidP="00530844">
      <w:pPr>
        <w:rPr>
          <w:rFonts w:asciiTheme="minorHAnsi" w:hAnsiTheme="minorHAnsi"/>
        </w:rPr>
      </w:pPr>
    </w:p>
    <w:p w14:paraId="05E2FCB3" w14:textId="77777777"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14:paraId="70051F8A" w14:textId="77777777" w:rsidR="00A078FF" w:rsidRDefault="00A078FF" w:rsidP="00530844">
      <w:pPr>
        <w:jc w:val="center"/>
        <w:rPr>
          <w:lang w:val="en-US"/>
        </w:rPr>
      </w:pPr>
      <w:r>
        <w:rPr>
          <w:noProof/>
          <w:lang w:eastAsia="el-GR"/>
        </w:rPr>
        <w:drawing>
          <wp:inline distT="0" distB="0" distL="0" distR="0" wp14:anchorId="6B4EF78E" wp14:editId="4F7BEAE3">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1600" cy="2160000"/>
                    </a:xfrm>
                    <a:prstGeom prst="rect">
                      <a:avLst/>
                    </a:prstGeom>
                  </pic:spPr>
                </pic:pic>
              </a:graphicData>
            </a:graphic>
          </wp:inline>
        </w:drawing>
      </w:r>
    </w:p>
    <w:p w14:paraId="0F97DA09" w14:textId="77777777" w:rsidR="00ED6A9F" w:rsidRPr="00ED6A9F" w:rsidRDefault="00ED6A9F" w:rsidP="00A078FF">
      <w:pPr>
        <w:rPr>
          <w:sz w:val="6"/>
          <w:szCs w:val="6"/>
          <w:lang w:val="en-US"/>
        </w:rPr>
      </w:pPr>
    </w:p>
    <w:p w14:paraId="4F944A22" w14:textId="63C1E389" w:rsidR="00A078FF" w:rsidRPr="00530844" w:rsidRDefault="00A078FF" w:rsidP="00ED6A9F">
      <w:pPr>
        <w:pStyle w:val="aa"/>
        <w:jc w:val="center"/>
        <w:rPr>
          <w:sz w:val="14"/>
          <w:szCs w:val="14"/>
          <w:lang w:val="en-US"/>
        </w:rPr>
      </w:pPr>
      <w:bookmarkStart w:id="9387" w:name="_Ref64081832"/>
      <w:bookmarkStart w:id="9388" w:name="_Toc61618655"/>
      <w:bookmarkStart w:id="9389" w:name="_Toc62231467"/>
      <w:bookmarkStart w:id="9390" w:name="_Toc63089771"/>
      <w:bookmarkStart w:id="9391" w:name="_Toc63089847"/>
      <w:bookmarkStart w:id="9392" w:name="_Toc63885457"/>
      <w:bookmarkStart w:id="9393" w:name="_Toc64223209"/>
      <w:r w:rsidRPr="00EC7B21">
        <w:rPr>
          <w:b/>
          <w:sz w:val="14"/>
          <w:szCs w:val="14"/>
          <w:rPrChange w:id="9394" w:author="mpountou" w:date="2021-02-10T22:36:00Z">
            <w:rPr>
              <w:sz w:val="14"/>
              <w:szCs w:val="14"/>
            </w:rPr>
          </w:rPrChange>
        </w:rPr>
        <w:t>Εικόνα</w:t>
      </w:r>
      <w:r w:rsidRPr="00EC7B21">
        <w:rPr>
          <w:b/>
          <w:sz w:val="14"/>
          <w:szCs w:val="14"/>
          <w:lang w:val="en-US"/>
          <w:rPrChange w:id="9395" w:author="mpountou" w:date="2021-02-10T22:36:00Z">
            <w:rPr>
              <w:sz w:val="14"/>
              <w:szCs w:val="14"/>
              <w:lang w:val="en-US"/>
            </w:rPr>
          </w:rPrChange>
        </w:rPr>
        <w:t xml:space="preserve"> </w:t>
      </w:r>
      <w:r w:rsidRPr="00EC7B21">
        <w:rPr>
          <w:b/>
          <w:sz w:val="14"/>
          <w:szCs w:val="14"/>
          <w:rPrChange w:id="9396" w:author="mpountou" w:date="2021-02-10T22:36:00Z">
            <w:rPr>
              <w:sz w:val="14"/>
              <w:szCs w:val="14"/>
            </w:rPr>
          </w:rPrChange>
        </w:rPr>
        <w:fldChar w:fldCharType="begin"/>
      </w:r>
      <w:r w:rsidRPr="00EC7B21">
        <w:rPr>
          <w:b/>
          <w:sz w:val="14"/>
          <w:szCs w:val="14"/>
          <w:lang w:val="en-US"/>
          <w:rPrChange w:id="9397" w:author="mpountou" w:date="2021-02-10T22:36:00Z">
            <w:rPr>
              <w:sz w:val="14"/>
              <w:szCs w:val="14"/>
              <w:lang w:val="en-US"/>
            </w:rPr>
          </w:rPrChange>
        </w:rPr>
        <w:instrText xml:space="preserve"> SEQ </w:instrText>
      </w:r>
      <w:r w:rsidRPr="00EC7B21">
        <w:rPr>
          <w:b/>
          <w:sz w:val="14"/>
          <w:szCs w:val="14"/>
          <w:rPrChange w:id="9398" w:author="mpountou" w:date="2021-02-10T22:36:00Z">
            <w:rPr>
              <w:sz w:val="14"/>
              <w:szCs w:val="14"/>
            </w:rPr>
          </w:rPrChange>
        </w:rPr>
        <w:instrText>Εικόνα</w:instrText>
      </w:r>
      <w:r w:rsidRPr="00EC7B21">
        <w:rPr>
          <w:b/>
          <w:sz w:val="14"/>
          <w:szCs w:val="14"/>
          <w:lang w:val="en-US"/>
          <w:rPrChange w:id="9399" w:author="mpountou" w:date="2021-02-10T22:36:00Z">
            <w:rPr>
              <w:sz w:val="14"/>
              <w:szCs w:val="14"/>
              <w:lang w:val="en-US"/>
            </w:rPr>
          </w:rPrChange>
        </w:rPr>
        <w:instrText xml:space="preserve"> \* ARABIC </w:instrText>
      </w:r>
      <w:r w:rsidRPr="00EC7B21">
        <w:rPr>
          <w:b/>
          <w:sz w:val="14"/>
          <w:szCs w:val="14"/>
          <w:rPrChange w:id="9400" w:author="mpountou" w:date="2021-02-10T22:36:00Z">
            <w:rPr>
              <w:sz w:val="14"/>
              <w:szCs w:val="14"/>
            </w:rPr>
          </w:rPrChange>
        </w:rPr>
        <w:fldChar w:fldCharType="separate"/>
      </w:r>
      <w:ins w:id="9401" w:author="mpountou" w:date="2021-02-14T02:13:00Z">
        <w:r w:rsidR="004344EE">
          <w:rPr>
            <w:b/>
            <w:noProof/>
            <w:sz w:val="14"/>
            <w:szCs w:val="14"/>
            <w:lang w:val="en-US"/>
          </w:rPr>
          <w:t>44</w:t>
        </w:r>
      </w:ins>
      <w:del w:id="9402" w:author="mpountou" w:date="2021-02-12T21:41:00Z">
        <w:r w:rsidR="005F634F" w:rsidRPr="00EC7B21" w:rsidDel="00E6746E">
          <w:rPr>
            <w:b/>
            <w:noProof/>
            <w:sz w:val="14"/>
            <w:szCs w:val="14"/>
            <w:lang w:val="en-US"/>
            <w:rPrChange w:id="9403" w:author="mpountou" w:date="2021-02-10T22:36:00Z">
              <w:rPr>
                <w:noProof/>
                <w:sz w:val="14"/>
                <w:szCs w:val="14"/>
                <w:lang w:val="en-US"/>
              </w:rPr>
            </w:rPrChange>
          </w:rPr>
          <w:delText>42</w:delText>
        </w:r>
      </w:del>
      <w:r w:rsidRPr="00EC7B21">
        <w:rPr>
          <w:b/>
          <w:sz w:val="14"/>
          <w:szCs w:val="14"/>
          <w:rPrChange w:id="9404" w:author="mpountou" w:date="2021-02-10T22:36:00Z">
            <w:rPr>
              <w:sz w:val="14"/>
              <w:szCs w:val="14"/>
            </w:rPr>
          </w:rPrChange>
        </w:rPr>
        <w:fldChar w:fldCharType="end"/>
      </w:r>
      <w:bookmarkEnd w:id="9387"/>
      <w:ins w:id="9405" w:author="mpountou" w:date="2021-02-10T22:36:00Z">
        <w:r w:rsidR="00EC7B21">
          <w:rPr>
            <w:b/>
            <w:sz w:val="14"/>
            <w:szCs w:val="14"/>
            <w:lang w:val="en-US"/>
          </w:rPr>
          <w:t xml:space="preserve"> -</w:t>
        </w:r>
      </w:ins>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9388"/>
      <w:bookmarkEnd w:id="9389"/>
      <w:bookmarkEnd w:id="9390"/>
      <w:bookmarkEnd w:id="9391"/>
      <w:bookmarkEnd w:id="9392"/>
      <w:bookmarkEnd w:id="9393"/>
    </w:p>
    <w:p w14:paraId="06ECE368" w14:textId="77777777" w:rsidR="00ED6A9F" w:rsidRPr="00ED6A9F" w:rsidRDefault="00ED6A9F" w:rsidP="00ED6A9F">
      <w:pPr>
        <w:rPr>
          <w:lang w:val="en-US"/>
        </w:rPr>
      </w:pPr>
    </w:p>
    <w:p w14:paraId="48DCB338" w14:textId="77777777" w:rsidR="00083D90" w:rsidRPr="00E05C4C" w:rsidRDefault="00083D90" w:rsidP="00083D90">
      <w:pPr>
        <w:pStyle w:val="3"/>
        <w:rPr>
          <w:b/>
          <w:bCs/>
          <w:rPrChange w:id="9406" w:author="Sotirios Filippos Tsarouchis" w:date="2021-02-10T15:13:00Z">
            <w:rPr/>
          </w:rPrChange>
        </w:rPr>
      </w:pPr>
      <w:bookmarkStart w:id="9407" w:name="_Toc64223442"/>
      <w:r w:rsidRPr="00E05C4C">
        <w:rPr>
          <w:b/>
          <w:bCs/>
          <w:rPrChange w:id="9408" w:author="Sotirios Filippos Tsarouchis" w:date="2021-02-10T15:13:00Z">
            <w:rPr/>
          </w:rPrChange>
        </w:rPr>
        <w:lastRenderedPageBreak/>
        <w:t>Μέσο απόλυτο σφάλμα (</w:t>
      </w:r>
      <w:r w:rsidRPr="00E05C4C">
        <w:rPr>
          <w:b/>
          <w:bCs/>
          <w:lang w:val="en-US"/>
          <w:rPrChange w:id="9409" w:author="Sotirios Filippos Tsarouchis" w:date="2021-02-10T15:13:00Z">
            <w:rPr>
              <w:lang w:val="en-US"/>
            </w:rPr>
          </w:rPrChange>
        </w:rPr>
        <w:t>MAE</w:t>
      </w:r>
      <w:r w:rsidRPr="00E05C4C">
        <w:rPr>
          <w:b/>
          <w:bCs/>
          <w:rPrChange w:id="9410" w:author="Sotirios Filippos Tsarouchis" w:date="2021-02-10T15:13:00Z">
            <w:rPr/>
          </w:rPrChange>
        </w:rPr>
        <w:t>) και ρίζα μέσου τετραγωνικού σφάλματος (</w:t>
      </w:r>
      <w:r w:rsidRPr="00E05C4C">
        <w:rPr>
          <w:b/>
          <w:bCs/>
          <w:lang w:val="en-US"/>
          <w:rPrChange w:id="9411" w:author="Sotirios Filippos Tsarouchis" w:date="2021-02-10T15:13:00Z">
            <w:rPr>
              <w:lang w:val="en-US"/>
            </w:rPr>
          </w:rPrChange>
        </w:rPr>
        <w:t>RMSE</w:t>
      </w:r>
      <w:r w:rsidRPr="00E05C4C">
        <w:rPr>
          <w:b/>
          <w:bCs/>
          <w:rPrChange w:id="9412" w:author="Sotirios Filippos Tsarouchis" w:date="2021-02-10T15:13:00Z">
            <w:rPr/>
          </w:rPrChange>
        </w:rPr>
        <w:t>)</w:t>
      </w:r>
      <w:bookmarkEnd w:id="9407"/>
    </w:p>
    <w:p w14:paraId="55D44C26" w14:textId="79827D07" w:rsidR="003A469E" w:rsidRDefault="003A469E" w:rsidP="003A469E">
      <w:pPr>
        <w:rPr>
          <w:ins w:id="9413" w:author="mpountou" w:date="2021-02-13T04:13:00Z"/>
        </w:rPr>
      </w:pPr>
    </w:p>
    <w:p w14:paraId="589ADA6B" w14:textId="5C6C77B0" w:rsidR="003C258F" w:rsidRPr="00D6758D" w:rsidRDefault="003C258F" w:rsidP="003C258F">
      <w:pPr>
        <w:rPr>
          <w:ins w:id="9414" w:author="mpountou" w:date="2021-02-13T04:13:00Z"/>
          <w:szCs w:val="22"/>
        </w:rPr>
      </w:pPr>
      <w:ins w:id="9415" w:author="mpountou" w:date="2021-02-13T04:13:00Z">
        <w:r w:rsidRPr="003C258F">
          <w:t xml:space="preserve">Για το σύνολο δεδομένων </w:t>
        </w:r>
        <w:r w:rsidRPr="00D6758D">
          <w:rPr>
            <w:szCs w:val="22"/>
            <w:lang w:val="en-US"/>
          </w:rPr>
          <w:t>data</w:t>
        </w:r>
        <w:r w:rsidRPr="00D6758D">
          <w:rPr>
            <w:szCs w:val="22"/>
          </w:rPr>
          <w:t>30 η ρ</w:t>
        </w:r>
        <w:r w:rsidRPr="00DA7511">
          <w:rPr>
            <w:szCs w:val="22"/>
          </w:rPr>
          <w:t>ίζα μέσου τετραγωνικού σφάλματος ε</w:t>
        </w:r>
        <w:r w:rsidRPr="00474805">
          <w:rPr>
            <w:szCs w:val="22"/>
          </w:rPr>
          <w:t>ίναι 2,35 και το μέσο απόλυτο σφάλμα 1.86 (</w:t>
        </w:r>
      </w:ins>
      <w:ins w:id="9416" w:author="mpountou" w:date="2021-02-13T04:14:00Z">
        <w:r w:rsidR="00A8771F" w:rsidRPr="00A8771F">
          <w:rPr>
            <w:i/>
            <w:szCs w:val="22"/>
            <w:rPrChange w:id="9417" w:author="mpountou" w:date="2021-02-13T04:15:00Z">
              <w:rPr/>
            </w:rPrChange>
          </w:rPr>
          <w:fldChar w:fldCharType="begin"/>
        </w:r>
        <w:r w:rsidR="00A8771F" w:rsidRPr="00A8771F">
          <w:rPr>
            <w:i/>
            <w:szCs w:val="22"/>
            <w:rPrChange w:id="9418" w:author="mpountou" w:date="2021-02-13T04:15:00Z">
              <w:rPr/>
            </w:rPrChange>
          </w:rPr>
          <w:instrText xml:space="preserve"> REF _Ref64082112 \h </w:instrText>
        </w:r>
      </w:ins>
      <w:r w:rsidR="00A8771F" w:rsidRPr="00A8771F">
        <w:rPr>
          <w:i/>
          <w:szCs w:val="22"/>
          <w:rPrChange w:id="9419" w:author="mpountou" w:date="2021-02-13T04:15:00Z">
            <w:rPr>
              <w:szCs w:val="22"/>
            </w:rPr>
          </w:rPrChange>
        </w:rPr>
        <w:instrText xml:space="preserve"> \* MERGEFORMAT </w:instrText>
      </w:r>
      <w:r w:rsidR="00A8771F" w:rsidRPr="00A8771F">
        <w:rPr>
          <w:i/>
          <w:szCs w:val="22"/>
          <w:rPrChange w:id="9420" w:author="mpountou" w:date="2021-02-13T04:15:00Z">
            <w:rPr>
              <w:i/>
              <w:szCs w:val="22"/>
            </w:rPr>
          </w:rPrChange>
        </w:rPr>
      </w:r>
      <w:r w:rsidR="00A8771F" w:rsidRPr="00A8771F">
        <w:rPr>
          <w:i/>
          <w:szCs w:val="22"/>
          <w:rPrChange w:id="9421" w:author="mpountou" w:date="2021-02-13T04:15:00Z">
            <w:rPr/>
          </w:rPrChange>
        </w:rPr>
        <w:fldChar w:fldCharType="separate"/>
      </w:r>
      <w:ins w:id="9422" w:author="mpountou" w:date="2021-02-14T02:13:00Z">
        <w:r w:rsidR="004344EE" w:rsidRPr="004344EE">
          <w:rPr>
            <w:i/>
            <w:szCs w:val="22"/>
            <w:rPrChange w:id="9423" w:author="mpountou" w:date="2021-02-14T02:13:00Z">
              <w:rPr>
                <w:sz w:val="14"/>
                <w:szCs w:val="14"/>
              </w:rPr>
            </w:rPrChange>
          </w:rPr>
          <w:t xml:space="preserve">Εικόνα </w:t>
        </w:r>
        <w:r w:rsidR="004344EE" w:rsidRPr="004344EE">
          <w:rPr>
            <w:i/>
            <w:noProof/>
            <w:szCs w:val="22"/>
            <w:rPrChange w:id="9424" w:author="mpountou" w:date="2021-02-14T02:13:00Z">
              <w:rPr>
                <w:b/>
                <w:noProof/>
                <w:sz w:val="14"/>
                <w:szCs w:val="14"/>
              </w:rPr>
            </w:rPrChange>
          </w:rPr>
          <w:t>45</w:t>
        </w:r>
      </w:ins>
      <w:ins w:id="9425" w:author="mpountou" w:date="2021-02-13T04:14:00Z">
        <w:r w:rsidR="00A8771F" w:rsidRPr="00A8771F">
          <w:rPr>
            <w:i/>
            <w:szCs w:val="22"/>
            <w:rPrChange w:id="9426" w:author="mpountou" w:date="2021-02-13T04:15:00Z">
              <w:rPr/>
            </w:rPrChange>
          </w:rPr>
          <w:fldChar w:fldCharType="end"/>
        </w:r>
      </w:ins>
      <w:ins w:id="9427" w:author="mpountou" w:date="2021-02-13T04:13:00Z">
        <w:r w:rsidRPr="00A8771F">
          <w:rPr>
            <w:i/>
            <w:szCs w:val="22"/>
            <w:rPrChange w:id="9428" w:author="mpountou" w:date="2021-02-13T04:15:00Z">
              <w:rPr/>
            </w:rPrChange>
          </w:rPr>
          <w:t>)</w:t>
        </w:r>
        <w:r w:rsidRPr="00D6758D">
          <w:rPr>
            <w:szCs w:val="22"/>
          </w:rPr>
          <w:t>. Το</w:t>
        </w:r>
        <w:r w:rsidRPr="00DA7511">
          <w:rPr>
            <w:szCs w:val="22"/>
          </w:rPr>
          <w:t xml:space="preserve"> σύνολο δεδομένων </w:t>
        </w:r>
        <w:r w:rsidRPr="00DA7511">
          <w:rPr>
            <w:szCs w:val="22"/>
            <w:lang w:val="en-US"/>
          </w:rPr>
          <w:t>data</w:t>
        </w:r>
        <w:r w:rsidRPr="00DA7511">
          <w:rPr>
            <w:szCs w:val="22"/>
          </w:rPr>
          <w:t>60 έχει</w:t>
        </w:r>
        <w:r w:rsidRPr="00474805">
          <w:rPr>
            <w:szCs w:val="22"/>
          </w:rPr>
          <w:t xml:space="preserve"> ρίζα μέσου τετραγωνικού σφάλματος κυμαίνεται 2.</w:t>
        </w:r>
      </w:ins>
      <w:ins w:id="9429" w:author="mpountou" w:date="2021-02-13T04:14:00Z">
        <w:r w:rsidRPr="00474805">
          <w:rPr>
            <w:szCs w:val="22"/>
          </w:rPr>
          <w:t>13</w:t>
        </w:r>
      </w:ins>
      <w:ins w:id="9430" w:author="mpountou" w:date="2021-02-13T04:13:00Z">
        <w:r w:rsidRPr="00596BE5">
          <w:rPr>
            <w:szCs w:val="22"/>
          </w:rPr>
          <w:t xml:space="preserve"> και το μέσο απόλυτο σφάλμα από </w:t>
        </w:r>
      </w:ins>
      <w:ins w:id="9431" w:author="mpountou" w:date="2021-02-13T04:14:00Z">
        <w:r w:rsidRPr="00596BE5">
          <w:rPr>
            <w:szCs w:val="22"/>
          </w:rPr>
          <w:t>1.64</w:t>
        </w:r>
      </w:ins>
      <w:ins w:id="9432" w:author="mpountou" w:date="2021-02-13T04:13:00Z">
        <w:r w:rsidRPr="00596BE5">
          <w:rPr>
            <w:szCs w:val="22"/>
          </w:rPr>
          <w:t xml:space="preserve"> </w:t>
        </w:r>
        <w:r w:rsidRPr="00C908A5">
          <w:rPr>
            <w:i/>
            <w:szCs w:val="22"/>
          </w:rPr>
          <w:t>(</w:t>
        </w:r>
      </w:ins>
      <w:ins w:id="9433" w:author="mpountou" w:date="2021-02-13T04:15:00Z">
        <w:r w:rsidR="00A8771F" w:rsidRPr="00D6758D">
          <w:rPr>
            <w:i/>
            <w:szCs w:val="22"/>
          </w:rPr>
          <w:fldChar w:fldCharType="begin"/>
        </w:r>
        <w:r w:rsidR="00A8771F" w:rsidRPr="00A8771F">
          <w:rPr>
            <w:i/>
            <w:szCs w:val="22"/>
            <w:rPrChange w:id="9434" w:author="mpountou" w:date="2021-02-13T04:15:00Z">
              <w:rPr>
                <w:i/>
              </w:rPr>
            </w:rPrChange>
          </w:rPr>
          <w:instrText xml:space="preserve"> REF _Ref64082120 \h </w:instrText>
        </w:r>
      </w:ins>
      <w:r w:rsidR="00A8771F" w:rsidRPr="00A8771F">
        <w:rPr>
          <w:i/>
          <w:szCs w:val="22"/>
        </w:rPr>
        <w:instrText xml:space="preserve"> \* MERGEFORMAT </w:instrText>
      </w:r>
      <w:r w:rsidR="00A8771F" w:rsidRPr="00D6758D">
        <w:rPr>
          <w:i/>
          <w:szCs w:val="22"/>
        </w:rPr>
      </w:r>
      <w:r w:rsidR="00A8771F" w:rsidRPr="00D6758D">
        <w:rPr>
          <w:i/>
          <w:szCs w:val="22"/>
          <w:rPrChange w:id="9435" w:author="mpountou" w:date="2021-02-13T04:15:00Z">
            <w:rPr>
              <w:i/>
              <w:szCs w:val="22"/>
            </w:rPr>
          </w:rPrChange>
        </w:rPr>
        <w:fldChar w:fldCharType="separate"/>
      </w:r>
      <w:ins w:id="9436" w:author="mpountou" w:date="2021-02-14T02:13:00Z">
        <w:r w:rsidR="004344EE" w:rsidRPr="004344EE">
          <w:rPr>
            <w:i/>
            <w:szCs w:val="22"/>
            <w:rPrChange w:id="9437" w:author="mpountou" w:date="2021-02-14T02:13:00Z">
              <w:rPr>
                <w:sz w:val="14"/>
                <w:szCs w:val="14"/>
              </w:rPr>
            </w:rPrChange>
          </w:rPr>
          <w:t xml:space="preserve">Εικόνα </w:t>
        </w:r>
        <w:r w:rsidR="004344EE" w:rsidRPr="004344EE">
          <w:rPr>
            <w:i/>
            <w:noProof/>
            <w:szCs w:val="22"/>
            <w:rPrChange w:id="9438" w:author="mpountou" w:date="2021-02-14T02:13:00Z">
              <w:rPr>
                <w:b/>
                <w:noProof/>
                <w:sz w:val="14"/>
                <w:szCs w:val="14"/>
              </w:rPr>
            </w:rPrChange>
          </w:rPr>
          <w:t>46</w:t>
        </w:r>
      </w:ins>
      <w:ins w:id="9439" w:author="mpountou" w:date="2021-02-13T04:15:00Z">
        <w:r w:rsidR="00A8771F" w:rsidRPr="00D6758D">
          <w:rPr>
            <w:i/>
            <w:szCs w:val="22"/>
          </w:rPr>
          <w:fldChar w:fldCharType="end"/>
        </w:r>
      </w:ins>
      <w:ins w:id="9440" w:author="mpountou" w:date="2021-02-13T04:13:00Z">
        <w:r w:rsidRPr="00D6758D">
          <w:rPr>
            <w:i/>
            <w:szCs w:val="22"/>
          </w:rPr>
          <w:t>).</w:t>
        </w:r>
        <w:r w:rsidRPr="00D6758D">
          <w:rPr>
            <w:szCs w:val="22"/>
          </w:rPr>
          <w:t xml:space="preserve"> </w:t>
        </w:r>
        <w:r w:rsidRPr="00DA7511">
          <w:rPr>
            <w:szCs w:val="22"/>
          </w:rPr>
          <w:t xml:space="preserve">Τέλος το σύνολο </w:t>
        </w:r>
        <w:r w:rsidRPr="00DA7511">
          <w:rPr>
            <w:szCs w:val="22"/>
            <w:lang w:val="en-US"/>
          </w:rPr>
          <w:t>movielens</w:t>
        </w:r>
        <w:r w:rsidRPr="00DA7511">
          <w:rPr>
            <w:szCs w:val="22"/>
          </w:rPr>
          <w:t xml:space="preserve"> 100</w:t>
        </w:r>
        <w:r w:rsidRPr="00DA7511">
          <w:rPr>
            <w:szCs w:val="22"/>
            <w:lang w:val="en-US"/>
          </w:rPr>
          <w:t>K</w:t>
        </w:r>
        <w:r w:rsidRPr="00474805">
          <w:rPr>
            <w:szCs w:val="22"/>
          </w:rPr>
          <w:t xml:space="preserve"> έχει  ρίζα μέσου τετραγωνικού σφάλματος 0.</w:t>
        </w:r>
      </w:ins>
      <w:ins w:id="9441" w:author="mpountou" w:date="2021-02-13T04:14:00Z">
        <w:r w:rsidRPr="00474805">
          <w:rPr>
            <w:szCs w:val="22"/>
          </w:rPr>
          <w:t>93</w:t>
        </w:r>
      </w:ins>
      <w:ins w:id="9442" w:author="mpountou" w:date="2021-02-13T04:13:00Z">
        <w:r w:rsidRPr="00596BE5">
          <w:rPr>
            <w:szCs w:val="22"/>
          </w:rPr>
          <w:t xml:space="preserve"> και μέσο απόλυτο σφάλμα 0.75 </w:t>
        </w:r>
        <w:r w:rsidRPr="00596BE5">
          <w:rPr>
            <w:i/>
            <w:szCs w:val="22"/>
          </w:rPr>
          <w:t>(</w:t>
        </w:r>
      </w:ins>
      <w:ins w:id="9443" w:author="mpountou" w:date="2021-02-13T04:15:00Z">
        <w:r w:rsidR="00A8771F" w:rsidRPr="00D6758D">
          <w:rPr>
            <w:i/>
            <w:szCs w:val="22"/>
          </w:rPr>
          <w:fldChar w:fldCharType="begin"/>
        </w:r>
        <w:r w:rsidR="00A8771F" w:rsidRPr="00A8771F">
          <w:rPr>
            <w:i/>
            <w:szCs w:val="22"/>
            <w:rPrChange w:id="9444" w:author="mpountou" w:date="2021-02-13T04:15:00Z">
              <w:rPr>
                <w:i/>
              </w:rPr>
            </w:rPrChange>
          </w:rPr>
          <w:instrText xml:space="preserve"> REF _Ref64082126 \h </w:instrText>
        </w:r>
      </w:ins>
      <w:r w:rsidR="00A8771F" w:rsidRPr="00A8771F">
        <w:rPr>
          <w:i/>
          <w:szCs w:val="22"/>
        </w:rPr>
        <w:instrText xml:space="preserve"> \* MERGEFORMAT </w:instrText>
      </w:r>
      <w:r w:rsidR="00A8771F" w:rsidRPr="00D6758D">
        <w:rPr>
          <w:i/>
          <w:szCs w:val="22"/>
        </w:rPr>
      </w:r>
      <w:r w:rsidR="00A8771F" w:rsidRPr="00D6758D">
        <w:rPr>
          <w:i/>
          <w:szCs w:val="22"/>
          <w:rPrChange w:id="9445" w:author="mpountou" w:date="2021-02-13T04:15:00Z">
            <w:rPr>
              <w:i/>
              <w:szCs w:val="22"/>
            </w:rPr>
          </w:rPrChange>
        </w:rPr>
        <w:fldChar w:fldCharType="separate"/>
      </w:r>
      <w:ins w:id="9446" w:author="mpountou" w:date="2021-02-14T02:13:00Z">
        <w:r w:rsidR="004344EE" w:rsidRPr="004344EE">
          <w:rPr>
            <w:i/>
            <w:szCs w:val="22"/>
            <w:rPrChange w:id="9447" w:author="mpountou" w:date="2021-02-14T02:13:00Z">
              <w:rPr>
                <w:sz w:val="14"/>
                <w:szCs w:val="14"/>
              </w:rPr>
            </w:rPrChange>
          </w:rPr>
          <w:t xml:space="preserve">Εικόνα </w:t>
        </w:r>
        <w:r w:rsidR="004344EE" w:rsidRPr="004344EE">
          <w:rPr>
            <w:i/>
            <w:noProof/>
            <w:szCs w:val="22"/>
            <w:rPrChange w:id="9448" w:author="mpountou" w:date="2021-02-14T02:13:00Z">
              <w:rPr>
                <w:b/>
                <w:i/>
                <w:iCs/>
                <w:noProof/>
                <w:sz w:val="14"/>
                <w:szCs w:val="14"/>
              </w:rPr>
            </w:rPrChange>
          </w:rPr>
          <w:t>47</w:t>
        </w:r>
      </w:ins>
      <w:ins w:id="9449" w:author="mpountou" w:date="2021-02-13T04:15:00Z">
        <w:r w:rsidR="00A8771F" w:rsidRPr="00D6758D">
          <w:rPr>
            <w:i/>
            <w:szCs w:val="22"/>
          </w:rPr>
          <w:fldChar w:fldCharType="end"/>
        </w:r>
      </w:ins>
      <w:ins w:id="9450" w:author="mpountou" w:date="2021-02-13T04:13:00Z">
        <w:r w:rsidRPr="00D6758D">
          <w:rPr>
            <w:i/>
            <w:szCs w:val="22"/>
          </w:rPr>
          <w:t>).</w:t>
        </w:r>
      </w:ins>
    </w:p>
    <w:p w14:paraId="47BA159C" w14:textId="748CAECB" w:rsidR="003C258F" w:rsidRPr="003C258F" w:rsidRDefault="003C258F" w:rsidP="003C258F">
      <w:pPr>
        <w:rPr>
          <w:ins w:id="9451" w:author="mpountou" w:date="2021-02-13T04:13:00Z"/>
          <w:b/>
          <w:u w:val="single"/>
        </w:rPr>
      </w:pPr>
      <w:ins w:id="9452" w:author="mpountou" w:date="2021-02-13T04:13:00Z">
        <w:r w:rsidRPr="003C258F">
          <w:t xml:space="preserve">Τα συμπεράσμα που προκύπτει από τις επιδόσεις των συνόλων </w:t>
        </w:r>
        <w:r w:rsidRPr="003C258F">
          <w:rPr>
            <w:lang w:val="en-US"/>
          </w:rPr>
          <w:t>data</w:t>
        </w:r>
        <w:r w:rsidRPr="003C258F">
          <w:t xml:space="preserve">30 και </w:t>
        </w:r>
        <w:r w:rsidRPr="003C258F">
          <w:rPr>
            <w:lang w:val="en-US"/>
          </w:rPr>
          <w:t>data</w:t>
        </w:r>
        <w:r w:rsidRPr="003C258F">
          <w:t>60 είναι ότι με την αύξηση 30% των κριτικών προκαλούνται θετικές</w:t>
        </w:r>
        <w:r w:rsidRPr="003C258F">
          <w:rPr>
            <w:b/>
          </w:rPr>
          <w:t xml:space="preserve"> </w:t>
        </w:r>
        <w:r w:rsidRPr="003C258F">
          <w:t>επιδράσεις στα ζητήματα σφάλματος αφού έχουμε βελτίωση του ελάχιστου τετραγωνικού σφάλματος από 2.</w:t>
        </w:r>
      </w:ins>
      <w:ins w:id="9453" w:author="mpountou" w:date="2021-02-13T04:15:00Z">
        <w:r w:rsidR="002B79A3">
          <w:t>35</w:t>
        </w:r>
      </w:ins>
      <w:ins w:id="9454" w:author="mpountou" w:date="2021-02-13T04:13:00Z">
        <w:r w:rsidRPr="003C258F">
          <w:t xml:space="preserve"> σε 2.</w:t>
        </w:r>
      </w:ins>
      <w:ins w:id="9455" w:author="mpountou" w:date="2021-02-13T04:15:00Z">
        <w:r w:rsidR="002B79A3">
          <w:t>13</w:t>
        </w:r>
      </w:ins>
      <w:ins w:id="9456" w:author="mpountou" w:date="2021-02-13T04:13:00Z">
        <w:r w:rsidRPr="003C258F">
          <w:t xml:space="preserve"> και του μέσου απόλυτου σφάλματος από </w:t>
        </w:r>
      </w:ins>
      <w:ins w:id="9457" w:author="mpountou" w:date="2021-02-13T04:16:00Z">
        <w:r w:rsidR="002B79A3">
          <w:t>1.86</w:t>
        </w:r>
      </w:ins>
      <w:ins w:id="9458" w:author="mpountou" w:date="2021-02-13T04:13:00Z">
        <w:r w:rsidRPr="003C258F">
          <w:t xml:space="preserve"> σε </w:t>
        </w:r>
      </w:ins>
      <w:ins w:id="9459" w:author="mpountou" w:date="2021-02-13T04:16:00Z">
        <w:r w:rsidR="002B79A3">
          <w:t>1.64.</w:t>
        </w:r>
      </w:ins>
    </w:p>
    <w:p w14:paraId="1E035D79" w14:textId="77777777" w:rsidR="003C258F" w:rsidDel="000D4B51" w:rsidRDefault="003C258F" w:rsidP="003A469E">
      <w:pPr>
        <w:rPr>
          <w:del w:id="9460" w:author="mpountou" w:date="2021-02-13T04:16:00Z"/>
        </w:rPr>
      </w:pPr>
    </w:p>
    <w:p w14:paraId="4C7A41B8" w14:textId="6075988B" w:rsidR="00F614B8" w:rsidDel="000D4B51" w:rsidRDefault="003A469E" w:rsidP="003A469E">
      <w:pPr>
        <w:rPr>
          <w:del w:id="9461" w:author="mpountou" w:date="2021-02-13T04:16:00Z"/>
        </w:rPr>
      </w:pPr>
      <w:del w:id="9462" w:author="mpountou" w:date="2021-02-13T04:16:00Z">
        <w:r w:rsidRPr="003A469E" w:rsidDel="000D4B51">
          <w:delText xml:space="preserve">Τα διαγράμματα των ΜΑΕ και </w:delText>
        </w:r>
        <w:r w:rsidRPr="003A469E" w:rsidDel="000D4B51">
          <w:rPr>
            <w:lang w:val="en-US"/>
          </w:rPr>
          <w:delText>RMSE</w:delText>
        </w:r>
        <w:r w:rsidRPr="003A469E" w:rsidDel="000D4B51">
          <w:delText xml:space="preserve"> για τα σύνολα </w:delText>
        </w:r>
        <w:r w:rsidRPr="003A469E" w:rsidDel="000D4B51">
          <w:rPr>
            <w:lang w:val="en-US"/>
          </w:rPr>
          <w:delText>data</w:delText>
        </w:r>
        <w:r w:rsidRPr="003A469E" w:rsidDel="000D4B51">
          <w:delText xml:space="preserve">30, </w:delText>
        </w:r>
        <w:r w:rsidRPr="003A469E" w:rsidDel="000D4B51">
          <w:rPr>
            <w:lang w:val="en-US"/>
          </w:rPr>
          <w:delText>data</w:delText>
        </w:r>
        <w:r w:rsidRPr="003A469E" w:rsidDel="000D4B51">
          <w:delText xml:space="preserve">60  δείχνουν ότι η αύξηση 30% των κριτικών </w:delText>
        </w:r>
        <w:r w:rsidRPr="003A469E" w:rsidDel="000D4B51">
          <w:rPr>
            <w:b/>
            <w:u w:val="single"/>
          </w:rPr>
          <w:delText xml:space="preserve">έχει </w:delText>
        </w:r>
        <w:r w:rsidR="00F614B8" w:rsidDel="000D4B51">
          <w:rPr>
            <w:b/>
            <w:u w:val="single"/>
          </w:rPr>
          <w:delText>θετικές</w:delText>
        </w:r>
        <w:r w:rsidRPr="003A469E" w:rsidDel="000D4B51">
          <w:rPr>
            <w:b/>
            <w:u w:val="single"/>
          </w:rPr>
          <w:delText xml:space="preserve"> επιδράσεις</w:delText>
        </w:r>
        <w:r w:rsidRPr="003A469E" w:rsidDel="000D4B51">
          <w:delText xml:space="preserve"> στο ζήτημα του σφάλματος αφου μειώνει το </w:delText>
        </w:r>
        <w:r w:rsidRPr="003A469E" w:rsidDel="000D4B51">
          <w:rPr>
            <w:lang w:val="en-US"/>
          </w:rPr>
          <w:delText>RMSE</w:delText>
        </w:r>
        <w:r w:rsidRPr="003A469E" w:rsidDel="000D4B51">
          <w:delText xml:space="preserve"> από 2,35 σε 2,13 και το </w:delText>
        </w:r>
        <w:r w:rsidRPr="003A469E" w:rsidDel="000D4B51">
          <w:rPr>
            <w:lang w:val="en-US"/>
          </w:rPr>
          <w:delText>MAE</w:delText>
        </w:r>
        <w:r w:rsidRPr="003A469E" w:rsidDel="000D4B51">
          <w:delText xml:space="preserve"> από 1,86 σε 1,64 αντίστοιχα.</w:delText>
        </w:r>
        <w:r w:rsidDel="000D4B51">
          <w:delText xml:space="preserve"> </w:delText>
        </w:r>
      </w:del>
    </w:p>
    <w:p w14:paraId="0938099D" w14:textId="6CF0E7BA" w:rsidR="003A469E" w:rsidDel="000D4B51" w:rsidRDefault="003A469E" w:rsidP="003A469E">
      <w:pPr>
        <w:rPr>
          <w:del w:id="9463" w:author="mpountou" w:date="2021-02-13T04:16:00Z"/>
        </w:rPr>
      </w:pPr>
      <w:del w:id="9464" w:author="mpountou" w:date="2021-02-13T04:16:00Z">
        <w:r w:rsidDel="000D4B51">
          <w:delText xml:space="preserve">Τα </w:delText>
        </w:r>
        <w:r w:rsidRPr="003A469E" w:rsidDel="000D4B51">
          <w:delText xml:space="preserve"> διαγράμματα των ΜΑΕ και </w:delText>
        </w:r>
        <w:r w:rsidRPr="003A469E" w:rsidDel="000D4B51">
          <w:rPr>
            <w:lang w:val="en-US"/>
          </w:rPr>
          <w:delText>RMSE</w:delText>
        </w:r>
        <w:r w:rsidRPr="003A469E" w:rsidDel="000D4B51">
          <w:delText xml:space="preserve"> για τ</w:delText>
        </w:r>
        <w:r w:rsidDel="000D4B51">
          <w:delText>ο</w:delText>
        </w:r>
        <w:r w:rsidRPr="003A469E" w:rsidDel="000D4B51">
          <w:delText xml:space="preserve"> σύνολ</w:delText>
        </w:r>
        <w:r w:rsidDel="000D4B51">
          <w:delText>ο</w:delText>
        </w:r>
        <w:r w:rsidRPr="003A469E" w:rsidDel="000D4B51">
          <w:delText xml:space="preserve"> </w:delText>
        </w:r>
        <w:r w:rsidDel="000D4B51">
          <w:rPr>
            <w:lang w:val="en-US"/>
          </w:rPr>
          <w:delText>movielens</w:delText>
        </w:r>
        <w:r w:rsidRPr="003A469E" w:rsidDel="000D4B51">
          <w:delText>-100</w:delText>
        </w:r>
        <w:r w:rsidDel="000D4B51">
          <w:rPr>
            <w:lang w:val="en-US"/>
          </w:rPr>
          <w:delText>k</w:delText>
        </w:r>
        <w:r w:rsidRPr="003A469E" w:rsidDel="000D4B51">
          <w:delText xml:space="preserve"> </w:delText>
        </w:r>
        <w:r w:rsidDel="000D4B51">
          <w:delText>έχει κι αυτό ικανοποιητικά αποτελέσματα αφού η ρίζα του μέσου τετραγωνικού σφάλματος παραμένει χαμηλότερη της μονάδας.</w:delText>
        </w:r>
      </w:del>
    </w:p>
    <w:p w14:paraId="45D57060" w14:textId="77777777"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14:paraId="48E52D42" w14:textId="77777777" w:rsidTr="00530844">
        <w:tc>
          <w:tcPr>
            <w:tcW w:w="4631" w:type="dxa"/>
          </w:tcPr>
          <w:p w14:paraId="2844F063" w14:textId="77777777" w:rsidR="00530844" w:rsidRDefault="00530844" w:rsidP="00530844">
            <w:pPr>
              <w:jc w:val="center"/>
              <w:rPr>
                <w:rFonts w:asciiTheme="minorHAnsi" w:hAnsiTheme="minorHAnsi"/>
              </w:rPr>
            </w:pPr>
            <w:r w:rsidRPr="00530844">
              <w:rPr>
                <w:rFonts w:asciiTheme="minorHAnsi" w:hAnsiTheme="minorHAnsi"/>
              </w:rPr>
              <w:t>Σετ δεδομένων: data30</w:t>
            </w:r>
          </w:p>
          <w:p w14:paraId="77C6D3D0" w14:textId="77777777" w:rsidR="00530844" w:rsidRPr="00530844" w:rsidRDefault="00530844" w:rsidP="00530844">
            <w:pPr>
              <w:jc w:val="center"/>
              <w:rPr>
                <w:rFonts w:asciiTheme="minorHAnsi" w:hAnsiTheme="minorHAnsi"/>
              </w:rPr>
            </w:pPr>
          </w:p>
        </w:tc>
        <w:tc>
          <w:tcPr>
            <w:tcW w:w="5293" w:type="dxa"/>
          </w:tcPr>
          <w:p w14:paraId="21B8C834" w14:textId="77777777" w:rsidR="00530844" w:rsidRPr="00530844" w:rsidRDefault="00530844" w:rsidP="00530844">
            <w:pPr>
              <w:jc w:val="center"/>
              <w:rPr>
                <w:rFonts w:asciiTheme="minorHAnsi" w:hAnsiTheme="minorHAnsi"/>
              </w:rPr>
            </w:pPr>
            <w:r w:rsidRPr="00530844">
              <w:rPr>
                <w:rFonts w:asciiTheme="minorHAnsi" w:hAnsiTheme="minorHAnsi"/>
              </w:rPr>
              <w:t xml:space="preserve">Σετ δεδομένων: </w:t>
            </w:r>
            <w:commentRangeStart w:id="9465"/>
            <w:commentRangeStart w:id="9466"/>
            <w:r w:rsidRPr="00530844">
              <w:rPr>
                <w:rFonts w:asciiTheme="minorHAnsi" w:hAnsiTheme="minorHAnsi"/>
              </w:rPr>
              <w:t>data60</w:t>
            </w:r>
            <w:commentRangeEnd w:id="9465"/>
            <w:r w:rsidR="00E05C4C">
              <w:rPr>
                <w:rStyle w:val="ad"/>
              </w:rPr>
              <w:commentReference w:id="9465"/>
            </w:r>
            <w:commentRangeEnd w:id="9466"/>
            <w:r w:rsidR="00CD2868">
              <w:rPr>
                <w:rStyle w:val="ad"/>
              </w:rPr>
              <w:commentReference w:id="9466"/>
            </w:r>
          </w:p>
        </w:tc>
      </w:tr>
      <w:tr w:rsidR="00530844" w14:paraId="7F873E16" w14:textId="77777777" w:rsidTr="00530844">
        <w:tc>
          <w:tcPr>
            <w:tcW w:w="4631" w:type="dxa"/>
          </w:tcPr>
          <w:p w14:paraId="1B0629ED" w14:textId="77777777" w:rsidR="00530844" w:rsidRDefault="00530844" w:rsidP="00530844">
            <w:pPr>
              <w:jc w:val="center"/>
            </w:pPr>
            <w:r>
              <w:rPr>
                <w:noProof/>
                <w:lang w:eastAsia="el-GR"/>
              </w:rPr>
              <w:drawing>
                <wp:inline distT="0" distB="0" distL="0" distR="0" wp14:anchorId="5FEEDA4F" wp14:editId="6939EC5A">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8800" cy="1980000"/>
                          </a:xfrm>
                          <a:prstGeom prst="rect">
                            <a:avLst/>
                          </a:prstGeom>
                        </pic:spPr>
                      </pic:pic>
                    </a:graphicData>
                  </a:graphic>
                </wp:inline>
              </w:drawing>
            </w:r>
          </w:p>
        </w:tc>
        <w:tc>
          <w:tcPr>
            <w:tcW w:w="5293" w:type="dxa"/>
          </w:tcPr>
          <w:p w14:paraId="5683209E" w14:textId="77777777" w:rsidR="00530844" w:rsidRDefault="00530844" w:rsidP="00530844">
            <w:pPr>
              <w:jc w:val="center"/>
            </w:pPr>
            <w:r>
              <w:rPr>
                <w:noProof/>
                <w:lang w:eastAsia="el-GR"/>
              </w:rPr>
              <w:drawing>
                <wp:inline distT="0" distB="0" distL="0" distR="0" wp14:anchorId="6E2D28DC" wp14:editId="55857CE7">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2400" cy="1980000"/>
                          </a:xfrm>
                          <a:prstGeom prst="rect">
                            <a:avLst/>
                          </a:prstGeom>
                        </pic:spPr>
                      </pic:pic>
                    </a:graphicData>
                  </a:graphic>
                </wp:inline>
              </w:drawing>
            </w:r>
          </w:p>
        </w:tc>
      </w:tr>
      <w:tr w:rsidR="00530844" w14:paraId="0BAE1583" w14:textId="77777777" w:rsidTr="00530844">
        <w:tc>
          <w:tcPr>
            <w:tcW w:w="4631" w:type="dxa"/>
          </w:tcPr>
          <w:p w14:paraId="0265D964" w14:textId="13991B86" w:rsidR="00530844" w:rsidRPr="00530844" w:rsidRDefault="00530844" w:rsidP="00530844">
            <w:pPr>
              <w:pStyle w:val="aa"/>
              <w:jc w:val="center"/>
              <w:rPr>
                <w:sz w:val="14"/>
                <w:szCs w:val="14"/>
              </w:rPr>
            </w:pPr>
            <w:bookmarkStart w:id="9467" w:name="_Ref64082112"/>
            <w:bookmarkStart w:id="9468" w:name="_Toc61618656"/>
            <w:bookmarkStart w:id="9469" w:name="_Toc62231468"/>
            <w:bookmarkStart w:id="9470" w:name="_Toc63089772"/>
            <w:bookmarkStart w:id="9471" w:name="_Toc63089848"/>
            <w:bookmarkStart w:id="9472" w:name="_Toc63885458"/>
            <w:bookmarkStart w:id="9473" w:name="_Toc64223210"/>
            <w:r w:rsidRPr="00EC7B21">
              <w:rPr>
                <w:b/>
                <w:sz w:val="14"/>
                <w:szCs w:val="14"/>
                <w:rPrChange w:id="9474" w:author="mpountou" w:date="2021-02-10T22:36:00Z">
                  <w:rPr>
                    <w:sz w:val="14"/>
                    <w:szCs w:val="14"/>
                  </w:rPr>
                </w:rPrChange>
              </w:rPr>
              <w:t xml:space="preserve">Εικόνα </w:t>
            </w:r>
            <w:r w:rsidRPr="00EC7B21">
              <w:rPr>
                <w:b/>
                <w:sz w:val="14"/>
                <w:szCs w:val="14"/>
                <w:rPrChange w:id="9475" w:author="mpountou" w:date="2021-02-10T22:36:00Z">
                  <w:rPr>
                    <w:sz w:val="14"/>
                    <w:szCs w:val="14"/>
                  </w:rPr>
                </w:rPrChange>
              </w:rPr>
              <w:fldChar w:fldCharType="begin"/>
            </w:r>
            <w:r w:rsidRPr="00EC7B21">
              <w:rPr>
                <w:b/>
                <w:sz w:val="14"/>
                <w:szCs w:val="14"/>
                <w:rPrChange w:id="9476" w:author="mpountou" w:date="2021-02-10T22:36:00Z">
                  <w:rPr>
                    <w:sz w:val="14"/>
                    <w:szCs w:val="14"/>
                  </w:rPr>
                </w:rPrChange>
              </w:rPr>
              <w:instrText xml:space="preserve"> SEQ Εικόνα \* ARABIC </w:instrText>
            </w:r>
            <w:r w:rsidRPr="00EC7B21">
              <w:rPr>
                <w:b/>
                <w:sz w:val="14"/>
                <w:szCs w:val="14"/>
                <w:rPrChange w:id="9477" w:author="mpountou" w:date="2021-02-10T22:36:00Z">
                  <w:rPr>
                    <w:noProof/>
                    <w:sz w:val="14"/>
                    <w:szCs w:val="14"/>
                  </w:rPr>
                </w:rPrChange>
              </w:rPr>
              <w:fldChar w:fldCharType="separate"/>
            </w:r>
            <w:ins w:id="9478" w:author="mpountou" w:date="2021-02-14T02:13:00Z">
              <w:r w:rsidR="004344EE">
                <w:rPr>
                  <w:b/>
                  <w:noProof/>
                  <w:sz w:val="14"/>
                  <w:szCs w:val="14"/>
                </w:rPr>
                <w:t>45</w:t>
              </w:r>
            </w:ins>
            <w:del w:id="9479" w:author="mpountou" w:date="2021-02-12T21:41:00Z">
              <w:r w:rsidR="005F634F" w:rsidRPr="00EC7B21" w:rsidDel="00E6746E">
                <w:rPr>
                  <w:b/>
                  <w:noProof/>
                  <w:sz w:val="14"/>
                  <w:szCs w:val="14"/>
                  <w:rPrChange w:id="9480" w:author="mpountou" w:date="2021-02-10T22:36:00Z">
                    <w:rPr>
                      <w:noProof/>
                      <w:sz w:val="14"/>
                      <w:szCs w:val="14"/>
                    </w:rPr>
                  </w:rPrChange>
                </w:rPr>
                <w:delText>43</w:delText>
              </w:r>
            </w:del>
            <w:r w:rsidRPr="00EC7B21">
              <w:rPr>
                <w:b/>
                <w:noProof/>
                <w:sz w:val="14"/>
                <w:szCs w:val="14"/>
                <w:rPrChange w:id="9481" w:author="mpountou" w:date="2021-02-10T22:36:00Z">
                  <w:rPr>
                    <w:noProof/>
                    <w:sz w:val="14"/>
                    <w:szCs w:val="14"/>
                  </w:rPr>
                </w:rPrChange>
              </w:rPr>
              <w:fldChar w:fldCharType="end"/>
            </w:r>
            <w:bookmarkEnd w:id="9467"/>
            <w:r w:rsidRPr="00530844">
              <w:rPr>
                <w:sz w:val="14"/>
                <w:szCs w:val="14"/>
              </w:rPr>
              <w:t xml:space="preserve"> </w:t>
            </w:r>
            <w:ins w:id="9482" w:author="mpountou" w:date="2021-02-10T22:36:00Z">
              <w:r w:rsidR="00EC7B21" w:rsidRPr="00EC7B21">
                <w:rPr>
                  <w:sz w:val="14"/>
                  <w:szCs w:val="14"/>
                  <w:rPrChange w:id="9483" w:author="mpountou" w:date="2021-02-10T22:36:00Z">
                    <w:rPr>
                      <w:sz w:val="14"/>
                      <w:szCs w:val="14"/>
                      <w:lang w:val="en-US"/>
                    </w:rPr>
                  </w:rPrChange>
                </w:rPr>
                <w:t xml:space="preserve">- </w:t>
              </w:r>
            </w:ins>
            <w:r w:rsidRPr="00530844">
              <w:rPr>
                <w:sz w:val="14"/>
                <w:szCs w:val="14"/>
              </w:rPr>
              <w:t>Υλοποίηση Τυχαία Δάση - Διάγραμμα μετρικών rmse και mae – data30</w:t>
            </w:r>
            <w:bookmarkEnd w:id="9468"/>
            <w:bookmarkEnd w:id="9469"/>
            <w:bookmarkEnd w:id="9470"/>
            <w:bookmarkEnd w:id="9471"/>
            <w:bookmarkEnd w:id="9472"/>
            <w:bookmarkEnd w:id="9473"/>
          </w:p>
        </w:tc>
        <w:tc>
          <w:tcPr>
            <w:tcW w:w="5293" w:type="dxa"/>
          </w:tcPr>
          <w:p w14:paraId="18518D80" w14:textId="2EE1364B" w:rsidR="00530844" w:rsidRPr="00530844" w:rsidRDefault="00530844" w:rsidP="00530844">
            <w:pPr>
              <w:pStyle w:val="aa"/>
              <w:jc w:val="center"/>
              <w:rPr>
                <w:b/>
                <w:sz w:val="14"/>
                <w:szCs w:val="14"/>
                <w:u w:val="single"/>
              </w:rPr>
            </w:pPr>
            <w:bookmarkStart w:id="9484" w:name="_Ref64082120"/>
            <w:bookmarkStart w:id="9485" w:name="_Toc61618657"/>
            <w:bookmarkStart w:id="9486" w:name="_Toc62231469"/>
            <w:bookmarkStart w:id="9487" w:name="_Toc63089773"/>
            <w:bookmarkStart w:id="9488" w:name="_Toc63089849"/>
            <w:bookmarkStart w:id="9489" w:name="_Toc63885459"/>
            <w:bookmarkStart w:id="9490" w:name="_Toc64223211"/>
            <w:r w:rsidRPr="00EC7B21">
              <w:rPr>
                <w:b/>
                <w:sz w:val="14"/>
                <w:szCs w:val="14"/>
                <w:rPrChange w:id="9491" w:author="mpountou" w:date="2021-02-10T22:36:00Z">
                  <w:rPr>
                    <w:sz w:val="14"/>
                    <w:szCs w:val="14"/>
                  </w:rPr>
                </w:rPrChange>
              </w:rPr>
              <w:t xml:space="preserve">Εικόνα </w:t>
            </w:r>
            <w:r w:rsidRPr="00EC7B21">
              <w:rPr>
                <w:b/>
                <w:sz w:val="14"/>
                <w:szCs w:val="14"/>
                <w:rPrChange w:id="9492" w:author="mpountou" w:date="2021-02-10T22:36:00Z">
                  <w:rPr>
                    <w:sz w:val="14"/>
                    <w:szCs w:val="14"/>
                  </w:rPr>
                </w:rPrChange>
              </w:rPr>
              <w:fldChar w:fldCharType="begin"/>
            </w:r>
            <w:r w:rsidRPr="00EC7B21">
              <w:rPr>
                <w:b/>
                <w:sz w:val="14"/>
                <w:szCs w:val="14"/>
                <w:rPrChange w:id="9493" w:author="mpountou" w:date="2021-02-10T22:36:00Z">
                  <w:rPr>
                    <w:sz w:val="14"/>
                    <w:szCs w:val="14"/>
                  </w:rPr>
                </w:rPrChange>
              </w:rPr>
              <w:instrText xml:space="preserve"> SEQ Εικόνα \* ARABIC </w:instrText>
            </w:r>
            <w:r w:rsidRPr="00EC7B21">
              <w:rPr>
                <w:b/>
                <w:sz w:val="14"/>
                <w:szCs w:val="14"/>
                <w:rPrChange w:id="9494" w:author="mpountou" w:date="2021-02-10T22:36:00Z">
                  <w:rPr>
                    <w:noProof/>
                    <w:sz w:val="14"/>
                    <w:szCs w:val="14"/>
                  </w:rPr>
                </w:rPrChange>
              </w:rPr>
              <w:fldChar w:fldCharType="separate"/>
            </w:r>
            <w:ins w:id="9495" w:author="mpountou" w:date="2021-02-14T02:13:00Z">
              <w:r w:rsidR="004344EE">
                <w:rPr>
                  <w:b/>
                  <w:noProof/>
                  <w:sz w:val="14"/>
                  <w:szCs w:val="14"/>
                </w:rPr>
                <w:t>46</w:t>
              </w:r>
            </w:ins>
            <w:del w:id="9496" w:author="mpountou" w:date="2021-02-12T21:41:00Z">
              <w:r w:rsidR="005F634F" w:rsidRPr="00EC7B21" w:rsidDel="00E6746E">
                <w:rPr>
                  <w:b/>
                  <w:noProof/>
                  <w:sz w:val="14"/>
                  <w:szCs w:val="14"/>
                  <w:rPrChange w:id="9497" w:author="mpountou" w:date="2021-02-10T22:36:00Z">
                    <w:rPr>
                      <w:noProof/>
                      <w:sz w:val="14"/>
                      <w:szCs w:val="14"/>
                    </w:rPr>
                  </w:rPrChange>
                </w:rPr>
                <w:delText>44</w:delText>
              </w:r>
            </w:del>
            <w:r w:rsidRPr="00EC7B21">
              <w:rPr>
                <w:b/>
                <w:noProof/>
                <w:sz w:val="14"/>
                <w:szCs w:val="14"/>
                <w:rPrChange w:id="9498" w:author="mpountou" w:date="2021-02-10T22:36:00Z">
                  <w:rPr>
                    <w:noProof/>
                    <w:sz w:val="14"/>
                    <w:szCs w:val="14"/>
                  </w:rPr>
                </w:rPrChange>
              </w:rPr>
              <w:fldChar w:fldCharType="end"/>
            </w:r>
            <w:bookmarkEnd w:id="9484"/>
            <w:ins w:id="9499" w:author="mpountou" w:date="2021-02-10T22:36:00Z">
              <w:r w:rsidR="00EC7B21" w:rsidRPr="00EC7B21">
                <w:rPr>
                  <w:sz w:val="14"/>
                  <w:szCs w:val="14"/>
                  <w:rPrChange w:id="9500" w:author="mpountou" w:date="2021-02-10T22:36:00Z">
                    <w:rPr>
                      <w:sz w:val="14"/>
                      <w:szCs w:val="14"/>
                      <w:lang w:val="en-US"/>
                    </w:rPr>
                  </w:rPrChange>
                </w:rPr>
                <w:t xml:space="preserve"> -</w:t>
              </w:r>
            </w:ins>
            <w:r w:rsidRPr="00530844">
              <w:rPr>
                <w:sz w:val="14"/>
                <w:szCs w:val="14"/>
              </w:rPr>
              <w:t xml:space="preserve"> Υλοποίηση Τυχαία Δάση - Διάγραμμα μετρικών rmse και mae – data60</w:t>
            </w:r>
            <w:bookmarkEnd w:id="9485"/>
            <w:bookmarkEnd w:id="9486"/>
            <w:bookmarkEnd w:id="9487"/>
            <w:bookmarkEnd w:id="9488"/>
            <w:bookmarkEnd w:id="9489"/>
            <w:bookmarkEnd w:id="9490"/>
          </w:p>
        </w:tc>
      </w:tr>
    </w:tbl>
    <w:p w14:paraId="307BFAF0" w14:textId="77777777" w:rsidR="00A078FF" w:rsidRPr="006256DD" w:rsidRDefault="00A078FF" w:rsidP="00A078FF">
      <w:pPr>
        <w:rPr>
          <w:sz w:val="10"/>
          <w:szCs w:val="10"/>
        </w:rPr>
      </w:pPr>
    </w:p>
    <w:p w14:paraId="1F569372" w14:textId="77777777"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14:paraId="5763301D" w14:textId="77777777" w:rsidR="00A078FF" w:rsidRDefault="00A078FF" w:rsidP="003924CA">
      <w:pPr>
        <w:jc w:val="center"/>
      </w:pPr>
      <w:r>
        <w:rPr>
          <w:noProof/>
          <w:lang w:eastAsia="el-GR"/>
        </w:rPr>
        <w:drawing>
          <wp:inline distT="0" distB="0" distL="0" distR="0" wp14:anchorId="7D1582DB" wp14:editId="3D49FCB3">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200" cy="2160000"/>
                    </a:xfrm>
                    <a:prstGeom prst="rect">
                      <a:avLst/>
                    </a:prstGeom>
                  </pic:spPr>
                </pic:pic>
              </a:graphicData>
            </a:graphic>
          </wp:inline>
        </w:drawing>
      </w:r>
    </w:p>
    <w:p w14:paraId="1339AF1D" w14:textId="50E33473" w:rsidR="00ED6A9F" w:rsidRPr="006256DD" w:rsidDel="00D6758D" w:rsidRDefault="00ED6A9F" w:rsidP="00ED6A9F">
      <w:pPr>
        <w:pStyle w:val="aa"/>
        <w:jc w:val="center"/>
        <w:rPr>
          <w:del w:id="9501" w:author="mpountou" w:date="2021-02-13T04:16:00Z"/>
          <w:sz w:val="14"/>
          <w:szCs w:val="14"/>
        </w:rPr>
      </w:pPr>
      <w:bookmarkStart w:id="9502" w:name="_Ref64082126"/>
      <w:bookmarkStart w:id="9503" w:name="_Toc61618658"/>
      <w:bookmarkStart w:id="9504" w:name="_Toc62231470"/>
      <w:bookmarkStart w:id="9505" w:name="_Toc63089774"/>
      <w:bookmarkStart w:id="9506" w:name="_Toc63089850"/>
      <w:bookmarkStart w:id="9507" w:name="_Toc63885460"/>
      <w:bookmarkStart w:id="9508" w:name="_Toc64223212"/>
      <w:r w:rsidRPr="00EC7B21">
        <w:rPr>
          <w:b/>
          <w:i w:val="0"/>
          <w:iCs w:val="0"/>
          <w:sz w:val="14"/>
          <w:szCs w:val="14"/>
          <w:rPrChange w:id="9509" w:author="mpountou" w:date="2021-02-10T22:36:00Z">
            <w:rPr>
              <w:i w:val="0"/>
              <w:iCs w:val="0"/>
              <w:sz w:val="14"/>
              <w:szCs w:val="14"/>
            </w:rPr>
          </w:rPrChange>
        </w:rPr>
        <w:t xml:space="preserve">Εικόνα </w:t>
      </w:r>
      <w:r w:rsidR="00CA5334" w:rsidRPr="00EC7B21">
        <w:rPr>
          <w:b/>
          <w:i w:val="0"/>
          <w:iCs w:val="0"/>
          <w:sz w:val="14"/>
          <w:szCs w:val="14"/>
          <w:rPrChange w:id="9510" w:author="mpountou" w:date="2021-02-10T22:36:00Z">
            <w:rPr>
              <w:i w:val="0"/>
              <w:iCs w:val="0"/>
              <w:sz w:val="14"/>
              <w:szCs w:val="14"/>
            </w:rPr>
          </w:rPrChange>
        </w:rPr>
        <w:fldChar w:fldCharType="begin"/>
      </w:r>
      <w:r w:rsidR="00CA5334" w:rsidRPr="00EC7B21">
        <w:rPr>
          <w:b/>
          <w:i w:val="0"/>
          <w:iCs w:val="0"/>
          <w:sz w:val="14"/>
          <w:szCs w:val="14"/>
          <w:rPrChange w:id="9511" w:author="mpountou" w:date="2021-02-10T22:36:00Z">
            <w:rPr>
              <w:i w:val="0"/>
              <w:iCs w:val="0"/>
              <w:sz w:val="14"/>
              <w:szCs w:val="14"/>
            </w:rPr>
          </w:rPrChange>
        </w:rPr>
        <w:instrText xml:space="preserve"> SEQ Εικόνα \* ARABIC </w:instrText>
      </w:r>
      <w:r w:rsidR="00CA5334" w:rsidRPr="00EC7B21">
        <w:rPr>
          <w:b/>
          <w:i w:val="0"/>
          <w:iCs w:val="0"/>
          <w:sz w:val="14"/>
          <w:szCs w:val="14"/>
          <w:rPrChange w:id="9512" w:author="mpountou" w:date="2021-02-10T22:36:00Z">
            <w:rPr>
              <w:i w:val="0"/>
              <w:iCs w:val="0"/>
              <w:noProof/>
              <w:sz w:val="14"/>
              <w:szCs w:val="14"/>
            </w:rPr>
          </w:rPrChange>
        </w:rPr>
        <w:fldChar w:fldCharType="separate"/>
      </w:r>
      <w:ins w:id="9513" w:author="mpountou" w:date="2021-02-14T02:13:00Z">
        <w:r w:rsidR="004344EE">
          <w:rPr>
            <w:b/>
            <w:i w:val="0"/>
            <w:iCs w:val="0"/>
            <w:noProof/>
            <w:sz w:val="14"/>
            <w:szCs w:val="14"/>
          </w:rPr>
          <w:t>47</w:t>
        </w:r>
      </w:ins>
      <w:del w:id="9514" w:author="mpountou" w:date="2021-02-12T21:41:00Z">
        <w:r w:rsidR="005F634F" w:rsidRPr="00EC7B21" w:rsidDel="00E6746E">
          <w:rPr>
            <w:b/>
            <w:i w:val="0"/>
            <w:iCs w:val="0"/>
            <w:noProof/>
            <w:sz w:val="14"/>
            <w:szCs w:val="14"/>
            <w:rPrChange w:id="9515" w:author="mpountou" w:date="2021-02-10T22:36:00Z">
              <w:rPr>
                <w:i w:val="0"/>
                <w:iCs w:val="0"/>
                <w:noProof/>
                <w:sz w:val="14"/>
                <w:szCs w:val="14"/>
              </w:rPr>
            </w:rPrChange>
          </w:rPr>
          <w:delText>45</w:delText>
        </w:r>
      </w:del>
      <w:r w:rsidR="00CA5334" w:rsidRPr="00EC7B21">
        <w:rPr>
          <w:b/>
          <w:i w:val="0"/>
          <w:iCs w:val="0"/>
          <w:noProof/>
          <w:sz w:val="14"/>
          <w:szCs w:val="14"/>
          <w:rPrChange w:id="9516" w:author="mpountou" w:date="2021-02-10T22:36:00Z">
            <w:rPr>
              <w:i w:val="0"/>
              <w:iCs w:val="0"/>
              <w:noProof/>
              <w:sz w:val="14"/>
              <w:szCs w:val="14"/>
            </w:rPr>
          </w:rPrChange>
        </w:rPr>
        <w:fldChar w:fldCharType="end"/>
      </w:r>
      <w:bookmarkEnd w:id="9502"/>
      <w:r w:rsidRPr="006256DD">
        <w:rPr>
          <w:sz w:val="14"/>
          <w:szCs w:val="14"/>
        </w:rPr>
        <w:t xml:space="preserve"> </w:t>
      </w:r>
      <w:ins w:id="9517" w:author="mpountou" w:date="2021-02-10T22:36:00Z">
        <w:r w:rsidR="00EC7B21" w:rsidRPr="00EC7B21">
          <w:rPr>
            <w:i w:val="0"/>
            <w:iCs w:val="0"/>
            <w:sz w:val="14"/>
            <w:szCs w:val="14"/>
            <w:rPrChange w:id="9518" w:author="mpountou" w:date="2021-02-10T22:37:00Z">
              <w:rPr>
                <w:i w:val="0"/>
                <w:iCs w:val="0"/>
                <w:sz w:val="14"/>
                <w:szCs w:val="14"/>
                <w:lang w:val="en-US"/>
              </w:rPr>
            </w:rPrChange>
          </w:rPr>
          <w:t>-</w:t>
        </w:r>
      </w:ins>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9503"/>
      <w:bookmarkEnd w:id="9504"/>
      <w:bookmarkEnd w:id="9505"/>
      <w:bookmarkEnd w:id="9506"/>
      <w:bookmarkEnd w:id="9507"/>
      <w:bookmarkEnd w:id="9508"/>
    </w:p>
    <w:p w14:paraId="26FFB890" w14:textId="77777777" w:rsidR="0066632B" w:rsidRDefault="0066632B">
      <w:pPr>
        <w:pStyle w:val="aa"/>
        <w:jc w:val="center"/>
        <w:pPrChange w:id="9519" w:author="mpountou" w:date="2021-02-13T04:16:00Z">
          <w:pPr/>
        </w:pPrChange>
      </w:pPr>
    </w:p>
    <w:p w14:paraId="3B583BAA" w14:textId="77777777" w:rsidR="0066632B" w:rsidRPr="00E05C4C" w:rsidRDefault="0066632B" w:rsidP="0066632B">
      <w:pPr>
        <w:pStyle w:val="3"/>
        <w:rPr>
          <w:b/>
          <w:bCs/>
          <w:rPrChange w:id="9520" w:author="Sotirios Filippos Tsarouchis" w:date="2021-02-10T15:14:00Z">
            <w:rPr/>
          </w:rPrChange>
        </w:rPr>
      </w:pPr>
      <w:bookmarkStart w:id="9521" w:name="_Toc64223443"/>
      <w:r w:rsidRPr="00E05C4C">
        <w:rPr>
          <w:b/>
          <w:bCs/>
          <w:rPrChange w:id="9522" w:author="Sotirios Filippos Tsarouchis" w:date="2021-02-10T15:14:00Z">
            <w:rPr/>
          </w:rPrChange>
        </w:rPr>
        <w:lastRenderedPageBreak/>
        <w:t>Κάλυψη και Ποικιλία</w:t>
      </w:r>
      <w:bookmarkEnd w:id="9521"/>
      <w:r w:rsidRPr="00E05C4C">
        <w:rPr>
          <w:b/>
          <w:bCs/>
          <w:rPrChange w:id="9523" w:author="Sotirios Filippos Tsarouchis" w:date="2021-02-10T15:14:00Z">
            <w:rPr/>
          </w:rPrChange>
        </w:rPr>
        <w:t xml:space="preserve"> </w:t>
      </w:r>
    </w:p>
    <w:p w14:paraId="42F5A9F2" w14:textId="0990840D" w:rsidR="003F41F5" w:rsidRDefault="003F41F5" w:rsidP="003F41F5">
      <w:pPr>
        <w:rPr>
          <w:ins w:id="9524" w:author="mpountou" w:date="2021-02-13T04:18:00Z"/>
        </w:rPr>
      </w:pPr>
    </w:p>
    <w:p w14:paraId="6A0B29A7" w14:textId="10166FAB" w:rsidR="00DA7511" w:rsidRPr="00474805" w:rsidRDefault="00DA7511" w:rsidP="00DA7511">
      <w:pPr>
        <w:rPr>
          <w:ins w:id="9525" w:author="mpountou" w:date="2021-02-13T04:18:00Z"/>
          <w:i/>
          <w:szCs w:val="22"/>
        </w:rPr>
      </w:pPr>
      <w:ins w:id="9526" w:author="mpountou" w:date="2021-02-13T04:18:00Z">
        <w:r w:rsidRPr="00DA7511">
          <w:t xml:space="preserve">Για το σετ δεδομένων </w:t>
        </w:r>
        <w:r w:rsidRPr="00DA7511">
          <w:rPr>
            <w:lang w:val="en-US"/>
          </w:rPr>
          <w:t>data</w:t>
        </w:r>
        <w:r w:rsidRPr="00DA7511">
          <w:t xml:space="preserve">30 φαίνεται ότι από τα μη αξιολογημένα ρούχα βαθμολογήθηκαν θετικά το </w:t>
        </w:r>
        <w:r>
          <w:t>41</w:t>
        </w:r>
        <w:r w:rsidRPr="00DA7511">
          <w:t xml:space="preserve">% και αρνητικά μόλις το 29% συνολικά για όλους τους χρήστες στο </w:t>
        </w:r>
        <w:r w:rsidRPr="00474805">
          <w:rPr>
            <w:szCs w:val="22"/>
          </w:rPr>
          <w:t xml:space="preserve">σύστημα </w:t>
        </w:r>
        <w:r w:rsidRPr="00474805">
          <w:rPr>
            <w:i/>
            <w:szCs w:val="22"/>
          </w:rPr>
          <w:t>(</w:t>
        </w:r>
      </w:ins>
      <w:ins w:id="9527" w:author="mpountou" w:date="2021-02-13T04:21:00Z">
        <w:r w:rsidR="00984B6C" w:rsidRPr="00474805">
          <w:rPr>
            <w:i/>
            <w:szCs w:val="22"/>
          </w:rPr>
          <w:fldChar w:fldCharType="begin"/>
        </w:r>
        <w:r w:rsidR="00984B6C" w:rsidRPr="00984B6C">
          <w:rPr>
            <w:i/>
            <w:szCs w:val="22"/>
            <w:rPrChange w:id="9528" w:author="mpountou" w:date="2021-02-13T04:21:00Z">
              <w:rPr>
                <w:i/>
              </w:rPr>
            </w:rPrChange>
          </w:rPr>
          <w:instrText xml:space="preserve"> REF _Ref64082496 \h </w:instrText>
        </w:r>
      </w:ins>
      <w:r w:rsidR="00984B6C" w:rsidRPr="00984B6C">
        <w:rPr>
          <w:i/>
          <w:szCs w:val="22"/>
        </w:rPr>
        <w:instrText xml:space="preserve"> \* MERGEFORMAT </w:instrText>
      </w:r>
      <w:r w:rsidR="00984B6C" w:rsidRPr="00474805">
        <w:rPr>
          <w:i/>
          <w:szCs w:val="22"/>
        </w:rPr>
      </w:r>
      <w:r w:rsidR="00984B6C" w:rsidRPr="00474805">
        <w:rPr>
          <w:i/>
          <w:szCs w:val="22"/>
          <w:rPrChange w:id="9529" w:author="mpountou" w:date="2021-02-13T04:21:00Z">
            <w:rPr>
              <w:i/>
              <w:szCs w:val="22"/>
            </w:rPr>
          </w:rPrChange>
        </w:rPr>
        <w:fldChar w:fldCharType="separate"/>
      </w:r>
      <w:ins w:id="9530" w:author="mpountou" w:date="2021-02-14T02:13:00Z">
        <w:r w:rsidR="004344EE" w:rsidRPr="004344EE">
          <w:rPr>
            <w:i/>
            <w:szCs w:val="22"/>
            <w:rPrChange w:id="9531" w:author="mpountou" w:date="2021-02-14T02:13:00Z">
              <w:rPr>
                <w:sz w:val="14"/>
                <w:szCs w:val="14"/>
              </w:rPr>
            </w:rPrChange>
          </w:rPr>
          <w:t xml:space="preserve">Εικόνα </w:t>
        </w:r>
        <w:r w:rsidR="004344EE" w:rsidRPr="004344EE">
          <w:rPr>
            <w:i/>
            <w:noProof/>
            <w:szCs w:val="22"/>
            <w:rPrChange w:id="9532" w:author="mpountou" w:date="2021-02-14T02:13:00Z">
              <w:rPr>
                <w:b/>
                <w:noProof/>
                <w:sz w:val="14"/>
                <w:szCs w:val="14"/>
              </w:rPr>
            </w:rPrChange>
          </w:rPr>
          <w:t>48</w:t>
        </w:r>
      </w:ins>
      <w:ins w:id="9533" w:author="mpountou" w:date="2021-02-13T04:21:00Z">
        <w:r w:rsidR="00984B6C" w:rsidRPr="00474805">
          <w:rPr>
            <w:i/>
            <w:szCs w:val="22"/>
          </w:rPr>
          <w:fldChar w:fldCharType="end"/>
        </w:r>
      </w:ins>
      <w:ins w:id="9534" w:author="mpountou" w:date="2021-02-13T04:18:00Z">
        <w:r w:rsidRPr="00474805">
          <w:rPr>
            <w:i/>
            <w:szCs w:val="22"/>
          </w:rPr>
          <w:t>).</w:t>
        </w:r>
        <w:r w:rsidRPr="00474805">
          <w:rPr>
            <w:szCs w:val="22"/>
          </w:rPr>
          <w:t xml:space="preserve"> Για το σετ δεδομένων </w:t>
        </w:r>
        <w:r w:rsidRPr="00596BE5">
          <w:rPr>
            <w:szCs w:val="22"/>
            <w:lang w:val="en-US"/>
          </w:rPr>
          <w:t>data</w:t>
        </w:r>
        <w:r w:rsidRPr="00596BE5">
          <w:rPr>
            <w:szCs w:val="22"/>
          </w:rPr>
          <w:t xml:space="preserve">60 βαθμολογήθηκαν θετικά το 23% και αρνητικά το 17% </w:t>
        </w:r>
        <w:r w:rsidRPr="00C908A5">
          <w:rPr>
            <w:i/>
            <w:szCs w:val="22"/>
          </w:rPr>
          <w:t>(</w:t>
        </w:r>
      </w:ins>
      <w:ins w:id="9535" w:author="mpountou" w:date="2021-02-13T04:21:00Z">
        <w:r w:rsidR="00984B6C" w:rsidRPr="00474805">
          <w:rPr>
            <w:i/>
            <w:szCs w:val="22"/>
          </w:rPr>
          <w:fldChar w:fldCharType="begin"/>
        </w:r>
        <w:r w:rsidR="00984B6C" w:rsidRPr="00984B6C">
          <w:rPr>
            <w:i/>
            <w:szCs w:val="22"/>
            <w:rPrChange w:id="9536" w:author="mpountou" w:date="2021-02-13T04:21:00Z">
              <w:rPr>
                <w:i/>
              </w:rPr>
            </w:rPrChange>
          </w:rPr>
          <w:instrText xml:space="preserve"> REF _Ref64082503 \h </w:instrText>
        </w:r>
      </w:ins>
      <w:r w:rsidR="00984B6C" w:rsidRPr="00984B6C">
        <w:rPr>
          <w:i/>
          <w:szCs w:val="22"/>
        </w:rPr>
        <w:instrText xml:space="preserve"> \* MERGEFORMAT </w:instrText>
      </w:r>
      <w:r w:rsidR="00984B6C" w:rsidRPr="00474805">
        <w:rPr>
          <w:i/>
          <w:szCs w:val="22"/>
        </w:rPr>
      </w:r>
      <w:r w:rsidR="00984B6C" w:rsidRPr="00474805">
        <w:rPr>
          <w:i/>
          <w:szCs w:val="22"/>
          <w:rPrChange w:id="9537" w:author="mpountou" w:date="2021-02-13T04:21:00Z">
            <w:rPr>
              <w:i/>
              <w:szCs w:val="22"/>
            </w:rPr>
          </w:rPrChange>
        </w:rPr>
        <w:fldChar w:fldCharType="separate"/>
      </w:r>
      <w:ins w:id="9538" w:author="mpountou" w:date="2021-02-14T02:13:00Z">
        <w:r w:rsidR="004344EE" w:rsidRPr="004344EE">
          <w:rPr>
            <w:i/>
            <w:szCs w:val="22"/>
            <w:rPrChange w:id="9539" w:author="mpountou" w:date="2021-02-14T02:13:00Z">
              <w:rPr>
                <w:sz w:val="14"/>
                <w:szCs w:val="14"/>
              </w:rPr>
            </w:rPrChange>
          </w:rPr>
          <w:t xml:space="preserve">Εικόνα </w:t>
        </w:r>
        <w:r w:rsidR="004344EE" w:rsidRPr="004344EE">
          <w:rPr>
            <w:i/>
            <w:noProof/>
            <w:szCs w:val="22"/>
            <w:rPrChange w:id="9540" w:author="mpountou" w:date="2021-02-14T02:13:00Z">
              <w:rPr>
                <w:b/>
                <w:noProof/>
                <w:sz w:val="14"/>
                <w:szCs w:val="14"/>
              </w:rPr>
            </w:rPrChange>
          </w:rPr>
          <w:t>49</w:t>
        </w:r>
      </w:ins>
      <w:ins w:id="9541" w:author="mpountou" w:date="2021-02-13T04:21:00Z">
        <w:r w:rsidR="00984B6C" w:rsidRPr="00474805">
          <w:rPr>
            <w:i/>
            <w:szCs w:val="22"/>
          </w:rPr>
          <w:fldChar w:fldCharType="end"/>
        </w:r>
      </w:ins>
      <w:ins w:id="9542" w:author="mpountou" w:date="2021-02-13T04:18:00Z">
        <w:r w:rsidRPr="00474805">
          <w:rPr>
            <w:i/>
            <w:szCs w:val="22"/>
          </w:rPr>
          <w:t>).</w:t>
        </w:r>
        <w:r w:rsidRPr="00474805">
          <w:rPr>
            <w:szCs w:val="22"/>
          </w:rPr>
          <w:t xml:space="preserve"> Τέλος για το σετ δεδομένων </w:t>
        </w:r>
        <w:r w:rsidRPr="00596BE5">
          <w:rPr>
            <w:szCs w:val="22"/>
            <w:lang w:val="en-US"/>
          </w:rPr>
          <w:t>movielens</w:t>
        </w:r>
        <w:r w:rsidRPr="00596BE5">
          <w:rPr>
            <w:szCs w:val="22"/>
          </w:rPr>
          <w:t>-100</w:t>
        </w:r>
        <w:r w:rsidRPr="00C908A5">
          <w:rPr>
            <w:szCs w:val="22"/>
            <w:lang w:val="en-US"/>
          </w:rPr>
          <w:t>k</w:t>
        </w:r>
        <w:r w:rsidRPr="00365999">
          <w:rPr>
            <w:szCs w:val="22"/>
          </w:rPr>
          <w:t xml:space="preserve"> βαθμολογήθηκαν θετικά 47% και αρνητικά 5</w:t>
        </w:r>
      </w:ins>
      <w:ins w:id="9543" w:author="mpountou" w:date="2021-02-13T04:19:00Z">
        <w:r w:rsidRPr="004344EE">
          <w:rPr>
            <w:szCs w:val="22"/>
          </w:rPr>
          <w:t>1</w:t>
        </w:r>
      </w:ins>
      <w:ins w:id="9544" w:author="mpountou" w:date="2021-02-13T04:18:00Z">
        <w:r w:rsidRPr="004344EE">
          <w:rPr>
            <w:szCs w:val="22"/>
          </w:rPr>
          <w:t xml:space="preserve">% </w:t>
        </w:r>
        <w:r w:rsidRPr="003D063F">
          <w:rPr>
            <w:i/>
            <w:szCs w:val="22"/>
          </w:rPr>
          <w:t>(</w:t>
        </w:r>
      </w:ins>
      <w:ins w:id="9545" w:author="mpountou" w:date="2021-02-13T04:21:00Z">
        <w:r w:rsidR="00984B6C" w:rsidRPr="00474805">
          <w:rPr>
            <w:i/>
            <w:szCs w:val="22"/>
          </w:rPr>
          <w:fldChar w:fldCharType="begin"/>
        </w:r>
        <w:r w:rsidR="00984B6C" w:rsidRPr="00984B6C">
          <w:rPr>
            <w:i/>
            <w:szCs w:val="22"/>
            <w:rPrChange w:id="9546" w:author="mpountou" w:date="2021-02-13T04:21:00Z">
              <w:rPr>
                <w:i/>
              </w:rPr>
            </w:rPrChange>
          </w:rPr>
          <w:instrText xml:space="preserve"> REF _Ref64082508 \h </w:instrText>
        </w:r>
      </w:ins>
      <w:r w:rsidR="00984B6C" w:rsidRPr="00984B6C">
        <w:rPr>
          <w:i/>
          <w:szCs w:val="22"/>
        </w:rPr>
        <w:instrText xml:space="preserve"> \* MERGEFORMAT </w:instrText>
      </w:r>
      <w:r w:rsidR="00984B6C" w:rsidRPr="00474805">
        <w:rPr>
          <w:i/>
          <w:szCs w:val="22"/>
        </w:rPr>
      </w:r>
      <w:r w:rsidR="00984B6C" w:rsidRPr="00474805">
        <w:rPr>
          <w:i/>
          <w:szCs w:val="22"/>
          <w:rPrChange w:id="9547" w:author="mpountou" w:date="2021-02-13T04:21:00Z">
            <w:rPr>
              <w:i/>
              <w:szCs w:val="22"/>
            </w:rPr>
          </w:rPrChange>
        </w:rPr>
        <w:fldChar w:fldCharType="separate"/>
      </w:r>
      <w:ins w:id="9548" w:author="mpountou" w:date="2021-02-14T02:13:00Z">
        <w:r w:rsidR="004344EE" w:rsidRPr="004344EE">
          <w:rPr>
            <w:i/>
            <w:szCs w:val="22"/>
            <w:rPrChange w:id="9549" w:author="mpountou" w:date="2021-02-14T02:13:00Z">
              <w:rPr>
                <w:sz w:val="14"/>
                <w:szCs w:val="14"/>
              </w:rPr>
            </w:rPrChange>
          </w:rPr>
          <w:t xml:space="preserve">Εικόνα </w:t>
        </w:r>
        <w:r w:rsidR="004344EE" w:rsidRPr="004344EE">
          <w:rPr>
            <w:i/>
            <w:noProof/>
            <w:szCs w:val="22"/>
            <w:rPrChange w:id="9550" w:author="mpountou" w:date="2021-02-14T02:13:00Z">
              <w:rPr>
                <w:b/>
                <w:noProof/>
                <w:sz w:val="14"/>
                <w:szCs w:val="14"/>
              </w:rPr>
            </w:rPrChange>
          </w:rPr>
          <w:t>50</w:t>
        </w:r>
      </w:ins>
      <w:ins w:id="9551" w:author="mpountou" w:date="2021-02-13T04:21:00Z">
        <w:r w:rsidR="00984B6C" w:rsidRPr="00474805">
          <w:rPr>
            <w:i/>
            <w:szCs w:val="22"/>
          </w:rPr>
          <w:fldChar w:fldCharType="end"/>
        </w:r>
      </w:ins>
      <w:ins w:id="9552" w:author="mpountou" w:date="2021-02-13T04:18:00Z">
        <w:r w:rsidRPr="00474805">
          <w:rPr>
            <w:i/>
            <w:szCs w:val="22"/>
          </w:rPr>
          <w:t>).</w:t>
        </w:r>
      </w:ins>
    </w:p>
    <w:p w14:paraId="4949E43A" w14:textId="2155C3FE" w:rsidR="00DA7511" w:rsidRPr="00DA7511" w:rsidRDefault="00DA7511" w:rsidP="00DA7511">
      <w:pPr>
        <w:rPr>
          <w:ins w:id="9553" w:author="mpountou" w:date="2021-02-13T04:18:00Z"/>
        </w:rPr>
      </w:pPr>
      <w:ins w:id="9554" w:author="mpountou" w:date="2021-02-13T04:18:00Z">
        <w:r w:rsidRPr="00DA7511">
          <w:t xml:space="preserve">Οι κατηγορίες των ρούχων στο σύνολο δεδομένων </w:t>
        </w:r>
        <w:r w:rsidRPr="00DA7511">
          <w:rPr>
            <w:lang w:val="en-US"/>
          </w:rPr>
          <w:t>data</w:t>
        </w:r>
        <w:r w:rsidRPr="00DA7511">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50%. Τα ίδια ακριβώς ισχύουν και για το σύνολο </w:t>
        </w:r>
        <w:r w:rsidRPr="00DA7511">
          <w:rPr>
            <w:lang w:val="en-US"/>
          </w:rPr>
          <w:t>data</w:t>
        </w:r>
        <w:r w:rsidRPr="00DA7511">
          <w:t>60 σε ποσοστό λίγο χαμηλότερο γύρ</w:t>
        </w:r>
      </w:ins>
      <w:ins w:id="9555" w:author="mpountou" w:date="2021-02-13T04:19:00Z">
        <w:r>
          <w:t>ω</w:t>
        </w:r>
      </w:ins>
      <w:ins w:id="9556" w:author="mpountou" w:date="2021-02-13T04:18:00Z">
        <w:r w:rsidRPr="00DA7511">
          <w:t xml:space="preserve"> στο </w:t>
        </w:r>
      </w:ins>
      <w:ins w:id="9557" w:author="mpountou" w:date="2021-02-13T04:19:00Z">
        <w:r>
          <w:t>50% με 55</w:t>
        </w:r>
      </w:ins>
      <w:ins w:id="9558" w:author="mpountou" w:date="2021-02-13T04:18:00Z">
        <w:r w:rsidRPr="00DA7511">
          <w:t xml:space="preserve">%. Τέλος για το </w:t>
        </w:r>
        <w:r w:rsidRPr="00DA7511">
          <w:rPr>
            <w:lang w:val="en-US"/>
          </w:rPr>
          <w:t>movielens</w:t>
        </w:r>
        <w:r w:rsidRPr="00DA7511">
          <w:t>-100</w:t>
        </w:r>
        <w:r w:rsidRPr="00DA7511">
          <w:rPr>
            <w:lang w:val="en-US"/>
          </w:rPr>
          <w:t>k</w:t>
        </w:r>
        <w:r w:rsidRPr="00DA7511">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35% με 40%.</w:t>
        </w:r>
      </w:ins>
    </w:p>
    <w:p w14:paraId="32C568E0" w14:textId="77777777" w:rsidR="00DA7511" w:rsidRPr="00DA7511" w:rsidRDefault="00DA7511" w:rsidP="00DA7511">
      <w:pPr>
        <w:rPr>
          <w:ins w:id="9559" w:author="mpountou" w:date="2021-02-13T04:18:00Z"/>
        </w:rPr>
      </w:pPr>
      <w:ins w:id="9560" w:author="mpountou" w:date="2021-02-13T04:18:00Z">
        <w:r w:rsidRPr="00DA7511">
          <w:t>Σε γενικό κλίμα τα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ανα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1F2EF436" w14:textId="77777777" w:rsidR="00E6737D" w:rsidRPr="006B0407" w:rsidRDefault="00E6737D" w:rsidP="0066632B"/>
    <w:p w14:paraId="675B7C94" w14:textId="77777777"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14:paraId="3BC7261D" w14:textId="77777777" w:rsidR="0066632B" w:rsidRPr="0066632B" w:rsidRDefault="0066632B" w:rsidP="00E6737D">
      <w:pPr>
        <w:jc w:val="center"/>
      </w:pPr>
      <w:r>
        <w:rPr>
          <w:noProof/>
          <w:lang w:eastAsia="el-GR"/>
        </w:rPr>
        <w:drawing>
          <wp:inline distT="0" distB="0" distL="0" distR="0" wp14:anchorId="5A7043A8" wp14:editId="1FF298CE">
            <wp:extent cx="5295600" cy="2880000"/>
            <wp:effectExtent l="0" t="0" r="63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5600" cy="2880000"/>
                    </a:xfrm>
                    <a:prstGeom prst="rect">
                      <a:avLst/>
                    </a:prstGeom>
                  </pic:spPr>
                </pic:pic>
              </a:graphicData>
            </a:graphic>
          </wp:inline>
        </w:drawing>
      </w:r>
    </w:p>
    <w:p w14:paraId="620DF309" w14:textId="1965D8F6" w:rsidR="00DD4B19" w:rsidRPr="00E6737D" w:rsidRDefault="0066632B" w:rsidP="0066632B">
      <w:pPr>
        <w:pStyle w:val="aa"/>
        <w:jc w:val="center"/>
        <w:rPr>
          <w:sz w:val="14"/>
          <w:szCs w:val="14"/>
        </w:rPr>
      </w:pPr>
      <w:bookmarkStart w:id="9561" w:name="_Ref64082496"/>
      <w:bookmarkStart w:id="9562" w:name="_Toc61618659"/>
      <w:bookmarkStart w:id="9563" w:name="_Toc62231471"/>
      <w:bookmarkStart w:id="9564" w:name="_Toc63089775"/>
      <w:bookmarkStart w:id="9565" w:name="_Toc63089851"/>
      <w:bookmarkStart w:id="9566" w:name="_Toc63885461"/>
      <w:bookmarkStart w:id="9567" w:name="_Toc64223213"/>
      <w:r w:rsidRPr="00EC7B21">
        <w:rPr>
          <w:b/>
          <w:sz w:val="14"/>
          <w:szCs w:val="14"/>
          <w:rPrChange w:id="9568" w:author="mpountou" w:date="2021-02-10T22:37:00Z">
            <w:rPr>
              <w:sz w:val="14"/>
              <w:szCs w:val="14"/>
            </w:rPr>
          </w:rPrChange>
        </w:rPr>
        <w:t xml:space="preserve">Εικόνα </w:t>
      </w:r>
      <w:r w:rsidR="00CA5334" w:rsidRPr="00EC7B21">
        <w:rPr>
          <w:b/>
          <w:sz w:val="14"/>
          <w:szCs w:val="14"/>
          <w:rPrChange w:id="9569" w:author="mpountou" w:date="2021-02-10T22:37:00Z">
            <w:rPr>
              <w:sz w:val="14"/>
              <w:szCs w:val="14"/>
            </w:rPr>
          </w:rPrChange>
        </w:rPr>
        <w:fldChar w:fldCharType="begin"/>
      </w:r>
      <w:r w:rsidR="00CA5334" w:rsidRPr="00EC7B21">
        <w:rPr>
          <w:b/>
          <w:sz w:val="14"/>
          <w:szCs w:val="14"/>
          <w:rPrChange w:id="9570" w:author="mpountou" w:date="2021-02-10T22:37:00Z">
            <w:rPr>
              <w:sz w:val="14"/>
              <w:szCs w:val="14"/>
            </w:rPr>
          </w:rPrChange>
        </w:rPr>
        <w:instrText xml:space="preserve"> SEQ Εικόνα \* ARABIC </w:instrText>
      </w:r>
      <w:r w:rsidR="00CA5334" w:rsidRPr="00EC7B21">
        <w:rPr>
          <w:b/>
          <w:sz w:val="14"/>
          <w:szCs w:val="14"/>
          <w:rPrChange w:id="9571" w:author="mpountou" w:date="2021-02-10T22:37:00Z">
            <w:rPr>
              <w:noProof/>
              <w:sz w:val="14"/>
              <w:szCs w:val="14"/>
            </w:rPr>
          </w:rPrChange>
        </w:rPr>
        <w:fldChar w:fldCharType="separate"/>
      </w:r>
      <w:ins w:id="9572" w:author="mpountou" w:date="2021-02-14T02:13:00Z">
        <w:r w:rsidR="004344EE">
          <w:rPr>
            <w:b/>
            <w:noProof/>
            <w:sz w:val="14"/>
            <w:szCs w:val="14"/>
          </w:rPr>
          <w:t>48</w:t>
        </w:r>
      </w:ins>
      <w:del w:id="9573" w:author="mpountou" w:date="2021-02-12T21:41:00Z">
        <w:r w:rsidR="005F634F" w:rsidRPr="00EC7B21" w:rsidDel="00E6746E">
          <w:rPr>
            <w:b/>
            <w:noProof/>
            <w:sz w:val="14"/>
            <w:szCs w:val="14"/>
            <w:rPrChange w:id="9574" w:author="mpountou" w:date="2021-02-10T22:37:00Z">
              <w:rPr>
                <w:noProof/>
                <w:sz w:val="14"/>
                <w:szCs w:val="14"/>
              </w:rPr>
            </w:rPrChange>
          </w:rPr>
          <w:delText>46</w:delText>
        </w:r>
      </w:del>
      <w:r w:rsidR="00CA5334" w:rsidRPr="00EC7B21">
        <w:rPr>
          <w:b/>
          <w:noProof/>
          <w:sz w:val="14"/>
          <w:szCs w:val="14"/>
          <w:rPrChange w:id="9575" w:author="mpountou" w:date="2021-02-10T22:37:00Z">
            <w:rPr>
              <w:noProof/>
              <w:sz w:val="14"/>
              <w:szCs w:val="14"/>
            </w:rPr>
          </w:rPrChange>
        </w:rPr>
        <w:fldChar w:fldCharType="end"/>
      </w:r>
      <w:bookmarkEnd w:id="9561"/>
      <w:r w:rsidRPr="00E6737D">
        <w:rPr>
          <w:sz w:val="14"/>
          <w:szCs w:val="14"/>
        </w:rPr>
        <w:t xml:space="preserve"> </w:t>
      </w:r>
      <w:ins w:id="9576" w:author="mpountou" w:date="2021-02-10T22:37:00Z">
        <w:r w:rsidR="00EC7B21" w:rsidRPr="00EC7B21">
          <w:rPr>
            <w:sz w:val="14"/>
            <w:szCs w:val="14"/>
            <w:rPrChange w:id="9577" w:author="mpountou" w:date="2021-02-10T22:37:00Z">
              <w:rPr>
                <w:sz w:val="14"/>
                <w:szCs w:val="14"/>
                <w:lang w:val="en-US"/>
              </w:rPr>
            </w:rPrChange>
          </w:rPr>
          <w:t>-</w:t>
        </w:r>
      </w:ins>
      <w:r w:rsidRPr="00E6737D">
        <w:rPr>
          <w:sz w:val="14"/>
          <w:szCs w:val="14"/>
        </w:rPr>
        <w:t xml:space="preserve"> Υλοποίηση Τυχαίων Δασών - Διάγραμμα Κάλυψης και Ποικιλίας – data30</w:t>
      </w:r>
      <w:bookmarkEnd w:id="9562"/>
      <w:bookmarkEnd w:id="9563"/>
      <w:bookmarkEnd w:id="9564"/>
      <w:bookmarkEnd w:id="9565"/>
      <w:bookmarkEnd w:id="9566"/>
      <w:bookmarkEnd w:id="9567"/>
    </w:p>
    <w:p w14:paraId="4C318B91" w14:textId="77777777" w:rsidR="00BA58F0" w:rsidRDefault="00BA58F0" w:rsidP="00BA58F0"/>
    <w:p w14:paraId="23C417B6" w14:textId="77777777" w:rsidR="00E6737D" w:rsidRPr="00BA58F0" w:rsidRDefault="00E6737D" w:rsidP="00BA58F0"/>
    <w:p w14:paraId="34CE7962" w14:textId="77777777" w:rsidR="00BA58F0" w:rsidRPr="00E6737D" w:rsidRDefault="00BA58F0" w:rsidP="00E6737D">
      <w:pPr>
        <w:jc w:val="center"/>
        <w:rPr>
          <w:rFonts w:asciiTheme="minorHAnsi" w:hAnsiTheme="minorHAnsi"/>
        </w:rPr>
      </w:pPr>
      <w:r w:rsidRPr="00E6737D">
        <w:rPr>
          <w:rFonts w:asciiTheme="minorHAnsi" w:hAnsiTheme="minorHAnsi"/>
        </w:rPr>
        <w:lastRenderedPageBreak/>
        <w:t>Σετ δεδομένων: data</w:t>
      </w:r>
      <w:r w:rsidRPr="00E6737D">
        <w:rPr>
          <w:rFonts w:asciiTheme="minorHAnsi" w:hAnsiTheme="minorHAnsi"/>
          <w:lang w:val="en-US"/>
        </w:rPr>
        <w:t>6</w:t>
      </w:r>
      <w:r w:rsidRPr="00E6737D">
        <w:rPr>
          <w:rFonts w:asciiTheme="minorHAnsi" w:hAnsiTheme="minorHAnsi"/>
        </w:rPr>
        <w:t>0</w:t>
      </w:r>
    </w:p>
    <w:p w14:paraId="70137D64" w14:textId="77777777" w:rsidR="00B25A5A" w:rsidRDefault="00B25A5A" w:rsidP="00E6737D">
      <w:pPr>
        <w:jc w:val="center"/>
        <w:rPr>
          <w:b/>
          <w:u w:val="single"/>
        </w:rPr>
      </w:pPr>
      <w:r>
        <w:rPr>
          <w:noProof/>
          <w:lang w:eastAsia="el-GR"/>
        </w:rPr>
        <w:drawing>
          <wp:inline distT="0" distB="0" distL="0" distR="0" wp14:anchorId="7D2AA96E" wp14:editId="51F7BDFA">
            <wp:extent cx="5353200" cy="2880000"/>
            <wp:effectExtent l="0" t="0" r="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200" cy="2880000"/>
                    </a:xfrm>
                    <a:prstGeom prst="rect">
                      <a:avLst/>
                    </a:prstGeom>
                  </pic:spPr>
                </pic:pic>
              </a:graphicData>
            </a:graphic>
          </wp:inline>
        </w:drawing>
      </w:r>
    </w:p>
    <w:p w14:paraId="36BE4889" w14:textId="77777777" w:rsidR="000E7155" w:rsidRPr="000E7155" w:rsidRDefault="000E7155" w:rsidP="00BA58F0">
      <w:pPr>
        <w:rPr>
          <w:b/>
          <w:sz w:val="6"/>
          <w:szCs w:val="6"/>
          <w:u w:val="single"/>
        </w:rPr>
      </w:pPr>
    </w:p>
    <w:p w14:paraId="3CF17621" w14:textId="64ADA342" w:rsidR="00B25A5A" w:rsidRDefault="00B25A5A" w:rsidP="000E7155">
      <w:pPr>
        <w:pStyle w:val="aa"/>
        <w:jc w:val="center"/>
        <w:rPr>
          <w:sz w:val="14"/>
          <w:szCs w:val="14"/>
        </w:rPr>
      </w:pPr>
      <w:bookmarkStart w:id="9578" w:name="_Ref64082503"/>
      <w:bookmarkStart w:id="9579" w:name="_Toc62231472"/>
      <w:bookmarkStart w:id="9580" w:name="_Toc63089776"/>
      <w:bookmarkStart w:id="9581" w:name="_Toc63089852"/>
      <w:bookmarkStart w:id="9582" w:name="_Toc63885462"/>
      <w:bookmarkStart w:id="9583" w:name="_Toc64223214"/>
      <w:r w:rsidRPr="00EC7B21">
        <w:rPr>
          <w:b/>
          <w:sz w:val="14"/>
          <w:szCs w:val="14"/>
          <w:rPrChange w:id="9584" w:author="mpountou" w:date="2021-02-10T22:37:00Z">
            <w:rPr>
              <w:sz w:val="14"/>
              <w:szCs w:val="14"/>
            </w:rPr>
          </w:rPrChange>
        </w:rPr>
        <w:t xml:space="preserve">Εικόνα </w:t>
      </w:r>
      <w:r w:rsidR="00CA5334" w:rsidRPr="00EC7B21">
        <w:rPr>
          <w:b/>
          <w:sz w:val="14"/>
          <w:szCs w:val="14"/>
          <w:rPrChange w:id="9585" w:author="mpountou" w:date="2021-02-10T22:37:00Z">
            <w:rPr>
              <w:sz w:val="14"/>
              <w:szCs w:val="14"/>
            </w:rPr>
          </w:rPrChange>
        </w:rPr>
        <w:fldChar w:fldCharType="begin"/>
      </w:r>
      <w:r w:rsidR="00CA5334" w:rsidRPr="00EC7B21">
        <w:rPr>
          <w:b/>
          <w:sz w:val="14"/>
          <w:szCs w:val="14"/>
          <w:rPrChange w:id="9586" w:author="mpountou" w:date="2021-02-10T22:37:00Z">
            <w:rPr>
              <w:sz w:val="14"/>
              <w:szCs w:val="14"/>
            </w:rPr>
          </w:rPrChange>
        </w:rPr>
        <w:instrText xml:space="preserve"> SEQ Εικόνα \* ARABIC </w:instrText>
      </w:r>
      <w:r w:rsidR="00CA5334" w:rsidRPr="00EC7B21">
        <w:rPr>
          <w:b/>
          <w:sz w:val="14"/>
          <w:szCs w:val="14"/>
          <w:rPrChange w:id="9587" w:author="mpountou" w:date="2021-02-10T22:37:00Z">
            <w:rPr>
              <w:noProof/>
              <w:sz w:val="14"/>
              <w:szCs w:val="14"/>
            </w:rPr>
          </w:rPrChange>
        </w:rPr>
        <w:fldChar w:fldCharType="separate"/>
      </w:r>
      <w:ins w:id="9588" w:author="mpountou" w:date="2021-02-14T02:13:00Z">
        <w:r w:rsidR="004344EE">
          <w:rPr>
            <w:b/>
            <w:noProof/>
            <w:sz w:val="14"/>
            <w:szCs w:val="14"/>
          </w:rPr>
          <w:t>49</w:t>
        </w:r>
      </w:ins>
      <w:del w:id="9589" w:author="mpountou" w:date="2021-02-12T21:41:00Z">
        <w:r w:rsidR="005F634F" w:rsidRPr="00EC7B21" w:rsidDel="00E6746E">
          <w:rPr>
            <w:b/>
            <w:noProof/>
            <w:sz w:val="14"/>
            <w:szCs w:val="14"/>
            <w:rPrChange w:id="9590" w:author="mpountou" w:date="2021-02-10T22:37:00Z">
              <w:rPr>
                <w:noProof/>
                <w:sz w:val="14"/>
                <w:szCs w:val="14"/>
              </w:rPr>
            </w:rPrChange>
          </w:rPr>
          <w:delText>47</w:delText>
        </w:r>
      </w:del>
      <w:r w:rsidR="00CA5334" w:rsidRPr="00EC7B21">
        <w:rPr>
          <w:b/>
          <w:noProof/>
          <w:sz w:val="14"/>
          <w:szCs w:val="14"/>
          <w:rPrChange w:id="9591" w:author="mpountou" w:date="2021-02-10T22:37:00Z">
            <w:rPr>
              <w:noProof/>
              <w:sz w:val="14"/>
              <w:szCs w:val="14"/>
            </w:rPr>
          </w:rPrChange>
        </w:rPr>
        <w:fldChar w:fldCharType="end"/>
      </w:r>
      <w:bookmarkEnd w:id="9578"/>
      <w:ins w:id="9592" w:author="mpountou" w:date="2021-02-10T22:37:00Z">
        <w:r w:rsidR="00EC7B21" w:rsidRPr="00EC7B21">
          <w:rPr>
            <w:sz w:val="14"/>
            <w:szCs w:val="14"/>
            <w:rPrChange w:id="9593" w:author="mpountou" w:date="2021-02-10T22:37:00Z">
              <w:rPr>
                <w:sz w:val="14"/>
                <w:szCs w:val="14"/>
                <w:lang w:val="en-US"/>
              </w:rPr>
            </w:rPrChange>
          </w:rPr>
          <w:t xml:space="preserve"> -</w:t>
        </w:r>
      </w:ins>
      <w:r w:rsidRPr="00E6737D">
        <w:rPr>
          <w:sz w:val="14"/>
          <w:szCs w:val="14"/>
        </w:rPr>
        <w:t xml:space="preserve"> Υλοποίηση Τυχαίων Δασών - Διάγραμμα Κάλυψης και Ποικιλίας – data60</w:t>
      </w:r>
      <w:bookmarkEnd w:id="9579"/>
      <w:bookmarkEnd w:id="9580"/>
      <w:bookmarkEnd w:id="9581"/>
      <w:bookmarkEnd w:id="9582"/>
      <w:bookmarkEnd w:id="9583"/>
    </w:p>
    <w:p w14:paraId="164D98F9" w14:textId="77777777" w:rsidR="00E6737D" w:rsidDel="00DA7511" w:rsidRDefault="00E6737D" w:rsidP="00E6737D">
      <w:pPr>
        <w:rPr>
          <w:del w:id="9594" w:author="mpountou" w:date="2021-02-13T04:20:00Z"/>
        </w:rPr>
      </w:pPr>
    </w:p>
    <w:p w14:paraId="39F238C9" w14:textId="77777777" w:rsidR="00E6737D" w:rsidDel="00DA7511" w:rsidRDefault="00E6737D" w:rsidP="00E6737D">
      <w:pPr>
        <w:rPr>
          <w:del w:id="9595" w:author="mpountou" w:date="2021-02-13T04:20:00Z"/>
        </w:rPr>
      </w:pPr>
    </w:p>
    <w:p w14:paraId="1C7956EE" w14:textId="42A1758E" w:rsidR="00E6737D" w:rsidDel="00DA7511" w:rsidRDefault="00E6737D" w:rsidP="00E6737D">
      <w:pPr>
        <w:rPr>
          <w:ins w:id="9596" w:author="Sotirios Filippos Tsarouchis" w:date="2021-02-10T15:14:00Z"/>
          <w:del w:id="9597" w:author="mpountou" w:date="2021-02-13T04:20:00Z"/>
        </w:rPr>
      </w:pPr>
    </w:p>
    <w:p w14:paraId="472793AA" w14:textId="20DA0074" w:rsidR="00E05C4C" w:rsidRDefault="00E05C4C" w:rsidP="00E6737D">
      <w:pPr>
        <w:rPr>
          <w:ins w:id="9598" w:author="Sotirios Filippos Tsarouchis" w:date="2021-02-10T15:14:00Z"/>
        </w:rPr>
      </w:pPr>
    </w:p>
    <w:p w14:paraId="6B0110FE" w14:textId="22F5D7C9" w:rsidR="00E05C4C" w:rsidDel="00DA7511" w:rsidRDefault="00E05C4C" w:rsidP="00E6737D">
      <w:pPr>
        <w:rPr>
          <w:ins w:id="9599" w:author="Sotirios Filippos Tsarouchis" w:date="2021-02-10T15:14:00Z"/>
          <w:del w:id="9600" w:author="mpountou" w:date="2021-02-13T04:20:00Z"/>
        </w:rPr>
      </w:pPr>
    </w:p>
    <w:p w14:paraId="4C640912" w14:textId="34BCC338" w:rsidR="00E05C4C" w:rsidDel="00DA7511" w:rsidRDefault="00E05C4C" w:rsidP="00E6737D">
      <w:pPr>
        <w:rPr>
          <w:ins w:id="9601" w:author="Sotirios Filippos Tsarouchis" w:date="2021-02-10T15:14:00Z"/>
          <w:del w:id="9602" w:author="mpountou" w:date="2021-02-13T04:20:00Z"/>
        </w:rPr>
      </w:pPr>
    </w:p>
    <w:p w14:paraId="110CE42D" w14:textId="77777777" w:rsidR="00E05C4C" w:rsidRDefault="00E05C4C" w:rsidP="00E6737D"/>
    <w:p w14:paraId="7608AF1E" w14:textId="77777777" w:rsidR="00E6737D" w:rsidRPr="000A3CF6" w:rsidRDefault="00E6737D" w:rsidP="00E6737D"/>
    <w:p w14:paraId="4632F6C0" w14:textId="77777777"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14:paraId="2C311079" w14:textId="77777777" w:rsidR="00DD4B19" w:rsidRDefault="00201D71" w:rsidP="00E6737D">
      <w:pPr>
        <w:jc w:val="center"/>
      </w:pPr>
      <w:r>
        <w:rPr>
          <w:noProof/>
          <w:lang w:eastAsia="el-GR"/>
        </w:rPr>
        <w:drawing>
          <wp:inline distT="0" distB="0" distL="0" distR="0" wp14:anchorId="320D3314" wp14:editId="468A5C9C">
            <wp:extent cx="5299200" cy="2880000"/>
            <wp:effectExtent l="0" t="0" r="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9200" cy="2880000"/>
                    </a:xfrm>
                    <a:prstGeom prst="rect">
                      <a:avLst/>
                    </a:prstGeom>
                  </pic:spPr>
                </pic:pic>
              </a:graphicData>
            </a:graphic>
          </wp:inline>
        </w:drawing>
      </w:r>
    </w:p>
    <w:p w14:paraId="7151BAEF" w14:textId="548E7C81" w:rsidR="00201D71" w:rsidRPr="00E6737D" w:rsidRDefault="00201D71" w:rsidP="00412A54">
      <w:pPr>
        <w:pStyle w:val="aa"/>
        <w:jc w:val="center"/>
        <w:rPr>
          <w:sz w:val="14"/>
          <w:szCs w:val="14"/>
        </w:rPr>
      </w:pPr>
      <w:bookmarkStart w:id="9603" w:name="_Ref64082508"/>
      <w:bookmarkStart w:id="9604" w:name="_Toc63089777"/>
      <w:bookmarkStart w:id="9605" w:name="_Toc63089853"/>
      <w:bookmarkStart w:id="9606" w:name="_Toc63885463"/>
      <w:bookmarkStart w:id="9607" w:name="_Toc64223215"/>
      <w:r w:rsidRPr="00EC7B21">
        <w:rPr>
          <w:b/>
          <w:sz w:val="14"/>
          <w:szCs w:val="14"/>
          <w:rPrChange w:id="9608" w:author="mpountou" w:date="2021-02-10T22:37:00Z">
            <w:rPr>
              <w:sz w:val="14"/>
              <w:szCs w:val="14"/>
            </w:rPr>
          </w:rPrChange>
        </w:rPr>
        <w:t xml:space="preserve">Εικόνα </w:t>
      </w:r>
      <w:r w:rsidR="00CA5334" w:rsidRPr="00EC7B21">
        <w:rPr>
          <w:b/>
          <w:sz w:val="14"/>
          <w:szCs w:val="14"/>
          <w:rPrChange w:id="9609" w:author="mpountou" w:date="2021-02-10T22:37:00Z">
            <w:rPr>
              <w:sz w:val="14"/>
              <w:szCs w:val="14"/>
            </w:rPr>
          </w:rPrChange>
        </w:rPr>
        <w:fldChar w:fldCharType="begin"/>
      </w:r>
      <w:r w:rsidR="00CA5334" w:rsidRPr="00EC7B21">
        <w:rPr>
          <w:b/>
          <w:sz w:val="14"/>
          <w:szCs w:val="14"/>
          <w:rPrChange w:id="9610" w:author="mpountou" w:date="2021-02-10T22:37:00Z">
            <w:rPr>
              <w:sz w:val="14"/>
              <w:szCs w:val="14"/>
            </w:rPr>
          </w:rPrChange>
        </w:rPr>
        <w:instrText xml:space="preserve"> SEQ Εικόνα \* ARABIC </w:instrText>
      </w:r>
      <w:r w:rsidR="00CA5334" w:rsidRPr="00EC7B21">
        <w:rPr>
          <w:b/>
          <w:sz w:val="14"/>
          <w:szCs w:val="14"/>
          <w:rPrChange w:id="9611" w:author="mpountou" w:date="2021-02-10T22:37:00Z">
            <w:rPr>
              <w:noProof/>
              <w:sz w:val="14"/>
              <w:szCs w:val="14"/>
            </w:rPr>
          </w:rPrChange>
        </w:rPr>
        <w:fldChar w:fldCharType="separate"/>
      </w:r>
      <w:ins w:id="9612" w:author="mpountou" w:date="2021-02-14T02:13:00Z">
        <w:r w:rsidR="004344EE">
          <w:rPr>
            <w:b/>
            <w:noProof/>
            <w:sz w:val="14"/>
            <w:szCs w:val="14"/>
          </w:rPr>
          <w:t>50</w:t>
        </w:r>
      </w:ins>
      <w:del w:id="9613" w:author="mpountou" w:date="2021-02-12T21:41:00Z">
        <w:r w:rsidR="005F634F" w:rsidRPr="00EC7B21" w:rsidDel="00E6746E">
          <w:rPr>
            <w:b/>
            <w:noProof/>
            <w:sz w:val="14"/>
            <w:szCs w:val="14"/>
            <w:rPrChange w:id="9614" w:author="mpountou" w:date="2021-02-10T22:37:00Z">
              <w:rPr>
                <w:noProof/>
                <w:sz w:val="14"/>
                <w:szCs w:val="14"/>
              </w:rPr>
            </w:rPrChange>
          </w:rPr>
          <w:delText>48</w:delText>
        </w:r>
      </w:del>
      <w:r w:rsidR="00CA5334" w:rsidRPr="00EC7B21">
        <w:rPr>
          <w:b/>
          <w:noProof/>
          <w:sz w:val="14"/>
          <w:szCs w:val="14"/>
          <w:rPrChange w:id="9615" w:author="mpountou" w:date="2021-02-10T22:37:00Z">
            <w:rPr>
              <w:noProof/>
              <w:sz w:val="14"/>
              <w:szCs w:val="14"/>
            </w:rPr>
          </w:rPrChange>
        </w:rPr>
        <w:fldChar w:fldCharType="end"/>
      </w:r>
      <w:bookmarkEnd w:id="9603"/>
      <w:r w:rsidRPr="00E6737D">
        <w:rPr>
          <w:sz w:val="14"/>
          <w:szCs w:val="14"/>
        </w:rPr>
        <w:t xml:space="preserve"> </w:t>
      </w:r>
      <w:ins w:id="9616" w:author="mpountou" w:date="2021-02-10T22:37:00Z">
        <w:r w:rsidR="00EC7B21" w:rsidRPr="00EC7B21">
          <w:rPr>
            <w:sz w:val="14"/>
            <w:szCs w:val="14"/>
            <w:rPrChange w:id="9617" w:author="mpountou" w:date="2021-02-10T22:37:00Z">
              <w:rPr>
                <w:sz w:val="14"/>
                <w:szCs w:val="14"/>
                <w:lang w:val="en-US"/>
              </w:rPr>
            </w:rPrChange>
          </w:rPr>
          <w:t xml:space="preserve">- </w:t>
        </w:r>
      </w:ins>
      <w:r w:rsidRPr="00E6737D">
        <w:rPr>
          <w:sz w:val="14"/>
          <w:szCs w:val="14"/>
        </w:rPr>
        <w:t xml:space="preserve">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9604"/>
      <w:bookmarkEnd w:id="9605"/>
      <w:bookmarkEnd w:id="9606"/>
      <w:bookmarkEnd w:id="9607"/>
    </w:p>
    <w:p w14:paraId="677D5FE1" w14:textId="613AEB87" w:rsidR="00255BBE" w:rsidRDefault="00255BBE" w:rsidP="00210D34">
      <w:pPr>
        <w:rPr>
          <w:ins w:id="9618" w:author="mpountou" w:date="2021-02-13T04:20:00Z"/>
        </w:rPr>
      </w:pPr>
    </w:p>
    <w:p w14:paraId="5F85D0D4" w14:textId="0144F48A" w:rsidR="00DA7511" w:rsidRPr="00083D90" w:rsidRDefault="00DA7511" w:rsidP="00210D34"/>
    <w:p w14:paraId="4FD41AB9" w14:textId="77777777" w:rsidR="00021B08" w:rsidRPr="00E05C4C" w:rsidRDefault="00021B08" w:rsidP="00021B08">
      <w:pPr>
        <w:pStyle w:val="2"/>
        <w:rPr>
          <w:b/>
          <w:bCs/>
          <w:rPrChange w:id="9619" w:author="Sotirios Filippos Tsarouchis" w:date="2021-02-10T15:15:00Z">
            <w:rPr/>
          </w:rPrChange>
        </w:rPr>
      </w:pPr>
      <w:bookmarkStart w:id="9620" w:name="_Toc64223444"/>
      <w:r w:rsidRPr="00E05C4C">
        <w:rPr>
          <w:b/>
          <w:bCs/>
          <w:rPrChange w:id="9621" w:author="Sotirios Filippos Tsarouchis" w:date="2021-02-10T15:15:00Z">
            <w:rPr/>
          </w:rPrChange>
        </w:rPr>
        <w:lastRenderedPageBreak/>
        <w:t>Υλοποίηση Φιλτραρίσματος Περιεχομένου με Νευρωνικά Δίκτυα</w:t>
      </w:r>
      <w:bookmarkEnd w:id="9620"/>
      <w:r w:rsidR="00D2010B" w:rsidRPr="00E05C4C">
        <w:rPr>
          <w:b/>
          <w:bCs/>
          <w:rPrChange w:id="9622" w:author="Sotirios Filippos Tsarouchis" w:date="2021-02-10T15:15:00Z">
            <w:rPr/>
          </w:rPrChange>
        </w:rPr>
        <w:t xml:space="preserve"> </w:t>
      </w:r>
    </w:p>
    <w:p w14:paraId="1711F8D6" w14:textId="77777777" w:rsidR="00021B08" w:rsidRDefault="00021B08" w:rsidP="00021B08"/>
    <w:p w14:paraId="2783E41D" w14:textId="77777777"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09D2F31F" w14:textId="77777777" w:rsidR="00255BBE" w:rsidRDefault="00255BBE" w:rsidP="00D2010B">
      <w:pPr>
        <w:pStyle w:val="2"/>
        <w:numPr>
          <w:ilvl w:val="0"/>
          <w:numId w:val="0"/>
        </w:numPr>
      </w:pPr>
    </w:p>
    <w:p w14:paraId="7CC5A3C8" w14:textId="77777777" w:rsidR="00D2010B" w:rsidRPr="00E05C4C" w:rsidRDefault="00D2010B" w:rsidP="00D2010B">
      <w:pPr>
        <w:pStyle w:val="3"/>
        <w:rPr>
          <w:b/>
          <w:bCs/>
          <w:lang w:val="en-US"/>
          <w:rPrChange w:id="9623" w:author="Sotirios Filippos Tsarouchis" w:date="2021-02-10T15:15:00Z">
            <w:rPr>
              <w:lang w:val="en-US"/>
            </w:rPr>
          </w:rPrChange>
        </w:rPr>
      </w:pPr>
      <w:bookmarkStart w:id="9624" w:name="_Toc64223445"/>
      <w:r w:rsidRPr="00E05C4C">
        <w:rPr>
          <w:b/>
          <w:bCs/>
          <w:lang w:val="en-US"/>
          <w:rPrChange w:id="9625" w:author="Sotirios Filippos Tsarouchis" w:date="2021-02-10T15:15:00Z">
            <w:rPr>
              <w:lang w:val="en-US"/>
            </w:rPr>
          </w:rPrChange>
        </w:rPr>
        <w:t xml:space="preserve">Accuracy, recall, precision </w:t>
      </w:r>
      <w:r w:rsidRPr="00E05C4C">
        <w:rPr>
          <w:b/>
          <w:bCs/>
          <w:rPrChange w:id="9626" w:author="Sotirios Filippos Tsarouchis" w:date="2021-02-10T15:15:00Z">
            <w:rPr/>
          </w:rPrChange>
        </w:rPr>
        <w:t>και</w:t>
      </w:r>
      <w:r w:rsidRPr="00E05C4C">
        <w:rPr>
          <w:b/>
          <w:bCs/>
          <w:lang w:val="en-US"/>
          <w:rPrChange w:id="9627" w:author="Sotirios Filippos Tsarouchis" w:date="2021-02-10T15:15:00Z">
            <w:rPr>
              <w:lang w:val="en-US"/>
            </w:rPr>
          </w:rPrChange>
        </w:rPr>
        <w:t xml:space="preserve"> f1_score</w:t>
      </w:r>
      <w:bookmarkEnd w:id="9624"/>
    </w:p>
    <w:p w14:paraId="45292059" w14:textId="4B9502E0" w:rsidR="00D2010B" w:rsidRDefault="00D2010B" w:rsidP="00D2010B">
      <w:pPr>
        <w:rPr>
          <w:ins w:id="9628" w:author="mpountou" w:date="2021-02-13T04:23:00Z"/>
          <w:lang w:val="en-US"/>
        </w:rPr>
      </w:pPr>
    </w:p>
    <w:p w14:paraId="50ADB157" w14:textId="630B01B4" w:rsidR="00E773EC" w:rsidRPr="00E773EC" w:rsidRDefault="00E773EC" w:rsidP="00E773EC">
      <w:pPr>
        <w:rPr>
          <w:ins w:id="9629" w:author="mpountou" w:date="2021-02-13T04:23:00Z"/>
        </w:rPr>
      </w:pPr>
      <w:ins w:id="9630" w:author="mpountou" w:date="2021-02-13T04:23:00Z">
        <w:r w:rsidRPr="00E773EC">
          <w:t xml:space="preserve">Το διάγραμμα των τεσσάρων μετρικών για όλα τα σύνολα δείχνει ικανοποιητικά ποσοστά </w:t>
        </w:r>
        <w:r w:rsidRPr="00E773EC">
          <w:rPr>
            <w:lang w:val="en-US"/>
          </w:rPr>
          <w:t>accuracy</w:t>
        </w:r>
        <w:r w:rsidRPr="00E773EC">
          <w:t xml:space="preserve">, </w:t>
        </w:r>
        <w:r w:rsidRPr="00E773EC">
          <w:rPr>
            <w:lang w:val="en-US"/>
          </w:rPr>
          <w:t>recall</w:t>
        </w:r>
        <w:r w:rsidRPr="00E773EC">
          <w:t xml:space="preserve"> και </w:t>
        </w:r>
        <w:r w:rsidRPr="00E773EC">
          <w:rPr>
            <w:lang w:val="en-US"/>
          </w:rPr>
          <w:t>precision</w:t>
        </w:r>
        <w:r w:rsidRPr="00E773EC">
          <w:t>. Ένα πλεονέκτημα αυτής της υλοποίησης είναι ότι προσαρμόζει με αυτοματοποιημένο τρόπο</w:t>
        </w:r>
        <w:r>
          <w:t xml:space="preserve"> τα βάρη κάθε Νευρωνικού Δικτ</w:t>
        </w:r>
      </w:ins>
      <w:ins w:id="9631" w:author="mpountou" w:date="2021-02-13T04:24:00Z">
        <w:r>
          <w:t>ύου Περιεχομένου</w:t>
        </w:r>
      </w:ins>
      <w:ins w:id="9632" w:author="mpountou" w:date="2021-02-13T04:23:00Z">
        <w:r w:rsidRPr="00E773EC">
          <w:t xml:space="preserve">. </w:t>
        </w:r>
      </w:ins>
    </w:p>
    <w:p w14:paraId="32794640" w14:textId="4B7B14BB" w:rsidR="00E773EC" w:rsidRPr="00D07E18" w:rsidRDefault="00E773EC" w:rsidP="00E773EC">
      <w:pPr>
        <w:rPr>
          <w:ins w:id="9633" w:author="mpountou" w:date="2021-02-13T04:23:00Z"/>
          <w:i/>
          <w:szCs w:val="22"/>
          <w:lang w:val="en-US"/>
          <w:rPrChange w:id="9634" w:author="mpountou" w:date="2021-02-13T04:31:00Z">
            <w:rPr>
              <w:ins w:id="9635" w:author="mpountou" w:date="2021-02-13T04:23:00Z"/>
              <w:i/>
            </w:rPr>
          </w:rPrChange>
        </w:rPr>
      </w:pPr>
      <w:ins w:id="9636" w:author="mpountou" w:date="2021-02-13T04:23:00Z">
        <w:r w:rsidRPr="00E773EC">
          <w:t xml:space="preserve">Βλέπουμε για το σύνολο δεδομένων </w:t>
        </w:r>
        <w:r w:rsidRPr="00E773EC">
          <w:rPr>
            <w:lang w:val="en-US"/>
          </w:rPr>
          <w:t>data</w:t>
        </w:r>
        <w:r w:rsidRPr="00E773EC">
          <w:t xml:space="preserve">30 ότι </w:t>
        </w:r>
        <w:r w:rsidRPr="00E773EC">
          <w:rPr>
            <w:lang w:val="en-US"/>
          </w:rPr>
          <w:t>accuracy</w:t>
        </w:r>
        <w:r w:rsidRPr="00E773EC">
          <w:t>-</w:t>
        </w:r>
        <w:r w:rsidRPr="00E773EC">
          <w:rPr>
            <w:lang w:val="en-US"/>
          </w:rPr>
          <w:t>precision</w:t>
        </w:r>
        <w:r w:rsidRPr="00E773EC">
          <w:t xml:space="preserve"> φτάνουν μόλις τ</w:t>
        </w:r>
      </w:ins>
      <w:ins w:id="9637" w:author="mpountou" w:date="2021-02-13T04:25:00Z">
        <w:r>
          <w:t>α</w:t>
        </w:r>
      </w:ins>
      <w:ins w:id="9638" w:author="mpountou" w:date="2021-02-13T04:23:00Z">
        <w:r w:rsidRPr="00E773EC">
          <w:t xml:space="preserve"> </w:t>
        </w:r>
      </w:ins>
      <w:ins w:id="9639" w:author="mpountou" w:date="2021-02-13T04:24:00Z">
        <w:r>
          <w:t>76</w:t>
        </w:r>
      </w:ins>
      <w:ins w:id="9640" w:author="mpountou" w:date="2021-02-13T04:23:00Z">
        <w:r w:rsidRPr="00E773EC">
          <w:t>%</w:t>
        </w:r>
      </w:ins>
      <w:ins w:id="9641" w:author="mpountou" w:date="2021-02-13T04:25:00Z">
        <w:r>
          <w:t xml:space="preserve"> κ 80%</w:t>
        </w:r>
      </w:ins>
      <w:ins w:id="9642" w:author="mpountou" w:date="2021-02-13T04:23:00Z">
        <w:r w:rsidRPr="00E773EC">
          <w:t xml:space="preserve">, </w:t>
        </w:r>
        <w:r w:rsidRPr="00E773EC">
          <w:rPr>
            <w:lang w:val="en-US"/>
          </w:rPr>
          <w:t>recall</w:t>
        </w:r>
        <w:r w:rsidRPr="00E773EC">
          <w:t xml:space="preserve"> στο </w:t>
        </w:r>
      </w:ins>
      <w:ins w:id="9643" w:author="mpountou" w:date="2021-02-13T04:24:00Z">
        <w:r>
          <w:t>89</w:t>
        </w:r>
      </w:ins>
      <w:ins w:id="9644" w:author="mpountou" w:date="2021-02-13T04:23:00Z">
        <w:r w:rsidRPr="00E773EC">
          <w:t xml:space="preserve">%, ενώ το </w:t>
        </w:r>
        <w:r w:rsidRPr="00E773EC">
          <w:rPr>
            <w:lang w:val="en-US"/>
          </w:rPr>
          <w:t>f</w:t>
        </w:r>
        <w:r w:rsidRPr="00E773EC">
          <w:t>1_</w:t>
        </w:r>
        <w:r w:rsidRPr="00E773EC">
          <w:rPr>
            <w:lang w:val="en-US"/>
          </w:rPr>
          <w:t>score</w:t>
        </w:r>
        <w:r w:rsidRPr="00E773EC">
          <w:t xml:space="preserve"> 8</w:t>
        </w:r>
      </w:ins>
      <w:ins w:id="9645" w:author="mpountou" w:date="2021-02-13T04:25:00Z">
        <w:r>
          <w:t>4</w:t>
        </w:r>
      </w:ins>
      <w:ins w:id="9646" w:author="mpountou" w:date="2021-02-13T04:23:00Z">
        <w:r w:rsidRPr="00E773EC">
          <w:t xml:space="preserve">% </w:t>
        </w:r>
        <w:r w:rsidRPr="00474805">
          <w:rPr>
            <w:i/>
            <w:szCs w:val="22"/>
          </w:rPr>
          <w:t>(</w:t>
        </w:r>
      </w:ins>
      <w:ins w:id="9647" w:author="mpountou" w:date="2021-02-13T04:28:00Z">
        <w:r w:rsidR="00E6014A" w:rsidRPr="00474805">
          <w:rPr>
            <w:i/>
            <w:szCs w:val="22"/>
          </w:rPr>
          <w:fldChar w:fldCharType="begin"/>
        </w:r>
        <w:r w:rsidR="00E6014A" w:rsidRPr="00D07E18">
          <w:rPr>
            <w:i/>
            <w:szCs w:val="22"/>
            <w:rPrChange w:id="9648" w:author="mpountou" w:date="2021-02-13T04:31:00Z">
              <w:rPr>
                <w:i/>
              </w:rPr>
            </w:rPrChange>
          </w:rPr>
          <w:instrText xml:space="preserve"> REF _Ref64082917 \h </w:instrText>
        </w:r>
      </w:ins>
      <w:r w:rsidR="00D07E18" w:rsidRPr="00D07E18">
        <w:rPr>
          <w:i/>
          <w:szCs w:val="22"/>
        </w:rPr>
        <w:instrText xml:space="preserve"> \* MERGEFORMAT </w:instrText>
      </w:r>
      <w:r w:rsidR="00E6014A" w:rsidRPr="00474805">
        <w:rPr>
          <w:i/>
          <w:szCs w:val="22"/>
        </w:rPr>
      </w:r>
      <w:r w:rsidR="00E6014A" w:rsidRPr="00474805">
        <w:rPr>
          <w:i/>
          <w:szCs w:val="22"/>
          <w:rPrChange w:id="9649" w:author="mpountou" w:date="2021-02-13T04:31:00Z">
            <w:rPr>
              <w:i/>
              <w:szCs w:val="22"/>
            </w:rPr>
          </w:rPrChange>
        </w:rPr>
        <w:fldChar w:fldCharType="separate"/>
      </w:r>
      <w:ins w:id="9650" w:author="mpountou" w:date="2021-02-14T02:13:00Z">
        <w:r w:rsidR="004344EE" w:rsidRPr="004344EE">
          <w:rPr>
            <w:i/>
            <w:szCs w:val="22"/>
            <w:rPrChange w:id="9651" w:author="mpountou" w:date="2021-02-14T02:13:00Z">
              <w:rPr>
                <w:sz w:val="14"/>
                <w:szCs w:val="14"/>
              </w:rPr>
            </w:rPrChange>
          </w:rPr>
          <w:t xml:space="preserve">Εικόνα </w:t>
        </w:r>
        <w:r w:rsidR="004344EE" w:rsidRPr="004344EE">
          <w:rPr>
            <w:i/>
            <w:noProof/>
            <w:szCs w:val="22"/>
            <w:rPrChange w:id="9652" w:author="mpountou" w:date="2021-02-14T02:13:00Z">
              <w:rPr>
                <w:b/>
                <w:noProof/>
                <w:sz w:val="14"/>
                <w:szCs w:val="14"/>
              </w:rPr>
            </w:rPrChange>
          </w:rPr>
          <w:t>51</w:t>
        </w:r>
      </w:ins>
      <w:ins w:id="9653" w:author="mpountou" w:date="2021-02-13T04:28:00Z">
        <w:r w:rsidR="00E6014A" w:rsidRPr="00474805">
          <w:rPr>
            <w:i/>
            <w:szCs w:val="22"/>
          </w:rPr>
          <w:fldChar w:fldCharType="end"/>
        </w:r>
      </w:ins>
      <w:ins w:id="9654" w:author="mpountou" w:date="2021-02-13T04:23:00Z">
        <w:r w:rsidRPr="00474805">
          <w:rPr>
            <w:i/>
            <w:szCs w:val="22"/>
          </w:rPr>
          <w:t xml:space="preserve">). </w:t>
        </w:r>
        <w:r w:rsidRPr="00474805">
          <w:rPr>
            <w:szCs w:val="22"/>
          </w:rPr>
          <w:t xml:space="preserve">Το σύνολο δεδομένων </w:t>
        </w:r>
        <w:r w:rsidRPr="00474805">
          <w:rPr>
            <w:szCs w:val="22"/>
            <w:lang w:val="en-US"/>
          </w:rPr>
          <w:t>data</w:t>
        </w:r>
        <w:r w:rsidRPr="00474805">
          <w:rPr>
            <w:szCs w:val="22"/>
          </w:rPr>
          <w:t xml:space="preserve">60 έχει </w:t>
        </w:r>
        <w:r w:rsidRPr="00596BE5">
          <w:rPr>
            <w:szCs w:val="22"/>
            <w:lang w:val="en-US"/>
          </w:rPr>
          <w:t>accuracy</w:t>
        </w:r>
        <w:r w:rsidRPr="00596BE5">
          <w:rPr>
            <w:szCs w:val="22"/>
          </w:rPr>
          <w:t xml:space="preserve"> στο 80%</w:t>
        </w:r>
      </w:ins>
      <w:ins w:id="9655" w:author="mpountou" w:date="2021-02-13T04:26:00Z">
        <w:r w:rsidRPr="00C908A5">
          <w:rPr>
            <w:szCs w:val="22"/>
          </w:rPr>
          <w:t xml:space="preserve"> </w:t>
        </w:r>
        <w:r w:rsidRPr="00365999">
          <w:rPr>
            <w:szCs w:val="22"/>
            <w:lang w:val="en-US"/>
          </w:rPr>
          <w:t>precision</w:t>
        </w:r>
        <w:r w:rsidRPr="00365999">
          <w:rPr>
            <w:szCs w:val="22"/>
          </w:rPr>
          <w:t xml:space="preserve"> στο 84%</w:t>
        </w:r>
      </w:ins>
      <w:ins w:id="9656" w:author="mpountou" w:date="2021-02-13T04:23:00Z">
        <w:r w:rsidRPr="004344EE">
          <w:rPr>
            <w:szCs w:val="22"/>
          </w:rPr>
          <w:t xml:space="preserve">, </w:t>
        </w:r>
        <w:r w:rsidRPr="004344EE">
          <w:rPr>
            <w:szCs w:val="22"/>
            <w:lang w:val="en-US"/>
          </w:rPr>
          <w:t>recall</w:t>
        </w:r>
        <w:r w:rsidRPr="003D063F">
          <w:rPr>
            <w:szCs w:val="22"/>
          </w:rPr>
          <w:t xml:space="preserve"> 9</w:t>
        </w:r>
      </w:ins>
      <w:ins w:id="9657" w:author="mpountou" w:date="2021-02-13T04:25:00Z">
        <w:r w:rsidRPr="00D07E18">
          <w:rPr>
            <w:szCs w:val="22"/>
            <w:rPrChange w:id="9658" w:author="mpountou" w:date="2021-02-13T04:31:00Z">
              <w:rPr/>
            </w:rPrChange>
          </w:rPr>
          <w:t>0</w:t>
        </w:r>
      </w:ins>
      <w:ins w:id="9659" w:author="mpountou" w:date="2021-02-13T04:23:00Z">
        <w:r w:rsidRPr="00D07E18">
          <w:rPr>
            <w:szCs w:val="22"/>
            <w:rPrChange w:id="9660" w:author="mpountou" w:date="2021-02-13T04:31:00Z">
              <w:rPr/>
            </w:rPrChange>
          </w:rPr>
          <w:t xml:space="preserve">%, και το </w:t>
        </w:r>
        <w:r w:rsidRPr="00D07E18">
          <w:rPr>
            <w:szCs w:val="22"/>
            <w:lang w:val="en-US"/>
            <w:rPrChange w:id="9661" w:author="mpountou" w:date="2021-02-13T04:31:00Z">
              <w:rPr>
                <w:lang w:val="en-US"/>
              </w:rPr>
            </w:rPrChange>
          </w:rPr>
          <w:t>f</w:t>
        </w:r>
        <w:r w:rsidRPr="00D07E18">
          <w:rPr>
            <w:szCs w:val="22"/>
            <w:rPrChange w:id="9662" w:author="mpountou" w:date="2021-02-13T04:31:00Z">
              <w:rPr/>
            </w:rPrChange>
          </w:rPr>
          <w:t>1_</w:t>
        </w:r>
        <w:r w:rsidRPr="00D07E18">
          <w:rPr>
            <w:szCs w:val="22"/>
            <w:lang w:val="en-US"/>
            <w:rPrChange w:id="9663" w:author="mpountou" w:date="2021-02-13T04:31:00Z">
              <w:rPr>
                <w:lang w:val="en-US"/>
              </w:rPr>
            </w:rPrChange>
          </w:rPr>
          <w:t>score</w:t>
        </w:r>
        <w:r w:rsidRPr="00D07E18">
          <w:rPr>
            <w:szCs w:val="22"/>
            <w:rPrChange w:id="9664" w:author="mpountou" w:date="2021-02-13T04:31:00Z">
              <w:rPr/>
            </w:rPrChange>
          </w:rPr>
          <w:t xml:space="preserve"> 8</w:t>
        </w:r>
      </w:ins>
      <w:ins w:id="9665" w:author="mpountou" w:date="2021-02-13T04:26:00Z">
        <w:r w:rsidRPr="00D07E18">
          <w:rPr>
            <w:szCs w:val="22"/>
            <w:rPrChange w:id="9666" w:author="mpountou" w:date="2021-02-13T04:31:00Z">
              <w:rPr/>
            </w:rPrChange>
          </w:rPr>
          <w:t>7</w:t>
        </w:r>
      </w:ins>
      <w:ins w:id="9667" w:author="mpountou" w:date="2021-02-13T04:23:00Z">
        <w:r w:rsidRPr="00D07E18">
          <w:rPr>
            <w:szCs w:val="22"/>
            <w:rPrChange w:id="9668" w:author="mpountou" w:date="2021-02-13T04:31:00Z">
              <w:rPr/>
            </w:rPrChange>
          </w:rPr>
          <w:t xml:space="preserve">%  </w:t>
        </w:r>
        <w:r w:rsidRPr="00D07E18">
          <w:rPr>
            <w:i/>
            <w:szCs w:val="22"/>
            <w:rPrChange w:id="9669" w:author="mpountou" w:date="2021-02-13T04:31:00Z">
              <w:rPr>
                <w:i/>
              </w:rPr>
            </w:rPrChange>
          </w:rPr>
          <w:t>(</w:t>
        </w:r>
      </w:ins>
      <w:ins w:id="9670" w:author="mpountou" w:date="2021-02-13T04:28:00Z">
        <w:r w:rsidR="00E6014A" w:rsidRPr="00474805">
          <w:rPr>
            <w:i/>
            <w:szCs w:val="22"/>
          </w:rPr>
          <w:fldChar w:fldCharType="begin"/>
        </w:r>
        <w:r w:rsidR="00E6014A" w:rsidRPr="00D07E18">
          <w:rPr>
            <w:i/>
            <w:szCs w:val="22"/>
            <w:rPrChange w:id="9671" w:author="mpountou" w:date="2021-02-13T04:31:00Z">
              <w:rPr>
                <w:i/>
              </w:rPr>
            </w:rPrChange>
          </w:rPr>
          <w:instrText xml:space="preserve"> REF _Ref64082922 \h </w:instrText>
        </w:r>
      </w:ins>
      <w:r w:rsidR="00D07E18" w:rsidRPr="00D07E18">
        <w:rPr>
          <w:i/>
          <w:szCs w:val="22"/>
        </w:rPr>
        <w:instrText xml:space="preserve"> \* MERGEFORMAT </w:instrText>
      </w:r>
      <w:r w:rsidR="00E6014A" w:rsidRPr="00474805">
        <w:rPr>
          <w:i/>
          <w:szCs w:val="22"/>
        </w:rPr>
      </w:r>
      <w:r w:rsidR="00E6014A" w:rsidRPr="00474805">
        <w:rPr>
          <w:i/>
          <w:szCs w:val="22"/>
          <w:rPrChange w:id="9672" w:author="mpountou" w:date="2021-02-13T04:31:00Z">
            <w:rPr>
              <w:i/>
              <w:szCs w:val="22"/>
            </w:rPr>
          </w:rPrChange>
        </w:rPr>
        <w:fldChar w:fldCharType="separate"/>
      </w:r>
      <w:ins w:id="9673" w:author="mpountou" w:date="2021-02-14T02:13:00Z">
        <w:r w:rsidR="004344EE" w:rsidRPr="004344EE">
          <w:rPr>
            <w:i/>
            <w:szCs w:val="22"/>
            <w:rPrChange w:id="9674" w:author="mpountou" w:date="2021-02-14T02:13:00Z">
              <w:rPr>
                <w:sz w:val="14"/>
                <w:szCs w:val="14"/>
              </w:rPr>
            </w:rPrChange>
          </w:rPr>
          <w:t xml:space="preserve">Εικόνα </w:t>
        </w:r>
        <w:r w:rsidR="004344EE" w:rsidRPr="004344EE">
          <w:rPr>
            <w:i/>
            <w:noProof/>
            <w:szCs w:val="22"/>
            <w:rPrChange w:id="9675" w:author="mpountou" w:date="2021-02-14T02:13:00Z">
              <w:rPr>
                <w:b/>
                <w:noProof/>
                <w:sz w:val="14"/>
                <w:szCs w:val="14"/>
              </w:rPr>
            </w:rPrChange>
          </w:rPr>
          <w:t>52</w:t>
        </w:r>
      </w:ins>
      <w:ins w:id="9676" w:author="mpountou" w:date="2021-02-13T04:28:00Z">
        <w:r w:rsidR="00E6014A" w:rsidRPr="00474805">
          <w:rPr>
            <w:i/>
            <w:szCs w:val="22"/>
          </w:rPr>
          <w:fldChar w:fldCharType="end"/>
        </w:r>
      </w:ins>
      <w:ins w:id="9677" w:author="mpountou" w:date="2021-02-13T04:23:00Z">
        <w:r w:rsidRPr="00474805">
          <w:rPr>
            <w:i/>
            <w:szCs w:val="22"/>
          </w:rPr>
          <w:t>).</w:t>
        </w:r>
        <w:r w:rsidRPr="00474805">
          <w:rPr>
            <w:szCs w:val="22"/>
          </w:rPr>
          <w:t xml:space="preserve"> Τέλος</w:t>
        </w:r>
        <w:r w:rsidRPr="00D07E18">
          <w:rPr>
            <w:szCs w:val="22"/>
            <w:lang w:val="en-US"/>
            <w:rPrChange w:id="9678" w:author="mpountou" w:date="2021-02-13T04:31:00Z">
              <w:rPr/>
            </w:rPrChange>
          </w:rPr>
          <w:t xml:space="preserve"> </w:t>
        </w:r>
        <w:r w:rsidRPr="00474805">
          <w:rPr>
            <w:szCs w:val="22"/>
          </w:rPr>
          <w:t>το</w:t>
        </w:r>
        <w:r w:rsidRPr="00D07E18">
          <w:rPr>
            <w:szCs w:val="22"/>
            <w:lang w:val="en-US"/>
            <w:rPrChange w:id="9679" w:author="mpountou" w:date="2021-02-13T04:31:00Z">
              <w:rPr/>
            </w:rPrChange>
          </w:rPr>
          <w:t xml:space="preserve"> </w:t>
        </w:r>
        <w:r w:rsidRPr="00474805">
          <w:rPr>
            <w:szCs w:val="22"/>
          </w:rPr>
          <w:t>σύνολο</w:t>
        </w:r>
        <w:r w:rsidRPr="00D07E18">
          <w:rPr>
            <w:szCs w:val="22"/>
            <w:lang w:val="en-US"/>
            <w:rPrChange w:id="9680" w:author="mpountou" w:date="2021-02-13T04:31:00Z">
              <w:rPr/>
            </w:rPrChange>
          </w:rPr>
          <w:t xml:space="preserve"> </w:t>
        </w:r>
        <w:r w:rsidRPr="00474805">
          <w:rPr>
            <w:szCs w:val="22"/>
            <w:lang w:val="en-US"/>
          </w:rPr>
          <w:t>movielens</w:t>
        </w:r>
        <w:r w:rsidRPr="00D07E18">
          <w:rPr>
            <w:szCs w:val="22"/>
            <w:lang w:val="en-US"/>
            <w:rPrChange w:id="9681" w:author="mpountou" w:date="2021-02-13T04:31:00Z">
              <w:rPr/>
            </w:rPrChange>
          </w:rPr>
          <w:t xml:space="preserve"> 100</w:t>
        </w:r>
        <w:r w:rsidRPr="00474805">
          <w:rPr>
            <w:szCs w:val="22"/>
            <w:lang w:val="en-US"/>
          </w:rPr>
          <w:t>K</w:t>
        </w:r>
        <w:r w:rsidRPr="00D07E18">
          <w:rPr>
            <w:szCs w:val="22"/>
            <w:lang w:val="en-US"/>
            <w:rPrChange w:id="9682" w:author="mpountou" w:date="2021-02-13T04:31:00Z">
              <w:rPr/>
            </w:rPrChange>
          </w:rPr>
          <w:t xml:space="preserve"> </w:t>
        </w:r>
        <w:r w:rsidRPr="00474805">
          <w:rPr>
            <w:szCs w:val="22"/>
          </w:rPr>
          <w:t>έχει</w:t>
        </w:r>
        <w:r w:rsidRPr="00D07E18">
          <w:rPr>
            <w:szCs w:val="22"/>
            <w:lang w:val="en-US"/>
            <w:rPrChange w:id="9683" w:author="mpountou" w:date="2021-02-13T04:31:00Z">
              <w:rPr/>
            </w:rPrChange>
          </w:rPr>
          <w:t xml:space="preserve"> </w:t>
        </w:r>
        <w:r w:rsidRPr="00474805">
          <w:rPr>
            <w:szCs w:val="22"/>
            <w:lang w:val="en-US"/>
          </w:rPr>
          <w:t>accuracy</w:t>
        </w:r>
        <w:r w:rsidRPr="00D07E18">
          <w:rPr>
            <w:szCs w:val="22"/>
            <w:lang w:val="en-US"/>
            <w:rPrChange w:id="9684" w:author="mpountou" w:date="2021-02-13T04:31:00Z">
              <w:rPr/>
            </w:rPrChange>
          </w:rPr>
          <w:t xml:space="preserve"> 8</w:t>
        </w:r>
      </w:ins>
      <w:ins w:id="9685" w:author="mpountou" w:date="2021-02-13T04:27:00Z">
        <w:r w:rsidRPr="00D07E18">
          <w:rPr>
            <w:szCs w:val="22"/>
            <w:lang w:val="en-US"/>
            <w:rPrChange w:id="9686" w:author="mpountou" w:date="2021-02-13T04:31:00Z">
              <w:rPr/>
            </w:rPrChange>
          </w:rPr>
          <w:t>9</w:t>
        </w:r>
      </w:ins>
      <w:ins w:id="9687" w:author="mpountou" w:date="2021-02-13T04:23:00Z">
        <w:r w:rsidRPr="00D07E18">
          <w:rPr>
            <w:szCs w:val="22"/>
            <w:lang w:val="en-US"/>
            <w:rPrChange w:id="9688" w:author="mpountou" w:date="2021-02-13T04:31:00Z">
              <w:rPr/>
            </w:rPrChange>
          </w:rPr>
          <w:t xml:space="preserve">%, </w:t>
        </w:r>
        <w:r w:rsidRPr="00474805">
          <w:rPr>
            <w:szCs w:val="22"/>
            <w:lang w:val="en-US"/>
          </w:rPr>
          <w:t>precision</w:t>
        </w:r>
        <w:r w:rsidRPr="00D07E18">
          <w:rPr>
            <w:szCs w:val="22"/>
            <w:lang w:val="en-US"/>
            <w:rPrChange w:id="9689" w:author="mpountou" w:date="2021-02-13T04:31:00Z">
              <w:rPr/>
            </w:rPrChange>
          </w:rPr>
          <w:t xml:space="preserve"> </w:t>
        </w:r>
      </w:ins>
      <w:ins w:id="9690" w:author="mpountou" w:date="2021-02-13T04:27:00Z">
        <w:r w:rsidRPr="00D07E18">
          <w:rPr>
            <w:szCs w:val="22"/>
            <w:lang w:val="en-US"/>
            <w:rPrChange w:id="9691" w:author="mpountou" w:date="2021-02-13T04:31:00Z">
              <w:rPr/>
            </w:rPrChange>
          </w:rPr>
          <w:t xml:space="preserve">90%, </w:t>
        </w:r>
      </w:ins>
      <w:ins w:id="9692" w:author="mpountou" w:date="2021-02-13T04:23:00Z">
        <w:r w:rsidRPr="00474805">
          <w:rPr>
            <w:szCs w:val="22"/>
            <w:lang w:val="en-US"/>
          </w:rPr>
          <w:t>f</w:t>
        </w:r>
        <w:r w:rsidRPr="00D07E18">
          <w:rPr>
            <w:szCs w:val="22"/>
            <w:lang w:val="en-US"/>
            <w:rPrChange w:id="9693" w:author="mpountou" w:date="2021-02-13T04:31:00Z">
              <w:rPr/>
            </w:rPrChange>
          </w:rPr>
          <w:t>1_</w:t>
        </w:r>
        <w:r w:rsidRPr="00474805">
          <w:rPr>
            <w:szCs w:val="22"/>
            <w:lang w:val="en-US"/>
          </w:rPr>
          <w:t>score</w:t>
        </w:r>
        <w:r w:rsidRPr="00D07E18">
          <w:rPr>
            <w:szCs w:val="22"/>
            <w:lang w:val="en-US"/>
            <w:rPrChange w:id="9694" w:author="mpountou" w:date="2021-02-13T04:31:00Z">
              <w:rPr/>
            </w:rPrChange>
          </w:rPr>
          <w:t xml:space="preserve"> 9</w:t>
        </w:r>
      </w:ins>
      <w:ins w:id="9695" w:author="mpountou" w:date="2021-02-13T04:27:00Z">
        <w:r w:rsidRPr="00D07E18">
          <w:rPr>
            <w:szCs w:val="22"/>
            <w:lang w:val="en-US"/>
            <w:rPrChange w:id="9696" w:author="mpountou" w:date="2021-02-13T04:31:00Z">
              <w:rPr/>
            </w:rPrChange>
          </w:rPr>
          <w:t>2</w:t>
        </w:r>
      </w:ins>
      <w:ins w:id="9697" w:author="mpountou" w:date="2021-02-13T04:23:00Z">
        <w:r w:rsidRPr="00D07E18">
          <w:rPr>
            <w:szCs w:val="22"/>
            <w:lang w:val="en-US"/>
            <w:rPrChange w:id="9698" w:author="mpountou" w:date="2021-02-13T04:31:00Z">
              <w:rPr/>
            </w:rPrChange>
          </w:rPr>
          <w:t xml:space="preserve">% </w:t>
        </w:r>
      </w:ins>
      <w:ins w:id="9699" w:author="mpountou" w:date="2021-02-13T04:27:00Z">
        <w:r w:rsidRPr="00474805">
          <w:rPr>
            <w:szCs w:val="22"/>
          </w:rPr>
          <w:t>και</w:t>
        </w:r>
      </w:ins>
      <w:ins w:id="9700" w:author="mpountou" w:date="2021-02-13T04:23:00Z">
        <w:r w:rsidRPr="00D07E18">
          <w:rPr>
            <w:szCs w:val="22"/>
            <w:lang w:val="en-US"/>
            <w:rPrChange w:id="9701" w:author="mpountou" w:date="2021-02-13T04:31:00Z">
              <w:rPr/>
            </w:rPrChange>
          </w:rPr>
          <w:t xml:space="preserve"> </w:t>
        </w:r>
        <w:r w:rsidRPr="00474805">
          <w:rPr>
            <w:szCs w:val="22"/>
            <w:lang w:val="en-US"/>
          </w:rPr>
          <w:t>recall</w:t>
        </w:r>
        <w:r w:rsidRPr="00D07E18">
          <w:rPr>
            <w:szCs w:val="22"/>
            <w:lang w:val="en-US"/>
            <w:rPrChange w:id="9702" w:author="mpountou" w:date="2021-02-13T04:31:00Z">
              <w:rPr/>
            </w:rPrChange>
          </w:rPr>
          <w:t xml:space="preserve"> 9</w:t>
        </w:r>
      </w:ins>
      <w:ins w:id="9703" w:author="mpountou" w:date="2021-02-13T04:27:00Z">
        <w:r w:rsidRPr="00D07E18">
          <w:rPr>
            <w:szCs w:val="22"/>
            <w:lang w:val="en-US"/>
            <w:rPrChange w:id="9704" w:author="mpountou" w:date="2021-02-13T04:31:00Z">
              <w:rPr/>
            </w:rPrChange>
          </w:rPr>
          <w:t>7</w:t>
        </w:r>
      </w:ins>
      <w:ins w:id="9705" w:author="mpountou" w:date="2021-02-13T04:23:00Z">
        <w:r w:rsidRPr="00D07E18">
          <w:rPr>
            <w:szCs w:val="22"/>
            <w:lang w:val="en-US"/>
            <w:rPrChange w:id="9706" w:author="mpountou" w:date="2021-02-13T04:31:00Z">
              <w:rPr/>
            </w:rPrChange>
          </w:rPr>
          <w:t xml:space="preserve">% </w:t>
        </w:r>
        <w:r w:rsidRPr="00D07E18">
          <w:rPr>
            <w:i/>
            <w:szCs w:val="22"/>
            <w:lang w:val="en-US"/>
            <w:rPrChange w:id="9707" w:author="mpountou" w:date="2021-02-13T04:31:00Z">
              <w:rPr>
                <w:i/>
              </w:rPr>
            </w:rPrChange>
          </w:rPr>
          <w:t>(</w:t>
        </w:r>
      </w:ins>
      <w:ins w:id="9708" w:author="mpountou" w:date="2021-02-13T04:31:00Z">
        <w:r w:rsidR="00D07E18" w:rsidRPr="00474805">
          <w:rPr>
            <w:i/>
            <w:szCs w:val="22"/>
          </w:rPr>
          <w:fldChar w:fldCharType="begin"/>
        </w:r>
        <w:r w:rsidR="00D07E18" w:rsidRPr="00D07E18">
          <w:rPr>
            <w:i/>
            <w:szCs w:val="22"/>
            <w:lang w:val="en-US"/>
            <w:rPrChange w:id="9709" w:author="mpountou" w:date="2021-02-13T04:31:00Z">
              <w:rPr>
                <w:i/>
              </w:rPr>
            </w:rPrChange>
          </w:rPr>
          <w:instrText xml:space="preserve"> REF _Ref64083069 \h </w:instrText>
        </w:r>
      </w:ins>
      <w:r w:rsidR="00D07E18" w:rsidRPr="00D07E18">
        <w:rPr>
          <w:i/>
          <w:szCs w:val="22"/>
          <w:lang w:val="en-US"/>
          <w:rPrChange w:id="9710" w:author="mpountou" w:date="2021-02-13T04:31:00Z">
            <w:rPr>
              <w:i/>
              <w:szCs w:val="22"/>
            </w:rPr>
          </w:rPrChange>
        </w:rPr>
        <w:instrText xml:space="preserve"> \* MERGEFORMAT </w:instrText>
      </w:r>
      <w:r w:rsidR="00D07E18" w:rsidRPr="00474805">
        <w:rPr>
          <w:i/>
          <w:szCs w:val="22"/>
        </w:rPr>
      </w:r>
      <w:ins w:id="9711" w:author="mpountou" w:date="2021-02-13T04:31:00Z">
        <w:r w:rsidR="00D07E18" w:rsidRPr="00474805">
          <w:rPr>
            <w:i/>
            <w:szCs w:val="22"/>
            <w:rPrChange w:id="9712" w:author="mpountou" w:date="2021-02-13T04:31:00Z">
              <w:rPr>
                <w:i/>
                <w:szCs w:val="22"/>
                <w:lang w:val="en-US"/>
              </w:rPr>
            </w:rPrChange>
          </w:rPr>
          <w:fldChar w:fldCharType="separate"/>
        </w:r>
      </w:ins>
      <w:ins w:id="9713" w:author="mpountou" w:date="2021-02-14T02:13:00Z">
        <w:r w:rsidR="004344EE" w:rsidRPr="004344EE">
          <w:rPr>
            <w:i/>
            <w:szCs w:val="22"/>
            <w:rPrChange w:id="9714" w:author="mpountou" w:date="2021-02-14T02:13:00Z">
              <w:rPr>
                <w:sz w:val="14"/>
                <w:szCs w:val="14"/>
              </w:rPr>
            </w:rPrChange>
          </w:rPr>
          <w:t>Εικόνα</w:t>
        </w:r>
        <w:r w:rsidR="004344EE" w:rsidRPr="004344EE">
          <w:rPr>
            <w:i/>
            <w:szCs w:val="22"/>
            <w:lang w:val="en-US"/>
            <w:rPrChange w:id="9715" w:author="mpountou" w:date="2021-02-14T02:13:00Z">
              <w:rPr>
                <w:sz w:val="14"/>
                <w:szCs w:val="14"/>
              </w:rPr>
            </w:rPrChange>
          </w:rPr>
          <w:t xml:space="preserve"> </w:t>
        </w:r>
        <w:r w:rsidR="004344EE" w:rsidRPr="004344EE">
          <w:rPr>
            <w:i/>
            <w:szCs w:val="22"/>
            <w:lang w:val="en-US"/>
            <w:rPrChange w:id="9716" w:author="mpountou" w:date="2021-02-14T02:13:00Z">
              <w:rPr>
                <w:b/>
                <w:noProof/>
                <w:sz w:val="14"/>
                <w:szCs w:val="14"/>
              </w:rPr>
            </w:rPrChange>
          </w:rPr>
          <w:t>53</w:t>
        </w:r>
      </w:ins>
      <w:ins w:id="9717" w:author="mpountou" w:date="2021-02-13T04:31:00Z">
        <w:r w:rsidR="00D07E18" w:rsidRPr="00474805">
          <w:rPr>
            <w:i/>
            <w:szCs w:val="22"/>
            <w:lang w:val="en-US"/>
          </w:rPr>
          <w:fldChar w:fldCharType="end"/>
        </w:r>
      </w:ins>
      <w:ins w:id="9718" w:author="mpountou" w:date="2021-02-13T04:23:00Z">
        <w:r w:rsidRPr="00D07E18">
          <w:rPr>
            <w:i/>
            <w:szCs w:val="22"/>
            <w:lang w:val="en-US"/>
            <w:rPrChange w:id="9719" w:author="mpountou" w:date="2021-02-13T04:31:00Z">
              <w:rPr>
                <w:i/>
              </w:rPr>
            </w:rPrChange>
          </w:rPr>
          <w:t>).</w:t>
        </w:r>
      </w:ins>
    </w:p>
    <w:p w14:paraId="7188D173" w14:textId="15128574" w:rsidR="00E773EC" w:rsidRPr="00E773EC" w:rsidRDefault="00E773EC" w:rsidP="00E773EC">
      <w:pPr>
        <w:rPr>
          <w:ins w:id="9720" w:author="mpountou" w:date="2021-02-13T04:23:00Z"/>
        </w:rPr>
      </w:pPr>
      <w:ins w:id="9721" w:author="mpountou" w:date="2021-02-13T04:23:00Z">
        <w:r w:rsidRPr="00E773EC">
          <w:t xml:space="preserve">Ένα συμπέρασμα που προκύπτει είναι ότι  τα σύνολα δεδομένων </w:t>
        </w:r>
        <w:r w:rsidRPr="00E773EC">
          <w:rPr>
            <w:lang w:val="en-US"/>
          </w:rPr>
          <w:t>data</w:t>
        </w:r>
        <w:r w:rsidRPr="00E773EC">
          <w:t xml:space="preserve">30, </w:t>
        </w:r>
        <w:r w:rsidRPr="00E773EC">
          <w:rPr>
            <w:lang w:val="en-US"/>
          </w:rPr>
          <w:t>data</w:t>
        </w:r>
        <w:r w:rsidRPr="00E773EC">
          <w:t xml:space="preserve">60 με την αύξηση 30% των κριτικών τους έχουν </w:t>
        </w:r>
      </w:ins>
      <w:ins w:id="9722" w:author="mpountou" w:date="2021-02-13T04:31:00Z">
        <w:r w:rsidR="00A608FF">
          <w:t>μικρές θετικές</w:t>
        </w:r>
      </w:ins>
      <w:ins w:id="9723" w:author="mpountou" w:date="2021-02-13T04:23:00Z">
        <w:r w:rsidRPr="00E773EC">
          <w:t xml:space="preserve"> επιδράσεις στα ζητήματα ταξινόμησης αφού το </w:t>
        </w:r>
        <w:r w:rsidRPr="00E773EC">
          <w:rPr>
            <w:lang w:val="en-US"/>
          </w:rPr>
          <w:t>accuracy</w:t>
        </w:r>
        <w:r w:rsidR="00A608FF">
          <w:t xml:space="preserve"> απ’ το 76</w:t>
        </w:r>
        <w:r w:rsidRPr="00E773EC">
          <w:t xml:space="preserve">% στο 80%, το </w:t>
        </w:r>
        <w:r w:rsidRPr="00E773EC">
          <w:rPr>
            <w:lang w:val="en-US"/>
          </w:rPr>
          <w:t>recall</w:t>
        </w:r>
        <w:r w:rsidRPr="00E773EC">
          <w:t xml:space="preserve"> απ το </w:t>
        </w:r>
      </w:ins>
      <w:ins w:id="9724" w:author="mpountou" w:date="2021-02-13T04:31:00Z">
        <w:r w:rsidR="00A608FF">
          <w:t>89</w:t>
        </w:r>
      </w:ins>
      <w:ins w:id="9725" w:author="mpountou" w:date="2021-02-13T04:23:00Z">
        <w:r w:rsidR="00A608FF">
          <w:t>% στο 90</w:t>
        </w:r>
        <w:r w:rsidRPr="00E773EC">
          <w:t xml:space="preserve">%. Από την άλλη το σύνολο δεδομένων </w:t>
        </w:r>
        <w:r w:rsidRPr="00E773EC">
          <w:rPr>
            <w:lang w:val="en-US"/>
          </w:rPr>
          <w:t>movielens</w:t>
        </w:r>
        <w:r w:rsidRPr="00E773EC">
          <w:t>-100</w:t>
        </w:r>
        <w:r w:rsidRPr="00E773EC">
          <w:rPr>
            <w:lang w:val="en-US"/>
          </w:rPr>
          <w:t>k</w:t>
        </w:r>
        <w:r w:rsidRPr="00E773EC">
          <w:t xml:space="preserve"> έχει υψηλό </w:t>
        </w:r>
        <w:r w:rsidRPr="00E773EC">
          <w:rPr>
            <w:lang w:val="en-US"/>
          </w:rPr>
          <w:t>recall</w:t>
        </w:r>
        <w:r w:rsidRPr="00E773EC">
          <w:t xml:space="preserve"> σε σχέση με </w:t>
        </w:r>
        <w:r w:rsidRPr="00E773EC">
          <w:rPr>
            <w:lang w:val="en-US"/>
          </w:rPr>
          <w:t>data</w:t>
        </w:r>
        <w:r w:rsidRPr="00E773EC">
          <w:t xml:space="preserve">30, </w:t>
        </w:r>
        <w:r w:rsidRPr="00E773EC">
          <w:rPr>
            <w:lang w:val="en-US"/>
          </w:rPr>
          <w:t>data</w:t>
        </w:r>
        <w:r w:rsidRPr="00E773EC">
          <w:t xml:space="preserve">60 </w:t>
        </w:r>
      </w:ins>
      <w:ins w:id="9726" w:author="mpountou" w:date="2021-02-13T04:32:00Z">
        <w:r w:rsidR="00A608FF">
          <w:t xml:space="preserve">και </w:t>
        </w:r>
      </w:ins>
      <w:ins w:id="9727" w:author="mpountou" w:date="2021-02-13T04:23:00Z">
        <w:r w:rsidRPr="00E773EC">
          <w:t xml:space="preserve">πετυχαίνει καλύτερα ποσοστά accuracy και </w:t>
        </w:r>
        <w:r w:rsidRPr="00E773EC">
          <w:rPr>
            <w:lang w:val="en-US"/>
          </w:rPr>
          <w:t>precision</w:t>
        </w:r>
        <w:r w:rsidR="00A608FF">
          <w:t>.</w:t>
        </w:r>
      </w:ins>
    </w:p>
    <w:p w14:paraId="56A7BFED" w14:textId="77777777"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14:paraId="34692B85" w14:textId="77777777" w:rsidTr="00D66C98">
        <w:tc>
          <w:tcPr>
            <w:tcW w:w="5868" w:type="dxa"/>
          </w:tcPr>
          <w:p w14:paraId="7C7ABA0A"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14:paraId="0B4014C3" w14:textId="77777777" w:rsidR="00D66C98" w:rsidRPr="00D66C98" w:rsidRDefault="00D66C98" w:rsidP="00D66C98">
            <w:pPr>
              <w:jc w:val="center"/>
              <w:rPr>
                <w:rFonts w:asciiTheme="minorHAnsi" w:hAnsiTheme="minorHAnsi"/>
              </w:rPr>
            </w:pPr>
            <w:r w:rsidRPr="00D66C98">
              <w:rPr>
                <w:rFonts w:asciiTheme="minorHAnsi" w:hAnsiTheme="minorHAnsi"/>
              </w:rPr>
              <w:t xml:space="preserve">Σετ δεδομένων: </w:t>
            </w:r>
            <w:commentRangeStart w:id="9728"/>
            <w:commentRangeStart w:id="9729"/>
            <w:r w:rsidRPr="00D66C98">
              <w:rPr>
                <w:rFonts w:asciiTheme="minorHAnsi" w:hAnsiTheme="minorHAnsi"/>
              </w:rPr>
              <w:t>data60</w:t>
            </w:r>
            <w:commentRangeEnd w:id="9728"/>
            <w:r w:rsidR="00E05C4C">
              <w:rPr>
                <w:rStyle w:val="ad"/>
              </w:rPr>
              <w:commentReference w:id="9728"/>
            </w:r>
            <w:commentRangeEnd w:id="9729"/>
            <w:r w:rsidR="00CD2868">
              <w:rPr>
                <w:rStyle w:val="ad"/>
              </w:rPr>
              <w:commentReference w:id="9729"/>
            </w:r>
          </w:p>
        </w:tc>
      </w:tr>
      <w:tr w:rsidR="00D66C98" w14:paraId="55A96834" w14:textId="77777777" w:rsidTr="00D66C98">
        <w:tc>
          <w:tcPr>
            <w:tcW w:w="5868" w:type="dxa"/>
          </w:tcPr>
          <w:p w14:paraId="41B76D60" w14:textId="77777777" w:rsidR="00D66C98" w:rsidRDefault="00D66C98" w:rsidP="00D66C98">
            <w:pPr>
              <w:jc w:val="center"/>
            </w:pPr>
            <w:r>
              <w:rPr>
                <w:noProof/>
                <w:lang w:eastAsia="el-GR"/>
              </w:rPr>
              <w:drawing>
                <wp:inline distT="0" distB="0" distL="0" distR="0" wp14:anchorId="5DFF0C2A" wp14:editId="1C829E8C">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0400" cy="1980000"/>
                          </a:xfrm>
                          <a:prstGeom prst="rect">
                            <a:avLst/>
                          </a:prstGeom>
                        </pic:spPr>
                      </pic:pic>
                    </a:graphicData>
                  </a:graphic>
                </wp:inline>
              </w:drawing>
            </w:r>
          </w:p>
        </w:tc>
        <w:tc>
          <w:tcPr>
            <w:tcW w:w="5343" w:type="dxa"/>
          </w:tcPr>
          <w:p w14:paraId="34EBD078" w14:textId="77777777" w:rsidR="00D66C98" w:rsidRDefault="00D66C98" w:rsidP="00D66C98">
            <w:pPr>
              <w:jc w:val="center"/>
            </w:pPr>
            <w:r>
              <w:rPr>
                <w:noProof/>
                <w:lang w:eastAsia="el-GR"/>
              </w:rPr>
              <w:drawing>
                <wp:inline distT="0" distB="0" distL="0" distR="0" wp14:anchorId="5A091AED" wp14:editId="2A5AED89">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0800" cy="1980000"/>
                          </a:xfrm>
                          <a:prstGeom prst="rect">
                            <a:avLst/>
                          </a:prstGeom>
                        </pic:spPr>
                      </pic:pic>
                    </a:graphicData>
                  </a:graphic>
                </wp:inline>
              </w:drawing>
            </w:r>
          </w:p>
        </w:tc>
      </w:tr>
      <w:tr w:rsidR="00D66C98" w14:paraId="223F8646" w14:textId="77777777" w:rsidTr="00D66C98">
        <w:tc>
          <w:tcPr>
            <w:tcW w:w="5868" w:type="dxa"/>
          </w:tcPr>
          <w:p w14:paraId="5F0F8036" w14:textId="154FF942" w:rsidR="00D66C98" w:rsidRPr="00D66C98" w:rsidRDefault="00D66C98" w:rsidP="00D66C98">
            <w:pPr>
              <w:pStyle w:val="aa"/>
              <w:jc w:val="center"/>
              <w:rPr>
                <w:sz w:val="14"/>
                <w:szCs w:val="14"/>
              </w:rPr>
            </w:pPr>
            <w:bookmarkStart w:id="9730" w:name="_Ref64082917"/>
            <w:bookmarkStart w:id="9731" w:name="_Toc61618660"/>
            <w:bookmarkStart w:id="9732" w:name="_Toc62231473"/>
            <w:bookmarkStart w:id="9733" w:name="_Toc63089778"/>
            <w:bookmarkStart w:id="9734" w:name="_Toc63089854"/>
            <w:bookmarkStart w:id="9735" w:name="_Toc63885464"/>
            <w:bookmarkStart w:id="9736" w:name="_Toc64223216"/>
            <w:r w:rsidRPr="00EC7B21">
              <w:rPr>
                <w:b/>
                <w:sz w:val="14"/>
                <w:szCs w:val="14"/>
                <w:rPrChange w:id="9737" w:author="mpountou" w:date="2021-02-10T22:37:00Z">
                  <w:rPr>
                    <w:sz w:val="14"/>
                    <w:szCs w:val="14"/>
                  </w:rPr>
                </w:rPrChange>
              </w:rPr>
              <w:t xml:space="preserve">Εικόνα </w:t>
            </w:r>
            <w:r w:rsidRPr="00EC7B21">
              <w:rPr>
                <w:b/>
                <w:sz w:val="14"/>
                <w:szCs w:val="14"/>
                <w:rPrChange w:id="9738" w:author="mpountou" w:date="2021-02-10T22:37:00Z">
                  <w:rPr>
                    <w:sz w:val="14"/>
                    <w:szCs w:val="14"/>
                  </w:rPr>
                </w:rPrChange>
              </w:rPr>
              <w:fldChar w:fldCharType="begin"/>
            </w:r>
            <w:r w:rsidRPr="00EC7B21">
              <w:rPr>
                <w:b/>
                <w:sz w:val="14"/>
                <w:szCs w:val="14"/>
                <w:rPrChange w:id="9739" w:author="mpountou" w:date="2021-02-10T22:37:00Z">
                  <w:rPr>
                    <w:sz w:val="14"/>
                    <w:szCs w:val="14"/>
                  </w:rPr>
                </w:rPrChange>
              </w:rPr>
              <w:instrText xml:space="preserve"> SEQ Εικόνα \* ARABIC </w:instrText>
            </w:r>
            <w:r w:rsidRPr="00EC7B21">
              <w:rPr>
                <w:b/>
                <w:sz w:val="14"/>
                <w:szCs w:val="14"/>
                <w:rPrChange w:id="9740" w:author="mpountou" w:date="2021-02-10T22:37:00Z">
                  <w:rPr>
                    <w:noProof/>
                    <w:sz w:val="14"/>
                    <w:szCs w:val="14"/>
                  </w:rPr>
                </w:rPrChange>
              </w:rPr>
              <w:fldChar w:fldCharType="separate"/>
            </w:r>
            <w:ins w:id="9741" w:author="mpountou" w:date="2021-02-14T02:13:00Z">
              <w:r w:rsidR="004344EE">
                <w:rPr>
                  <w:b/>
                  <w:noProof/>
                  <w:sz w:val="14"/>
                  <w:szCs w:val="14"/>
                </w:rPr>
                <w:t>51</w:t>
              </w:r>
            </w:ins>
            <w:del w:id="9742" w:author="mpountou" w:date="2021-02-12T21:41:00Z">
              <w:r w:rsidR="005F634F" w:rsidRPr="00EC7B21" w:rsidDel="00E6746E">
                <w:rPr>
                  <w:b/>
                  <w:noProof/>
                  <w:sz w:val="14"/>
                  <w:szCs w:val="14"/>
                  <w:rPrChange w:id="9743" w:author="mpountou" w:date="2021-02-10T22:37:00Z">
                    <w:rPr>
                      <w:noProof/>
                      <w:sz w:val="14"/>
                      <w:szCs w:val="14"/>
                    </w:rPr>
                  </w:rPrChange>
                </w:rPr>
                <w:delText>49</w:delText>
              </w:r>
            </w:del>
            <w:r w:rsidRPr="00EC7B21">
              <w:rPr>
                <w:b/>
                <w:noProof/>
                <w:sz w:val="14"/>
                <w:szCs w:val="14"/>
                <w:rPrChange w:id="9744" w:author="mpountou" w:date="2021-02-10T22:37:00Z">
                  <w:rPr>
                    <w:noProof/>
                    <w:sz w:val="14"/>
                    <w:szCs w:val="14"/>
                  </w:rPr>
                </w:rPrChange>
              </w:rPr>
              <w:fldChar w:fldCharType="end"/>
            </w:r>
            <w:bookmarkEnd w:id="9730"/>
            <w:ins w:id="9745" w:author="mpountou" w:date="2021-02-10T22:37:00Z">
              <w:r w:rsidR="00EC7B21" w:rsidRPr="00EC7B21">
                <w:rPr>
                  <w:sz w:val="14"/>
                  <w:szCs w:val="14"/>
                  <w:rPrChange w:id="9746" w:author="mpountou" w:date="2021-02-10T22:37:00Z">
                    <w:rPr>
                      <w:sz w:val="14"/>
                      <w:szCs w:val="14"/>
                      <w:lang w:val="en-US"/>
                    </w:rPr>
                  </w:rPrChange>
                </w:rPr>
                <w:t xml:space="preserve"> -</w:t>
              </w:r>
            </w:ins>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9731"/>
            <w:bookmarkEnd w:id="9732"/>
            <w:bookmarkEnd w:id="9733"/>
            <w:bookmarkEnd w:id="9734"/>
            <w:bookmarkEnd w:id="9735"/>
            <w:bookmarkEnd w:id="9736"/>
          </w:p>
        </w:tc>
        <w:tc>
          <w:tcPr>
            <w:tcW w:w="5343" w:type="dxa"/>
          </w:tcPr>
          <w:p w14:paraId="70B671FA" w14:textId="6919E1EF" w:rsidR="00D66C98" w:rsidRPr="00D66C98" w:rsidRDefault="00D66C98" w:rsidP="00D66C98">
            <w:pPr>
              <w:pStyle w:val="aa"/>
              <w:jc w:val="center"/>
              <w:rPr>
                <w:sz w:val="14"/>
                <w:szCs w:val="14"/>
              </w:rPr>
            </w:pPr>
            <w:bookmarkStart w:id="9747" w:name="_Ref64082922"/>
            <w:bookmarkStart w:id="9748" w:name="_Toc62231474"/>
            <w:bookmarkStart w:id="9749" w:name="_Toc63089779"/>
            <w:bookmarkStart w:id="9750" w:name="_Toc63089855"/>
            <w:bookmarkStart w:id="9751" w:name="_Toc63885465"/>
            <w:bookmarkStart w:id="9752" w:name="_Toc64223217"/>
            <w:r w:rsidRPr="00EC7B21">
              <w:rPr>
                <w:b/>
                <w:sz w:val="14"/>
                <w:szCs w:val="14"/>
                <w:rPrChange w:id="9753" w:author="mpountou" w:date="2021-02-10T22:37:00Z">
                  <w:rPr>
                    <w:sz w:val="14"/>
                    <w:szCs w:val="14"/>
                  </w:rPr>
                </w:rPrChange>
              </w:rPr>
              <w:t xml:space="preserve">Εικόνα </w:t>
            </w:r>
            <w:r w:rsidRPr="00EC7B21">
              <w:rPr>
                <w:b/>
                <w:sz w:val="14"/>
                <w:szCs w:val="14"/>
                <w:rPrChange w:id="9754" w:author="mpountou" w:date="2021-02-10T22:37:00Z">
                  <w:rPr>
                    <w:sz w:val="14"/>
                    <w:szCs w:val="14"/>
                  </w:rPr>
                </w:rPrChange>
              </w:rPr>
              <w:fldChar w:fldCharType="begin"/>
            </w:r>
            <w:r w:rsidRPr="00EC7B21">
              <w:rPr>
                <w:b/>
                <w:sz w:val="14"/>
                <w:szCs w:val="14"/>
                <w:rPrChange w:id="9755" w:author="mpountou" w:date="2021-02-10T22:37:00Z">
                  <w:rPr>
                    <w:sz w:val="14"/>
                    <w:szCs w:val="14"/>
                  </w:rPr>
                </w:rPrChange>
              </w:rPr>
              <w:instrText xml:space="preserve"> SEQ Εικόνα \* ARABIC </w:instrText>
            </w:r>
            <w:r w:rsidRPr="00EC7B21">
              <w:rPr>
                <w:b/>
                <w:sz w:val="14"/>
                <w:szCs w:val="14"/>
                <w:rPrChange w:id="9756" w:author="mpountou" w:date="2021-02-10T22:37:00Z">
                  <w:rPr>
                    <w:noProof/>
                    <w:sz w:val="14"/>
                    <w:szCs w:val="14"/>
                  </w:rPr>
                </w:rPrChange>
              </w:rPr>
              <w:fldChar w:fldCharType="separate"/>
            </w:r>
            <w:ins w:id="9757" w:author="mpountou" w:date="2021-02-14T02:13:00Z">
              <w:r w:rsidR="004344EE">
                <w:rPr>
                  <w:b/>
                  <w:noProof/>
                  <w:sz w:val="14"/>
                  <w:szCs w:val="14"/>
                </w:rPr>
                <w:t>52</w:t>
              </w:r>
            </w:ins>
            <w:del w:id="9758" w:author="mpountou" w:date="2021-02-12T21:41:00Z">
              <w:r w:rsidR="005F634F" w:rsidRPr="00EC7B21" w:rsidDel="00E6746E">
                <w:rPr>
                  <w:b/>
                  <w:noProof/>
                  <w:sz w:val="14"/>
                  <w:szCs w:val="14"/>
                  <w:rPrChange w:id="9759" w:author="mpountou" w:date="2021-02-10T22:37:00Z">
                    <w:rPr>
                      <w:noProof/>
                      <w:sz w:val="14"/>
                      <w:szCs w:val="14"/>
                    </w:rPr>
                  </w:rPrChange>
                </w:rPr>
                <w:delText>50</w:delText>
              </w:r>
            </w:del>
            <w:r w:rsidRPr="00EC7B21">
              <w:rPr>
                <w:b/>
                <w:noProof/>
                <w:sz w:val="14"/>
                <w:szCs w:val="14"/>
                <w:rPrChange w:id="9760" w:author="mpountou" w:date="2021-02-10T22:37:00Z">
                  <w:rPr>
                    <w:noProof/>
                    <w:sz w:val="14"/>
                    <w:szCs w:val="14"/>
                  </w:rPr>
                </w:rPrChange>
              </w:rPr>
              <w:fldChar w:fldCharType="end"/>
            </w:r>
            <w:bookmarkEnd w:id="9747"/>
            <w:r w:rsidRPr="00D66C98">
              <w:rPr>
                <w:sz w:val="14"/>
                <w:szCs w:val="14"/>
              </w:rPr>
              <w:t xml:space="preserve"> </w:t>
            </w:r>
            <w:ins w:id="9761" w:author="mpountou" w:date="2021-02-10T22:37:00Z">
              <w:r w:rsidR="00EC7B21" w:rsidRPr="00EC7B21">
                <w:rPr>
                  <w:sz w:val="14"/>
                  <w:szCs w:val="14"/>
                  <w:rPrChange w:id="9762" w:author="mpountou" w:date="2021-02-10T22:37:00Z">
                    <w:rPr>
                      <w:sz w:val="14"/>
                      <w:szCs w:val="14"/>
                      <w:lang w:val="en-US"/>
                    </w:rPr>
                  </w:rPrChange>
                </w:rPr>
                <w:t xml:space="preserve">- </w:t>
              </w:r>
            </w:ins>
            <w:r w:rsidRPr="00D66C98">
              <w:rPr>
                <w:sz w:val="14"/>
                <w:szCs w:val="14"/>
              </w:rPr>
              <w:t xml:space="preserve">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9748"/>
            <w:bookmarkEnd w:id="9749"/>
            <w:bookmarkEnd w:id="9750"/>
            <w:bookmarkEnd w:id="9751"/>
            <w:bookmarkEnd w:id="9752"/>
          </w:p>
        </w:tc>
      </w:tr>
    </w:tbl>
    <w:p w14:paraId="7A0EE80B" w14:textId="77777777" w:rsidR="00FE23A7" w:rsidRPr="000A3CF6" w:rsidRDefault="00FE23A7" w:rsidP="00D6620D"/>
    <w:p w14:paraId="28E8EC2D" w14:textId="77777777"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14:paraId="0AB94FB2" w14:textId="77777777" w:rsidR="00D6620D" w:rsidRPr="00D6620D" w:rsidRDefault="00D6620D" w:rsidP="00D66C98">
      <w:pPr>
        <w:jc w:val="center"/>
      </w:pPr>
      <w:r>
        <w:rPr>
          <w:noProof/>
          <w:lang w:eastAsia="el-GR"/>
        </w:rPr>
        <w:drawing>
          <wp:inline distT="0" distB="0" distL="0" distR="0" wp14:anchorId="7D5768C6" wp14:editId="1D5B6320">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5600" cy="2160000"/>
                    </a:xfrm>
                    <a:prstGeom prst="rect">
                      <a:avLst/>
                    </a:prstGeom>
                  </pic:spPr>
                </pic:pic>
              </a:graphicData>
            </a:graphic>
          </wp:inline>
        </w:drawing>
      </w:r>
    </w:p>
    <w:p w14:paraId="02330EDF" w14:textId="71BA4669" w:rsidR="00577F8A" w:rsidRPr="004C1AC0" w:rsidRDefault="00D6620D" w:rsidP="00317548">
      <w:pPr>
        <w:pStyle w:val="aa"/>
        <w:jc w:val="center"/>
        <w:rPr>
          <w:ins w:id="9763" w:author="Sotirios Filippos Tsarouchis" w:date="2021-02-10T15:15:00Z"/>
          <w:sz w:val="14"/>
          <w:szCs w:val="14"/>
          <w:rPrChange w:id="9764" w:author="mpountou" w:date="2021-02-10T16:40:00Z">
            <w:rPr>
              <w:ins w:id="9765" w:author="Sotirios Filippos Tsarouchis" w:date="2021-02-10T15:15:00Z"/>
              <w:sz w:val="14"/>
              <w:szCs w:val="14"/>
              <w:lang w:val="en-US"/>
            </w:rPr>
          </w:rPrChange>
        </w:rPr>
      </w:pPr>
      <w:bookmarkStart w:id="9766" w:name="_Ref64083069"/>
      <w:bookmarkStart w:id="9767" w:name="_Toc61618661"/>
      <w:bookmarkStart w:id="9768" w:name="_Toc62231475"/>
      <w:bookmarkStart w:id="9769" w:name="_Toc63089780"/>
      <w:bookmarkStart w:id="9770" w:name="_Toc63089856"/>
      <w:bookmarkStart w:id="9771" w:name="_Toc63885466"/>
      <w:bookmarkStart w:id="9772" w:name="_Toc64223218"/>
      <w:r w:rsidRPr="00EC7B21">
        <w:rPr>
          <w:b/>
          <w:sz w:val="14"/>
          <w:szCs w:val="14"/>
          <w:rPrChange w:id="9773" w:author="mpountou" w:date="2021-02-10T22:37:00Z">
            <w:rPr>
              <w:sz w:val="14"/>
              <w:szCs w:val="14"/>
            </w:rPr>
          </w:rPrChange>
        </w:rPr>
        <w:t xml:space="preserve">Εικόνα </w:t>
      </w:r>
      <w:r w:rsidR="00CA5334" w:rsidRPr="00EC7B21">
        <w:rPr>
          <w:b/>
          <w:sz w:val="14"/>
          <w:szCs w:val="14"/>
          <w:rPrChange w:id="9774" w:author="mpountou" w:date="2021-02-10T22:37:00Z">
            <w:rPr>
              <w:sz w:val="14"/>
              <w:szCs w:val="14"/>
            </w:rPr>
          </w:rPrChange>
        </w:rPr>
        <w:fldChar w:fldCharType="begin"/>
      </w:r>
      <w:r w:rsidR="00CA5334" w:rsidRPr="00EC7B21">
        <w:rPr>
          <w:b/>
          <w:sz w:val="14"/>
          <w:szCs w:val="14"/>
          <w:rPrChange w:id="9775" w:author="mpountou" w:date="2021-02-10T22:37:00Z">
            <w:rPr>
              <w:sz w:val="14"/>
              <w:szCs w:val="14"/>
            </w:rPr>
          </w:rPrChange>
        </w:rPr>
        <w:instrText xml:space="preserve"> SEQ Εικόνα \* ARABIC </w:instrText>
      </w:r>
      <w:r w:rsidR="00CA5334" w:rsidRPr="00EC7B21">
        <w:rPr>
          <w:b/>
          <w:sz w:val="14"/>
          <w:szCs w:val="14"/>
          <w:rPrChange w:id="9776" w:author="mpountou" w:date="2021-02-10T22:37:00Z">
            <w:rPr>
              <w:noProof/>
              <w:sz w:val="14"/>
              <w:szCs w:val="14"/>
            </w:rPr>
          </w:rPrChange>
        </w:rPr>
        <w:fldChar w:fldCharType="separate"/>
      </w:r>
      <w:ins w:id="9777" w:author="mpountou" w:date="2021-02-14T02:13:00Z">
        <w:r w:rsidR="004344EE">
          <w:rPr>
            <w:b/>
            <w:noProof/>
            <w:sz w:val="14"/>
            <w:szCs w:val="14"/>
          </w:rPr>
          <w:t>53</w:t>
        </w:r>
      </w:ins>
      <w:del w:id="9778" w:author="mpountou" w:date="2021-02-12T21:41:00Z">
        <w:r w:rsidR="005F634F" w:rsidRPr="00EC7B21" w:rsidDel="00E6746E">
          <w:rPr>
            <w:b/>
            <w:noProof/>
            <w:sz w:val="14"/>
            <w:szCs w:val="14"/>
            <w:rPrChange w:id="9779" w:author="mpountou" w:date="2021-02-10T22:37:00Z">
              <w:rPr>
                <w:noProof/>
                <w:sz w:val="14"/>
                <w:szCs w:val="14"/>
              </w:rPr>
            </w:rPrChange>
          </w:rPr>
          <w:delText>51</w:delText>
        </w:r>
      </w:del>
      <w:r w:rsidR="00CA5334" w:rsidRPr="00EC7B21">
        <w:rPr>
          <w:b/>
          <w:noProof/>
          <w:sz w:val="14"/>
          <w:szCs w:val="14"/>
          <w:rPrChange w:id="9780" w:author="mpountou" w:date="2021-02-10T22:37:00Z">
            <w:rPr>
              <w:noProof/>
              <w:sz w:val="14"/>
              <w:szCs w:val="14"/>
            </w:rPr>
          </w:rPrChange>
        </w:rPr>
        <w:fldChar w:fldCharType="end"/>
      </w:r>
      <w:bookmarkEnd w:id="9766"/>
      <w:ins w:id="9781" w:author="mpountou" w:date="2021-02-10T22:37:00Z">
        <w:r w:rsidR="00EC7B21" w:rsidRPr="00EC7B21">
          <w:rPr>
            <w:sz w:val="14"/>
            <w:szCs w:val="14"/>
            <w:rPrChange w:id="9782" w:author="mpountou" w:date="2021-02-10T22:38:00Z">
              <w:rPr>
                <w:sz w:val="14"/>
                <w:szCs w:val="14"/>
                <w:lang w:val="en-US"/>
              </w:rPr>
            </w:rPrChange>
          </w:rPr>
          <w:t xml:space="preserve"> -</w:t>
        </w:r>
      </w:ins>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9767"/>
      <w:bookmarkEnd w:id="9768"/>
      <w:bookmarkEnd w:id="9769"/>
      <w:bookmarkEnd w:id="9770"/>
      <w:bookmarkEnd w:id="9771"/>
      <w:bookmarkEnd w:id="9772"/>
    </w:p>
    <w:p w14:paraId="61452937" w14:textId="77777777" w:rsidR="00E05C4C" w:rsidRPr="004C1AC0" w:rsidRDefault="00E05C4C">
      <w:pPr>
        <w:rPr>
          <w:rPrChange w:id="9783" w:author="mpountou" w:date="2021-02-10T16:40:00Z">
            <w:rPr>
              <w:sz w:val="14"/>
              <w:szCs w:val="14"/>
            </w:rPr>
          </w:rPrChange>
        </w:rPr>
        <w:pPrChange w:id="9784" w:author="Sotirios Filippos Tsarouchis" w:date="2021-02-10T15:15:00Z">
          <w:pPr>
            <w:pStyle w:val="aa"/>
            <w:jc w:val="center"/>
          </w:pPr>
        </w:pPrChange>
      </w:pPr>
    </w:p>
    <w:p w14:paraId="7BCE451E" w14:textId="77777777" w:rsidR="00577F8A" w:rsidRPr="00E05C4C" w:rsidRDefault="00577F8A" w:rsidP="00577F8A">
      <w:pPr>
        <w:pStyle w:val="3"/>
        <w:rPr>
          <w:b/>
          <w:bCs/>
          <w:rPrChange w:id="9785" w:author="Sotirios Filippos Tsarouchis" w:date="2021-02-10T15:15:00Z">
            <w:rPr/>
          </w:rPrChange>
        </w:rPr>
      </w:pPr>
      <w:bookmarkStart w:id="9786" w:name="_Toc64223446"/>
      <w:r w:rsidRPr="00E05C4C">
        <w:rPr>
          <w:b/>
          <w:bCs/>
          <w:rPrChange w:id="9787" w:author="Sotirios Filippos Tsarouchis" w:date="2021-02-10T15:15:00Z">
            <w:rPr/>
          </w:rPrChange>
        </w:rPr>
        <w:t>Μέσο απόλυτο σφάλμα (MAE) και ρίζα μέσου τετραγωνικού σφάλματος (RMSE)</w:t>
      </w:r>
      <w:bookmarkEnd w:id="9786"/>
    </w:p>
    <w:p w14:paraId="333E9460" w14:textId="77777777" w:rsidR="00563686" w:rsidRPr="00563686" w:rsidRDefault="00563686" w:rsidP="00563686"/>
    <w:p w14:paraId="5CCE955F" w14:textId="279F4D4C" w:rsidR="00902502" w:rsidRPr="00365999" w:rsidRDefault="00902502" w:rsidP="00902502">
      <w:pPr>
        <w:rPr>
          <w:ins w:id="9788" w:author="mpountou" w:date="2021-02-13T04:35:00Z"/>
          <w:szCs w:val="22"/>
        </w:rPr>
      </w:pPr>
      <w:ins w:id="9789" w:author="mpountou" w:date="2021-02-13T04:35:00Z">
        <w:r w:rsidRPr="00902502">
          <w:t xml:space="preserve">Για το σύνολο δεδομένων </w:t>
        </w:r>
        <w:r w:rsidRPr="00902502">
          <w:rPr>
            <w:lang w:val="en-US"/>
          </w:rPr>
          <w:t>data</w:t>
        </w:r>
        <w:r w:rsidRPr="00902502">
          <w:t>30 η ρίζα μέσου τετραγωνικού σφάλματος είναι 2,</w:t>
        </w:r>
      </w:ins>
      <w:ins w:id="9790" w:author="mpountou" w:date="2021-02-13T04:36:00Z">
        <w:r>
          <w:t xml:space="preserve">51 </w:t>
        </w:r>
      </w:ins>
      <w:ins w:id="9791" w:author="mpountou" w:date="2021-02-13T04:35:00Z">
        <w:r w:rsidRPr="00902502">
          <w:t xml:space="preserve">και το μέσο απόλυτο </w:t>
        </w:r>
        <w:r w:rsidRPr="00C908A5">
          <w:rPr>
            <w:szCs w:val="22"/>
          </w:rPr>
          <w:t>σφάλμα 1.</w:t>
        </w:r>
      </w:ins>
      <w:ins w:id="9792" w:author="mpountou" w:date="2021-02-13T04:36:00Z">
        <w:r w:rsidRPr="00365999">
          <w:rPr>
            <w:szCs w:val="22"/>
          </w:rPr>
          <w:t>91</w:t>
        </w:r>
      </w:ins>
      <w:ins w:id="9793" w:author="mpountou" w:date="2021-02-13T04:35:00Z">
        <w:r w:rsidRPr="00365999">
          <w:rPr>
            <w:szCs w:val="22"/>
          </w:rPr>
          <w:t xml:space="preserve"> </w:t>
        </w:r>
        <w:r w:rsidRPr="00596BE5">
          <w:rPr>
            <w:i/>
            <w:szCs w:val="22"/>
            <w:rPrChange w:id="9794" w:author="mpountou" w:date="2021-02-13T04:39:00Z">
              <w:rPr/>
            </w:rPrChange>
          </w:rPr>
          <w:t>(</w:t>
        </w:r>
      </w:ins>
      <w:ins w:id="9795" w:author="mpountou" w:date="2021-02-13T04:38:00Z">
        <w:r w:rsidR="00596BE5" w:rsidRPr="00596BE5">
          <w:rPr>
            <w:i/>
            <w:szCs w:val="22"/>
            <w:rPrChange w:id="9796" w:author="mpountou" w:date="2021-02-13T04:39:00Z">
              <w:rPr/>
            </w:rPrChange>
          </w:rPr>
          <w:fldChar w:fldCharType="begin"/>
        </w:r>
        <w:r w:rsidR="00596BE5" w:rsidRPr="00596BE5">
          <w:rPr>
            <w:i/>
            <w:szCs w:val="22"/>
            <w:rPrChange w:id="9797" w:author="mpountou" w:date="2021-02-13T04:39:00Z">
              <w:rPr/>
            </w:rPrChange>
          </w:rPr>
          <w:instrText xml:space="preserve"> REF _Ref64083533 \h </w:instrText>
        </w:r>
      </w:ins>
      <w:r w:rsidR="00596BE5" w:rsidRPr="00596BE5">
        <w:rPr>
          <w:i/>
          <w:szCs w:val="22"/>
          <w:rPrChange w:id="9798" w:author="mpountou" w:date="2021-02-13T04:39:00Z">
            <w:rPr>
              <w:szCs w:val="22"/>
            </w:rPr>
          </w:rPrChange>
        </w:rPr>
        <w:instrText xml:space="preserve"> \* MERGEFORMAT </w:instrText>
      </w:r>
      <w:r w:rsidR="00596BE5" w:rsidRPr="00596BE5">
        <w:rPr>
          <w:i/>
          <w:szCs w:val="22"/>
          <w:rPrChange w:id="9799" w:author="mpountou" w:date="2021-02-13T04:39:00Z">
            <w:rPr>
              <w:i/>
              <w:szCs w:val="22"/>
            </w:rPr>
          </w:rPrChange>
        </w:rPr>
      </w:r>
      <w:r w:rsidR="00596BE5" w:rsidRPr="00596BE5">
        <w:rPr>
          <w:i/>
          <w:szCs w:val="22"/>
          <w:rPrChange w:id="9800" w:author="mpountou" w:date="2021-02-13T04:39:00Z">
            <w:rPr/>
          </w:rPrChange>
        </w:rPr>
        <w:fldChar w:fldCharType="separate"/>
      </w:r>
      <w:ins w:id="9801" w:author="mpountou" w:date="2021-02-14T02:13:00Z">
        <w:r w:rsidR="004344EE" w:rsidRPr="004344EE">
          <w:rPr>
            <w:i/>
            <w:szCs w:val="22"/>
            <w:rPrChange w:id="9802" w:author="mpountou" w:date="2021-02-14T02:13:00Z">
              <w:rPr>
                <w:sz w:val="14"/>
                <w:szCs w:val="14"/>
              </w:rPr>
            </w:rPrChange>
          </w:rPr>
          <w:t xml:space="preserve">Εικόνα </w:t>
        </w:r>
        <w:r w:rsidR="004344EE" w:rsidRPr="004344EE">
          <w:rPr>
            <w:i/>
            <w:noProof/>
            <w:szCs w:val="22"/>
            <w:rPrChange w:id="9803" w:author="mpountou" w:date="2021-02-14T02:13:00Z">
              <w:rPr>
                <w:b/>
                <w:noProof/>
                <w:sz w:val="14"/>
                <w:szCs w:val="14"/>
              </w:rPr>
            </w:rPrChange>
          </w:rPr>
          <w:t>54</w:t>
        </w:r>
      </w:ins>
      <w:ins w:id="9804" w:author="mpountou" w:date="2021-02-13T04:38:00Z">
        <w:r w:rsidR="00596BE5" w:rsidRPr="00596BE5">
          <w:rPr>
            <w:i/>
            <w:szCs w:val="22"/>
            <w:rPrChange w:id="9805" w:author="mpountou" w:date="2021-02-13T04:39:00Z">
              <w:rPr/>
            </w:rPrChange>
          </w:rPr>
          <w:fldChar w:fldCharType="end"/>
        </w:r>
      </w:ins>
      <w:ins w:id="9806" w:author="mpountou" w:date="2021-02-13T04:35:00Z">
        <w:r w:rsidRPr="00C908A5">
          <w:rPr>
            <w:i/>
            <w:szCs w:val="22"/>
          </w:rPr>
          <w:t>)</w:t>
        </w:r>
        <w:r w:rsidRPr="00596BE5">
          <w:rPr>
            <w:i/>
            <w:szCs w:val="22"/>
            <w:rPrChange w:id="9807" w:author="mpountou" w:date="2021-02-13T04:39:00Z">
              <w:rPr/>
            </w:rPrChange>
          </w:rPr>
          <w:t>.</w:t>
        </w:r>
        <w:r w:rsidRPr="00C908A5">
          <w:rPr>
            <w:szCs w:val="22"/>
          </w:rPr>
          <w:t xml:space="preserve"> Το σύνολο δεδομένων </w:t>
        </w:r>
        <w:r w:rsidRPr="00365999">
          <w:rPr>
            <w:szCs w:val="22"/>
            <w:lang w:val="en-US"/>
          </w:rPr>
          <w:t>data</w:t>
        </w:r>
        <w:r w:rsidRPr="00365999">
          <w:rPr>
            <w:szCs w:val="22"/>
          </w:rPr>
          <w:t xml:space="preserve">60 έχει ρίζα μέσου τετραγωνικού σφάλματος </w:t>
        </w:r>
      </w:ins>
      <w:ins w:id="9808" w:author="mpountou" w:date="2021-02-13T04:36:00Z">
        <w:r w:rsidRPr="004344EE">
          <w:rPr>
            <w:szCs w:val="22"/>
          </w:rPr>
          <w:t>είναι</w:t>
        </w:r>
      </w:ins>
      <w:ins w:id="9809" w:author="mpountou" w:date="2021-02-13T04:35:00Z">
        <w:r w:rsidRPr="004344EE">
          <w:rPr>
            <w:szCs w:val="22"/>
          </w:rPr>
          <w:t xml:space="preserve"> 2.</w:t>
        </w:r>
      </w:ins>
      <w:ins w:id="9810" w:author="mpountou" w:date="2021-02-13T04:36:00Z">
        <w:r w:rsidRPr="004344EE">
          <w:rPr>
            <w:szCs w:val="22"/>
          </w:rPr>
          <w:t>21</w:t>
        </w:r>
      </w:ins>
      <w:ins w:id="9811" w:author="mpountou" w:date="2021-02-13T04:35:00Z">
        <w:r w:rsidRPr="003D063F">
          <w:rPr>
            <w:szCs w:val="22"/>
          </w:rPr>
          <w:t xml:space="preserve"> και το μέσο απόλυτο σφάλμα από 1.</w:t>
        </w:r>
      </w:ins>
      <w:ins w:id="9812" w:author="mpountou" w:date="2021-02-13T04:36:00Z">
        <w:r w:rsidRPr="003D063F">
          <w:rPr>
            <w:szCs w:val="22"/>
          </w:rPr>
          <w:t>59</w:t>
        </w:r>
      </w:ins>
      <w:ins w:id="9813" w:author="mpountou" w:date="2021-02-13T04:35:00Z">
        <w:r w:rsidRPr="00596BE5">
          <w:rPr>
            <w:szCs w:val="22"/>
            <w:rPrChange w:id="9814" w:author="mpountou" w:date="2021-02-13T04:38:00Z">
              <w:rPr/>
            </w:rPrChange>
          </w:rPr>
          <w:t xml:space="preserve"> </w:t>
        </w:r>
        <w:r w:rsidRPr="00596BE5">
          <w:rPr>
            <w:szCs w:val="22"/>
            <w:rPrChange w:id="9815" w:author="mpountou" w:date="2021-02-13T04:39:00Z">
              <w:rPr>
                <w:i/>
              </w:rPr>
            </w:rPrChange>
          </w:rPr>
          <w:t>(</w:t>
        </w:r>
      </w:ins>
      <w:ins w:id="9816" w:author="mpountou" w:date="2021-02-13T04:38:00Z">
        <w:r w:rsidR="00596BE5" w:rsidRPr="00596BE5">
          <w:rPr>
            <w:szCs w:val="22"/>
            <w:rPrChange w:id="9817" w:author="mpountou" w:date="2021-02-13T04:39:00Z">
              <w:rPr>
                <w:i/>
              </w:rPr>
            </w:rPrChange>
          </w:rPr>
          <w:fldChar w:fldCharType="begin"/>
        </w:r>
        <w:r w:rsidR="00596BE5" w:rsidRPr="00596BE5">
          <w:rPr>
            <w:szCs w:val="22"/>
            <w:rPrChange w:id="9818" w:author="mpountou" w:date="2021-02-13T04:39:00Z">
              <w:rPr>
                <w:i/>
              </w:rPr>
            </w:rPrChange>
          </w:rPr>
          <w:instrText xml:space="preserve"> REF _Ref64083539 \h </w:instrText>
        </w:r>
      </w:ins>
      <w:r w:rsidR="00596BE5" w:rsidRPr="00596BE5">
        <w:rPr>
          <w:szCs w:val="22"/>
          <w:rPrChange w:id="9819" w:author="mpountou" w:date="2021-02-13T04:39:00Z">
            <w:rPr>
              <w:i/>
              <w:szCs w:val="22"/>
            </w:rPr>
          </w:rPrChange>
        </w:rPr>
        <w:instrText xml:space="preserve"> \* MERGEFORMAT </w:instrText>
      </w:r>
      <w:r w:rsidR="00596BE5" w:rsidRPr="00596BE5">
        <w:rPr>
          <w:szCs w:val="22"/>
          <w:rPrChange w:id="9820" w:author="mpountou" w:date="2021-02-13T04:39:00Z">
            <w:rPr>
              <w:szCs w:val="22"/>
            </w:rPr>
          </w:rPrChange>
        </w:rPr>
      </w:r>
      <w:r w:rsidR="00596BE5" w:rsidRPr="00596BE5">
        <w:rPr>
          <w:szCs w:val="22"/>
          <w:rPrChange w:id="9821" w:author="mpountou" w:date="2021-02-13T04:39:00Z">
            <w:rPr>
              <w:i/>
            </w:rPr>
          </w:rPrChange>
        </w:rPr>
        <w:fldChar w:fldCharType="separate"/>
      </w:r>
      <w:ins w:id="9822" w:author="mpountou" w:date="2021-02-14T02:13:00Z">
        <w:r w:rsidR="004344EE" w:rsidRPr="004344EE">
          <w:rPr>
            <w:szCs w:val="22"/>
            <w:rPrChange w:id="9823" w:author="mpountou" w:date="2021-02-14T02:13:00Z">
              <w:rPr>
                <w:sz w:val="14"/>
                <w:szCs w:val="14"/>
              </w:rPr>
            </w:rPrChange>
          </w:rPr>
          <w:t xml:space="preserve">Εικόνα </w:t>
        </w:r>
        <w:r w:rsidR="004344EE" w:rsidRPr="004344EE">
          <w:rPr>
            <w:noProof/>
            <w:szCs w:val="22"/>
            <w:rPrChange w:id="9824" w:author="mpountou" w:date="2021-02-14T02:13:00Z">
              <w:rPr>
                <w:b/>
                <w:noProof/>
                <w:sz w:val="14"/>
                <w:szCs w:val="14"/>
              </w:rPr>
            </w:rPrChange>
          </w:rPr>
          <w:t>55</w:t>
        </w:r>
      </w:ins>
      <w:ins w:id="9825" w:author="mpountou" w:date="2021-02-13T04:38:00Z">
        <w:r w:rsidR="00596BE5" w:rsidRPr="00596BE5">
          <w:rPr>
            <w:szCs w:val="22"/>
            <w:rPrChange w:id="9826" w:author="mpountou" w:date="2021-02-13T04:39:00Z">
              <w:rPr>
                <w:i/>
              </w:rPr>
            </w:rPrChange>
          </w:rPr>
          <w:fldChar w:fldCharType="end"/>
        </w:r>
      </w:ins>
      <w:ins w:id="9827" w:author="mpountou" w:date="2021-02-13T04:35:00Z">
        <w:r w:rsidRPr="00596BE5">
          <w:rPr>
            <w:szCs w:val="22"/>
            <w:rPrChange w:id="9828" w:author="mpountou" w:date="2021-02-13T04:39:00Z">
              <w:rPr>
                <w:i/>
              </w:rPr>
            </w:rPrChange>
          </w:rPr>
          <w:t>).</w:t>
        </w:r>
        <w:r w:rsidRPr="00C908A5">
          <w:rPr>
            <w:szCs w:val="22"/>
          </w:rPr>
          <w:t xml:space="preserve"> Τέλος το σύνολο </w:t>
        </w:r>
        <w:r w:rsidRPr="00365999">
          <w:rPr>
            <w:szCs w:val="22"/>
            <w:lang w:val="en-US"/>
          </w:rPr>
          <w:t>movielens</w:t>
        </w:r>
        <w:r w:rsidRPr="00365999">
          <w:rPr>
            <w:szCs w:val="22"/>
          </w:rPr>
          <w:t xml:space="preserve"> 100</w:t>
        </w:r>
        <w:r w:rsidRPr="004344EE">
          <w:rPr>
            <w:szCs w:val="22"/>
            <w:lang w:val="en-US"/>
          </w:rPr>
          <w:t>K</w:t>
        </w:r>
        <w:r w:rsidRPr="004344EE">
          <w:rPr>
            <w:szCs w:val="22"/>
          </w:rPr>
          <w:t xml:space="preserve"> έχει  ρίζα μέσου τετραγωνικού σφάλματος 0.91 και μέσο απόλυτο σφάλμα 0.75 </w:t>
        </w:r>
        <w:r w:rsidRPr="003D063F">
          <w:rPr>
            <w:i/>
            <w:szCs w:val="22"/>
          </w:rPr>
          <w:t>(</w:t>
        </w:r>
      </w:ins>
      <w:ins w:id="9829" w:author="mpountou" w:date="2021-02-13T04:38:00Z">
        <w:r w:rsidR="00596BE5" w:rsidRPr="00365999">
          <w:rPr>
            <w:i/>
            <w:szCs w:val="22"/>
          </w:rPr>
          <w:fldChar w:fldCharType="begin"/>
        </w:r>
        <w:r w:rsidR="00596BE5" w:rsidRPr="00596BE5">
          <w:rPr>
            <w:i/>
            <w:szCs w:val="22"/>
            <w:rPrChange w:id="9830" w:author="mpountou" w:date="2021-02-13T04:39:00Z">
              <w:rPr>
                <w:i/>
              </w:rPr>
            </w:rPrChange>
          </w:rPr>
          <w:instrText xml:space="preserve"> REF _Ref64083548 \h </w:instrText>
        </w:r>
      </w:ins>
      <w:r w:rsidR="00596BE5" w:rsidRPr="00596BE5">
        <w:rPr>
          <w:i/>
          <w:szCs w:val="22"/>
        </w:rPr>
        <w:instrText xml:space="preserve"> \* MERGEFORMAT </w:instrText>
      </w:r>
      <w:r w:rsidR="00596BE5" w:rsidRPr="00365999">
        <w:rPr>
          <w:i/>
          <w:szCs w:val="22"/>
        </w:rPr>
      </w:r>
      <w:r w:rsidR="00596BE5" w:rsidRPr="00365999">
        <w:rPr>
          <w:i/>
          <w:szCs w:val="22"/>
          <w:rPrChange w:id="9831" w:author="mpountou" w:date="2021-02-13T04:39:00Z">
            <w:rPr>
              <w:i/>
              <w:szCs w:val="22"/>
            </w:rPr>
          </w:rPrChange>
        </w:rPr>
        <w:fldChar w:fldCharType="separate"/>
      </w:r>
      <w:ins w:id="9832" w:author="mpountou" w:date="2021-02-14T02:13:00Z">
        <w:r w:rsidR="004344EE" w:rsidRPr="004344EE">
          <w:rPr>
            <w:i/>
            <w:szCs w:val="22"/>
            <w:rPrChange w:id="9833" w:author="mpountou" w:date="2021-02-14T02:13:00Z">
              <w:rPr>
                <w:sz w:val="14"/>
                <w:szCs w:val="14"/>
              </w:rPr>
            </w:rPrChange>
          </w:rPr>
          <w:t xml:space="preserve">Εικόνα </w:t>
        </w:r>
        <w:r w:rsidR="004344EE" w:rsidRPr="004344EE">
          <w:rPr>
            <w:i/>
            <w:noProof/>
            <w:szCs w:val="22"/>
            <w:rPrChange w:id="9834" w:author="mpountou" w:date="2021-02-14T02:13:00Z">
              <w:rPr>
                <w:b/>
                <w:noProof/>
                <w:sz w:val="14"/>
                <w:szCs w:val="14"/>
              </w:rPr>
            </w:rPrChange>
          </w:rPr>
          <w:t>56</w:t>
        </w:r>
      </w:ins>
      <w:ins w:id="9835" w:author="mpountou" w:date="2021-02-13T04:38:00Z">
        <w:r w:rsidR="00596BE5" w:rsidRPr="00365999">
          <w:rPr>
            <w:i/>
            <w:szCs w:val="22"/>
          </w:rPr>
          <w:fldChar w:fldCharType="end"/>
        </w:r>
      </w:ins>
      <w:ins w:id="9836" w:author="mpountou" w:date="2021-02-13T04:35:00Z">
        <w:r w:rsidRPr="00C908A5">
          <w:rPr>
            <w:i/>
            <w:szCs w:val="22"/>
          </w:rPr>
          <w:t>).</w:t>
        </w:r>
      </w:ins>
    </w:p>
    <w:p w14:paraId="02CEF6D4" w14:textId="3818D4C4" w:rsidR="00D65181" w:rsidRPr="00902502" w:rsidDel="00902502" w:rsidRDefault="00902502" w:rsidP="00563686">
      <w:pPr>
        <w:rPr>
          <w:del w:id="9837" w:author="mpountou" w:date="2021-02-13T04:35:00Z"/>
          <w:b/>
          <w:u w:val="single"/>
          <w:rPrChange w:id="9838" w:author="mpountou" w:date="2021-02-13T04:37:00Z">
            <w:rPr>
              <w:del w:id="9839" w:author="mpountou" w:date="2021-02-13T04:35:00Z"/>
            </w:rPr>
          </w:rPrChange>
        </w:rPr>
      </w:pPr>
      <w:ins w:id="9840" w:author="mpountou" w:date="2021-02-13T04:35:00Z">
        <w:r w:rsidRPr="00902502">
          <w:t xml:space="preserve">Τα συμπεράσμα που προκύπτει από τις επιδόσεις των συνόλων </w:t>
        </w:r>
        <w:r w:rsidRPr="00902502">
          <w:rPr>
            <w:lang w:val="en-US"/>
          </w:rPr>
          <w:t>data</w:t>
        </w:r>
        <w:r w:rsidRPr="00902502">
          <w:t xml:space="preserve">30 και </w:t>
        </w:r>
        <w:r w:rsidRPr="00902502">
          <w:rPr>
            <w:lang w:val="en-US"/>
          </w:rPr>
          <w:t>data</w:t>
        </w:r>
        <w:r w:rsidRPr="00902502">
          <w:t>60 είναι ότι με την αύξηση 30% των κριτικών προκαλούνται θετικές</w:t>
        </w:r>
        <w:r w:rsidRPr="00902502">
          <w:rPr>
            <w:b/>
          </w:rPr>
          <w:t xml:space="preserve"> </w:t>
        </w:r>
        <w:r w:rsidRPr="00902502">
          <w:t>επιδράσεις στα ζητήματα σφάλματος αφού έχουμε βελτίωση του ελάχιστου τετραγωνικού σφάλματος από 2.</w:t>
        </w:r>
      </w:ins>
      <w:ins w:id="9841" w:author="mpountou" w:date="2021-02-13T04:37:00Z">
        <w:r>
          <w:t>51</w:t>
        </w:r>
      </w:ins>
      <w:ins w:id="9842" w:author="mpountou" w:date="2021-02-13T04:35:00Z">
        <w:r w:rsidRPr="00902502">
          <w:t xml:space="preserve"> σε 2.</w:t>
        </w:r>
      </w:ins>
      <w:ins w:id="9843" w:author="mpountou" w:date="2021-02-13T04:37:00Z">
        <w:r>
          <w:t>21</w:t>
        </w:r>
      </w:ins>
      <w:ins w:id="9844" w:author="mpountou" w:date="2021-02-13T04:35:00Z">
        <w:r w:rsidRPr="00902502">
          <w:t xml:space="preserve"> και του μέσου απόλυτου σφάλματος από 1.</w:t>
        </w:r>
      </w:ins>
      <w:ins w:id="9845" w:author="mpountou" w:date="2021-02-13T04:37:00Z">
        <w:r>
          <w:t>91</w:t>
        </w:r>
      </w:ins>
      <w:ins w:id="9846" w:author="mpountou" w:date="2021-02-13T04:35:00Z">
        <w:r w:rsidRPr="00902502">
          <w:t xml:space="preserve"> σε 1.</w:t>
        </w:r>
      </w:ins>
      <w:ins w:id="9847" w:author="mpountou" w:date="2021-02-13T04:37:00Z">
        <w:r>
          <w:t>59</w:t>
        </w:r>
      </w:ins>
      <w:ins w:id="9848" w:author="mpountou" w:date="2021-02-13T04:35:00Z">
        <w:r>
          <w:t>.</w:t>
        </w:r>
      </w:ins>
      <w:del w:id="9849" w:author="mpountou" w:date="2021-02-13T04:35:00Z">
        <w:r w:rsidR="00563686" w:rsidRPr="003A469E" w:rsidDel="00902502">
          <w:delText xml:space="preserve">Τα διαγράμματα των ΜΑΕ και </w:delText>
        </w:r>
        <w:r w:rsidR="00563686" w:rsidRPr="003A469E" w:rsidDel="00902502">
          <w:rPr>
            <w:lang w:val="en-US"/>
          </w:rPr>
          <w:delText>RMSE</w:delText>
        </w:r>
        <w:r w:rsidR="00563686" w:rsidRPr="003A469E" w:rsidDel="00902502">
          <w:delText xml:space="preserve"> </w:delText>
        </w:r>
        <w:r w:rsidR="00D65181" w:rsidDel="00902502">
          <w:delText>συγκρίνοντςα</w:delText>
        </w:r>
      </w:del>
      <w:ins w:id="9850" w:author="Sotirios Filippos Tsarouchis" w:date="2021-02-10T15:16:00Z">
        <w:del w:id="9851" w:author="mpountou" w:date="2021-02-13T04:35:00Z">
          <w:r w:rsidR="00E05C4C" w:rsidDel="00902502">
            <w:delText>συγκρίνοντάς</w:delText>
          </w:r>
        </w:del>
      </w:ins>
      <w:del w:id="9852" w:author="mpountou" w:date="2021-02-13T04:35:00Z">
        <w:r w:rsidR="00563686" w:rsidRPr="003A469E" w:rsidDel="00902502">
          <w:delText xml:space="preserve"> τα σύνολα </w:delText>
        </w:r>
        <w:r w:rsidR="00563686" w:rsidRPr="003A469E" w:rsidDel="00902502">
          <w:rPr>
            <w:lang w:val="en-US"/>
          </w:rPr>
          <w:delText>data</w:delText>
        </w:r>
        <w:r w:rsidR="00D65181" w:rsidDel="00902502">
          <w:delText>30 και</w:delText>
        </w:r>
        <w:r w:rsidR="00563686" w:rsidRPr="003A469E" w:rsidDel="00902502">
          <w:delText xml:space="preserve"> </w:delText>
        </w:r>
        <w:r w:rsidR="00563686" w:rsidRPr="003A469E" w:rsidDel="00902502">
          <w:rPr>
            <w:lang w:val="en-US"/>
          </w:rPr>
          <w:delText>data</w:delText>
        </w:r>
        <w:r w:rsidR="00563686" w:rsidRPr="003A469E" w:rsidDel="00902502">
          <w:delText xml:space="preserve">60  </w:delText>
        </w:r>
        <w:r w:rsidR="00D65181" w:rsidDel="00902502">
          <w:delText>φαίνεται</w:delText>
        </w:r>
        <w:r w:rsidR="00563686" w:rsidRPr="003A469E" w:rsidDel="00902502">
          <w:delText xml:space="preserve"> ότι η αύξηση 30% των κριτικών </w:delText>
        </w:r>
        <w:r w:rsidR="00563686" w:rsidRPr="003A469E" w:rsidDel="00902502">
          <w:rPr>
            <w:b/>
            <w:u w:val="single"/>
          </w:rPr>
          <w:delText xml:space="preserve">έχει </w:delText>
        </w:r>
        <w:r w:rsidR="00D65181" w:rsidDel="00902502">
          <w:rPr>
            <w:b/>
            <w:u w:val="single"/>
          </w:rPr>
          <w:delText>θετικές</w:delText>
        </w:r>
        <w:r w:rsidR="00563686" w:rsidRPr="003A469E" w:rsidDel="00902502">
          <w:rPr>
            <w:b/>
            <w:u w:val="single"/>
          </w:rPr>
          <w:delText xml:space="preserve"> επιδράσεις</w:delText>
        </w:r>
        <w:r w:rsidR="00563686" w:rsidRPr="003A469E" w:rsidDel="00902502">
          <w:delText xml:space="preserve"> στο ζήτημα του σφάλματος αφου</w:delText>
        </w:r>
      </w:del>
      <w:ins w:id="9853" w:author="Sotirios Filippos Tsarouchis" w:date="2021-02-10T15:16:00Z">
        <w:del w:id="9854" w:author="mpountou" w:date="2021-02-13T04:35:00Z">
          <w:r w:rsidR="00E05C4C" w:rsidRPr="003A469E" w:rsidDel="00902502">
            <w:delText>αφού</w:delText>
          </w:r>
        </w:del>
      </w:ins>
      <w:del w:id="9855" w:author="mpountou" w:date="2021-02-13T04:35:00Z">
        <w:r w:rsidR="00563686" w:rsidRPr="003A469E" w:rsidDel="00902502">
          <w:delText xml:space="preserve"> μειώνει το </w:delText>
        </w:r>
        <w:r w:rsidR="00563686" w:rsidRPr="003A469E" w:rsidDel="00902502">
          <w:rPr>
            <w:lang w:val="en-US"/>
          </w:rPr>
          <w:delText>RMSE</w:delText>
        </w:r>
        <w:r w:rsidR="00563686" w:rsidRPr="003A469E" w:rsidDel="00902502">
          <w:delText xml:space="preserve"> από </w:delText>
        </w:r>
        <m:oMath>
          <m:r>
            <w:rPr>
              <w:rFonts w:ascii="Cambria Math" w:hAnsi="Cambria Math"/>
            </w:rPr>
            <m:t>2,51</m:t>
          </m:r>
        </m:oMath>
        <w:r w:rsidR="00563686" w:rsidRPr="003A469E" w:rsidDel="00902502">
          <w:delText xml:space="preserve"> σε </w:delText>
        </w:r>
        <m:oMath>
          <m:r>
            <w:rPr>
              <w:rFonts w:ascii="Cambria Math" w:hAnsi="Cambria Math"/>
            </w:rPr>
            <m:t>2,21</m:t>
          </m:r>
        </m:oMath>
        <w:r w:rsidR="00563686" w:rsidRPr="003A469E" w:rsidDel="00902502">
          <w:delText xml:space="preserve"> και το </w:delText>
        </w:r>
        <w:r w:rsidR="00563686" w:rsidRPr="003A469E" w:rsidDel="00902502">
          <w:rPr>
            <w:lang w:val="en-US"/>
          </w:rPr>
          <w:delText>MAE</w:delText>
        </w:r>
        <w:r w:rsidR="00563686" w:rsidRPr="003A469E" w:rsidDel="00902502">
          <w:delText xml:space="preserve"> από </w:delText>
        </w:r>
        <m:oMath>
          <m:r>
            <w:rPr>
              <w:rFonts w:ascii="Cambria Math" w:hAnsi="Cambria Math"/>
            </w:rPr>
            <m:t>1,91</m:t>
          </m:r>
        </m:oMath>
        <w:r w:rsidR="00563686" w:rsidRPr="003A469E" w:rsidDel="00902502">
          <w:delText xml:space="preserve"> σε </w:delText>
        </w:r>
        <m:oMath>
          <m:r>
            <w:rPr>
              <w:rFonts w:ascii="Cambria Math" w:hAnsi="Cambria Math"/>
            </w:rPr>
            <m:t>1,57</m:t>
          </m:r>
        </m:oMath>
        <w:r w:rsidR="00563686" w:rsidRPr="003A469E" w:rsidDel="00902502">
          <w:delText xml:space="preserve"> αντίστοιχα.</w:delText>
        </w:r>
        <w:r w:rsidR="00563686" w:rsidDel="00902502">
          <w:delText xml:space="preserve"> </w:delText>
        </w:r>
      </w:del>
    </w:p>
    <w:p w14:paraId="58DFCF39" w14:textId="4901956F" w:rsidR="00563686" w:rsidRPr="003A469E" w:rsidDel="00902502" w:rsidRDefault="00563686" w:rsidP="00563686">
      <w:pPr>
        <w:rPr>
          <w:del w:id="9856" w:author="mpountou" w:date="2021-02-13T04:35:00Z"/>
        </w:rPr>
      </w:pPr>
      <w:del w:id="9857" w:author="mpountou" w:date="2021-02-13T04:35:00Z">
        <w:r w:rsidDel="00902502">
          <w:delText xml:space="preserve">Τα </w:delText>
        </w:r>
        <w:r w:rsidRPr="003A469E" w:rsidDel="00902502">
          <w:delText xml:space="preserve"> διαγράμματα των ΜΑΕ και </w:delText>
        </w:r>
        <w:r w:rsidRPr="003A469E" w:rsidDel="00902502">
          <w:rPr>
            <w:lang w:val="en-US"/>
          </w:rPr>
          <w:delText>RMSE</w:delText>
        </w:r>
        <w:r w:rsidRPr="003A469E" w:rsidDel="00902502">
          <w:delText xml:space="preserve"> για τ</w:delText>
        </w:r>
        <w:r w:rsidDel="00902502">
          <w:delText>ο</w:delText>
        </w:r>
        <w:r w:rsidRPr="003A469E" w:rsidDel="00902502">
          <w:delText xml:space="preserve"> σύνολ</w:delText>
        </w:r>
        <w:r w:rsidDel="00902502">
          <w:delText>ο</w:delText>
        </w:r>
        <w:r w:rsidRPr="003A469E" w:rsidDel="00902502">
          <w:delText xml:space="preserve"> </w:delText>
        </w:r>
        <w:r w:rsidDel="00902502">
          <w:rPr>
            <w:lang w:val="en-US"/>
          </w:rPr>
          <w:delText>movielens</w:delText>
        </w:r>
        <w:r w:rsidRPr="003A469E" w:rsidDel="00902502">
          <w:delText>-100</w:delText>
        </w:r>
        <w:r w:rsidDel="00902502">
          <w:rPr>
            <w:lang w:val="en-US"/>
          </w:rPr>
          <w:delText>k</w:delText>
        </w:r>
        <w:r w:rsidRPr="003A469E" w:rsidDel="00902502">
          <w:delText xml:space="preserve"> </w:delText>
        </w:r>
        <w:r w:rsidDel="00902502">
          <w:delText>έχει κι αυτό ικανοποιητικά αποτελέσματα</w:delText>
        </w:r>
      </w:del>
      <w:ins w:id="9858" w:author="Sotirios Filippos Tsarouchis" w:date="2021-02-10T15:16:00Z">
        <w:del w:id="9859" w:author="mpountou" w:date="2021-02-13T04:35:00Z">
          <w:r w:rsidR="00E05C4C" w:rsidDel="00902502">
            <w:delText>,</w:delText>
          </w:r>
        </w:del>
      </w:ins>
      <w:del w:id="9860" w:author="mpountou" w:date="2021-02-13T04:35:00Z">
        <w:r w:rsidDel="00902502">
          <w:delText xml:space="preserve"> αφού η ρίζα του μέσου τετραγωνικού σφάλματος παραμένει χαμηλότερη της μονάδας.</w:delText>
        </w:r>
      </w:del>
    </w:p>
    <w:p w14:paraId="1D1D9DFF" w14:textId="77777777" w:rsidR="00577F8A" w:rsidDel="00902502" w:rsidRDefault="00577F8A" w:rsidP="00577F8A">
      <w:pPr>
        <w:rPr>
          <w:del w:id="9861" w:author="mpountou" w:date="2021-02-13T04:37:00Z"/>
        </w:rPr>
      </w:pPr>
    </w:p>
    <w:p w14:paraId="1442F36A" w14:textId="77777777"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14:paraId="062F5E7B" w14:textId="77777777" w:rsidTr="00D65181">
        <w:tc>
          <w:tcPr>
            <w:tcW w:w="4956" w:type="dxa"/>
          </w:tcPr>
          <w:p w14:paraId="6780F0B0"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14:paraId="589E7F34" w14:textId="77777777" w:rsidR="00D65181" w:rsidRPr="00D65181" w:rsidRDefault="00D65181" w:rsidP="00D65181">
            <w:pPr>
              <w:jc w:val="center"/>
              <w:rPr>
                <w:rFonts w:asciiTheme="minorHAnsi" w:hAnsiTheme="minorHAnsi"/>
              </w:rPr>
            </w:pPr>
          </w:p>
        </w:tc>
        <w:tc>
          <w:tcPr>
            <w:tcW w:w="5251" w:type="dxa"/>
          </w:tcPr>
          <w:p w14:paraId="5382E3FA"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14:paraId="5F70D1D9" w14:textId="77777777" w:rsidR="00D65181" w:rsidRPr="00D65181" w:rsidRDefault="00D65181" w:rsidP="00D65181">
            <w:pPr>
              <w:jc w:val="center"/>
              <w:rPr>
                <w:rFonts w:asciiTheme="minorHAnsi" w:hAnsiTheme="minorHAnsi"/>
              </w:rPr>
            </w:pPr>
          </w:p>
        </w:tc>
      </w:tr>
      <w:tr w:rsidR="00D65181" w14:paraId="12CEB8DB" w14:textId="77777777" w:rsidTr="00D65181">
        <w:tc>
          <w:tcPr>
            <w:tcW w:w="4956" w:type="dxa"/>
          </w:tcPr>
          <w:p w14:paraId="624856B2" w14:textId="77777777" w:rsidR="00D65181" w:rsidRDefault="00D65181" w:rsidP="00D65181">
            <w:pPr>
              <w:jc w:val="center"/>
            </w:pPr>
            <w:r>
              <w:rPr>
                <w:noProof/>
                <w:lang w:eastAsia="el-GR"/>
              </w:rPr>
              <w:drawing>
                <wp:inline distT="0" distB="0" distL="0" distR="0" wp14:anchorId="55F68B61" wp14:editId="6E4DF06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2400" cy="1800000"/>
                          </a:xfrm>
                          <a:prstGeom prst="rect">
                            <a:avLst/>
                          </a:prstGeom>
                        </pic:spPr>
                      </pic:pic>
                    </a:graphicData>
                  </a:graphic>
                </wp:inline>
              </w:drawing>
            </w:r>
          </w:p>
        </w:tc>
        <w:tc>
          <w:tcPr>
            <w:tcW w:w="5251" w:type="dxa"/>
          </w:tcPr>
          <w:p w14:paraId="0C32C57B" w14:textId="77777777" w:rsidR="00D65181" w:rsidRDefault="00D65181" w:rsidP="00D65181">
            <w:pPr>
              <w:jc w:val="center"/>
            </w:pPr>
            <w:r>
              <w:rPr>
                <w:noProof/>
                <w:lang w:eastAsia="el-GR"/>
              </w:rPr>
              <w:drawing>
                <wp:inline distT="0" distB="0" distL="0" distR="0" wp14:anchorId="3F0BF23D" wp14:editId="4858D3C5">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7200" cy="1800000"/>
                          </a:xfrm>
                          <a:prstGeom prst="rect">
                            <a:avLst/>
                          </a:prstGeom>
                        </pic:spPr>
                      </pic:pic>
                    </a:graphicData>
                  </a:graphic>
                </wp:inline>
              </w:drawing>
            </w:r>
          </w:p>
        </w:tc>
      </w:tr>
      <w:tr w:rsidR="00D65181" w14:paraId="41A192D0" w14:textId="77777777" w:rsidTr="00D65181">
        <w:tc>
          <w:tcPr>
            <w:tcW w:w="4956" w:type="dxa"/>
          </w:tcPr>
          <w:p w14:paraId="1F9673BD" w14:textId="2A44782B" w:rsidR="00D65181" w:rsidRPr="00D65181" w:rsidRDefault="00D65181" w:rsidP="00D65181">
            <w:pPr>
              <w:pStyle w:val="aa"/>
              <w:jc w:val="center"/>
              <w:rPr>
                <w:sz w:val="14"/>
                <w:szCs w:val="14"/>
              </w:rPr>
            </w:pPr>
            <w:bookmarkStart w:id="9862" w:name="_Ref64083533"/>
            <w:bookmarkStart w:id="9863" w:name="_Toc61618662"/>
            <w:bookmarkStart w:id="9864" w:name="_Toc62231476"/>
            <w:bookmarkStart w:id="9865" w:name="_Toc63089781"/>
            <w:bookmarkStart w:id="9866" w:name="_Toc63089857"/>
            <w:bookmarkStart w:id="9867" w:name="_Toc63885467"/>
            <w:bookmarkStart w:id="9868" w:name="_Toc64223219"/>
            <w:r w:rsidRPr="00EC7B21">
              <w:rPr>
                <w:b/>
                <w:sz w:val="14"/>
                <w:szCs w:val="14"/>
                <w:rPrChange w:id="9869" w:author="mpountou" w:date="2021-02-10T22:38:00Z">
                  <w:rPr>
                    <w:sz w:val="14"/>
                    <w:szCs w:val="14"/>
                  </w:rPr>
                </w:rPrChange>
              </w:rPr>
              <w:t xml:space="preserve">Εικόνα </w:t>
            </w:r>
            <w:r w:rsidRPr="00EC7B21">
              <w:rPr>
                <w:b/>
                <w:sz w:val="14"/>
                <w:szCs w:val="14"/>
                <w:rPrChange w:id="9870" w:author="mpountou" w:date="2021-02-10T22:38:00Z">
                  <w:rPr>
                    <w:sz w:val="14"/>
                    <w:szCs w:val="14"/>
                  </w:rPr>
                </w:rPrChange>
              </w:rPr>
              <w:fldChar w:fldCharType="begin"/>
            </w:r>
            <w:r w:rsidRPr="00EC7B21">
              <w:rPr>
                <w:b/>
                <w:sz w:val="14"/>
                <w:szCs w:val="14"/>
                <w:rPrChange w:id="9871" w:author="mpountou" w:date="2021-02-10T22:38:00Z">
                  <w:rPr>
                    <w:sz w:val="14"/>
                    <w:szCs w:val="14"/>
                  </w:rPr>
                </w:rPrChange>
              </w:rPr>
              <w:instrText xml:space="preserve"> SEQ Εικόνα \* ARABIC </w:instrText>
            </w:r>
            <w:r w:rsidRPr="00EC7B21">
              <w:rPr>
                <w:b/>
                <w:sz w:val="14"/>
                <w:szCs w:val="14"/>
                <w:rPrChange w:id="9872" w:author="mpountou" w:date="2021-02-10T22:38:00Z">
                  <w:rPr>
                    <w:noProof/>
                    <w:sz w:val="14"/>
                    <w:szCs w:val="14"/>
                  </w:rPr>
                </w:rPrChange>
              </w:rPr>
              <w:fldChar w:fldCharType="separate"/>
            </w:r>
            <w:ins w:id="9873" w:author="mpountou" w:date="2021-02-14T02:13:00Z">
              <w:r w:rsidR="004344EE">
                <w:rPr>
                  <w:b/>
                  <w:noProof/>
                  <w:sz w:val="14"/>
                  <w:szCs w:val="14"/>
                </w:rPr>
                <w:t>54</w:t>
              </w:r>
            </w:ins>
            <w:del w:id="9874" w:author="mpountou" w:date="2021-02-12T21:41:00Z">
              <w:r w:rsidR="005F634F" w:rsidRPr="00EC7B21" w:rsidDel="00E6746E">
                <w:rPr>
                  <w:b/>
                  <w:noProof/>
                  <w:sz w:val="14"/>
                  <w:szCs w:val="14"/>
                  <w:rPrChange w:id="9875" w:author="mpountou" w:date="2021-02-10T22:38:00Z">
                    <w:rPr>
                      <w:noProof/>
                      <w:sz w:val="14"/>
                      <w:szCs w:val="14"/>
                    </w:rPr>
                  </w:rPrChange>
                </w:rPr>
                <w:delText>52</w:delText>
              </w:r>
            </w:del>
            <w:r w:rsidRPr="00EC7B21">
              <w:rPr>
                <w:b/>
                <w:noProof/>
                <w:sz w:val="14"/>
                <w:szCs w:val="14"/>
                <w:rPrChange w:id="9876" w:author="mpountou" w:date="2021-02-10T22:38:00Z">
                  <w:rPr>
                    <w:noProof/>
                    <w:sz w:val="14"/>
                    <w:szCs w:val="14"/>
                  </w:rPr>
                </w:rPrChange>
              </w:rPr>
              <w:fldChar w:fldCharType="end"/>
            </w:r>
            <w:bookmarkEnd w:id="9862"/>
            <w:r w:rsidRPr="00D65181">
              <w:rPr>
                <w:sz w:val="14"/>
                <w:szCs w:val="14"/>
              </w:rPr>
              <w:t xml:space="preserve"> </w:t>
            </w:r>
            <w:ins w:id="9877" w:author="mpountou" w:date="2021-02-10T22:38:00Z">
              <w:r w:rsidR="00EC7B21" w:rsidRPr="00EC7B21">
                <w:rPr>
                  <w:sz w:val="14"/>
                  <w:szCs w:val="14"/>
                  <w:rPrChange w:id="9878" w:author="mpountou" w:date="2021-02-10T22:38:00Z">
                    <w:rPr>
                      <w:sz w:val="14"/>
                      <w:szCs w:val="14"/>
                      <w:lang w:val="en-US"/>
                    </w:rPr>
                  </w:rPrChange>
                </w:rPr>
                <w:t xml:space="preserve">- </w:t>
              </w:r>
            </w:ins>
            <w:r w:rsidRPr="00D65181">
              <w:rPr>
                <w:sz w:val="14"/>
                <w:szCs w:val="14"/>
              </w:rPr>
              <w:t xml:space="preserve">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9863"/>
            <w:bookmarkEnd w:id="9864"/>
            <w:bookmarkEnd w:id="9865"/>
            <w:bookmarkEnd w:id="9866"/>
            <w:bookmarkEnd w:id="9867"/>
            <w:bookmarkEnd w:id="9868"/>
          </w:p>
        </w:tc>
        <w:tc>
          <w:tcPr>
            <w:tcW w:w="5251" w:type="dxa"/>
          </w:tcPr>
          <w:p w14:paraId="69E2ECC1" w14:textId="7C0653C2" w:rsidR="00D65181" w:rsidRPr="00D65181" w:rsidRDefault="00D65181" w:rsidP="00D65181">
            <w:pPr>
              <w:pStyle w:val="aa"/>
              <w:jc w:val="center"/>
              <w:rPr>
                <w:sz w:val="14"/>
                <w:szCs w:val="14"/>
              </w:rPr>
            </w:pPr>
            <w:bookmarkStart w:id="9879" w:name="_Ref64083539"/>
            <w:bookmarkStart w:id="9880" w:name="_Toc62231477"/>
            <w:bookmarkStart w:id="9881" w:name="_Toc63089782"/>
            <w:bookmarkStart w:id="9882" w:name="_Toc63089858"/>
            <w:bookmarkStart w:id="9883" w:name="_Toc63885468"/>
            <w:bookmarkStart w:id="9884" w:name="_Toc64223220"/>
            <w:r w:rsidRPr="00EC7B21">
              <w:rPr>
                <w:b/>
                <w:sz w:val="14"/>
                <w:szCs w:val="14"/>
                <w:rPrChange w:id="9885" w:author="mpountou" w:date="2021-02-10T22:38:00Z">
                  <w:rPr>
                    <w:sz w:val="14"/>
                    <w:szCs w:val="14"/>
                  </w:rPr>
                </w:rPrChange>
              </w:rPr>
              <w:t xml:space="preserve">Εικόνα </w:t>
            </w:r>
            <w:r w:rsidRPr="00EC7B21">
              <w:rPr>
                <w:b/>
                <w:sz w:val="14"/>
                <w:szCs w:val="14"/>
                <w:rPrChange w:id="9886" w:author="mpountou" w:date="2021-02-10T22:38:00Z">
                  <w:rPr>
                    <w:sz w:val="14"/>
                    <w:szCs w:val="14"/>
                  </w:rPr>
                </w:rPrChange>
              </w:rPr>
              <w:fldChar w:fldCharType="begin"/>
            </w:r>
            <w:r w:rsidRPr="00EC7B21">
              <w:rPr>
                <w:b/>
                <w:sz w:val="14"/>
                <w:szCs w:val="14"/>
                <w:rPrChange w:id="9887" w:author="mpountou" w:date="2021-02-10T22:38:00Z">
                  <w:rPr>
                    <w:sz w:val="14"/>
                    <w:szCs w:val="14"/>
                  </w:rPr>
                </w:rPrChange>
              </w:rPr>
              <w:instrText xml:space="preserve"> SEQ Εικόνα \* ARABIC </w:instrText>
            </w:r>
            <w:r w:rsidRPr="00EC7B21">
              <w:rPr>
                <w:b/>
                <w:sz w:val="14"/>
                <w:szCs w:val="14"/>
                <w:rPrChange w:id="9888" w:author="mpountou" w:date="2021-02-10T22:38:00Z">
                  <w:rPr>
                    <w:noProof/>
                    <w:sz w:val="14"/>
                    <w:szCs w:val="14"/>
                  </w:rPr>
                </w:rPrChange>
              </w:rPr>
              <w:fldChar w:fldCharType="separate"/>
            </w:r>
            <w:ins w:id="9889" w:author="mpountou" w:date="2021-02-14T02:13:00Z">
              <w:r w:rsidR="004344EE">
                <w:rPr>
                  <w:b/>
                  <w:noProof/>
                  <w:sz w:val="14"/>
                  <w:szCs w:val="14"/>
                </w:rPr>
                <w:t>55</w:t>
              </w:r>
            </w:ins>
            <w:del w:id="9890" w:author="mpountou" w:date="2021-02-12T21:41:00Z">
              <w:r w:rsidR="005F634F" w:rsidRPr="00EC7B21" w:rsidDel="00E6746E">
                <w:rPr>
                  <w:b/>
                  <w:noProof/>
                  <w:sz w:val="14"/>
                  <w:szCs w:val="14"/>
                  <w:rPrChange w:id="9891" w:author="mpountou" w:date="2021-02-10T22:38:00Z">
                    <w:rPr>
                      <w:noProof/>
                      <w:sz w:val="14"/>
                      <w:szCs w:val="14"/>
                    </w:rPr>
                  </w:rPrChange>
                </w:rPr>
                <w:delText>53</w:delText>
              </w:r>
            </w:del>
            <w:r w:rsidRPr="00EC7B21">
              <w:rPr>
                <w:b/>
                <w:noProof/>
                <w:sz w:val="14"/>
                <w:szCs w:val="14"/>
                <w:rPrChange w:id="9892" w:author="mpountou" w:date="2021-02-10T22:38:00Z">
                  <w:rPr>
                    <w:noProof/>
                    <w:sz w:val="14"/>
                    <w:szCs w:val="14"/>
                  </w:rPr>
                </w:rPrChange>
              </w:rPr>
              <w:fldChar w:fldCharType="end"/>
            </w:r>
            <w:bookmarkEnd w:id="9879"/>
            <w:ins w:id="9893" w:author="mpountou" w:date="2021-02-10T22:38:00Z">
              <w:r w:rsidR="00EC7B21" w:rsidRPr="00EC7B21">
                <w:rPr>
                  <w:sz w:val="14"/>
                  <w:szCs w:val="14"/>
                  <w:rPrChange w:id="9894" w:author="mpountou" w:date="2021-02-10T22:38:00Z">
                    <w:rPr>
                      <w:sz w:val="14"/>
                      <w:szCs w:val="14"/>
                      <w:lang w:val="en-US"/>
                    </w:rPr>
                  </w:rPrChange>
                </w:rPr>
                <w:t xml:space="preserve"> -</w:t>
              </w:r>
            </w:ins>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9880"/>
            <w:bookmarkEnd w:id="9881"/>
            <w:bookmarkEnd w:id="9882"/>
            <w:bookmarkEnd w:id="9883"/>
            <w:bookmarkEnd w:id="9884"/>
          </w:p>
        </w:tc>
      </w:tr>
    </w:tbl>
    <w:p w14:paraId="6E8A0236" w14:textId="32D644EA" w:rsidR="004702F5" w:rsidRPr="00BA58F0" w:rsidDel="00596BE5" w:rsidRDefault="004702F5" w:rsidP="00BA58F0">
      <w:pPr>
        <w:rPr>
          <w:del w:id="9895" w:author="mpountou" w:date="2021-02-13T04:37:00Z"/>
        </w:rPr>
      </w:pPr>
    </w:p>
    <w:p w14:paraId="3F83CADA" w14:textId="77777777"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14:paraId="3E09E323" w14:textId="77777777" w:rsidR="00A45C7F" w:rsidRDefault="00317548" w:rsidP="00D65181">
      <w:pPr>
        <w:jc w:val="center"/>
      </w:pPr>
      <w:r>
        <w:rPr>
          <w:noProof/>
          <w:lang w:eastAsia="el-GR"/>
        </w:rPr>
        <w:drawing>
          <wp:inline distT="0" distB="0" distL="0" distR="0" wp14:anchorId="12C0FC98" wp14:editId="10A7066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3600" cy="2160000"/>
                    </a:xfrm>
                    <a:prstGeom prst="rect">
                      <a:avLst/>
                    </a:prstGeom>
                  </pic:spPr>
                </pic:pic>
              </a:graphicData>
            </a:graphic>
          </wp:inline>
        </w:drawing>
      </w:r>
    </w:p>
    <w:p w14:paraId="1C5B9CAB" w14:textId="12B34D2E" w:rsidR="00317548" w:rsidRPr="000A3CF6" w:rsidRDefault="00317548" w:rsidP="0018746A">
      <w:pPr>
        <w:pStyle w:val="aa"/>
        <w:jc w:val="center"/>
        <w:rPr>
          <w:sz w:val="14"/>
          <w:szCs w:val="14"/>
        </w:rPr>
      </w:pPr>
      <w:bookmarkStart w:id="9896" w:name="_Ref64083548"/>
      <w:bookmarkStart w:id="9897" w:name="_Toc61618663"/>
      <w:bookmarkStart w:id="9898" w:name="_Toc62231478"/>
      <w:bookmarkStart w:id="9899" w:name="_Toc63089783"/>
      <w:bookmarkStart w:id="9900" w:name="_Toc63089859"/>
      <w:bookmarkStart w:id="9901" w:name="_Toc63885469"/>
      <w:bookmarkStart w:id="9902" w:name="_Toc64223221"/>
      <w:r w:rsidRPr="00EC7B21">
        <w:rPr>
          <w:b/>
          <w:sz w:val="14"/>
          <w:szCs w:val="14"/>
          <w:rPrChange w:id="9903" w:author="mpountou" w:date="2021-02-10T22:38:00Z">
            <w:rPr>
              <w:sz w:val="14"/>
              <w:szCs w:val="14"/>
            </w:rPr>
          </w:rPrChange>
        </w:rPr>
        <w:t xml:space="preserve">Εικόνα </w:t>
      </w:r>
      <w:r w:rsidR="00CA5334" w:rsidRPr="00EC7B21">
        <w:rPr>
          <w:b/>
          <w:sz w:val="14"/>
          <w:szCs w:val="14"/>
          <w:rPrChange w:id="9904" w:author="mpountou" w:date="2021-02-10T22:38:00Z">
            <w:rPr>
              <w:sz w:val="14"/>
              <w:szCs w:val="14"/>
            </w:rPr>
          </w:rPrChange>
        </w:rPr>
        <w:fldChar w:fldCharType="begin"/>
      </w:r>
      <w:r w:rsidR="00CA5334" w:rsidRPr="00EC7B21">
        <w:rPr>
          <w:b/>
          <w:sz w:val="14"/>
          <w:szCs w:val="14"/>
          <w:rPrChange w:id="9905" w:author="mpountou" w:date="2021-02-10T22:38:00Z">
            <w:rPr>
              <w:sz w:val="14"/>
              <w:szCs w:val="14"/>
            </w:rPr>
          </w:rPrChange>
        </w:rPr>
        <w:instrText xml:space="preserve"> SEQ Εικόνα \* ARABIC </w:instrText>
      </w:r>
      <w:r w:rsidR="00CA5334" w:rsidRPr="00EC7B21">
        <w:rPr>
          <w:b/>
          <w:sz w:val="14"/>
          <w:szCs w:val="14"/>
          <w:rPrChange w:id="9906" w:author="mpountou" w:date="2021-02-10T22:38:00Z">
            <w:rPr>
              <w:noProof/>
              <w:sz w:val="14"/>
              <w:szCs w:val="14"/>
            </w:rPr>
          </w:rPrChange>
        </w:rPr>
        <w:fldChar w:fldCharType="separate"/>
      </w:r>
      <w:ins w:id="9907" w:author="mpountou" w:date="2021-02-14T02:13:00Z">
        <w:r w:rsidR="004344EE">
          <w:rPr>
            <w:b/>
            <w:noProof/>
            <w:sz w:val="14"/>
            <w:szCs w:val="14"/>
          </w:rPr>
          <w:t>56</w:t>
        </w:r>
      </w:ins>
      <w:del w:id="9908" w:author="mpountou" w:date="2021-02-12T21:41:00Z">
        <w:r w:rsidR="005F634F" w:rsidRPr="00EC7B21" w:rsidDel="00E6746E">
          <w:rPr>
            <w:b/>
            <w:noProof/>
            <w:sz w:val="14"/>
            <w:szCs w:val="14"/>
            <w:rPrChange w:id="9909" w:author="mpountou" w:date="2021-02-10T22:38:00Z">
              <w:rPr>
                <w:noProof/>
                <w:sz w:val="14"/>
                <w:szCs w:val="14"/>
              </w:rPr>
            </w:rPrChange>
          </w:rPr>
          <w:delText>54</w:delText>
        </w:r>
      </w:del>
      <w:r w:rsidR="00CA5334" w:rsidRPr="00EC7B21">
        <w:rPr>
          <w:b/>
          <w:noProof/>
          <w:sz w:val="14"/>
          <w:szCs w:val="14"/>
          <w:rPrChange w:id="9910" w:author="mpountou" w:date="2021-02-10T22:38:00Z">
            <w:rPr>
              <w:noProof/>
              <w:sz w:val="14"/>
              <w:szCs w:val="14"/>
            </w:rPr>
          </w:rPrChange>
        </w:rPr>
        <w:fldChar w:fldCharType="end"/>
      </w:r>
      <w:bookmarkEnd w:id="9896"/>
      <w:ins w:id="9911" w:author="mpountou" w:date="2021-02-10T22:38:00Z">
        <w:r w:rsidR="00EC7B21" w:rsidRPr="00EC7B21">
          <w:rPr>
            <w:sz w:val="14"/>
            <w:szCs w:val="14"/>
            <w:rPrChange w:id="9912" w:author="mpountou" w:date="2021-02-10T22:38:00Z">
              <w:rPr>
                <w:sz w:val="14"/>
                <w:szCs w:val="14"/>
                <w:lang w:val="en-US"/>
              </w:rPr>
            </w:rPrChange>
          </w:rPr>
          <w:t xml:space="preserve"> -</w:t>
        </w:r>
      </w:ins>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9897"/>
      <w:bookmarkEnd w:id="9898"/>
      <w:bookmarkEnd w:id="9899"/>
      <w:bookmarkEnd w:id="9900"/>
      <w:bookmarkEnd w:id="9901"/>
      <w:bookmarkEnd w:id="9902"/>
    </w:p>
    <w:p w14:paraId="019615A1" w14:textId="77777777" w:rsidR="00D445A8" w:rsidRPr="000A3CF6" w:rsidRDefault="00D445A8" w:rsidP="00D445A8"/>
    <w:p w14:paraId="75C87C3B" w14:textId="77777777" w:rsidR="00A45C7F" w:rsidRPr="00E05C4C" w:rsidRDefault="00A45C7F" w:rsidP="00A45C7F">
      <w:pPr>
        <w:pStyle w:val="3"/>
        <w:rPr>
          <w:b/>
          <w:bCs/>
          <w:rPrChange w:id="9913" w:author="Sotirios Filippos Tsarouchis" w:date="2021-02-10T15:16:00Z">
            <w:rPr/>
          </w:rPrChange>
        </w:rPr>
      </w:pPr>
      <w:bookmarkStart w:id="9914" w:name="_Toc64223447"/>
      <w:r w:rsidRPr="00E05C4C">
        <w:rPr>
          <w:b/>
          <w:bCs/>
          <w:rPrChange w:id="9915" w:author="Sotirios Filippos Tsarouchis" w:date="2021-02-10T15:16:00Z">
            <w:rPr/>
          </w:rPrChange>
        </w:rPr>
        <w:t>Κάλυψη και Ποικιλία</w:t>
      </w:r>
      <w:bookmarkEnd w:id="9914"/>
      <w:r w:rsidRPr="00E05C4C">
        <w:rPr>
          <w:b/>
          <w:bCs/>
          <w:rPrChange w:id="9916" w:author="Sotirios Filippos Tsarouchis" w:date="2021-02-10T15:16:00Z">
            <w:rPr/>
          </w:rPrChange>
        </w:rPr>
        <w:t xml:space="preserve"> </w:t>
      </w:r>
    </w:p>
    <w:p w14:paraId="2752CCDC" w14:textId="527C718D" w:rsidR="00A45C7F" w:rsidRDefault="00FB456E" w:rsidP="00A45C7F">
      <w:pPr>
        <w:rPr>
          <w:ins w:id="9917" w:author="mpountou" w:date="2021-02-13T04:42:00Z"/>
        </w:rPr>
      </w:pPr>
      <w:ins w:id="9918" w:author="mpountou" w:date="2021-02-13T04:42:00Z">
        <w:r>
          <w:t>΅</w:t>
        </w:r>
      </w:ins>
    </w:p>
    <w:p w14:paraId="0B1CFF4C" w14:textId="77777777" w:rsidR="00FB456E" w:rsidRPr="00507286" w:rsidRDefault="00FB456E" w:rsidP="00A45C7F">
      <w:pPr>
        <w:rPr>
          <w:lang w:val="en-US"/>
          <w:rPrChange w:id="9919" w:author="mpountou" w:date="2021-02-13T04:42:00Z">
            <w:rPr/>
          </w:rPrChange>
        </w:rPr>
      </w:pPr>
    </w:p>
    <w:p w14:paraId="6F812C63" w14:textId="33C9CA22" w:rsidR="001946D9" w:rsidRPr="00C908A5" w:rsidRDefault="001946D9" w:rsidP="001946D9">
      <w:pPr>
        <w:rPr>
          <w:ins w:id="9920" w:author="mpountou" w:date="2021-02-13T04:39:00Z"/>
          <w:i/>
          <w:szCs w:val="22"/>
        </w:rPr>
      </w:pPr>
      <w:ins w:id="9921" w:author="mpountou" w:date="2021-02-13T04:39:00Z">
        <w:r w:rsidRPr="001946D9">
          <w:t xml:space="preserve">Για το σετ δεδομένων </w:t>
        </w:r>
        <w:r w:rsidRPr="001946D9">
          <w:rPr>
            <w:lang w:val="en-US"/>
          </w:rPr>
          <w:t>data</w:t>
        </w:r>
        <w:r w:rsidRPr="001946D9">
          <w:t xml:space="preserve">30 φαίνεται ότι από τα μη αξιολογημένα ρούχα βαθμολογήθηκαν θετικά το </w:t>
        </w:r>
      </w:ins>
      <w:ins w:id="9922" w:author="mpountou" w:date="2021-02-13T04:40:00Z">
        <w:r>
          <w:t>40</w:t>
        </w:r>
      </w:ins>
      <w:ins w:id="9923" w:author="mpountou" w:date="2021-02-13T04:39:00Z">
        <w:r w:rsidRPr="001946D9">
          <w:t xml:space="preserve">% και αρνητικά μόλις το </w:t>
        </w:r>
      </w:ins>
      <w:ins w:id="9924" w:author="mpountou" w:date="2021-02-13T04:40:00Z">
        <w:r>
          <w:t>30</w:t>
        </w:r>
      </w:ins>
      <w:ins w:id="9925" w:author="mpountou" w:date="2021-02-13T04:39:00Z">
        <w:r w:rsidRPr="001946D9">
          <w:t xml:space="preserve">% συνολικά για όλους τους χρήστες στο </w:t>
        </w:r>
        <w:r w:rsidRPr="00C908A5">
          <w:rPr>
            <w:szCs w:val="22"/>
          </w:rPr>
          <w:t xml:space="preserve">σύστημα </w:t>
        </w:r>
        <w:r w:rsidRPr="00365999">
          <w:rPr>
            <w:i/>
            <w:szCs w:val="22"/>
          </w:rPr>
          <w:t>(</w:t>
        </w:r>
      </w:ins>
      <w:ins w:id="9926" w:author="mpountou" w:date="2021-02-13T04:41:00Z">
        <w:r w:rsidRPr="00365999">
          <w:rPr>
            <w:i/>
            <w:szCs w:val="22"/>
          </w:rPr>
          <w:fldChar w:fldCharType="begin"/>
        </w:r>
        <w:r w:rsidRPr="001946D9">
          <w:rPr>
            <w:i/>
            <w:szCs w:val="22"/>
            <w:rPrChange w:id="9927" w:author="mpountou" w:date="2021-02-13T04:41:00Z">
              <w:rPr>
                <w:i/>
              </w:rPr>
            </w:rPrChange>
          </w:rPr>
          <w:instrText xml:space="preserve"> REF _Ref64083683 \h </w:instrText>
        </w:r>
      </w:ins>
      <w:r w:rsidRPr="001946D9">
        <w:rPr>
          <w:i/>
          <w:szCs w:val="22"/>
        </w:rPr>
        <w:instrText xml:space="preserve"> \* MERGEFORMAT </w:instrText>
      </w:r>
      <w:r w:rsidRPr="00365999">
        <w:rPr>
          <w:i/>
          <w:szCs w:val="22"/>
        </w:rPr>
      </w:r>
      <w:r w:rsidRPr="00365999">
        <w:rPr>
          <w:i/>
          <w:szCs w:val="22"/>
          <w:rPrChange w:id="9928" w:author="mpountou" w:date="2021-02-13T04:41:00Z">
            <w:rPr>
              <w:i/>
              <w:szCs w:val="22"/>
            </w:rPr>
          </w:rPrChange>
        </w:rPr>
        <w:fldChar w:fldCharType="separate"/>
      </w:r>
      <w:ins w:id="9929" w:author="mpountou" w:date="2021-02-14T02:13:00Z">
        <w:r w:rsidR="004344EE" w:rsidRPr="004344EE">
          <w:rPr>
            <w:i/>
            <w:szCs w:val="22"/>
            <w:rPrChange w:id="9930" w:author="mpountou" w:date="2021-02-14T02:13:00Z">
              <w:rPr>
                <w:sz w:val="14"/>
                <w:szCs w:val="14"/>
              </w:rPr>
            </w:rPrChange>
          </w:rPr>
          <w:t xml:space="preserve">Εικόνα </w:t>
        </w:r>
        <w:r w:rsidR="004344EE" w:rsidRPr="004344EE">
          <w:rPr>
            <w:i/>
            <w:noProof/>
            <w:szCs w:val="22"/>
            <w:rPrChange w:id="9931" w:author="mpountou" w:date="2021-02-14T02:13:00Z">
              <w:rPr>
                <w:b/>
                <w:noProof/>
                <w:sz w:val="14"/>
                <w:szCs w:val="14"/>
              </w:rPr>
            </w:rPrChange>
          </w:rPr>
          <w:t>57</w:t>
        </w:r>
      </w:ins>
      <w:ins w:id="9932" w:author="mpountou" w:date="2021-02-13T04:41:00Z">
        <w:r w:rsidRPr="00365999">
          <w:rPr>
            <w:i/>
            <w:szCs w:val="22"/>
          </w:rPr>
          <w:fldChar w:fldCharType="end"/>
        </w:r>
      </w:ins>
      <w:ins w:id="9933" w:author="mpountou" w:date="2021-02-13T04:39:00Z">
        <w:r w:rsidRPr="00C908A5">
          <w:rPr>
            <w:i/>
            <w:szCs w:val="22"/>
          </w:rPr>
          <w:t>).</w:t>
        </w:r>
        <w:r w:rsidRPr="001946D9">
          <w:rPr>
            <w:i/>
            <w:szCs w:val="22"/>
            <w:rPrChange w:id="9934" w:author="mpountou" w:date="2021-02-13T04:41:00Z">
              <w:rPr/>
            </w:rPrChange>
          </w:rPr>
          <w:t xml:space="preserve"> </w:t>
        </w:r>
        <w:r w:rsidRPr="00C908A5">
          <w:rPr>
            <w:szCs w:val="22"/>
          </w:rPr>
          <w:t xml:space="preserve">Για το σετ δεδομένων </w:t>
        </w:r>
        <w:r w:rsidRPr="00365999">
          <w:rPr>
            <w:szCs w:val="22"/>
            <w:lang w:val="en-US"/>
          </w:rPr>
          <w:t>data</w:t>
        </w:r>
        <w:r w:rsidRPr="00365999">
          <w:rPr>
            <w:szCs w:val="22"/>
          </w:rPr>
          <w:t>60 βαθμολογήθηκαν θετικά το 23% και αρνητικά το 1</w:t>
        </w:r>
        <w:r w:rsidRPr="004344EE">
          <w:rPr>
            <w:szCs w:val="22"/>
          </w:rPr>
          <w:t xml:space="preserve">7% </w:t>
        </w:r>
        <w:r w:rsidRPr="004344EE">
          <w:rPr>
            <w:i/>
            <w:szCs w:val="22"/>
          </w:rPr>
          <w:t>(</w:t>
        </w:r>
      </w:ins>
      <w:ins w:id="9935" w:author="mpountou" w:date="2021-02-13T04:41:00Z">
        <w:r w:rsidRPr="00365999">
          <w:rPr>
            <w:i/>
            <w:szCs w:val="22"/>
          </w:rPr>
          <w:fldChar w:fldCharType="begin"/>
        </w:r>
        <w:r w:rsidRPr="001946D9">
          <w:rPr>
            <w:i/>
            <w:szCs w:val="22"/>
            <w:rPrChange w:id="9936" w:author="mpountou" w:date="2021-02-13T04:41:00Z">
              <w:rPr>
                <w:i/>
              </w:rPr>
            </w:rPrChange>
          </w:rPr>
          <w:instrText xml:space="preserve"> REF _Ref64083688 \h </w:instrText>
        </w:r>
      </w:ins>
      <w:r w:rsidRPr="001946D9">
        <w:rPr>
          <w:i/>
          <w:szCs w:val="22"/>
        </w:rPr>
        <w:instrText xml:space="preserve"> \* MERGEFORMAT </w:instrText>
      </w:r>
      <w:r w:rsidRPr="00365999">
        <w:rPr>
          <w:i/>
          <w:szCs w:val="22"/>
        </w:rPr>
      </w:r>
      <w:r w:rsidRPr="00365999">
        <w:rPr>
          <w:i/>
          <w:szCs w:val="22"/>
          <w:rPrChange w:id="9937" w:author="mpountou" w:date="2021-02-13T04:41:00Z">
            <w:rPr>
              <w:i/>
              <w:szCs w:val="22"/>
            </w:rPr>
          </w:rPrChange>
        </w:rPr>
        <w:fldChar w:fldCharType="separate"/>
      </w:r>
      <w:ins w:id="9938" w:author="mpountou" w:date="2021-02-14T02:13:00Z">
        <w:r w:rsidR="004344EE" w:rsidRPr="004344EE">
          <w:rPr>
            <w:i/>
            <w:szCs w:val="22"/>
            <w:rPrChange w:id="9939" w:author="mpountou" w:date="2021-02-14T02:13:00Z">
              <w:rPr>
                <w:sz w:val="14"/>
                <w:szCs w:val="14"/>
              </w:rPr>
            </w:rPrChange>
          </w:rPr>
          <w:t xml:space="preserve">Εικόνα </w:t>
        </w:r>
        <w:r w:rsidR="004344EE" w:rsidRPr="004344EE">
          <w:rPr>
            <w:i/>
            <w:noProof/>
            <w:szCs w:val="22"/>
            <w:rPrChange w:id="9940" w:author="mpountou" w:date="2021-02-14T02:13:00Z">
              <w:rPr>
                <w:b/>
                <w:noProof/>
                <w:sz w:val="14"/>
                <w:szCs w:val="14"/>
              </w:rPr>
            </w:rPrChange>
          </w:rPr>
          <w:t>58</w:t>
        </w:r>
      </w:ins>
      <w:ins w:id="9941" w:author="mpountou" w:date="2021-02-13T04:41:00Z">
        <w:r w:rsidRPr="00365999">
          <w:rPr>
            <w:i/>
            <w:szCs w:val="22"/>
          </w:rPr>
          <w:fldChar w:fldCharType="end"/>
        </w:r>
      </w:ins>
      <w:ins w:id="9942" w:author="mpountou" w:date="2021-02-13T04:39:00Z">
        <w:r w:rsidRPr="00C908A5">
          <w:rPr>
            <w:i/>
            <w:szCs w:val="22"/>
          </w:rPr>
          <w:t>).</w:t>
        </w:r>
        <w:r w:rsidRPr="00365999">
          <w:rPr>
            <w:szCs w:val="22"/>
          </w:rPr>
          <w:t xml:space="preserve"> Τέλος για το σετ δεδομένων </w:t>
        </w:r>
        <w:r w:rsidRPr="00365999">
          <w:rPr>
            <w:szCs w:val="22"/>
            <w:lang w:val="en-US"/>
          </w:rPr>
          <w:t>movielens</w:t>
        </w:r>
        <w:r w:rsidRPr="004344EE">
          <w:rPr>
            <w:szCs w:val="22"/>
          </w:rPr>
          <w:t>-100</w:t>
        </w:r>
        <w:r w:rsidRPr="004344EE">
          <w:rPr>
            <w:szCs w:val="22"/>
            <w:lang w:val="en-US"/>
          </w:rPr>
          <w:t>k</w:t>
        </w:r>
        <w:r w:rsidRPr="004344EE">
          <w:rPr>
            <w:szCs w:val="22"/>
          </w:rPr>
          <w:t xml:space="preserve"> βαθμολογήθηκαν θετ</w:t>
        </w:r>
        <w:r w:rsidRPr="003D063F">
          <w:rPr>
            <w:szCs w:val="22"/>
          </w:rPr>
          <w:t xml:space="preserve">ικά </w:t>
        </w:r>
      </w:ins>
      <w:ins w:id="9943" w:author="mpountou" w:date="2021-02-13T04:40:00Z">
        <w:r w:rsidRPr="003D063F">
          <w:rPr>
            <w:szCs w:val="22"/>
          </w:rPr>
          <w:t>56</w:t>
        </w:r>
      </w:ins>
      <w:ins w:id="9944" w:author="mpountou" w:date="2021-02-13T04:39:00Z">
        <w:r w:rsidRPr="001946D9">
          <w:rPr>
            <w:szCs w:val="22"/>
            <w:rPrChange w:id="9945" w:author="mpountou" w:date="2021-02-13T04:41:00Z">
              <w:rPr/>
            </w:rPrChange>
          </w:rPr>
          <w:t xml:space="preserve">% και αρνητικά </w:t>
        </w:r>
      </w:ins>
      <w:ins w:id="9946" w:author="mpountou" w:date="2021-02-13T04:40:00Z">
        <w:r w:rsidRPr="001946D9">
          <w:rPr>
            <w:szCs w:val="22"/>
            <w:rPrChange w:id="9947" w:author="mpountou" w:date="2021-02-13T04:41:00Z">
              <w:rPr/>
            </w:rPrChange>
          </w:rPr>
          <w:t>42</w:t>
        </w:r>
      </w:ins>
      <w:ins w:id="9948" w:author="mpountou" w:date="2021-02-13T04:39:00Z">
        <w:r w:rsidRPr="001946D9">
          <w:rPr>
            <w:szCs w:val="22"/>
            <w:rPrChange w:id="9949" w:author="mpountou" w:date="2021-02-13T04:41:00Z">
              <w:rPr/>
            </w:rPrChange>
          </w:rPr>
          <w:t xml:space="preserve">% </w:t>
        </w:r>
        <w:r w:rsidRPr="001946D9">
          <w:rPr>
            <w:i/>
            <w:szCs w:val="22"/>
            <w:rPrChange w:id="9950" w:author="mpountou" w:date="2021-02-13T04:41:00Z">
              <w:rPr>
                <w:i/>
              </w:rPr>
            </w:rPrChange>
          </w:rPr>
          <w:t>(</w:t>
        </w:r>
      </w:ins>
      <w:ins w:id="9951" w:author="mpountou" w:date="2021-02-13T04:41:00Z">
        <w:r w:rsidRPr="00365999">
          <w:rPr>
            <w:i/>
            <w:szCs w:val="22"/>
          </w:rPr>
          <w:fldChar w:fldCharType="begin"/>
        </w:r>
        <w:r w:rsidRPr="001946D9">
          <w:rPr>
            <w:i/>
            <w:szCs w:val="22"/>
            <w:rPrChange w:id="9952" w:author="mpountou" w:date="2021-02-13T04:41:00Z">
              <w:rPr>
                <w:i/>
              </w:rPr>
            </w:rPrChange>
          </w:rPr>
          <w:instrText xml:space="preserve"> REF _Ref64083692 \h </w:instrText>
        </w:r>
      </w:ins>
      <w:r w:rsidRPr="001946D9">
        <w:rPr>
          <w:i/>
          <w:szCs w:val="22"/>
        </w:rPr>
        <w:instrText xml:space="preserve"> \* MERGEFORMAT </w:instrText>
      </w:r>
      <w:r w:rsidRPr="00365999">
        <w:rPr>
          <w:i/>
          <w:szCs w:val="22"/>
        </w:rPr>
      </w:r>
      <w:r w:rsidRPr="00365999">
        <w:rPr>
          <w:i/>
          <w:szCs w:val="22"/>
          <w:rPrChange w:id="9953" w:author="mpountou" w:date="2021-02-13T04:41:00Z">
            <w:rPr>
              <w:i/>
              <w:szCs w:val="22"/>
            </w:rPr>
          </w:rPrChange>
        </w:rPr>
        <w:fldChar w:fldCharType="separate"/>
      </w:r>
      <w:ins w:id="9954" w:author="mpountou" w:date="2021-02-14T02:13:00Z">
        <w:r w:rsidR="004344EE" w:rsidRPr="004344EE">
          <w:rPr>
            <w:i/>
            <w:szCs w:val="22"/>
            <w:rPrChange w:id="9955" w:author="mpountou" w:date="2021-02-14T02:13:00Z">
              <w:rPr>
                <w:sz w:val="14"/>
                <w:szCs w:val="14"/>
              </w:rPr>
            </w:rPrChange>
          </w:rPr>
          <w:t xml:space="preserve">Εικόνα </w:t>
        </w:r>
        <w:r w:rsidR="004344EE" w:rsidRPr="004344EE">
          <w:rPr>
            <w:i/>
            <w:noProof/>
            <w:szCs w:val="22"/>
            <w:rPrChange w:id="9956" w:author="mpountou" w:date="2021-02-14T02:13:00Z">
              <w:rPr>
                <w:b/>
                <w:noProof/>
                <w:sz w:val="14"/>
                <w:szCs w:val="14"/>
              </w:rPr>
            </w:rPrChange>
          </w:rPr>
          <w:t>59</w:t>
        </w:r>
      </w:ins>
      <w:ins w:id="9957" w:author="mpountou" w:date="2021-02-13T04:41:00Z">
        <w:r w:rsidRPr="00365999">
          <w:rPr>
            <w:i/>
            <w:szCs w:val="22"/>
          </w:rPr>
          <w:fldChar w:fldCharType="end"/>
        </w:r>
      </w:ins>
      <w:ins w:id="9958" w:author="mpountou" w:date="2021-02-13T04:39:00Z">
        <w:r w:rsidRPr="00C908A5">
          <w:rPr>
            <w:i/>
            <w:szCs w:val="22"/>
          </w:rPr>
          <w:t>).</w:t>
        </w:r>
      </w:ins>
    </w:p>
    <w:p w14:paraId="4990D3F7" w14:textId="6B42D9BC" w:rsidR="001946D9" w:rsidRPr="001946D9" w:rsidRDefault="001946D9" w:rsidP="001946D9">
      <w:pPr>
        <w:rPr>
          <w:ins w:id="9959" w:author="mpountou" w:date="2021-02-13T04:39:00Z"/>
        </w:rPr>
      </w:pPr>
      <w:ins w:id="9960" w:author="mpountou" w:date="2021-02-13T04:39:00Z">
        <w:r w:rsidRPr="001946D9">
          <w:t xml:space="preserve">Οι κατηγορίες των ρούχων στο σύνολο δεδομένων </w:t>
        </w:r>
        <w:r w:rsidRPr="001946D9">
          <w:rPr>
            <w:lang w:val="en-US"/>
          </w:rPr>
          <w:t>data</w:t>
        </w:r>
        <w:r w:rsidRPr="001946D9">
          <w:t>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5</w:t>
        </w:r>
      </w:ins>
      <w:ins w:id="9961" w:author="mpountou" w:date="2021-02-13T04:41:00Z">
        <w:r w:rsidR="00C7493B">
          <w:t>5</w:t>
        </w:r>
      </w:ins>
      <w:ins w:id="9962" w:author="mpountou" w:date="2021-02-13T04:39:00Z">
        <w:r w:rsidRPr="001946D9">
          <w:t xml:space="preserve">%. Τα ίδια ακριβώς ισχύουν και για το σύνολο </w:t>
        </w:r>
        <w:r w:rsidRPr="001946D9">
          <w:rPr>
            <w:lang w:val="en-US"/>
          </w:rPr>
          <w:t>data</w:t>
        </w:r>
        <w:r w:rsidRPr="001946D9">
          <w:t xml:space="preserve">60 σε ποσοστό λίγο χαμηλότερο γύρω στο 50% με 55%. Τέλος για το </w:t>
        </w:r>
        <w:r w:rsidRPr="001946D9">
          <w:rPr>
            <w:lang w:val="en-US"/>
          </w:rPr>
          <w:t>movielens</w:t>
        </w:r>
        <w:r w:rsidRPr="001946D9">
          <w:t>-100</w:t>
        </w:r>
        <w:r w:rsidRPr="001946D9">
          <w:rPr>
            <w:lang w:val="en-US"/>
          </w:rPr>
          <w:t>k</w:t>
        </w:r>
        <w:r w:rsidRPr="001946D9">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w:t>
        </w:r>
      </w:ins>
      <w:ins w:id="9963" w:author="mpountou" w:date="2021-02-13T04:42:00Z">
        <w:r w:rsidR="00C7493B">
          <w:t>4</w:t>
        </w:r>
      </w:ins>
      <w:ins w:id="9964" w:author="mpountou" w:date="2021-02-13T04:39:00Z">
        <w:r w:rsidRPr="001946D9">
          <w:t xml:space="preserve">5% με </w:t>
        </w:r>
      </w:ins>
      <w:ins w:id="9965" w:author="mpountou" w:date="2021-02-13T04:42:00Z">
        <w:r w:rsidR="00C7493B">
          <w:t>5</w:t>
        </w:r>
      </w:ins>
      <w:ins w:id="9966" w:author="mpountou" w:date="2021-02-13T04:39:00Z">
        <w:r w:rsidRPr="001946D9">
          <w:t>0%.</w:t>
        </w:r>
      </w:ins>
    </w:p>
    <w:p w14:paraId="54208A43" w14:textId="77777777" w:rsidR="001946D9" w:rsidRPr="001946D9" w:rsidRDefault="001946D9" w:rsidP="001946D9">
      <w:pPr>
        <w:rPr>
          <w:ins w:id="9967" w:author="mpountou" w:date="2021-02-13T04:39:00Z"/>
        </w:rPr>
      </w:pPr>
      <w:ins w:id="9968" w:author="mpountou" w:date="2021-02-13T04:39:00Z">
        <w:r w:rsidRPr="001946D9">
          <w:t>Σε γενικό κλίμα τα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ανα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2E89E8D1" w14:textId="24EAD695" w:rsidR="00B205EF" w:rsidDel="001946D9" w:rsidRDefault="007F5E3E" w:rsidP="007F5E3E">
      <w:pPr>
        <w:rPr>
          <w:del w:id="9969" w:author="mpountou" w:date="2021-02-13T04:39:00Z"/>
        </w:rPr>
      </w:pPr>
      <w:del w:id="9970" w:author="mpountou" w:date="2021-02-13T04:39:00Z">
        <w:r w:rsidRPr="007F5E3E" w:rsidDel="001946D9">
          <w:delText xml:space="preserve">Τα διαγράμματα Κάλυψης και Ποικιλίας  </w:delText>
        </w:r>
        <w:r w:rsidRPr="009854EF" w:rsidDel="001946D9">
          <w:delText xml:space="preserve">για τα σύνολα </w:delText>
        </w:r>
        <w:r w:rsidRPr="009854EF" w:rsidDel="001946D9">
          <w:rPr>
            <w:lang w:val="en-US"/>
          </w:rPr>
          <w:delText>data</w:delText>
        </w:r>
        <w:r w:rsidRPr="009854EF" w:rsidDel="001946D9">
          <w:delText xml:space="preserve">30, </w:delText>
        </w:r>
        <w:r w:rsidRPr="009854EF" w:rsidDel="001946D9">
          <w:rPr>
            <w:lang w:val="en-US"/>
          </w:rPr>
          <w:delText>data</w:delText>
        </w:r>
        <w:r w:rsidRPr="009854EF" w:rsidDel="001946D9">
          <w:delText xml:space="preserve">60 και </w:delText>
        </w:r>
        <w:r w:rsidRPr="009854EF" w:rsidDel="001946D9">
          <w:rPr>
            <w:lang w:val="en-US"/>
          </w:rPr>
          <w:delText>movielens</w:delText>
        </w:r>
        <w:r w:rsidRPr="009854EF" w:rsidDel="001946D9">
          <w:delText>-100</w:delText>
        </w:r>
        <w:r w:rsidRPr="009854EF" w:rsidDel="001946D9">
          <w:rPr>
            <w:lang w:val="en-US"/>
          </w:rPr>
          <w:delText>k</w:delText>
        </w:r>
        <w:r w:rsidRPr="009854EF" w:rsidDel="001946D9">
          <w:delText xml:space="preserve"> δείχνουν πως η παρούσα υλοποίηση </w:delText>
        </w:r>
        <w:r w:rsidRPr="009854EF" w:rsidDel="001946D9">
          <w:rPr>
            <w:b/>
            <w:u w:val="single"/>
          </w:rPr>
          <w:delText>ανακαλύπτει ικανοποιητικά τα προϊόντα της βάση στα σύνολα δεδομένων</w:delText>
        </w:r>
        <w:r w:rsidRPr="009854EF" w:rsidDel="001946D9">
          <w:delText xml:space="preserve">. </w:delText>
        </w:r>
      </w:del>
    </w:p>
    <w:p w14:paraId="7BB56C0B" w14:textId="484DE619" w:rsidR="007F5E3E" w:rsidRPr="009854EF" w:rsidDel="001946D9" w:rsidRDefault="00B205EF" w:rsidP="007F5E3E">
      <w:pPr>
        <w:rPr>
          <w:del w:id="9971" w:author="mpountou" w:date="2021-02-13T04:39:00Z"/>
        </w:rPr>
      </w:pPr>
      <w:del w:id="9972" w:author="mpountou" w:date="2021-02-13T04:39:00Z">
        <w:r w:rsidDel="001946D9">
          <w:delText>Επίσης σ</w:delText>
        </w:r>
        <w:r w:rsidR="007F5E3E" w:rsidRPr="009854EF" w:rsidDel="001946D9">
          <w:delText xml:space="preserve">τα σύνολα δεδομένων </w:delText>
        </w:r>
        <w:r w:rsidR="007F5E3E" w:rsidRPr="009854EF" w:rsidDel="001946D9">
          <w:rPr>
            <w:lang w:val="en-US"/>
          </w:rPr>
          <w:delText>data</w:delText>
        </w:r>
        <w:r w:rsidR="007F5E3E" w:rsidRPr="009854EF" w:rsidDel="001946D9">
          <w:delText xml:space="preserve">30, </w:delText>
        </w:r>
        <w:r w:rsidR="007F5E3E" w:rsidRPr="009854EF" w:rsidDel="001946D9">
          <w:rPr>
            <w:lang w:val="en-US"/>
          </w:rPr>
          <w:delText>data</w:delText>
        </w:r>
        <w:r w:rsidR="007F5E3E" w:rsidRPr="009854EF" w:rsidDel="001946D9">
          <w:delText xml:space="preserve">60 </w:delText>
        </w:r>
        <w:r w:rsidR="007F5E3E" w:rsidRPr="009854EF" w:rsidDel="001946D9">
          <w:rPr>
            <w:b/>
            <w:u w:val="single"/>
          </w:rPr>
          <w:delText>υπάρχει ισορροπία στις προτάσεις που υπάρχουν ανα</w:delText>
        </w:r>
      </w:del>
      <w:ins w:id="9973" w:author="Sotirios Filippos Tsarouchis" w:date="2021-02-10T15:16:00Z">
        <w:del w:id="9974" w:author="mpountou" w:date="2021-02-13T04:39:00Z">
          <w:r w:rsidR="00E05C4C" w:rsidRPr="009854EF" w:rsidDel="001946D9">
            <w:rPr>
              <w:b/>
              <w:u w:val="single"/>
            </w:rPr>
            <w:delText>ανά</w:delText>
          </w:r>
        </w:del>
      </w:ins>
      <w:del w:id="9975" w:author="mpountou" w:date="2021-02-13T04:39:00Z">
        <w:r w:rsidR="007F5E3E" w:rsidRPr="009854EF" w:rsidDel="001946D9">
          <w:rPr>
            <w:b/>
            <w:u w:val="single"/>
          </w:rPr>
          <w:delText xml:space="preserve"> κατηγορία</w:delText>
        </w:r>
        <w:r w:rsidDel="001946D9">
          <w:delText>.</w:delText>
        </w:r>
      </w:del>
    </w:p>
    <w:p w14:paraId="79FEE531" w14:textId="77777777" w:rsidR="007F5E3E" w:rsidRDefault="007F5E3E" w:rsidP="00A45C7F"/>
    <w:p w14:paraId="42AB8B1A" w14:textId="1F605E7D" w:rsidR="007F5E3E" w:rsidRDefault="007F5E3E" w:rsidP="00A45C7F">
      <w:pPr>
        <w:rPr>
          <w:ins w:id="9976" w:author="mpountou" w:date="2021-02-13T04:39:00Z"/>
        </w:rPr>
      </w:pPr>
    </w:p>
    <w:p w14:paraId="4F15A5AB" w14:textId="32615BB4" w:rsidR="001946D9" w:rsidRDefault="001946D9" w:rsidP="00A45C7F">
      <w:pPr>
        <w:rPr>
          <w:ins w:id="9977" w:author="mpountou" w:date="2021-02-13T04:39:00Z"/>
        </w:rPr>
      </w:pPr>
    </w:p>
    <w:p w14:paraId="5C07DDE2" w14:textId="5133B9AC" w:rsidR="001946D9" w:rsidRDefault="001946D9" w:rsidP="00A45C7F">
      <w:pPr>
        <w:rPr>
          <w:ins w:id="9978" w:author="mpountou" w:date="2021-02-13T04:39:00Z"/>
        </w:rPr>
      </w:pPr>
    </w:p>
    <w:p w14:paraId="4866D732" w14:textId="77777777" w:rsidR="001946D9" w:rsidRDefault="001946D9" w:rsidP="00A45C7F"/>
    <w:p w14:paraId="4A04397D" w14:textId="77777777" w:rsidR="00A45C7F" w:rsidRPr="00B205EF" w:rsidRDefault="00A45C7F" w:rsidP="00B205EF">
      <w:pPr>
        <w:jc w:val="center"/>
        <w:rPr>
          <w:rFonts w:asciiTheme="minorHAnsi" w:hAnsiTheme="minorHAnsi"/>
        </w:rPr>
      </w:pPr>
      <w:r w:rsidRPr="00B205EF">
        <w:rPr>
          <w:rFonts w:asciiTheme="minorHAnsi" w:hAnsiTheme="minorHAnsi"/>
        </w:rPr>
        <w:t xml:space="preserve">Σετ δεδομένων: </w:t>
      </w:r>
      <w:commentRangeStart w:id="9979"/>
      <w:commentRangeStart w:id="9980"/>
      <w:r w:rsidRPr="00B205EF">
        <w:rPr>
          <w:rFonts w:asciiTheme="minorHAnsi" w:hAnsiTheme="minorHAnsi"/>
        </w:rPr>
        <w:t>data30</w:t>
      </w:r>
      <w:commentRangeEnd w:id="9979"/>
      <w:r w:rsidR="00E05C4C">
        <w:rPr>
          <w:rStyle w:val="ad"/>
        </w:rPr>
        <w:commentReference w:id="9979"/>
      </w:r>
      <w:commentRangeEnd w:id="9980"/>
      <w:r w:rsidR="00507286">
        <w:rPr>
          <w:rStyle w:val="ad"/>
        </w:rPr>
        <w:commentReference w:id="9980"/>
      </w:r>
    </w:p>
    <w:p w14:paraId="1F1E5078" w14:textId="77777777" w:rsidR="00A45C7F" w:rsidRDefault="00A45C7F" w:rsidP="00B205EF">
      <w:pPr>
        <w:jc w:val="center"/>
      </w:pPr>
      <w:r>
        <w:rPr>
          <w:noProof/>
          <w:lang w:eastAsia="el-GR"/>
        </w:rPr>
        <w:drawing>
          <wp:inline distT="0" distB="0" distL="0" distR="0" wp14:anchorId="72AD2CDA" wp14:editId="789E9111">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5200" cy="2160000"/>
                    </a:xfrm>
                    <a:prstGeom prst="rect">
                      <a:avLst/>
                    </a:prstGeom>
                  </pic:spPr>
                </pic:pic>
              </a:graphicData>
            </a:graphic>
          </wp:inline>
        </w:drawing>
      </w:r>
    </w:p>
    <w:p w14:paraId="6901E030" w14:textId="0E6C3E4C" w:rsidR="00A45C7F" w:rsidRPr="00B205EF" w:rsidRDefault="00A45C7F" w:rsidP="00A45C7F">
      <w:pPr>
        <w:pStyle w:val="aa"/>
        <w:jc w:val="center"/>
        <w:rPr>
          <w:sz w:val="14"/>
          <w:szCs w:val="14"/>
        </w:rPr>
      </w:pPr>
      <w:bookmarkStart w:id="9981" w:name="_Ref64083683"/>
      <w:bookmarkStart w:id="9982" w:name="_Toc61618664"/>
      <w:bookmarkStart w:id="9983" w:name="_Toc62231479"/>
      <w:bookmarkStart w:id="9984" w:name="_Toc63089784"/>
      <w:bookmarkStart w:id="9985" w:name="_Toc63089860"/>
      <w:bookmarkStart w:id="9986" w:name="_Toc63885470"/>
      <w:bookmarkStart w:id="9987" w:name="_Toc64223222"/>
      <w:r w:rsidRPr="00EC7B21">
        <w:rPr>
          <w:b/>
          <w:sz w:val="14"/>
          <w:szCs w:val="14"/>
          <w:rPrChange w:id="9988" w:author="mpountou" w:date="2021-02-10T22:38:00Z">
            <w:rPr>
              <w:sz w:val="14"/>
              <w:szCs w:val="14"/>
            </w:rPr>
          </w:rPrChange>
        </w:rPr>
        <w:t xml:space="preserve">Εικόνα </w:t>
      </w:r>
      <w:r w:rsidR="00CA5334" w:rsidRPr="00EC7B21">
        <w:rPr>
          <w:b/>
          <w:sz w:val="14"/>
          <w:szCs w:val="14"/>
          <w:rPrChange w:id="9989" w:author="mpountou" w:date="2021-02-10T22:38:00Z">
            <w:rPr>
              <w:sz w:val="14"/>
              <w:szCs w:val="14"/>
            </w:rPr>
          </w:rPrChange>
        </w:rPr>
        <w:fldChar w:fldCharType="begin"/>
      </w:r>
      <w:r w:rsidR="00CA5334" w:rsidRPr="00EC7B21">
        <w:rPr>
          <w:b/>
          <w:sz w:val="14"/>
          <w:szCs w:val="14"/>
          <w:rPrChange w:id="9990" w:author="mpountou" w:date="2021-02-10T22:38:00Z">
            <w:rPr>
              <w:sz w:val="14"/>
              <w:szCs w:val="14"/>
            </w:rPr>
          </w:rPrChange>
        </w:rPr>
        <w:instrText xml:space="preserve"> SEQ Εικόνα \* ARABIC </w:instrText>
      </w:r>
      <w:r w:rsidR="00CA5334" w:rsidRPr="00EC7B21">
        <w:rPr>
          <w:b/>
          <w:sz w:val="14"/>
          <w:szCs w:val="14"/>
          <w:rPrChange w:id="9991" w:author="mpountou" w:date="2021-02-10T22:38:00Z">
            <w:rPr>
              <w:noProof/>
              <w:sz w:val="14"/>
              <w:szCs w:val="14"/>
            </w:rPr>
          </w:rPrChange>
        </w:rPr>
        <w:fldChar w:fldCharType="separate"/>
      </w:r>
      <w:ins w:id="9992" w:author="mpountou" w:date="2021-02-14T02:13:00Z">
        <w:r w:rsidR="004344EE">
          <w:rPr>
            <w:b/>
            <w:noProof/>
            <w:sz w:val="14"/>
            <w:szCs w:val="14"/>
          </w:rPr>
          <w:t>57</w:t>
        </w:r>
      </w:ins>
      <w:del w:id="9993" w:author="mpountou" w:date="2021-02-12T21:41:00Z">
        <w:r w:rsidR="005F634F" w:rsidRPr="00EC7B21" w:rsidDel="00E6746E">
          <w:rPr>
            <w:b/>
            <w:noProof/>
            <w:sz w:val="14"/>
            <w:szCs w:val="14"/>
            <w:rPrChange w:id="9994" w:author="mpountou" w:date="2021-02-10T22:38:00Z">
              <w:rPr>
                <w:noProof/>
                <w:sz w:val="14"/>
                <w:szCs w:val="14"/>
              </w:rPr>
            </w:rPrChange>
          </w:rPr>
          <w:delText>55</w:delText>
        </w:r>
      </w:del>
      <w:r w:rsidR="00CA5334" w:rsidRPr="00EC7B21">
        <w:rPr>
          <w:b/>
          <w:noProof/>
          <w:sz w:val="14"/>
          <w:szCs w:val="14"/>
          <w:rPrChange w:id="9995" w:author="mpountou" w:date="2021-02-10T22:38:00Z">
            <w:rPr>
              <w:noProof/>
              <w:sz w:val="14"/>
              <w:szCs w:val="14"/>
            </w:rPr>
          </w:rPrChange>
        </w:rPr>
        <w:fldChar w:fldCharType="end"/>
      </w:r>
      <w:bookmarkEnd w:id="9981"/>
      <w:r w:rsidRPr="00B205EF">
        <w:rPr>
          <w:sz w:val="14"/>
          <w:szCs w:val="14"/>
        </w:rPr>
        <w:t xml:space="preserve"> </w:t>
      </w:r>
      <w:ins w:id="9996" w:author="mpountou" w:date="2021-02-10T22:38:00Z">
        <w:r w:rsidR="00EC7B21" w:rsidRPr="00EC7B21">
          <w:rPr>
            <w:sz w:val="14"/>
            <w:szCs w:val="14"/>
            <w:rPrChange w:id="9997" w:author="mpountou" w:date="2021-02-10T22:38:00Z">
              <w:rPr>
                <w:sz w:val="14"/>
                <w:szCs w:val="14"/>
                <w:lang w:val="en-US"/>
              </w:rPr>
            </w:rPrChange>
          </w:rPr>
          <w:t xml:space="preserve">- </w:t>
        </w:r>
      </w:ins>
      <w:r w:rsidRPr="00B205EF">
        <w:rPr>
          <w:sz w:val="14"/>
          <w:szCs w:val="14"/>
        </w:rPr>
        <w:t xml:space="preserve">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9982"/>
      <w:bookmarkEnd w:id="9983"/>
      <w:bookmarkEnd w:id="9984"/>
      <w:bookmarkEnd w:id="9985"/>
      <w:bookmarkEnd w:id="9986"/>
      <w:bookmarkEnd w:id="9987"/>
    </w:p>
    <w:p w14:paraId="08026E0D" w14:textId="77777777" w:rsidR="00A14578" w:rsidRDefault="00A14578" w:rsidP="00A14578"/>
    <w:p w14:paraId="6044AFAE" w14:textId="77777777"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14:paraId="46148093" w14:textId="77777777" w:rsidR="00A45C7F" w:rsidRDefault="00A14578" w:rsidP="00B205EF">
      <w:pPr>
        <w:jc w:val="center"/>
      </w:pPr>
      <w:r>
        <w:rPr>
          <w:noProof/>
          <w:lang w:eastAsia="el-GR"/>
        </w:rPr>
        <w:drawing>
          <wp:inline distT="0" distB="0" distL="0" distR="0" wp14:anchorId="76302C56" wp14:editId="3121E67D">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1200" cy="2160000"/>
                    </a:xfrm>
                    <a:prstGeom prst="rect">
                      <a:avLst/>
                    </a:prstGeom>
                  </pic:spPr>
                </pic:pic>
              </a:graphicData>
            </a:graphic>
          </wp:inline>
        </w:drawing>
      </w:r>
    </w:p>
    <w:p w14:paraId="1B95637E" w14:textId="659B4CDA" w:rsidR="00B205EF" w:rsidRPr="00B205EF" w:rsidRDefault="00A14578" w:rsidP="00B205EF">
      <w:pPr>
        <w:pStyle w:val="aa"/>
        <w:jc w:val="center"/>
        <w:rPr>
          <w:sz w:val="14"/>
          <w:szCs w:val="14"/>
        </w:rPr>
      </w:pPr>
      <w:bookmarkStart w:id="9998" w:name="_Ref64083688"/>
      <w:bookmarkStart w:id="9999" w:name="_Toc62231480"/>
      <w:bookmarkStart w:id="10000" w:name="_Toc63089785"/>
      <w:bookmarkStart w:id="10001" w:name="_Toc63089861"/>
      <w:bookmarkStart w:id="10002" w:name="_Toc63885471"/>
      <w:bookmarkStart w:id="10003" w:name="_Toc64223223"/>
      <w:r w:rsidRPr="00EC7B21">
        <w:rPr>
          <w:b/>
          <w:sz w:val="14"/>
          <w:szCs w:val="14"/>
          <w:rPrChange w:id="10004" w:author="mpountou" w:date="2021-02-10T22:38:00Z">
            <w:rPr>
              <w:sz w:val="14"/>
              <w:szCs w:val="14"/>
            </w:rPr>
          </w:rPrChange>
        </w:rPr>
        <w:t xml:space="preserve">Εικόνα </w:t>
      </w:r>
      <w:r w:rsidR="00CA5334" w:rsidRPr="00EC7B21">
        <w:rPr>
          <w:b/>
          <w:sz w:val="14"/>
          <w:szCs w:val="14"/>
          <w:rPrChange w:id="10005" w:author="mpountou" w:date="2021-02-10T22:38:00Z">
            <w:rPr>
              <w:sz w:val="14"/>
              <w:szCs w:val="14"/>
            </w:rPr>
          </w:rPrChange>
        </w:rPr>
        <w:fldChar w:fldCharType="begin"/>
      </w:r>
      <w:r w:rsidR="00CA5334" w:rsidRPr="00EC7B21">
        <w:rPr>
          <w:b/>
          <w:sz w:val="14"/>
          <w:szCs w:val="14"/>
          <w:rPrChange w:id="10006" w:author="mpountou" w:date="2021-02-10T22:38:00Z">
            <w:rPr>
              <w:sz w:val="14"/>
              <w:szCs w:val="14"/>
            </w:rPr>
          </w:rPrChange>
        </w:rPr>
        <w:instrText xml:space="preserve"> SEQ Εικόνα \* ARABIC </w:instrText>
      </w:r>
      <w:r w:rsidR="00CA5334" w:rsidRPr="00EC7B21">
        <w:rPr>
          <w:b/>
          <w:sz w:val="14"/>
          <w:szCs w:val="14"/>
          <w:rPrChange w:id="10007" w:author="mpountou" w:date="2021-02-10T22:38:00Z">
            <w:rPr>
              <w:noProof/>
              <w:sz w:val="14"/>
              <w:szCs w:val="14"/>
            </w:rPr>
          </w:rPrChange>
        </w:rPr>
        <w:fldChar w:fldCharType="separate"/>
      </w:r>
      <w:ins w:id="10008" w:author="mpountou" w:date="2021-02-14T02:13:00Z">
        <w:r w:rsidR="004344EE">
          <w:rPr>
            <w:b/>
            <w:noProof/>
            <w:sz w:val="14"/>
            <w:szCs w:val="14"/>
          </w:rPr>
          <w:t>58</w:t>
        </w:r>
      </w:ins>
      <w:del w:id="10009" w:author="mpountou" w:date="2021-02-12T21:41:00Z">
        <w:r w:rsidR="005F634F" w:rsidRPr="00EC7B21" w:rsidDel="00E6746E">
          <w:rPr>
            <w:b/>
            <w:noProof/>
            <w:sz w:val="14"/>
            <w:szCs w:val="14"/>
            <w:rPrChange w:id="10010" w:author="mpountou" w:date="2021-02-10T22:38:00Z">
              <w:rPr>
                <w:noProof/>
                <w:sz w:val="14"/>
                <w:szCs w:val="14"/>
              </w:rPr>
            </w:rPrChange>
          </w:rPr>
          <w:delText>56</w:delText>
        </w:r>
      </w:del>
      <w:r w:rsidR="00CA5334" w:rsidRPr="00EC7B21">
        <w:rPr>
          <w:b/>
          <w:noProof/>
          <w:sz w:val="14"/>
          <w:szCs w:val="14"/>
          <w:rPrChange w:id="10011" w:author="mpountou" w:date="2021-02-10T22:38:00Z">
            <w:rPr>
              <w:noProof/>
              <w:sz w:val="14"/>
              <w:szCs w:val="14"/>
            </w:rPr>
          </w:rPrChange>
        </w:rPr>
        <w:fldChar w:fldCharType="end"/>
      </w:r>
      <w:bookmarkEnd w:id="9998"/>
      <w:ins w:id="10012" w:author="mpountou" w:date="2021-02-10T22:38:00Z">
        <w:r w:rsidR="00EC7B21" w:rsidRPr="00EC7B21">
          <w:rPr>
            <w:sz w:val="14"/>
            <w:szCs w:val="14"/>
            <w:rPrChange w:id="10013" w:author="mpountou" w:date="2021-02-10T22:38:00Z">
              <w:rPr>
                <w:sz w:val="14"/>
                <w:szCs w:val="14"/>
                <w:lang w:val="en-US"/>
              </w:rPr>
            </w:rPrChange>
          </w:rPr>
          <w:t xml:space="preserve"> -</w:t>
        </w:r>
      </w:ins>
      <w:r w:rsidRPr="00B205EF">
        <w:rPr>
          <w:sz w:val="14"/>
          <w:szCs w:val="14"/>
        </w:rPr>
        <w:t xml:space="preserve"> Υλοποίηση Φιλτραρίσματος Περιεχομένου με Νευρωνικά Δίκτυα - Διάγραμμα Κάλυψης και Ποικιλίας – data60</w:t>
      </w:r>
      <w:bookmarkEnd w:id="9999"/>
      <w:bookmarkEnd w:id="10000"/>
      <w:bookmarkEnd w:id="10001"/>
      <w:bookmarkEnd w:id="10002"/>
      <w:bookmarkEnd w:id="10003"/>
    </w:p>
    <w:p w14:paraId="4D169551" w14:textId="77777777"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14:paraId="766B1545" w14:textId="77777777" w:rsidR="00A45C7F" w:rsidRDefault="00F214FB" w:rsidP="00B205EF">
      <w:pPr>
        <w:jc w:val="center"/>
      </w:pPr>
      <w:r>
        <w:rPr>
          <w:noProof/>
          <w:lang w:eastAsia="el-GR"/>
        </w:rPr>
        <w:drawing>
          <wp:inline distT="0" distB="0" distL="0" distR="0" wp14:anchorId="7C941E00" wp14:editId="594FE8F9">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3200" cy="1800000"/>
                    </a:xfrm>
                    <a:prstGeom prst="rect">
                      <a:avLst/>
                    </a:prstGeom>
                  </pic:spPr>
                </pic:pic>
              </a:graphicData>
            </a:graphic>
          </wp:inline>
        </w:drawing>
      </w:r>
    </w:p>
    <w:p w14:paraId="051BF7E6" w14:textId="67477142" w:rsidR="007F5E3E" w:rsidRPr="00B205EF" w:rsidRDefault="004A15AC" w:rsidP="004A15AC">
      <w:pPr>
        <w:pStyle w:val="aa"/>
        <w:jc w:val="center"/>
        <w:rPr>
          <w:sz w:val="14"/>
          <w:szCs w:val="14"/>
        </w:rPr>
      </w:pPr>
      <w:bookmarkStart w:id="10014" w:name="_Ref64083692"/>
      <w:bookmarkStart w:id="10015" w:name="_Toc63089786"/>
      <w:bookmarkStart w:id="10016" w:name="_Toc63089862"/>
      <w:bookmarkStart w:id="10017" w:name="_Toc63885472"/>
      <w:bookmarkStart w:id="10018" w:name="_Toc64223224"/>
      <w:r w:rsidRPr="00EC7B21">
        <w:rPr>
          <w:b/>
          <w:sz w:val="14"/>
          <w:szCs w:val="14"/>
          <w:rPrChange w:id="10019" w:author="mpountou" w:date="2021-02-10T22:38:00Z">
            <w:rPr>
              <w:sz w:val="14"/>
              <w:szCs w:val="14"/>
            </w:rPr>
          </w:rPrChange>
        </w:rPr>
        <w:t xml:space="preserve">Εικόνα </w:t>
      </w:r>
      <w:r w:rsidR="00CA5334" w:rsidRPr="00EC7B21">
        <w:rPr>
          <w:b/>
          <w:sz w:val="14"/>
          <w:szCs w:val="14"/>
          <w:rPrChange w:id="10020" w:author="mpountou" w:date="2021-02-10T22:38:00Z">
            <w:rPr>
              <w:sz w:val="14"/>
              <w:szCs w:val="14"/>
            </w:rPr>
          </w:rPrChange>
        </w:rPr>
        <w:fldChar w:fldCharType="begin"/>
      </w:r>
      <w:r w:rsidR="00CA5334" w:rsidRPr="00EC7B21">
        <w:rPr>
          <w:b/>
          <w:sz w:val="14"/>
          <w:szCs w:val="14"/>
          <w:rPrChange w:id="10021" w:author="mpountou" w:date="2021-02-10T22:38:00Z">
            <w:rPr>
              <w:sz w:val="14"/>
              <w:szCs w:val="14"/>
            </w:rPr>
          </w:rPrChange>
        </w:rPr>
        <w:instrText xml:space="preserve"> SEQ Εικόνα \* ARABIC </w:instrText>
      </w:r>
      <w:r w:rsidR="00CA5334" w:rsidRPr="00EC7B21">
        <w:rPr>
          <w:b/>
          <w:sz w:val="14"/>
          <w:szCs w:val="14"/>
          <w:rPrChange w:id="10022" w:author="mpountou" w:date="2021-02-10T22:38:00Z">
            <w:rPr>
              <w:noProof/>
              <w:sz w:val="14"/>
              <w:szCs w:val="14"/>
            </w:rPr>
          </w:rPrChange>
        </w:rPr>
        <w:fldChar w:fldCharType="separate"/>
      </w:r>
      <w:ins w:id="10023" w:author="mpountou" w:date="2021-02-14T02:13:00Z">
        <w:r w:rsidR="004344EE">
          <w:rPr>
            <w:b/>
            <w:noProof/>
            <w:sz w:val="14"/>
            <w:szCs w:val="14"/>
          </w:rPr>
          <w:t>59</w:t>
        </w:r>
      </w:ins>
      <w:del w:id="10024" w:author="mpountou" w:date="2021-02-12T21:41:00Z">
        <w:r w:rsidR="005F634F" w:rsidRPr="00EC7B21" w:rsidDel="00E6746E">
          <w:rPr>
            <w:b/>
            <w:noProof/>
            <w:sz w:val="14"/>
            <w:szCs w:val="14"/>
            <w:rPrChange w:id="10025" w:author="mpountou" w:date="2021-02-10T22:38:00Z">
              <w:rPr>
                <w:noProof/>
                <w:sz w:val="14"/>
                <w:szCs w:val="14"/>
              </w:rPr>
            </w:rPrChange>
          </w:rPr>
          <w:delText>57</w:delText>
        </w:r>
      </w:del>
      <w:r w:rsidR="00CA5334" w:rsidRPr="00EC7B21">
        <w:rPr>
          <w:b/>
          <w:noProof/>
          <w:sz w:val="14"/>
          <w:szCs w:val="14"/>
          <w:rPrChange w:id="10026" w:author="mpountou" w:date="2021-02-10T22:38:00Z">
            <w:rPr>
              <w:noProof/>
              <w:sz w:val="14"/>
              <w:szCs w:val="14"/>
            </w:rPr>
          </w:rPrChange>
        </w:rPr>
        <w:fldChar w:fldCharType="end"/>
      </w:r>
      <w:bookmarkEnd w:id="10014"/>
      <w:r w:rsidRPr="00B205EF">
        <w:rPr>
          <w:sz w:val="14"/>
          <w:szCs w:val="14"/>
        </w:rPr>
        <w:t xml:space="preserve"> </w:t>
      </w:r>
      <w:ins w:id="10027" w:author="mpountou" w:date="2021-02-10T22:38:00Z">
        <w:r w:rsidR="00EC7B21" w:rsidRPr="00EC7B21">
          <w:rPr>
            <w:sz w:val="14"/>
            <w:szCs w:val="14"/>
            <w:rPrChange w:id="10028" w:author="mpountou" w:date="2021-02-10T22:38:00Z">
              <w:rPr>
                <w:sz w:val="14"/>
                <w:szCs w:val="14"/>
                <w:lang w:val="en-US"/>
              </w:rPr>
            </w:rPrChange>
          </w:rPr>
          <w:t xml:space="preserve">- </w:t>
        </w:r>
      </w:ins>
      <w:r w:rsidRPr="00B205EF">
        <w:rPr>
          <w:sz w:val="14"/>
          <w:szCs w:val="14"/>
        </w:rPr>
        <w:t xml:space="preserve">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10015"/>
      <w:bookmarkEnd w:id="10016"/>
      <w:bookmarkEnd w:id="10017"/>
      <w:bookmarkEnd w:id="10018"/>
    </w:p>
    <w:p w14:paraId="1D01E18A" w14:textId="77777777" w:rsidR="00F214FB" w:rsidRDefault="00F214FB" w:rsidP="00A45C7F"/>
    <w:p w14:paraId="6C361A56" w14:textId="77777777" w:rsidR="00A45C7F" w:rsidRPr="00E05C4C" w:rsidRDefault="009854EF" w:rsidP="009E1E5D">
      <w:pPr>
        <w:pStyle w:val="2"/>
        <w:rPr>
          <w:b/>
          <w:bCs/>
          <w:rPrChange w:id="10029" w:author="Sotirios Filippos Tsarouchis" w:date="2021-02-10T15:17:00Z">
            <w:rPr/>
          </w:rPrChange>
        </w:rPr>
      </w:pPr>
      <w:bookmarkStart w:id="10030" w:name="_Toc64223448"/>
      <w:r w:rsidRPr="00E05C4C">
        <w:rPr>
          <w:b/>
          <w:bCs/>
          <w:rPrChange w:id="10031" w:author="Sotirios Filippos Tsarouchis" w:date="2021-02-10T15:17:00Z">
            <w:rPr/>
          </w:rPrChange>
        </w:rPr>
        <w:lastRenderedPageBreak/>
        <w:t>Υλοποίηση</w:t>
      </w:r>
      <w:r w:rsidR="009E1E5D" w:rsidRPr="00E05C4C">
        <w:rPr>
          <w:b/>
          <w:bCs/>
          <w:rPrChange w:id="10032" w:author="Sotirios Filippos Tsarouchis" w:date="2021-02-10T15:17:00Z">
            <w:rPr/>
          </w:rPrChange>
        </w:rPr>
        <w:t xml:space="preserve"> Υβριδικού Συστήματος</w:t>
      </w:r>
      <w:bookmarkEnd w:id="10030"/>
      <w:r w:rsidR="009E1E5D" w:rsidRPr="00E05C4C">
        <w:rPr>
          <w:b/>
          <w:bCs/>
          <w:rPrChange w:id="10033" w:author="Sotirios Filippos Tsarouchis" w:date="2021-02-10T15:17:00Z">
            <w:rPr/>
          </w:rPrChange>
        </w:rPr>
        <w:t xml:space="preserve"> </w:t>
      </w:r>
    </w:p>
    <w:p w14:paraId="729D3FB6" w14:textId="77777777" w:rsidR="009E1E5D" w:rsidRDefault="009E1E5D" w:rsidP="009E1E5D"/>
    <w:p w14:paraId="15A22DAB" w14:textId="0087722D"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Αφού εξαχθούν οι προτάσεις από κάθε μοντέλο</w:t>
      </w:r>
      <w:ins w:id="10034" w:author="Sotirios Filippos Tsarouchis" w:date="2021-02-10T15:17:00Z">
        <w:r w:rsidR="00E05C4C">
          <w:t>,</w:t>
        </w:r>
      </w:ins>
      <w:r w:rsidR="00383C72">
        <w:t xml:space="preserve">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w:t>
      </w:r>
      <w:ins w:id="10035" w:author="Sotirios Filippos Tsarouchis" w:date="2021-02-10T15:17:00Z">
        <w:r w:rsidR="00E05C4C">
          <w:t>,</w:t>
        </w:r>
      </w:ins>
      <w:r w:rsidR="00383C72">
        <w:t xml:space="preserve">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14:paraId="09BEB90A" w14:textId="77777777" w:rsidR="00191080" w:rsidRDefault="00191080" w:rsidP="009E1E5D"/>
    <w:p w14:paraId="74CD65C8" w14:textId="77777777" w:rsidR="00402206" w:rsidRPr="00E05C4C" w:rsidRDefault="00DE70A8" w:rsidP="00E367EB">
      <w:pPr>
        <w:pStyle w:val="3"/>
        <w:rPr>
          <w:b/>
          <w:bCs/>
          <w:lang w:val="en-US"/>
          <w:rPrChange w:id="10036" w:author="Sotirios Filippos Tsarouchis" w:date="2021-02-10T15:17:00Z">
            <w:rPr>
              <w:lang w:val="en-US"/>
            </w:rPr>
          </w:rPrChange>
        </w:rPr>
      </w:pPr>
      <w:bookmarkStart w:id="10037" w:name="_Toc64223449"/>
      <w:r w:rsidRPr="00E05C4C">
        <w:rPr>
          <w:b/>
          <w:bCs/>
          <w:lang w:val="en-US"/>
          <w:rPrChange w:id="10038" w:author="Sotirios Filippos Tsarouchis" w:date="2021-02-10T15:17:00Z">
            <w:rPr>
              <w:lang w:val="en-US"/>
            </w:rPr>
          </w:rPrChange>
        </w:rPr>
        <w:t xml:space="preserve">Accuracy, recall, precision </w:t>
      </w:r>
      <w:r w:rsidRPr="00E05C4C">
        <w:rPr>
          <w:b/>
          <w:bCs/>
          <w:rPrChange w:id="10039" w:author="Sotirios Filippos Tsarouchis" w:date="2021-02-10T15:17:00Z">
            <w:rPr/>
          </w:rPrChange>
        </w:rPr>
        <w:t>και</w:t>
      </w:r>
      <w:r w:rsidRPr="00E05C4C">
        <w:rPr>
          <w:b/>
          <w:bCs/>
          <w:lang w:val="en-US"/>
          <w:rPrChange w:id="10040" w:author="Sotirios Filippos Tsarouchis" w:date="2021-02-10T15:17:00Z">
            <w:rPr>
              <w:lang w:val="en-US"/>
            </w:rPr>
          </w:rPrChange>
        </w:rPr>
        <w:t xml:space="preserve"> f1_score</w:t>
      </w:r>
      <w:bookmarkEnd w:id="10037"/>
    </w:p>
    <w:p w14:paraId="06C6AFDB" w14:textId="19486FAE" w:rsidR="008760A3" w:rsidRDefault="008760A3" w:rsidP="008760A3">
      <w:pPr>
        <w:rPr>
          <w:ins w:id="10041" w:author="mpountou" w:date="2021-02-13T16:21:00Z"/>
          <w:lang w:val="en-US"/>
        </w:rPr>
      </w:pPr>
    </w:p>
    <w:p w14:paraId="145C1497" w14:textId="79243FBC" w:rsidR="002C2CE2" w:rsidRPr="002C2CE2" w:rsidRDefault="002C2CE2" w:rsidP="002C2CE2">
      <w:pPr>
        <w:rPr>
          <w:ins w:id="10042" w:author="mpountou" w:date="2021-02-13T16:21:00Z"/>
        </w:rPr>
      </w:pPr>
      <w:ins w:id="10043" w:author="mpountou" w:date="2021-02-13T16:21:00Z">
        <w:r w:rsidRPr="002C2CE2">
          <w:t>Τ</w:t>
        </w:r>
      </w:ins>
      <w:ins w:id="10044" w:author="mpountou" w:date="2021-02-13T18:57:00Z">
        <w:r w:rsidR="007F0022" w:rsidRPr="007F0022">
          <w:rPr>
            <w:rPrChange w:id="10045" w:author="mpountou" w:date="2021-02-13T18:57:00Z">
              <w:rPr>
                <w:lang w:val="en-US"/>
              </w:rPr>
            </w:rPrChange>
          </w:rPr>
          <w:t>α</w:t>
        </w:r>
      </w:ins>
      <w:ins w:id="10046" w:author="mpountou" w:date="2021-02-13T16:21:00Z">
        <w:r w:rsidR="007F0022">
          <w:t xml:space="preserve"> διαγρ</w:t>
        </w:r>
      </w:ins>
      <w:ins w:id="10047" w:author="mpountou" w:date="2021-02-13T18:57:00Z">
        <w:r w:rsidR="007F0022">
          <w:t>ά</w:t>
        </w:r>
      </w:ins>
      <w:ins w:id="10048" w:author="mpountou" w:date="2021-02-13T16:21:00Z">
        <w:r w:rsidRPr="002C2CE2">
          <w:t>μμα</w:t>
        </w:r>
      </w:ins>
      <w:ins w:id="10049" w:author="mpountou" w:date="2021-02-13T18:57:00Z">
        <w:r w:rsidR="007F0022">
          <w:t>τα</w:t>
        </w:r>
      </w:ins>
      <w:ins w:id="10050" w:author="mpountou" w:date="2021-02-13T16:21:00Z">
        <w:r w:rsidRPr="002C2CE2">
          <w:t xml:space="preserve"> των τεσσάρων μετρικών για όλα τα σύνολα δείχνει ικανοποιητικά ποσοστά </w:t>
        </w:r>
        <w:r w:rsidRPr="002C2CE2">
          <w:rPr>
            <w:lang w:val="en-US"/>
          </w:rPr>
          <w:t>accuracy</w:t>
        </w:r>
        <w:r w:rsidRPr="002C2CE2">
          <w:t xml:space="preserve">, </w:t>
        </w:r>
        <w:r w:rsidRPr="002C2CE2">
          <w:rPr>
            <w:lang w:val="en-US"/>
          </w:rPr>
          <w:t>recall</w:t>
        </w:r>
        <w:r w:rsidRPr="002C2CE2">
          <w:t xml:space="preserve"> και </w:t>
        </w:r>
        <w:r w:rsidRPr="002C2CE2">
          <w:rPr>
            <w:lang w:val="en-US"/>
          </w:rPr>
          <w:t>precision</w:t>
        </w:r>
        <w:r w:rsidRPr="002C2CE2">
          <w:t xml:space="preserve">. </w:t>
        </w:r>
      </w:ins>
    </w:p>
    <w:p w14:paraId="2B8E932A" w14:textId="5D481FCF" w:rsidR="002C2CE2" w:rsidRPr="00863DE7" w:rsidRDefault="002C2CE2" w:rsidP="002C2CE2">
      <w:pPr>
        <w:rPr>
          <w:ins w:id="10051" w:author="mpountou" w:date="2021-02-13T16:21:00Z"/>
          <w:i/>
          <w:szCs w:val="22"/>
          <w:rPrChange w:id="10052" w:author="mpountou" w:date="2021-02-13T16:33:00Z">
            <w:rPr>
              <w:ins w:id="10053" w:author="mpountou" w:date="2021-02-13T16:21:00Z"/>
              <w:i/>
              <w:lang w:val="en-US"/>
            </w:rPr>
          </w:rPrChange>
        </w:rPr>
      </w:pPr>
      <w:ins w:id="10054" w:author="mpountou" w:date="2021-02-13T16:21:00Z">
        <w:r w:rsidRPr="002C2CE2">
          <w:t xml:space="preserve">Βλέπουμε για το σύνολο δεδομένων </w:t>
        </w:r>
        <w:r w:rsidRPr="002C2CE2">
          <w:rPr>
            <w:lang w:val="en-US"/>
          </w:rPr>
          <w:t>data</w:t>
        </w:r>
        <w:r w:rsidRPr="002C2CE2">
          <w:t xml:space="preserve">30 </w:t>
        </w:r>
      </w:ins>
      <w:ins w:id="10055" w:author="mpountou" w:date="2021-02-13T16:22:00Z">
        <w:r>
          <w:t>το μοντέλο ίσης ψήφου έχει</w:t>
        </w:r>
      </w:ins>
      <w:ins w:id="10056" w:author="mpountou" w:date="2021-02-13T16:21:00Z">
        <w:r w:rsidRPr="002C2CE2">
          <w:t xml:space="preserve"> </w:t>
        </w:r>
        <w:r w:rsidRPr="002C2CE2">
          <w:rPr>
            <w:lang w:val="en-US"/>
          </w:rPr>
          <w:t>accuracy</w:t>
        </w:r>
        <w:r>
          <w:t xml:space="preserve"> και </w:t>
        </w:r>
        <w:r w:rsidRPr="002C2CE2">
          <w:rPr>
            <w:lang w:val="en-US"/>
          </w:rPr>
          <w:t>precision</w:t>
        </w:r>
        <w:r w:rsidRPr="002C2CE2">
          <w:t xml:space="preserve"> φτάνουν μόλις </w:t>
        </w:r>
      </w:ins>
      <w:ins w:id="10057" w:author="mpountou" w:date="2021-02-13T16:23:00Z">
        <w:r>
          <w:t>σ</w:t>
        </w:r>
      </w:ins>
      <w:ins w:id="10058" w:author="mpountou" w:date="2021-02-13T16:21:00Z">
        <w:r w:rsidRPr="002C2CE2">
          <w:t>τ</w:t>
        </w:r>
      </w:ins>
      <w:ins w:id="10059" w:author="mpountou" w:date="2021-02-13T16:22:00Z">
        <w:r>
          <w:t>ο</w:t>
        </w:r>
      </w:ins>
      <w:ins w:id="10060" w:author="mpountou" w:date="2021-02-13T16:21:00Z">
        <w:r w:rsidRPr="002C2CE2">
          <w:t xml:space="preserve"> 7</w:t>
        </w:r>
      </w:ins>
      <w:ins w:id="10061" w:author="mpountou" w:date="2021-02-13T16:22:00Z">
        <w:r w:rsidRPr="002C2CE2">
          <w:rPr>
            <w:rPrChange w:id="10062" w:author="mpountou" w:date="2021-02-13T16:22:00Z">
              <w:rPr>
                <w:lang w:val="en-US"/>
              </w:rPr>
            </w:rPrChange>
          </w:rPr>
          <w:t>8</w:t>
        </w:r>
      </w:ins>
      <w:ins w:id="10063" w:author="mpountou" w:date="2021-02-13T16:21:00Z">
        <w:r w:rsidRPr="002C2CE2">
          <w:t>%</w:t>
        </w:r>
        <w:r>
          <w:t xml:space="preserve"> </w:t>
        </w:r>
        <w:r w:rsidRPr="002C2CE2">
          <w:t xml:space="preserve">, </w:t>
        </w:r>
        <w:r w:rsidRPr="002C2CE2">
          <w:rPr>
            <w:lang w:val="en-US"/>
          </w:rPr>
          <w:t>recall</w:t>
        </w:r>
        <w:r w:rsidRPr="002C2CE2">
          <w:t xml:space="preserve"> στο </w:t>
        </w:r>
        <w:r>
          <w:t>100%, και</w:t>
        </w:r>
        <w:r w:rsidRPr="002C2CE2">
          <w:t xml:space="preserve"> </w:t>
        </w:r>
        <w:r w:rsidRPr="002C2CE2">
          <w:rPr>
            <w:lang w:val="en-US"/>
          </w:rPr>
          <w:t>f</w:t>
        </w:r>
        <w:r w:rsidRPr="002C2CE2">
          <w:t>1_</w:t>
        </w:r>
        <w:r w:rsidRPr="002C2CE2">
          <w:rPr>
            <w:lang w:val="en-US"/>
          </w:rPr>
          <w:t>score</w:t>
        </w:r>
        <w:r w:rsidRPr="002C2CE2">
          <w:t xml:space="preserve"> 8</w:t>
        </w:r>
        <w:r>
          <w:t>7</w:t>
        </w:r>
        <w:r w:rsidRPr="002C2CE2">
          <w:t>%</w:t>
        </w:r>
      </w:ins>
      <w:ins w:id="10064" w:author="mpountou" w:date="2021-02-13T16:23:00Z">
        <w:r>
          <w:t xml:space="preserve">. Το μοντέλο γραμμικής </w:t>
        </w:r>
      </w:ins>
      <w:ins w:id="10065" w:author="mpountou" w:date="2021-02-13T16:32:00Z">
        <w:r w:rsidR="00863DE7">
          <w:t>παλινδρόμησης</w:t>
        </w:r>
      </w:ins>
      <w:ins w:id="10066" w:author="mpountou" w:date="2021-02-13T16:23:00Z">
        <w:r>
          <w:t xml:space="preserve"> στο ίδιο σετ φαίνεται να τα πάει καλύτερα αφού έχει </w:t>
        </w:r>
      </w:ins>
      <w:ins w:id="10067" w:author="mpountou" w:date="2021-02-13T16:21:00Z">
        <w:r w:rsidRPr="002C2CE2">
          <w:t xml:space="preserve"> </w:t>
        </w:r>
      </w:ins>
      <w:ins w:id="10068" w:author="mpountou" w:date="2021-02-13T16:24:00Z">
        <w:r w:rsidRPr="002C2CE2">
          <w:rPr>
            <w:lang w:val="en-US"/>
          </w:rPr>
          <w:t>accuracy</w:t>
        </w:r>
        <w:r w:rsidRPr="002C2CE2">
          <w:t xml:space="preserve"> και </w:t>
        </w:r>
        <w:r w:rsidRPr="002C2CE2">
          <w:rPr>
            <w:lang w:val="en-US"/>
          </w:rPr>
          <w:t>precision</w:t>
        </w:r>
        <w:r w:rsidRPr="002C2CE2">
          <w:t xml:space="preserve"> </w:t>
        </w:r>
        <w:r>
          <w:t xml:space="preserve">στα </w:t>
        </w:r>
        <w:r w:rsidRPr="002C2CE2">
          <w:t xml:space="preserve"> </w:t>
        </w:r>
        <w:r>
          <w:t>81</w:t>
        </w:r>
        <w:r w:rsidRPr="002C2CE2">
          <w:t xml:space="preserve">% </w:t>
        </w:r>
        <w:r>
          <w:t>και 82% αντίστοιχα</w:t>
        </w:r>
        <w:r w:rsidRPr="002C2CE2">
          <w:t xml:space="preserve">, </w:t>
        </w:r>
        <w:r w:rsidRPr="002C2CE2">
          <w:rPr>
            <w:lang w:val="en-US"/>
          </w:rPr>
          <w:t>recall</w:t>
        </w:r>
        <w:r w:rsidRPr="002C2CE2">
          <w:t xml:space="preserve"> στο </w:t>
        </w:r>
        <w:r>
          <w:t>98</w:t>
        </w:r>
        <w:r w:rsidRPr="002C2CE2">
          <w:t>%</w:t>
        </w:r>
        <w:r>
          <w:t xml:space="preserve"> (λίγο χαμηλότερο από αυτό της ίσης ψήφου </w:t>
        </w:r>
      </w:ins>
      <w:ins w:id="10069" w:author="mpountou" w:date="2021-02-13T16:32:00Z">
        <w:r w:rsidR="00863DE7">
          <w:t>αλλά</w:t>
        </w:r>
      </w:ins>
      <w:ins w:id="10070" w:author="mpountou" w:date="2021-02-13T16:24:00Z">
        <w:r>
          <w:t xml:space="preserve"> όχι σημαντικά)</w:t>
        </w:r>
        <w:r w:rsidRPr="002C2CE2">
          <w:t xml:space="preserve">, και </w:t>
        </w:r>
        <w:r w:rsidRPr="002C2CE2">
          <w:rPr>
            <w:lang w:val="en-US"/>
          </w:rPr>
          <w:t>f</w:t>
        </w:r>
        <w:r w:rsidRPr="002C2CE2">
          <w:t>1_</w:t>
        </w:r>
        <w:r w:rsidRPr="00C908A5">
          <w:rPr>
            <w:szCs w:val="22"/>
            <w:lang w:val="en-US"/>
          </w:rPr>
          <w:t>score</w:t>
        </w:r>
        <w:r w:rsidRPr="00365999">
          <w:rPr>
            <w:szCs w:val="22"/>
          </w:rPr>
          <w:t xml:space="preserve"> 89%. </w:t>
        </w:r>
      </w:ins>
      <w:ins w:id="10071" w:author="mpountou" w:date="2021-02-13T16:21:00Z">
        <w:r w:rsidRPr="00365999">
          <w:rPr>
            <w:i/>
            <w:szCs w:val="22"/>
          </w:rPr>
          <w:t>(</w:t>
        </w:r>
      </w:ins>
      <w:ins w:id="10072" w:author="mpountou" w:date="2021-02-13T16:33:00Z">
        <w:r w:rsidR="00863DE7" w:rsidRPr="00365999">
          <w:rPr>
            <w:i/>
            <w:szCs w:val="22"/>
          </w:rPr>
          <w:fldChar w:fldCharType="begin"/>
        </w:r>
        <w:r w:rsidR="00863DE7" w:rsidRPr="00863DE7">
          <w:rPr>
            <w:i/>
            <w:szCs w:val="22"/>
            <w:rPrChange w:id="10073" w:author="mpountou" w:date="2021-02-13T16:33:00Z">
              <w:rPr>
                <w:i/>
              </w:rPr>
            </w:rPrChange>
          </w:rPr>
          <w:instrText xml:space="preserve"> REF _Ref64126428 \h </w:instrText>
        </w:r>
      </w:ins>
      <w:r w:rsidR="00863DE7" w:rsidRPr="00863DE7">
        <w:rPr>
          <w:i/>
          <w:szCs w:val="22"/>
        </w:rPr>
        <w:instrText xml:space="preserve"> \* MERGEFORMAT </w:instrText>
      </w:r>
      <w:r w:rsidR="00863DE7" w:rsidRPr="00365999">
        <w:rPr>
          <w:i/>
          <w:szCs w:val="22"/>
        </w:rPr>
      </w:r>
      <w:r w:rsidR="00863DE7" w:rsidRPr="00365999">
        <w:rPr>
          <w:i/>
          <w:szCs w:val="22"/>
          <w:rPrChange w:id="10074" w:author="mpountou" w:date="2021-02-13T16:33:00Z">
            <w:rPr>
              <w:i/>
              <w:szCs w:val="22"/>
            </w:rPr>
          </w:rPrChange>
        </w:rPr>
        <w:fldChar w:fldCharType="separate"/>
      </w:r>
      <w:ins w:id="10075" w:author="mpountou" w:date="2021-02-14T02:13:00Z">
        <w:r w:rsidR="004344EE" w:rsidRPr="004344EE">
          <w:rPr>
            <w:i/>
            <w:szCs w:val="22"/>
            <w:rPrChange w:id="10076" w:author="mpountou" w:date="2021-02-14T02:13:00Z">
              <w:rPr>
                <w:sz w:val="14"/>
                <w:szCs w:val="14"/>
              </w:rPr>
            </w:rPrChange>
          </w:rPr>
          <w:t xml:space="preserve">Εικόνα </w:t>
        </w:r>
        <w:r w:rsidR="004344EE" w:rsidRPr="004344EE">
          <w:rPr>
            <w:i/>
            <w:noProof/>
            <w:szCs w:val="22"/>
            <w:rPrChange w:id="10077" w:author="mpountou" w:date="2021-02-14T02:13:00Z">
              <w:rPr>
                <w:b/>
                <w:i/>
                <w:iCs/>
                <w:noProof/>
                <w:sz w:val="14"/>
                <w:szCs w:val="14"/>
              </w:rPr>
            </w:rPrChange>
          </w:rPr>
          <w:t>60</w:t>
        </w:r>
      </w:ins>
      <w:ins w:id="10078" w:author="mpountou" w:date="2021-02-13T16:33:00Z">
        <w:r w:rsidR="00863DE7" w:rsidRPr="00365999">
          <w:rPr>
            <w:i/>
            <w:szCs w:val="22"/>
          </w:rPr>
          <w:fldChar w:fldCharType="end"/>
        </w:r>
      </w:ins>
      <w:ins w:id="10079" w:author="mpountou" w:date="2021-02-13T16:21:00Z">
        <w:r w:rsidRPr="00C908A5">
          <w:rPr>
            <w:i/>
            <w:szCs w:val="22"/>
          </w:rPr>
          <w:t xml:space="preserve">). </w:t>
        </w:r>
        <w:r w:rsidRPr="00365999">
          <w:rPr>
            <w:szCs w:val="22"/>
          </w:rPr>
          <w:t>Παρ</w:t>
        </w:r>
      </w:ins>
      <w:ins w:id="10080" w:author="mpountou" w:date="2021-02-13T16:25:00Z">
        <w:r w:rsidRPr="00365999">
          <w:rPr>
            <w:szCs w:val="22"/>
          </w:rPr>
          <w:t>όμοια ποσοστά προκύπτουν και για το</w:t>
        </w:r>
      </w:ins>
      <w:ins w:id="10081" w:author="mpountou" w:date="2021-02-13T16:21:00Z">
        <w:r w:rsidRPr="004344EE">
          <w:rPr>
            <w:szCs w:val="22"/>
          </w:rPr>
          <w:t xml:space="preserve"> σύνολο δεδομένων </w:t>
        </w:r>
        <w:r w:rsidRPr="004344EE">
          <w:rPr>
            <w:szCs w:val="22"/>
            <w:lang w:val="en-US"/>
          </w:rPr>
          <w:t>data</w:t>
        </w:r>
        <w:r w:rsidRPr="004344EE">
          <w:rPr>
            <w:szCs w:val="22"/>
          </w:rPr>
          <w:t xml:space="preserve">60 </w:t>
        </w:r>
      </w:ins>
      <w:ins w:id="10082" w:author="mpountou" w:date="2021-02-13T16:25:00Z">
        <w:r w:rsidRPr="003D063F">
          <w:rPr>
            <w:szCs w:val="22"/>
          </w:rPr>
          <w:t xml:space="preserve">το οποίο για το μοντέλο ίσης ψήφου </w:t>
        </w:r>
      </w:ins>
      <w:ins w:id="10083" w:author="mpountou" w:date="2021-02-13T16:21:00Z">
        <w:r w:rsidRPr="003D063F">
          <w:rPr>
            <w:szCs w:val="22"/>
          </w:rPr>
          <w:t xml:space="preserve">έχει </w:t>
        </w:r>
        <w:r w:rsidRPr="00863DE7">
          <w:rPr>
            <w:szCs w:val="22"/>
            <w:lang w:val="en-US"/>
            <w:rPrChange w:id="10084" w:author="mpountou" w:date="2021-02-13T16:33:00Z">
              <w:rPr>
                <w:lang w:val="en-US"/>
              </w:rPr>
            </w:rPrChange>
          </w:rPr>
          <w:t>accuracy</w:t>
        </w:r>
        <w:r w:rsidRPr="00863DE7">
          <w:rPr>
            <w:szCs w:val="22"/>
            <w:rPrChange w:id="10085" w:author="mpountou" w:date="2021-02-13T16:33:00Z">
              <w:rPr/>
            </w:rPrChange>
          </w:rPr>
          <w:t xml:space="preserve"> στο 79% </w:t>
        </w:r>
        <w:r w:rsidRPr="00863DE7">
          <w:rPr>
            <w:szCs w:val="22"/>
            <w:lang w:val="en-US"/>
            <w:rPrChange w:id="10086" w:author="mpountou" w:date="2021-02-13T16:33:00Z">
              <w:rPr>
                <w:lang w:val="en-US"/>
              </w:rPr>
            </w:rPrChange>
          </w:rPr>
          <w:t>precision</w:t>
        </w:r>
        <w:r w:rsidRPr="00863DE7">
          <w:rPr>
            <w:szCs w:val="22"/>
            <w:rPrChange w:id="10087" w:author="mpountou" w:date="2021-02-13T16:33:00Z">
              <w:rPr/>
            </w:rPrChange>
          </w:rPr>
          <w:t xml:space="preserve"> στο 78%, </w:t>
        </w:r>
        <w:r w:rsidRPr="00863DE7">
          <w:rPr>
            <w:szCs w:val="22"/>
            <w:lang w:val="en-US"/>
            <w:rPrChange w:id="10088" w:author="mpountou" w:date="2021-02-13T16:33:00Z">
              <w:rPr>
                <w:lang w:val="en-US"/>
              </w:rPr>
            </w:rPrChange>
          </w:rPr>
          <w:t>recall</w:t>
        </w:r>
        <w:r w:rsidRPr="00863DE7">
          <w:rPr>
            <w:szCs w:val="22"/>
            <w:rPrChange w:id="10089" w:author="mpountou" w:date="2021-02-13T16:33:00Z">
              <w:rPr/>
            </w:rPrChange>
          </w:rPr>
          <w:t xml:space="preserve"> 100%, και το </w:t>
        </w:r>
        <w:r w:rsidRPr="00863DE7">
          <w:rPr>
            <w:szCs w:val="22"/>
            <w:lang w:val="en-US"/>
            <w:rPrChange w:id="10090" w:author="mpountou" w:date="2021-02-13T16:33:00Z">
              <w:rPr>
                <w:lang w:val="en-US"/>
              </w:rPr>
            </w:rPrChange>
          </w:rPr>
          <w:t>f</w:t>
        </w:r>
        <w:r w:rsidRPr="00863DE7">
          <w:rPr>
            <w:szCs w:val="22"/>
            <w:rPrChange w:id="10091" w:author="mpountou" w:date="2021-02-13T16:33:00Z">
              <w:rPr/>
            </w:rPrChange>
          </w:rPr>
          <w:t>1_</w:t>
        </w:r>
        <w:r w:rsidRPr="00863DE7">
          <w:rPr>
            <w:szCs w:val="22"/>
            <w:lang w:val="en-US"/>
            <w:rPrChange w:id="10092" w:author="mpountou" w:date="2021-02-13T16:33:00Z">
              <w:rPr>
                <w:lang w:val="en-US"/>
              </w:rPr>
            </w:rPrChange>
          </w:rPr>
          <w:t>score</w:t>
        </w:r>
        <w:r w:rsidRPr="00863DE7">
          <w:rPr>
            <w:szCs w:val="22"/>
            <w:rPrChange w:id="10093" w:author="mpountou" w:date="2021-02-13T16:33:00Z">
              <w:rPr/>
            </w:rPrChange>
          </w:rPr>
          <w:t xml:space="preserve"> 88%</w:t>
        </w:r>
      </w:ins>
      <w:ins w:id="10094" w:author="mpountou" w:date="2021-02-13T16:26:00Z">
        <w:r w:rsidRPr="00863DE7">
          <w:rPr>
            <w:szCs w:val="22"/>
            <w:rPrChange w:id="10095" w:author="mpountou" w:date="2021-02-13T16:33:00Z">
              <w:rPr/>
            </w:rPrChange>
          </w:rPr>
          <w:t xml:space="preserve">. Πάλι το μοντέλο γραμμικής </w:t>
        </w:r>
      </w:ins>
      <w:ins w:id="10096" w:author="mpountou" w:date="2021-02-13T16:32:00Z">
        <w:r w:rsidR="00863DE7" w:rsidRPr="00863DE7">
          <w:rPr>
            <w:szCs w:val="22"/>
            <w:rPrChange w:id="10097" w:author="mpountou" w:date="2021-02-13T16:33:00Z">
              <w:rPr/>
            </w:rPrChange>
          </w:rPr>
          <w:t>παλινδρόμησης</w:t>
        </w:r>
      </w:ins>
      <w:ins w:id="10098" w:author="mpountou" w:date="2021-02-13T16:26:00Z">
        <w:r w:rsidRPr="00863DE7">
          <w:rPr>
            <w:szCs w:val="22"/>
            <w:rPrChange w:id="10099" w:author="mpountou" w:date="2021-02-13T16:33:00Z">
              <w:rPr/>
            </w:rPrChange>
          </w:rPr>
          <w:t xml:space="preserve"> και στο δεύτερο σετ τα πάει καλύτερα από αυτό της ίσης ψήφου με ποσοστ</w:t>
        </w:r>
      </w:ins>
      <w:ins w:id="10100" w:author="mpountou" w:date="2021-02-13T16:27:00Z">
        <w:r w:rsidRPr="00863DE7">
          <w:rPr>
            <w:szCs w:val="22"/>
            <w:rPrChange w:id="10101" w:author="mpountou" w:date="2021-02-13T16:33:00Z">
              <w:rPr/>
            </w:rPrChange>
          </w:rPr>
          <w:t xml:space="preserve">ά </w:t>
        </w:r>
      </w:ins>
      <w:ins w:id="10102" w:author="mpountou" w:date="2021-02-13T16:21:00Z">
        <w:r w:rsidRPr="00863DE7">
          <w:rPr>
            <w:szCs w:val="22"/>
            <w:rPrChange w:id="10103" w:author="mpountou" w:date="2021-02-13T16:33:00Z">
              <w:rPr/>
            </w:rPrChange>
          </w:rPr>
          <w:t xml:space="preserve"> </w:t>
        </w:r>
      </w:ins>
      <w:ins w:id="10104" w:author="mpountou" w:date="2021-02-13T16:27:00Z">
        <w:r w:rsidRPr="00863DE7">
          <w:rPr>
            <w:szCs w:val="22"/>
            <w:lang w:val="en-US"/>
            <w:rPrChange w:id="10105" w:author="mpountou" w:date="2021-02-13T16:33:00Z">
              <w:rPr>
                <w:lang w:val="en-US"/>
              </w:rPr>
            </w:rPrChange>
          </w:rPr>
          <w:t>accuracy</w:t>
        </w:r>
        <w:r w:rsidRPr="00863DE7">
          <w:rPr>
            <w:szCs w:val="22"/>
            <w:rPrChange w:id="10106" w:author="mpountou" w:date="2021-02-13T16:33:00Z">
              <w:rPr/>
            </w:rPrChange>
          </w:rPr>
          <w:t xml:space="preserve"> και </w:t>
        </w:r>
        <w:r w:rsidRPr="00863DE7">
          <w:rPr>
            <w:szCs w:val="22"/>
            <w:lang w:val="en-US"/>
            <w:rPrChange w:id="10107" w:author="mpountou" w:date="2021-02-13T16:33:00Z">
              <w:rPr>
                <w:lang w:val="en-US"/>
              </w:rPr>
            </w:rPrChange>
          </w:rPr>
          <w:t>precision</w:t>
        </w:r>
        <w:r w:rsidRPr="00863DE7">
          <w:rPr>
            <w:szCs w:val="22"/>
            <w:rPrChange w:id="10108" w:author="mpountou" w:date="2021-02-13T16:33:00Z">
              <w:rPr/>
            </w:rPrChange>
          </w:rPr>
          <w:t xml:space="preserve"> στο 84%, </w:t>
        </w:r>
        <w:r w:rsidRPr="00863DE7">
          <w:rPr>
            <w:szCs w:val="22"/>
            <w:lang w:val="en-US"/>
            <w:rPrChange w:id="10109" w:author="mpountou" w:date="2021-02-13T16:33:00Z">
              <w:rPr>
                <w:lang w:val="en-US"/>
              </w:rPr>
            </w:rPrChange>
          </w:rPr>
          <w:t>recall</w:t>
        </w:r>
        <w:r w:rsidRPr="00863DE7">
          <w:rPr>
            <w:szCs w:val="22"/>
            <w:rPrChange w:id="10110" w:author="mpountou" w:date="2021-02-13T16:33:00Z">
              <w:rPr/>
            </w:rPrChange>
          </w:rPr>
          <w:t xml:space="preserve"> 97%, και το </w:t>
        </w:r>
        <w:r w:rsidRPr="00863DE7">
          <w:rPr>
            <w:szCs w:val="22"/>
            <w:lang w:val="en-US"/>
            <w:rPrChange w:id="10111" w:author="mpountou" w:date="2021-02-13T16:33:00Z">
              <w:rPr>
                <w:lang w:val="en-US"/>
              </w:rPr>
            </w:rPrChange>
          </w:rPr>
          <w:t>f</w:t>
        </w:r>
        <w:r w:rsidRPr="00863DE7">
          <w:rPr>
            <w:szCs w:val="22"/>
            <w:rPrChange w:id="10112" w:author="mpountou" w:date="2021-02-13T16:33:00Z">
              <w:rPr/>
            </w:rPrChange>
          </w:rPr>
          <w:t>1_</w:t>
        </w:r>
        <w:r w:rsidRPr="00863DE7">
          <w:rPr>
            <w:szCs w:val="22"/>
            <w:lang w:val="en-US"/>
            <w:rPrChange w:id="10113" w:author="mpountou" w:date="2021-02-13T16:33:00Z">
              <w:rPr>
                <w:lang w:val="en-US"/>
              </w:rPr>
            </w:rPrChange>
          </w:rPr>
          <w:t>score</w:t>
        </w:r>
        <w:r w:rsidRPr="00863DE7">
          <w:rPr>
            <w:szCs w:val="22"/>
            <w:rPrChange w:id="10114" w:author="mpountou" w:date="2021-02-13T16:33:00Z">
              <w:rPr/>
            </w:rPrChange>
          </w:rPr>
          <w:t xml:space="preserve"> 90%. </w:t>
        </w:r>
      </w:ins>
      <w:ins w:id="10115" w:author="mpountou" w:date="2021-02-13T16:21:00Z">
        <w:r w:rsidRPr="00863DE7">
          <w:rPr>
            <w:szCs w:val="22"/>
            <w:rPrChange w:id="10116" w:author="mpountou" w:date="2021-02-13T16:33:00Z">
              <w:rPr/>
            </w:rPrChange>
          </w:rPr>
          <w:t xml:space="preserve"> </w:t>
        </w:r>
        <w:r w:rsidRPr="00863DE7">
          <w:rPr>
            <w:i/>
            <w:szCs w:val="22"/>
            <w:rPrChange w:id="10117" w:author="mpountou" w:date="2021-02-13T16:33:00Z">
              <w:rPr>
                <w:i/>
              </w:rPr>
            </w:rPrChange>
          </w:rPr>
          <w:t>(</w:t>
        </w:r>
      </w:ins>
      <w:ins w:id="10118" w:author="mpountou" w:date="2021-02-13T16:33:00Z">
        <w:r w:rsidR="00863DE7" w:rsidRPr="00365999">
          <w:rPr>
            <w:i/>
            <w:szCs w:val="22"/>
          </w:rPr>
          <w:fldChar w:fldCharType="begin"/>
        </w:r>
        <w:r w:rsidR="00863DE7" w:rsidRPr="00863DE7">
          <w:rPr>
            <w:i/>
            <w:szCs w:val="22"/>
            <w:rPrChange w:id="10119" w:author="mpountou" w:date="2021-02-13T16:33:00Z">
              <w:rPr>
                <w:i/>
              </w:rPr>
            </w:rPrChange>
          </w:rPr>
          <w:instrText xml:space="preserve"> REF _Ref64126433 \h </w:instrText>
        </w:r>
      </w:ins>
      <w:r w:rsidR="00863DE7" w:rsidRPr="00863DE7">
        <w:rPr>
          <w:i/>
          <w:szCs w:val="22"/>
        </w:rPr>
        <w:instrText xml:space="preserve"> \* MERGEFORMAT </w:instrText>
      </w:r>
      <w:r w:rsidR="00863DE7" w:rsidRPr="00365999">
        <w:rPr>
          <w:i/>
          <w:szCs w:val="22"/>
        </w:rPr>
      </w:r>
      <w:r w:rsidR="00863DE7" w:rsidRPr="00365999">
        <w:rPr>
          <w:i/>
          <w:szCs w:val="22"/>
          <w:rPrChange w:id="10120" w:author="mpountou" w:date="2021-02-13T16:33:00Z">
            <w:rPr>
              <w:i/>
              <w:szCs w:val="22"/>
            </w:rPr>
          </w:rPrChange>
        </w:rPr>
        <w:fldChar w:fldCharType="separate"/>
      </w:r>
      <w:ins w:id="10121" w:author="mpountou" w:date="2021-02-14T02:13:00Z">
        <w:r w:rsidR="004344EE" w:rsidRPr="004344EE">
          <w:rPr>
            <w:i/>
            <w:szCs w:val="22"/>
            <w:rPrChange w:id="10122" w:author="mpountou" w:date="2021-02-14T02:13:00Z">
              <w:rPr>
                <w:sz w:val="14"/>
                <w:szCs w:val="14"/>
              </w:rPr>
            </w:rPrChange>
          </w:rPr>
          <w:t xml:space="preserve">Εικόνα </w:t>
        </w:r>
        <w:r w:rsidR="004344EE" w:rsidRPr="004344EE">
          <w:rPr>
            <w:i/>
            <w:noProof/>
            <w:szCs w:val="22"/>
            <w:rPrChange w:id="10123" w:author="mpountou" w:date="2021-02-14T02:13:00Z">
              <w:rPr>
                <w:b/>
                <w:i/>
                <w:iCs/>
                <w:noProof/>
                <w:sz w:val="14"/>
                <w:szCs w:val="14"/>
              </w:rPr>
            </w:rPrChange>
          </w:rPr>
          <w:t>61</w:t>
        </w:r>
      </w:ins>
      <w:ins w:id="10124" w:author="mpountou" w:date="2021-02-13T16:33:00Z">
        <w:r w:rsidR="00863DE7" w:rsidRPr="00365999">
          <w:rPr>
            <w:i/>
            <w:szCs w:val="22"/>
          </w:rPr>
          <w:fldChar w:fldCharType="end"/>
        </w:r>
      </w:ins>
      <w:ins w:id="10125" w:author="mpountou" w:date="2021-02-13T16:21:00Z">
        <w:r w:rsidRPr="00C908A5">
          <w:rPr>
            <w:i/>
            <w:szCs w:val="22"/>
          </w:rPr>
          <w:t>).</w:t>
        </w:r>
        <w:r w:rsidRPr="00365999">
          <w:rPr>
            <w:szCs w:val="22"/>
          </w:rPr>
          <w:t xml:space="preserve"> Τέλος</w:t>
        </w:r>
        <w:r w:rsidRPr="00863DE7">
          <w:rPr>
            <w:szCs w:val="22"/>
            <w:rPrChange w:id="10126" w:author="mpountou" w:date="2021-02-13T16:33:00Z">
              <w:rPr>
                <w:lang w:val="en-US"/>
              </w:rPr>
            </w:rPrChange>
          </w:rPr>
          <w:t xml:space="preserve"> </w:t>
        </w:r>
      </w:ins>
      <w:ins w:id="10127" w:author="mpountou" w:date="2021-02-13T16:31:00Z">
        <w:r w:rsidR="00863DE7" w:rsidRPr="00C908A5">
          <w:rPr>
            <w:szCs w:val="22"/>
          </w:rPr>
          <w:t>σ</w:t>
        </w:r>
      </w:ins>
      <w:ins w:id="10128" w:author="mpountou" w:date="2021-02-13T16:21:00Z">
        <w:r w:rsidRPr="00365999">
          <w:rPr>
            <w:szCs w:val="22"/>
          </w:rPr>
          <w:t>το</w:t>
        </w:r>
        <w:r w:rsidRPr="00863DE7">
          <w:rPr>
            <w:szCs w:val="22"/>
            <w:rPrChange w:id="10129" w:author="mpountou" w:date="2021-02-13T16:33:00Z">
              <w:rPr>
                <w:lang w:val="en-US"/>
              </w:rPr>
            </w:rPrChange>
          </w:rPr>
          <w:t xml:space="preserve"> </w:t>
        </w:r>
        <w:r w:rsidRPr="00C908A5">
          <w:rPr>
            <w:szCs w:val="22"/>
          </w:rPr>
          <w:t>σύνολο</w:t>
        </w:r>
        <w:r w:rsidRPr="00863DE7">
          <w:rPr>
            <w:szCs w:val="22"/>
            <w:rPrChange w:id="10130" w:author="mpountou" w:date="2021-02-13T16:33:00Z">
              <w:rPr>
                <w:lang w:val="en-US"/>
              </w:rPr>
            </w:rPrChange>
          </w:rPr>
          <w:t xml:space="preserve"> </w:t>
        </w:r>
        <w:r w:rsidRPr="00C908A5">
          <w:rPr>
            <w:szCs w:val="22"/>
            <w:lang w:val="en-US"/>
          </w:rPr>
          <w:t>movielens</w:t>
        </w:r>
        <w:r w:rsidRPr="00863DE7">
          <w:rPr>
            <w:szCs w:val="22"/>
            <w:rPrChange w:id="10131" w:author="mpountou" w:date="2021-02-13T16:33:00Z">
              <w:rPr>
                <w:lang w:val="en-US"/>
              </w:rPr>
            </w:rPrChange>
          </w:rPr>
          <w:t xml:space="preserve"> 100</w:t>
        </w:r>
        <w:r w:rsidRPr="00C908A5">
          <w:rPr>
            <w:szCs w:val="22"/>
            <w:lang w:val="en-US"/>
          </w:rPr>
          <w:t>K</w:t>
        </w:r>
        <w:r w:rsidRPr="00863DE7">
          <w:rPr>
            <w:szCs w:val="22"/>
            <w:rPrChange w:id="10132" w:author="mpountou" w:date="2021-02-13T16:33:00Z">
              <w:rPr>
                <w:lang w:val="en-US"/>
              </w:rPr>
            </w:rPrChange>
          </w:rPr>
          <w:t xml:space="preserve"> </w:t>
        </w:r>
      </w:ins>
      <w:ins w:id="10133" w:author="mpountou" w:date="2021-02-13T16:31:00Z">
        <w:r w:rsidR="00863DE7" w:rsidRPr="00C908A5">
          <w:rPr>
            <w:szCs w:val="22"/>
          </w:rPr>
          <w:t xml:space="preserve">το μοντέλο ίσης ψήφου έχει </w:t>
        </w:r>
        <w:r w:rsidR="00863DE7" w:rsidRPr="00365999">
          <w:rPr>
            <w:szCs w:val="22"/>
            <w:lang w:val="en-US"/>
          </w:rPr>
          <w:t>accuracy</w:t>
        </w:r>
        <w:r w:rsidR="00863DE7" w:rsidRPr="00365999">
          <w:rPr>
            <w:szCs w:val="22"/>
          </w:rPr>
          <w:t xml:space="preserve"> στο 86% </w:t>
        </w:r>
        <w:r w:rsidR="00863DE7" w:rsidRPr="004344EE">
          <w:rPr>
            <w:szCs w:val="22"/>
            <w:lang w:val="en-US"/>
          </w:rPr>
          <w:t>precision</w:t>
        </w:r>
        <w:r w:rsidR="00863DE7" w:rsidRPr="004344EE">
          <w:rPr>
            <w:szCs w:val="22"/>
          </w:rPr>
          <w:t xml:space="preserve"> στο 88%, </w:t>
        </w:r>
        <w:r w:rsidR="00863DE7" w:rsidRPr="004344EE">
          <w:rPr>
            <w:szCs w:val="22"/>
            <w:lang w:val="en-US"/>
          </w:rPr>
          <w:t>recal</w:t>
        </w:r>
        <w:r w:rsidR="00863DE7" w:rsidRPr="003D063F">
          <w:rPr>
            <w:szCs w:val="22"/>
            <w:lang w:val="en-US"/>
          </w:rPr>
          <w:t>l</w:t>
        </w:r>
        <w:r w:rsidR="00863DE7" w:rsidRPr="003D063F">
          <w:rPr>
            <w:szCs w:val="22"/>
          </w:rPr>
          <w:t xml:space="preserve"> 92%, και το </w:t>
        </w:r>
        <w:r w:rsidR="00863DE7" w:rsidRPr="00863DE7">
          <w:rPr>
            <w:szCs w:val="22"/>
            <w:lang w:val="en-US"/>
            <w:rPrChange w:id="10134" w:author="mpountou" w:date="2021-02-13T16:33:00Z">
              <w:rPr>
                <w:lang w:val="en-US"/>
              </w:rPr>
            </w:rPrChange>
          </w:rPr>
          <w:t>f</w:t>
        </w:r>
        <w:r w:rsidR="00863DE7" w:rsidRPr="00863DE7">
          <w:rPr>
            <w:szCs w:val="22"/>
            <w:rPrChange w:id="10135" w:author="mpountou" w:date="2021-02-13T16:33:00Z">
              <w:rPr/>
            </w:rPrChange>
          </w:rPr>
          <w:t>1_</w:t>
        </w:r>
        <w:r w:rsidR="00863DE7" w:rsidRPr="00863DE7">
          <w:rPr>
            <w:szCs w:val="22"/>
            <w:lang w:val="en-US"/>
            <w:rPrChange w:id="10136" w:author="mpountou" w:date="2021-02-13T16:33:00Z">
              <w:rPr>
                <w:lang w:val="en-US"/>
              </w:rPr>
            </w:rPrChange>
          </w:rPr>
          <w:t>score</w:t>
        </w:r>
        <w:r w:rsidR="00863DE7" w:rsidRPr="00863DE7">
          <w:rPr>
            <w:szCs w:val="22"/>
            <w:rPrChange w:id="10137" w:author="mpountou" w:date="2021-02-13T16:33:00Z">
              <w:rPr/>
            </w:rPrChange>
          </w:rPr>
          <w:t xml:space="preserve"> 8</w:t>
        </w:r>
      </w:ins>
      <w:ins w:id="10138" w:author="mpountou" w:date="2021-02-13T16:32:00Z">
        <w:r w:rsidR="00863DE7" w:rsidRPr="00863DE7">
          <w:rPr>
            <w:szCs w:val="22"/>
            <w:rPrChange w:id="10139" w:author="mpountou" w:date="2021-02-13T16:33:00Z">
              <w:rPr/>
            </w:rPrChange>
          </w:rPr>
          <w:t>9</w:t>
        </w:r>
      </w:ins>
      <w:ins w:id="10140" w:author="mpountou" w:date="2021-02-13T16:31:00Z">
        <w:r w:rsidR="00863DE7" w:rsidRPr="00863DE7">
          <w:rPr>
            <w:szCs w:val="22"/>
            <w:rPrChange w:id="10141" w:author="mpountou" w:date="2021-02-13T16:33:00Z">
              <w:rPr/>
            </w:rPrChange>
          </w:rPr>
          <w:t>% με παραπλ</w:t>
        </w:r>
      </w:ins>
      <w:ins w:id="10142" w:author="mpountou" w:date="2021-02-13T16:32:00Z">
        <w:r w:rsidR="00863DE7" w:rsidRPr="00863DE7">
          <w:rPr>
            <w:szCs w:val="22"/>
            <w:rPrChange w:id="10143" w:author="mpountou" w:date="2021-02-13T16:33:00Z">
              <w:rPr/>
            </w:rPrChange>
          </w:rPr>
          <w:t>ήσια ποσοστά ακολουθεί το μοντέλο γραμμικής παλινδρόμησης</w:t>
        </w:r>
      </w:ins>
      <w:ins w:id="10144" w:author="mpountou" w:date="2021-02-13T16:33:00Z">
        <w:r w:rsidR="00863DE7" w:rsidRPr="00863DE7">
          <w:rPr>
            <w:szCs w:val="22"/>
            <w:rPrChange w:id="10145" w:author="mpountou" w:date="2021-02-13T16:33:00Z">
              <w:rPr/>
            </w:rPrChange>
          </w:rPr>
          <w:t xml:space="preserve"> </w:t>
        </w:r>
        <w:r w:rsidR="00863DE7" w:rsidRPr="00863DE7">
          <w:rPr>
            <w:i/>
            <w:szCs w:val="22"/>
            <w:rPrChange w:id="10146" w:author="mpountou" w:date="2021-02-13T16:34:00Z">
              <w:rPr/>
            </w:rPrChange>
          </w:rPr>
          <w:t>(</w:t>
        </w:r>
        <w:r w:rsidR="00863DE7" w:rsidRPr="00863DE7">
          <w:rPr>
            <w:i/>
            <w:szCs w:val="22"/>
            <w:rPrChange w:id="10147" w:author="mpountou" w:date="2021-02-13T16:34:00Z">
              <w:rPr/>
            </w:rPrChange>
          </w:rPr>
          <w:fldChar w:fldCharType="begin"/>
        </w:r>
        <w:r w:rsidR="00863DE7" w:rsidRPr="00863DE7">
          <w:rPr>
            <w:i/>
            <w:szCs w:val="22"/>
            <w:rPrChange w:id="10148" w:author="mpountou" w:date="2021-02-13T16:34:00Z">
              <w:rPr/>
            </w:rPrChange>
          </w:rPr>
          <w:instrText xml:space="preserve"> REF _Ref64126438 \h </w:instrText>
        </w:r>
      </w:ins>
      <w:r w:rsidR="00863DE7" w:rsidRPr="00863DE7">
        <w:rPr>
          <w:i/>
          <w:szCs w:val="22"/>
          <w:rPrChange w:id="10149" w:author="mpountou" w:date="2021-02-13T16:34:00Z">
            <w:rPr>
              <w:szCs w:val="22"/>
            </w:rPr>
          </w:rPrChange>
        </w:rPr>
        <w:instrText xml:space="preserve"> \* MERGEFORMAT </w:instrText>
      </w:r>
      <w:r w:rsidR="00863DE7" w:rsidRPr="00863DE7">
        <w:rPr>
          <w:i/>
          <w:szCs w:val="22"/>
          <w:rPrChange w:id="10150" w:author="mpountou" w:date="2021-02-13T16:34:00Z">
            <w:rPr>
              <w:i/>
              <w:szCs w:val="22"/>
            </w:rPr>
          </w:rPrChange>
        </w:rPr>
      </w:r>
      <w:r w:rsidR="00863DE7" w:rsidRPr="00863DE7">
        <w:rPr>
          <w:i/>
          <w:szCs w:val="22"/>
          <w:rPrChange w:id="10151" w:author="mpountou" w:date="2021-02-13T16:34:00Z">
            <w:rPr/>
          </w:rPrChange>
        </w:rPr>
        <w:fldChar w:fldCharType="separate"/>
      </w:r>
      <w:ins w:id="10152" w:author="mpountou" w:date="2021-02-14T02:13:00Z">
        <w:r w:rsidR="004344EE" w:rsidRPr="004344EE">
          <w:rPr>
            <w:i/>
            <w:szCs w:val="22"/>
            <w:rPrChange w:id="10153" w:author="mpountou" w:date="2021-02-14T02:13:00Z">
              <w:rPr>
                <w:sz w:val="14"/>
                <w:szCs w:val="14"/>
              </w:rPr>
            </w:rPrChange>
          </w:rPr>
          <w:t xml:space="preserve">Εικόνα </w:t>
        </w:r>
        <w:r w:rsidR="004344EE" w:rsidRPr="004344EE">
          <w:rPr>
            <w:i/>
            <w:noProof/>
            <w:szCs w:val="22"/>
            <w:rPrChange w:id="10154" w:author="mpountou" w:date="2021-02-14T02:13:00Z">
              <w:rPr>
                <w:b/>
                <w:noProof/>
                <w:sz w:val="14"/>
                <w:szCs w:val="14"/>
              </w:rPr>
            </w:rPrChange>
          </w:rPr>
          <w:t>62</w:t>
        </w:r>
      </w:ins>
      <w:ins w:id="10155" w:author="mpountou" w:date="2021-02-13T16:33:00Z">
        <w:r w:rsidR="00863DE7" w:rsidRPr="00863DE7">
          <w:rPr>
            <w:i/>
            <w:szCs w:val="22"/>
            <w:rPrChange w:id="10156" w:author="mpountou" w:date="2021-02-13T16:34:00Z">
              <w:rPr/>
            </w:rPrChange>
          </w:rPr>
          <w:fldChar w:fldCharType="end"/>
        </w:r>
        <w:r w:rsidR="00863DE7" w:rsidRPr="00863DE7">
          <w:rPr>
            <w:i/>
            <w:szCs w:val="22"/>
            <w:rPrChange w:id="10157" w:author="mpountou" w:date="2021-02-13T16:34:00Z">
              <w:rPr/>
            </w:rPrChange>
          </w:rPr>
          <w:t xml:space="preserve">) </w:t>
        </w:r>
      </w:ins>
      <w:ins w:id="10158" w:author="mpountou" w:date="2021-02-13T16:31:00Z">
        <w:r w:rsidR="00863DE7" w:rsidRPr="00863DE7">
          <w:rPr>
            <w:i/>
            <w:szCs w:val="22"/>
            <w:rPrChange w:id="10159" w:author="mpountou" w:date="2021-02-13T16:34:00Z">
              <w:rPr/>
            </w:rPrChange>
          </w:rPr>
          <w:t>.</w:t>
        </w:r>
      </w:ins>
    </w:p>
    <w:p w14:paraId="6BC48315" w14:textId="1AAD1247" w:rsidR="00C75489" w:rsidRPr="00C75489" w:rsidRDefault="002C2CE2" w:rsidP="00C75489">
      <w:pPr>
        <w:rPr>
          <w:ins w:id="10160" w:author="mpountou" w:date="2021-02-13T16:34:00Z"/>
        </w:rPr>
      </w:pPr>
      <w:ins w:id="10161" w:author="mpountou" w:date="2021-02-13T16:21:00Z">
        <w:r w:rsidRPr="002C2CE2">
          <w:t xml:space="preserve">Ένα συμπέρασμα που προκύπτει είναι ότι </w:t>
        </w:r>
      </w:ins>
      <w:ins w:id="10162" w:author="mpountou" w:date="2021-02-13T16:34:00Z">
        <w:r w:rsidR="00C75489">
          <w:t>για</w:t>
        </w:r>
      </w:ins>
      <w:ins w:id="10163" w:author="mpountou" w:date="2021-02-13T16:21:00Z">
        <w:r w:rsidRPr="002C2CE2">
          <w:t xml:space="preserve"> </w:t>
        </w:r>
      </w:ins>
      <w:ins w:id="10164" w:author="mpountou" w:date="2021-02-13T16:34:00Z">
        <w:r w:rsidR="00C75489" w:rsidRPr="00C75489">
          <w:t xml:space="preserve">όλα τα σύνολα δεδομένων οι προτάσεις του υβριδικού μέσω γραμμικής παλινδρόμησης </w:t>
        </w:r>
        <w:r w:rsidR="00C75489" w:rsidRPr="00C75489">
          <w:rPr>
            <w:rPrChange w:id="10165" w:author="mpountou" w:date="2021-02-13T16:34:00Z">
              <w:rPr>
                <w:b/>
                <w:u w:val="single"/>
              </w:rPr>
            </w:rPrChange>
          </w:rPr>
          <w:t>έχουν καλύτερη επίδοση</w:t>
        </w:r>
        <w:r w:rsidR="00C75489" w:rsidRPr="00C75489">
          <w:t xml:space="preserve"> από το υβριδικό σύστημα ίσης </w:t>
        </w:r>
        <w:commentRangeStart w:id="10166"/>
        <w:commentRangeStart w:id="10167"/>
        <w:r w:rsidR="00C75489" w:rsidRPr="00C75489">
          <w:t>ψήφου</w:t>
        </w:r>
        <w:commentRangeEnd w:id="10166"/>
        <w:r w:rsidR="00C75489" w:rsidRPr="00C75489">
          <w:commentReference w:id="10166"/>
        </w:r>
      </w:ins>
      <w:commentRangeEnd w:id="10167"/>
      <w:ins w:id="10168" w:author="mpountou" w:date="2021-02-13T22:01:00Z">
        <w:r w:rsidR="001D7C19">
          <w:rPr>
            <w:rStyle w:val="ad"/>
          </w:rPr>
          <w:commentReference w:id="10167"/>
        </w:r>
      </w:ins>
      <w:ins w:id="10169" w:author="mpountou" w:date="2021-02-13T16:34:00Z">
        <w:r w:rsidR="00C75489" w:rsidRPr="00C75489">
          <w:t>.</w:t>
        </w:r>
      </w:ins>
    </w:p>
    <w:p w14:paraId="17B06F7A" w14:textId="1E13DD57" w:rsidR="002C2CE2" w:rsidRPr="008635A3" w:rsidRDefault="00C75489" w:rsidP="002C2CE2">
      <w:pPr>
        <w:rPr>
          <w:ins w:id="10170" w:author="mpountou" w:date="2021-02-13T16:21:00Z"/>
        </w:rPr>
      </w:pPr>
      <w:ins w:id="10171" w:author="mpountou" w:date="2021-02-13T16:34:00Z">
        <w:r>
          <w:t xml:space="preserve">Δεύτερο συμπέρασμα για </w:t>
        </w:r>
      </w:ins>
      <w:ins w:id="10172" w:author="mpountou" w:date="2021-02-13T16:21:00Z">
        <w:r w:rsidR="002C2CE2" w:rsidRPr="002C2CE2">
          <w:t xml:space="preserve">τα σύνολα δεδομένων </w:t>
        </w:r>
        <w:r w:rsidR="002C2CE2" w:rsidRPr="002C2CE2">
          <w:rPr>
            <w:lang w:val="en-US"/>
          </w:rPr>
          <w:t>data</w:t>
        </w:r>
        <w:r w:rsidR="002C2CE2" w:rsidRPr="002C2CE2">
          <w:t xml:space="preserve">30, </w:t>
        </w:r>
        <w:r w:rsidR="002C2CE2" w:rsidRPr="002C2CE2">
          <w:rPr>
            <w:lang w:val="en-US"/>
          </w:rPr>
          <w:t>data</w:t>
        </w:r>
        <w:r w:rsidR="002C2CE2" w:rsidRPr="002C2CE2">
          <w:t xml:space="preserve">60 </w:t>
        </w:r>
      </w:ins>
      <w:ins w:id="10173" w:author="mpountou" w:date="2021-02-13T16:36:00Z">
        <w:r>
          <w:t xml:space="preserve">(αναφορικά στο μοντέλο γραμμικής παλινδρόμησης) </w:t>
        </w:r>
      </w:ins>
      <w:ins w:id="10174" w:author="mpountou" w:date="2021-02-13T16:34:00Z">
        <w:r>
          <w:t xml:space="preserve">προκύπτει ότι </w:t>
        </w:r>
      </w:ins>
      <w:ins w:id="10175" w:author="mpountou" w:date="2021-02-13T16:21:00Z">
        <w:r>
          <w:t xml:space="preserve">η </w:t>
        </w:r>
        <w:r w:rsidR="002C2CE2" w:rsidRPr="002C2CE2">
          <w:t xml:space="preserve">αύξηση 30% των κριτικών </w:t>
        </w:r>
      </w:ins>
      <w:ins w:id="10176" w:author="mpountou" w:date="2021-02-13T16:36:00Z">
        <w:r>
          <w:t>προκαλεί</w:t>
        </w:r>
      </w:ins>
      <w:ins w:id="10177" w:author="mpountou" w:date="2021-02-13T16:21:00Z">
        <w:r w:rsidR="002C2CE2" w:rsidRPr="002C2CE2">
          <w:t xml:space="preserve"> θετικές επιδράσεις στα ζητήματα ταξινόμησης αφού το </w:t>
        </w:r>
        <w:r w:rsidR="002C2CE2" w:rsidRPr="002C2CE2">
          <w:rPr>
            <w:lang w:val="en-US"/>
          </w:rPr>
          <w:t>accuracy</w:t>
        </w:r>
        <w:r w:rsidR="002C2CE2" w:rsidRPr="002C2CE2">
          <w:t xml:space="preserve"> </w:t>
        </w:r>
      </w:ins>
      <w:ins w:id="10178" w:author="mpountou" w:date="2021-02-13T16:35:00Z">
        <w:r>
          <w:t xml:space="preserve">αυξάνεται </w:t>
        </w:r>
      </w:ins>
      <w:ins w:id="10179" w:author="mpountou" w:date="2021-02-13T16:21:00Z">
        <w:r>
          <w:t>απ’ το 81% στο 84</w:t>
        </w:r>
        <w:r w:rsidR="002C2CE2" w:rsidRPr="002C2CE2">
          <w:t xml:space="preserve">%, το </w:t>
        </w:r>
      </w:ins>
      <w:ins w:id="10180" w:author="mpountou" w:date="2021-02-13T16:35:00Z">
        <w:r>
          <w:rPr>
            <w:lang w:val="en-US"/>
          </w:rPr>
          <w:t>precision</w:t>
        </w:r>
      </w:ins>
      <w:ins w:id="10181" w:author="mpountou" w:date="2021-02-13T16:21:00Z">
        <w:r w:rsidR="002C2CE2" w:rsidRPr="002C2CE2">
          <w:t xml:space="preserve"> απ το </w:t>
        </w:r>
        <w:r>
          <w:t>82% στο 84</w:t>
        </w:r>
        <w:r w:rsidR="002C2CE2" w:rsidRPr="002C2CE2">
          <w:t>%</w:t>
        </w:r>
      </w:ins>
      <w:ins w:id="10182" w:author="mpountou" w:date="2021-02-13T16:35:00Z">
        <w:r w:rsidRPr="00C75489">
          <w:rPr>
            <w:rPrChange w:id="10183" w:author="mpountou" w:date="2021-02-13T16:35:00Z">
              <w:rPr>
                <w:lang w:val="en-US"/>
              </w:rPr>
            </w:rPrChange>
          </w:rPr>
          <w:t xml:space="preserve"> </w:t>
        </w:r>
        <w:r>
          <w:t xml:space="preserve">και το </w:t>
        </w:r>
      </w:ins>
      <w:ins w:id="10184" w:author="mpountou" w:date="2021-02-13T16:37:00Z">
        <w:r>
          <w:rPr>
            <w:lang w:val="en-US"/>
          </w:rPr>
          <w:t>f</w:t>
        </w:r>
        <w:r w:rsidRPr="00C75489">
          <w:rPr>
            <w:rPrChange w:id="10185" w:author="mpountou" w:date="2021-02-13T16:37:00Z">
              <w:rPr>
                <w:lang w:val="en-US"/>
              </w:rPr>
            </w:rPrChange>
          </w:rPr>
          <w:t>1_</w:t>
        </w:r>
        <w:r>
          <w:rPr>
            <w:lang w:val="en-US"/>
          </w:rPr>
          <w:t>score</w:t>
        </w:r>
        <w:r w:rsidRPr="00C75489">
          <w:rPr>
            <w:rPrChange w:id="10186" w:author="mpountou" w:date="2021-02-13T16:37:00Z">
              <w:rPr>
                <w:lang w:val="en-US"/>
              </w:rPr>
            </w:rPrChange>
          </w:rPr>
          <w:t xml:space="preserve"> </w:t>
        </w:r>
        <w:r>
          <w:t xml:space="preserve">απ’ το 89% στο 80% με μια ελαφρά μείωσει στο </w:t>
        </w:r>
        <w:r>
          <w:rPr>
            <w:lang w:val="en-US"/>
          </w:rPr>
          <w:t>recall</w:t>
        </w:r>
      </w:ins>
      <w:ins w:id="10187" w:author="mpountou" w:date="2021-02-13T16:21:00Z">
        <w:r w:rsidR="002C2CE2" w:rsidRPr="002C2CE2">
          <w:t xml:space="preserve">. Από την άλλη το σύνολο δεδομένων </w:t>
        </w:r>
        <w:r w:rsidR="002C2CE2" w:rsidRPr="002C2CE2">
          <w:rPr>
            <w:lang w:val="en-US"/>
          </w:rPr>
          <w:t>movielens</w:t>
        </w:r>
        <w:r w:rsidR="002C2CE2" w:rsidRPr="002C2CE2">
          <w:t>-100</w:t>
        </w:r>
        <w:r w:rsidR="002C2CE2" w:rsidRPr="002C2CE2">
          <w:rPr>
            <w:lang w:val="en-US"/>
          </w:rPr>
          <w:t>k</w:t>
        </w:r>
        <w:r w:rsidR="002C2CE2" w:rsidRPr="002C2CE2">
          <w:t xml:space="preserve"> </w:t>
        </w:r>
      </w:ins>
      <w:ins w:id="10188" w:author="mpountou" w:date="2021-02-13T16:38:00Z">
        <w:r w:rsidR="008635A3">
          <w:t xml:space="preserve">κρατά και τις 4 μετρικές σε ποσοστά άνω του 90% </w:t>
        </w:r>
      </w:ins>
    </w:p>
    <w:p w14:paraId="0AF118CB" w14:textId="692400F6" w:rsidR="002C2CE2" w:rsidRPr="002C2CE2" w:rsidDel="00C75489" w:rsidRDefault="002C2CE2" w:rsidP="008760A3">
      <w:pPr>
        <w:rPr>
          <w:del w:id="10189" w:author="mpountou" w:date="2021-02-13T16:35:00Z"/>
          <w:rPrChange w:id="10190" w:author="mpountou" w:date="2021-02-13T16:21:00Z">
            <w:rPr>
              <w:del w:id="10191" w:author="mpountou" w:date="2021-02-13T16:35:00Z"/>
              <w:lang w:val="en-US"/>
            </w:rPr>
          </w:rPrChange>
        </w:rPr>
      </w:pPr>
    </w:p>
    <w:p w14:paraId="0F552453" w14:textId="0BD853C8" w:rsidR="00B205EF" w:rsidDel="00C75489" w:rsidRDefault="00B205EF" w:rsidP="008760A3">
      <w:pPr>
        <w:rPr>
          <w:del w:id="10192" w:author="mpountou" w:date="2021-02-13T16:35:00Z"/>
        </w:rPr>
      </w:pPr>
      <w:del w:id="10193" w:author="mpountou" w:date="2021-02-13T16:35:00Z">
        <w:r w:rsidDel="00C75489">
          <w:delText xml:space="preserve">Για </w:delText>
        </w:r>
      </w:del>
      <w:del w:id="10194" w:author="mpountou" w:date="2021-02-13T16:34:00Z">
        <w:r w:rsidDel="00C75489">
          <w:delText xml:space="preserve">όλα τα σύνολα δεδομένων </w:delText>
        </w:r>
        <w:r w:rsidRPr="00B205EF" w:rsidDel="00C75489">
          <w:delText>οι προτάσεις του υβριδικού μέσω</w:delText>
        </w:r>
        <w:r w:rsidDel="00C75489">
          <w:delText xml:space="preserve"> γραμμικής </w:delText>
        </w:r>
        <w:r w:rsidR="00191080" w:rsidRPr="00191080" w:rsidDel="00C75489">
          <w:delText xml:space="preserve">παλινδρόμησης </w:delText>
        </w:r>
        <w:r w:rsidRPr="00191080" w:rsidDel="00C75489">
          <w:rPr>
            <w:b/>
            <w:u w:val="single"/>
          </w:rPr>
          <w:delText>έχουν καλύτερη επίδοση</w:delText>
        </w:r>
        <w:r w:rsidDel="00C75489">
          <w:delText xml:space="preserve"> από το υβριδικό σύστημα ίσης </w:delText>
        </w:r>
        <w:commentRangeStart w:id="10195"/>
        <w:r w:rsidDel="00C75489">
          <w:delText>ψήφου</w:delText>
        </w:r>
        <w:commentRangeEnd w:id="10195"/>
        <w:r w:rsidR="00E05C4C" w:rsidDel="00C75489">
          <w:rPr>
            <w:rStyle w:val="ad"/>
          </w:rPr>
          <w:commentReference w:id="10195"/>
        </w:r>
        <w:r w:rsidDel="00C75489">
          <w:delText>.</w:delText>
        </w:r>
      </w:del>
    </w:p>
    <w:p w14:paraId="505F4DBB" w14:textId="2EA7B128" w:rsidR="00515250" w:rsidRDefault="00515250" w:rsidP="008760A3">
      <w:pPr>
        <w:rPr>
          <w:ins w:id="10196" w:author="mpountou" w:date="2021-02-13T16:29:00Z"/>
        </w:rPr>
      </w:pPr>
    </w:p>
    <w:p w14:paraId="7A9987C5" w14:textId="29CE351B" w:rsidR="00863DE7" w:rsidRPr="00515250" w:rsidRDefault="00863DE7" w:rsidP="008760A3"/>
    <w:p w14:paraId="7335E702" w14:textId="77777777"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14:paraId="75EC1D07" w14:textId="77777777" w:rsidR="00A45C7F" w:rsidRDefault="009E1E5D" w:rsidP="00B205EF">
      <w:pPr>
        <w:jc w:val="center"/>
      </w:pPr>
      <w:r>
        <w:rPr>
          <w:noProof/>
          <w:lang w:eastAsia="el-GR"/>
        </w:rPr>
        <w:drawing>
          <wp:inline distT="0" distB="0" distL="0" distR="0" wp14:anchorId="69A985C6" wp14:editId="277DFDA9">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6000" cy="2160000"/>
                    </a:xfrm>
                    <a:prstGeom prst="rect">
                      <a:avLst/>
                    </a:prstGeom>
                  </pic:spPr>
                </pic:pic>
              </a:graphicData>
            </a:graphic>
          </wp:inline>
        </w:drawing>
      </w:r>
    </w:p>
    <w:p w14:paraId="7E22858F" w14:textId="12FF76F5" w:rsidR="00A45C7F" w:rsidDel="00863DE7" w:rsidRDefault="00E367EB" w:rsidP="00651727">
      <w:pPr>
        <w:pStyle w:val="aa"/>
        <w:jc w:val="center"/>
        <w:rPr>
          <w:del w:id="10197" w:author="mpountou" w:date="2021-02-13T16:29:00Z"/>
          <w:sz w:val="14"/>
          <w:szCs w:val="14"/>
        </w:rPr>
      </w:pPr>
      <w:bookmarkStart w:id="10198" w:name="_Ref64126428"/>
      <w:bookmarkStart w:id="10199" w:name="_Toc61618665"/>
      <w:bookmarkStart w:id="10200" w:name="_Toc62231481"/>
      <w:bookmarkStart w:id="10201" w:name="_Toc63089787"/>
      <w:bookmarkStart w:id="10202" w:name="_Toc63089863"/>
      <w:bookmarkStart w:id="10203" w:name="_Toc63885473"/>
      <w:bookmarkStart w:id="10204" w:name="_Toc64223225"/>
      <w:r w:rsidRPr="00EC7B21">
        <w:rPr>
          <w:b/>
          <w:i w:val="0"/>
          <w:iCs w:val="0"/>
          <w:sz w:val="14"/>
          <w:szCs w:val="14"/>
          <w:rPrChange w:id="10205" w:author="mpountou" w:date="2021-02-10T22:38:00Z">
            <w:rPr>
              <w:i w:val="0"/>
              <w:iCs w:val="0"/>
              <w:sz w:val="14"/>
              <w:szCs w:val="14"/>
            </w:rPr>
          </w:rPrChange>
        </w:rPr>
        <w:t xml:space="preserve">Εικόνα </w:t>
      </w:r>
      <w:r w:rsidR="00CA5334" w:rsidRPr="00EC7B21">
        <w:rPr>
          <w:b/>
          <w:i w:val="0"/>
          <w:iCs w:val="0"/>
          <w:sz w:val="14"/>
          <w:szCs w:val="14"/>
          <w:rPrChange w:id="10206" w:author="mpountou" w:date="2021-02-10T22:38:00Z">
            <w:rPr>
              <w:i w:val="0"/>
              <w:iCs w:val="0"/>
              <w:sz w:val="14"/>
              <w:szCs w:val="14"/>
            </w:rPr>
          </w:rPrChange>
        </w:rPr>
        <w:fldChar w:fldCharType="begin"/>
      </w:r>
      <w:r w:rsidR="00CA5334" w:rsidRPr="00EC7B21">
        <w:rPr>
          <w:b/>
          <w:i w:val="0"/>
          <w:iCs w:val="0"/>
          <w:sz w:val="14"/>
          <w:szCs w:val="14"/>
          <w:rPrChange w:id="10207" w:author="mpountou" w:date="2021-02-10T22:38:00Z">
            <w:rPr>
              <w:i w:val="0"/>
              <w:iCs w:val="0"/>
              <w:sz w:val="14"/>
              <w:szCs w:val="14"/>
            </w:rPr>
          </w:rPrChange>
        </w:rPr>
        <w:instrText xml:space="preserve"> SEQ Εικόνα \* ARABIC </w:instrText>
      </w:r>
      <w:r w:rsidR="00CA5334" w:rsidRPr="00EC7B21">
        <w:rPr>
          <w:b/>
          <w:i w:val="0"/>
          <w:iCs w:val="0"/>
          <w:sz w:val="14"/>
          <w:szCs w:val="14"/>
          <w:rPrChange w:id="10208" w:author="mpountou" w:date="2021-02-10T22:38:00Z">
            <w:rPr>
              <w:i w:val="0"/>
              <w:iCs w:val="0"/>
              <w:noProof/>
              <w:sz w:val="14"/>
              <w:szCs w:val="14"/>
            </w:rPr>
          </w:rPrChange>
        </w:rPr>
        <w:fldChar w:fldCharType="separate"/>
      </w:r>
      <w:ins w:id="10209" w:author="mpountou" w:date="2021-02-14T02:13:00Z">
        <w:r w:rsidR="004344EE">
          <w:rPr>
            <w:b/>
            <w:i w:val="0"/>
            <w:iCs w:val="0"/>
            <w:noProof/>
            <w:sz w:val="14"/>
            <w:szCs w:val="14"/>
          </w:rPr>
          <w:t>60</w:t>
        </w:r>
      </w:ins>
      <w:del w:id="10210" w:author="mpountou" w:date="2021-02-12T21:41:00Z">
        <w:r w:rsidR="005F634F" w:rsidRPr="00EC7B21" w:rsidDel="00E6746E">
          <w:rPr>
            <w:b/>
            <w:i w:val="0"/>
            <w:iCs w:val="0"/>
            <w:noProof/>
            <w:sz w:val="14"/>
            <w:szCs w:val="14"/>
            <w:rPrChange w:id="10211" w:author="mpountou" w:date="2021-02-10T22:38:00Z">
              <w:rPr>
                <w:i w:val="0"/>
                <w:iCs w:val="0"/>
                <w:noProof/>
                <w:sz w:val="14"/>
                <w:szCs w:val="14"/>
              </w:rPr>
            </w:rPrChange>
          </w:rPr>
          <w:delText>58</w:delText>
        </w:r>
      </w:del>
      <w:r w:rsidR="00CA5334" w:rsidRPr="00EC7B21">
        <w:rPr>
          <w:b/>
          <w:i w:val="0"/>
          <w:iCs w:val="0"/>
          <w:noProof/>
          <w:sz w:val="14"/>
          <w:szCs w:val="14"/>
          <w:rPrChange w:id="10212" w:author="mpountou" w:date="2021-02-10T22:38:00Z">
            <w:rPr>
              <w:i w:val="0"/>
              <w:iCs w:val="0"/>
              <w:noProof/>
              <w:sz w:val="14"/>
              <w:szCs w:val="14"/>
            </w:rPr>
          </w:rPrChange>
        </w:rPr>
        <w:fldChar w:fldCharType="end"/>
      </w:r>
      <w:bookmarkEnd w:id="10198"/>
      <w:ins w:id="10213" w:author="mpountou" w:date="2021-02-10T22:38:00Z">
        <w:r w:rsidR="00EC7B21" w:rsidRPr="00EC7B21">
          <w:rPr>
            <w:b/>
            <w:i w:val="0"/>
            <w:iCs w:val="0"/>
            <w:noProof/>
            <w:sz w:val="14"/>
            <w:szCs w:val="14"/>
            <w:rPrChange w:id="10214" w:author="mpountou" w:date="2021-02-10T22:38:00Z">
              <w:rPr>
                <w:b/>
                <w:i w:val="0"/>
                <w:iCs w:val="0"/>
                <w:noProof/>
                <w:sz w:val="14"/>
                <w:szCs w:val="14"/>
                <w:lang w:val="en-US"/>
              </w:rPr>
            </w:rPrChange>
          </w:rPr>
          <w:t xml:space="preserve"> -</w:t>
        </w:r>
      </w:ins>
      <w:r w:rsidR="0038595C" w:rsidRPr="00B205EF">
        <w:rPr>
          <w:sz w:val="14"/>
          <w:szCs w:val="14"/>
        </w:rPr>
        <w:t xml:space="preserve">  Yλοποίηση Υβριδικού Συστήματος  - Διάγραμμα μετρικών accuracy, recall, precision και f1_score – data30</w:t>
      </w:r>
      <w:bookmarkEnd w:id="10199"/>
      <w:bookmarkEnd w:id="10200"/>
      <w:bookmarkEnd w:id="10201"/>
      <w:bookmarkEnd w:id="10202"/>
      <w:bookmarkEnd w:id="10203"/>
      <w:bookmarkEnd w:id="10204"/>
    </w:p>
    <w:p w14:paraId="0D6AAE12" w14:textId="77777777" w:rsidR="00191080" w:rsidDel="00863DE7" w:rsidRDefault="00191080" w:rsidP="00191080">
      <w:pPr>
        <w:rPr>
          <w:del w:id="10215" w:author="mpountou" w:date="2021-02-13T16:29:00Z"/>
        </w:rPr>
      </w:pPr>
    </w:p>
    <w:p w14:paraId="50A4AA66" w14:textId="35CDDC9F" w:rsidR="00191080" w:rsidDel="00863DE7" w:rsidRDefault="00191080" w:rsidP="00191080">
      <w:pPr>
        <w:rPr>
          <w:ins w:id="10216" w:author="Sotirios Filippos Tsarouchis" w:date="2021-02-10T15:25:00Z"/>
          <w:del w:id="10217" w:author="mpountou" w:date="2021-02-13T16:29:00Z"/>
        </w:rPr>
      </w:pPr>
    </w:p>
    <w:p w14:paraId="35959C99" w14:textId="47A57572" w:rsidR="00947B4E" w:rsidDel="00863DE7" w:rsidRDefault="00947B4E" w:rsidP="00191080">
      <w:pPr>
        <w:rPr>
          <w:ins w:id="10218" w:author="Sotirios Filippos Tsarouchis" w:date="2021-02-10T15:25:00Z"/>
          <w:del w:id="10219" w:author="mpountou" w:date="2021-02-13T16:29:00Z"/>
        </w:rPr>
      </w:pPr>
    </w:p>
    <w:p w14:paraId="3197646A" w14:textId="77777777" w:rsidR="00947B4E" w:rsidDel="00863DE7" w:rsidRDefault="00947B4E" w:rsidP="00191080">
      <w:pPr>
        <w:rPr>
          <w:del w:id="10220" w:author="mpountou" w:date="2021-02-13T16:29:00Z"/>
        </w:rPr>
      </w:pPr>
    </w:p>
    <w:p w14:paraId="5829FE4B" w14:textId="77777777" w:rsidR="00191080" w:rsidDel="00863DE7" w:rsidRDefault="00191080">
      <w:pPr>
        <w:pStyle w:val="aa"/>
        <w:jc w:val="center"/>
        <w:rPr>
          <w:del w:id="10221" w:author="mpountou" w:date="2021-02-13T16:30:00Z"/>
        </w:rPr>
        <w:pPrChange w:id="10222" w:author="mpountou" w:date="2021-02-13T16:29:00Z">
          <w:pPr/>
        </w:pPrChange>
      </w:pPr>
    </w:p>
    <w:p w14:paraId="5E0D6B05" w14:textId="77777777" w:rsidR="00191080" w:rsidRPr="00191080" w:rsidRDefault="00191080" w:rsidP="00191080"/>
    <w:p w14:paraId="43CF8E9C" w14:textId="77777777"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14:paraId="0C9ED0D0" w14:textId="77777777" w:rsidR="00B43183" w:rsidRDefault="00802B41" w:rsidP="00191080">
      <w:pPr>
        <w:jc w:val="center"/>
        <w:rPr>
          <w:b/>
          <w:u w:val="single"/>
        </w:rPr>
      </w:pPr>
      <w:r>
        <w:rPr>
          <w:noProof/>
          <w:lang w:eastAsia="el-GR"/>
        </w:rPr>
        <w:drawing>
          <wp:inline distT="0" distB="0" distL="0" distR="0" wp14:anchorId="2778F21F" wp14:editId="65ED4BCD">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0400" cy="2160000"/>
                    </a:xfrm>
                    <a:prstGeom prst="rect">
                      <a:avLst/>
                    </a:prstGeom>
                  </pic:spPr>
                </pic:pic>
              </a:graphicData>
            </a:graphic>
          </wp:inline>
        </w:drawing>
      </w:r>
    </w:p>
    <w:p w14:paraId="43BD82BF" w14:textId="438F0DEE" w:rsidR="00B43183" w:rsidRPr="00191080" w:rsidDel="00863DE7" w:rsidRDefault="00B43183" w:rsidP="00191080">
      <w:pPr>
        <w:pStyle w:val="aa"/>
        <w:jc w:val="center"/>
        <w:rPr>
          <w:del w:id="10223" w:author="mpountou" w:date="2021-02-13T16:30:00Z"/>
          <w:sz w:val="14"/>
          <w:szCs w:val="14"/>
        </w:rPr>
      </w:pPr>
      <w:bookmarkStart w:id="10224" w:name="_Ref64126433"/>
      <w:bookmarkStart w:id="10225" w:name="_Toc63089788"/>
      <w:bookmarkStart w:id="10226" w:name="_Toc63089864"/>
      <w:bookmarkStart w:id="10227" w:name="_Toc63885474"/>
      <w:bookmarkStart w:id="10228" w:name="_Toc62231482"/>
      <w:bookmarkStart w:id="10229" w:name="_Toc64223226"/>
      <w:r w:rsidRPr="00EC7B21">
        <w:rPr>
          <w:b/>
          <w:i w:val="0"/>
          <w:iCs w:val="0"/>
          <w:sz w:val="14"/>
          <w:szCs w:val="14"/>
          <w:rPrChange w:id="10230" w:author="mpountou" w:date="2021-02-10T22:38:00Z">
            <w:rPr>
              <w:i w:val="0"/>
              <w:iCs w:val="0"/>
              <w:sz w:val="14"/>
              <w:szCs w:val="14"/>
            </w:rPr>
          </w:rPrChange>
        </w:rPr>
        <w:t xml:space="preserve">Εικόνα </w:t>
      </w:r>
      <w:r w:rsidR="00CA5334" w:rsidRPr="00EC7B21">
        <w:rPr>
          <w:b/>
          <w:i w:val="0"/>
          <w:iCs w:val="0"/>
          <w:sz w:val="14"/>
          <w:szCs w:val="14"/>
          <w:rPrChange w:id="10231" w:author="mpountou" w:date="2021-02-10T22:38:00Z">
            <w:rPr>
              <w:i w:val="0"/>
              <w:iCs w:val="0"/>
              <w:sz w:val="14"/>
              <w:szCs w:val="14"/>
            </w:rPr>
          </w:rPrChange>
        </w:rPr>
        <w:fldChar w:fldCharType="begin"/>
      </w:r>
      <w:r w:rsidR="00CA5334" w:rsidRPr="00EC7B21">
        <w:rPr>
          <w:b/>
          <w:i w:val="0"/>
          <w:iCs w:val="0"/>
          <w:sz w:val="14"/>
          <w:szCs w:val="14"/>
          <w:rPrChange w:id="10232" w:author="mpountou" w:date="2021-02-10T22:38:00Z">
            <w:rPr>
              <w:i w:val="0"/>
              <w:iCs w:val="0"/>
              <w:sz w:val="14"/>
              <w:szCs w:val="14"/>
            </w:rPr>
          </w:rPrChange>
        </w:rPr>
        <w:instrText xml:space="preserve"> SEQ Εικόνα \* ARABIC </w:instrText>
      </w:r>
      <w:r w:rsidR="00CA5334" w:rsidRPr="00EC7B21">
        <w:rPr>
          <w:b/>
          <w:i w:val="0"/>
          <w:iCs w:val="0"/>
          <w:sz w:val="14"/>
          <w:szCs w:val="14"/>
          <w:rPrChange w:id="10233" w:author="mpountou" w:date="2021-02-10T22:38:00Z">
            <w:rPr>
              <w:i w:val="0"/>
              <w:iCs w:val="0"/>
              <w:noProof/>
              <w:sz w:val="14"/>
              <w:szCs w:val="14"/>
            </w:rPr>
          </w:rPrChange>
        </w:rPr>
        <w:fldChar w:fldCharType="separate"/>
      </w:r>
      <w:ins w:id="10234" w:author="mpountou" w:date="2021-02-14T02:13:00Z">
        <w:r w:rsidR="004344EE">
          <w:rPr>
            <w:b/>
            <w:i w:val="0"/>
            <w:iCs w:val="0"/>
            <w:noProof/>
            <w:sz w:val="14"/>
            <w:szCs w:val="14"/>
          </w:rPr>
          <w:t>61</w:t>
        </w:r>
      </w:ins>
      <w:del w:id="10235" w:author="mpountou" w:date="2021-02-12T21:41:00Z">
        <w:r w:rsidR="005F634F" w:rsidRPr="00EC7B21" w:rsidDel="00E6746E">
          <w:rPr>
            <w:b/>
            <w:i w:val="0"/>
            <w:iCs w:val="0"/>
            <w:noProof/>
            <w:sz w:val="14"/>
            <w:szCs w:val="14"/>
            <w:rPrChange w:id="10236" w:author="mpountou" w:date="2021-02-10T22:38:00Z">
              <w:rPr>
                <w:i w:val="0"/>
                <w:iCs w:val="0"/>
                <w:noProof/>
                <w:sz w:val="14"/>
                <w:szCs w:val="14"/>
              </w:rPr>
            </w:rPrChange>
          </w:rPr>
          <w:delText>59</w:delText>
        </w:r>
      </w:del>
      <w:r w:rsidR="00CA5334" w:rsidRPr="00EC7B21">
        <w:rPr>
          <w:b/>
          <w:i w:val="0"/>
          <w:iCs w:val="0"/>
          <w:noProof/>
          <w:sz w:val="14"/>
          <w:szCs w:val="14"/>
          <w:rPrChange w:id="10237" w:author="mpountou" w:date="2021-02-10T22:38:00Z">
            <w:rPr>
              <w:i w:val="0"/>
              <w:iCs w:val="0"/>
              <w:noProof/>
              <w:sz w:val="14"/>
              <w:szCs w:val="14"/>
            </w:rPr>
          </w:rPrChange>
        </w:rPr>
        <w:fldChar w:fldCharType="end"/>
      </w:r>
      <w:bookmarkEnd w:id="10224"/>
      <w:ins w:id="10238" w:author="mpountou" w:date="2021-02-10T22:39:00Z">
        <w:r w:rsidR="00EC7B21" w:rsidRPr="00EC7B21">
          <w:rPr>
            <w:i w:val="0"/>
            <w:iCs w:val="0"/>
            <w:sz w:val="14"/>
            <w:szCs w:val="14"/>
            <w:rPrChange w:id="10239" w:author="mpountou" w:date="2021-02-10T22:39:00Z">
              <w:rPr>
                <w:i w:val="0"/>
                <w:iCs w:val="0"/>
                <w:sz w:val="14"/>
                <w:szCs w:val="14"/>
                <w:lang w:val="en-US"/>
              </w:rPr>
            </w:rPrChange>
          </w:rPr>
          <w:t xml:space="preserve"> -</w:t>
        </w:r>
      </w:ins>
      <w:r w:rsidRPr="00191080">
        <w:rPr>
          <w:sz w:val="14"/>
          <w:szCs w:val="14"/>
        </w:rPr>
        <w:t xml:space="preserve"> Yλοποίηση Υβριδικού Συστήματος  - Διάγραμμα μετρικών accuracy, recall, precision και f1_score – data60</w:t>
      </w:r>
      <w:bookmarkEnd w:id="10225"/>
      <w:bookmarkEnd w:id="10226"/>
      <w:bookmarkEnd w:id="10227"/>
      <w:bookmarkEnd w:id="10229"/>
    </w:p>
    <w:bookmarkEnd w:id="10228"/>
    <w:p w14:paraId="584DA24A" w14:textId="77777777" w:rsidR="00C4184F" w:rsidRPr="00C4184F" w:rsidRDefault="00C4184F">
      <w:pPr>
        <w:pStyle w:val="aa"/>
        <w:jc w:val="center"/>
        <w:pPrChange w:id="10240" w:author="mpountou" w:date="2021-02-13T16:30:00Z">
          <w:pPr/>
        </w:pPrChange>
      </w:pPr>
    </w:p>
    <w:p w14:paraId="3557E6F9" w14:textId="77777777"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14:paraId="08449C20" w14:textId="77777777" w:rsidR="00191080" w:rsidRDefault="0018746A" w:rsidP="0018746A">
      <w:pPr>
        <w:pStyle w:val="aa"/>
        <w:jc w:val="center"/>
      </w:pPr>
      <w:bookmarkStart w:id="10241" w:name="_Toc61618666"/>
      <w:bookmarkStart w:id="10242" w:name="_Toc62231483"/>
      <w:r>
        <w:rPr>
          <w:noProof/>
          <w:lang w:eastAsia="el-GR"/>
        </w:rPr>
        <w:drawing>
          <wp:inline distT="0" distB="0" distL="0" distR="0" wp14:anchorId="5B81EEAF" wp14:editId="22AE890A">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7200" cy="2160000"/>
                    </a:xfrm>
                    <a:prstGeom prst="rect">
                      <a:avLst/>
                    </a:prstGeom>
                  </pic:spPr>
                </pic:pic>
              </a:graphicData>
            </a:graphic>
          </wp:inline>
        </w:drawing>
      </w:r>
    </w:p>
    <w:p w14:paraId="4B263DE8" w14:textId="699A52C8" w:rsidR="0018746A" w:rsidRPr="000A3CF6" w:rsidRDefault="0018746A" w:rsidP="0018746A">
      <w:pPr>
        <w:pStyle w:val="aa"/>
        <w:jc w:val="center"/>
        <w:rPr>
          <w:sz w:val="14"/>
          <w:szCs w:val="14"/>
        </w:rPr>
      </w:pPr>
      <w:bookmarkStart w:id="10243" w:name="_Ref64126438"/>
      <w:bookmarkStart w:id="10244" w:name="_Toc63089789"/>
      <w:bookmarkStart w:id="10245" w:name="_Toc63089865"/>
      <w:bookmarkStart w:id="10246" w:name="_Toc63885475"/>
      <w:bookmarkStart w:id="10247" w:name="_Toc64223227"/>
      <w:r w:rsidRPr="00EC7B21">
        <w:rPr>
          <w:b/>
          <w:sz w:val="14"/>
          <w:szCs w:val="14"/>
          <w:rPrChange w:id="10248" w:author="mpountou" w:date="2021-02-10T22:39:00Z">
            <w:rPr>
              <w:sz w:val="14"/>
              <w:szCs w:val="14"/>
            </w:rPr>
          </w:rPrChange>
        </w:rPr>
        <w:t xml:space="preserve">Εικόνα </w:t>
      </w:r>
      <w:r w:rsidR="00CA5334" w:rsidRPr="00EC7B21">
        <w:rPr>
          <w:b/>
          <w:sz w:val="14"/>
          <w:szCs w:val="14"/>
          <w:rPrChange w:id="10249" w:author="mpountou" w:date="2021-02-10T22:39:00Z">
            <w:rPr>
              <w:sz w:val="14"/>
              <w:szCs w:val="14"/>
            </w:rPr>
          </w:rPrChange>
        </w:rPr>
        <w:fldChar w:fldCharType="begin"/>
      </w:r>
      <w:r w:rsidR="00CA5334" w:rsidRPr="00EC7B21">
        <w:rPr>
          <w:b/>
          <w:sz w:val="14"/>
          <w:szCs w:val="14"/>
          <w:rPrChange w:id="10250" w:author="mpountou" w:date="2021-02-10T22:39:00Z">
            <w:rPr>
              <w:sz w:val="14"/>
              <w:szCs w:val="14"/>
            </w:rPr>
          </w:rPrChange>
        </w:rPr>
        <w:instrText xml:space="preserve"> SEQ Εικόνα \* ARABIC </w:instrText>
      </w:r>
      <w:r w:rsidR="00CA5334" w:rsidRPr="00EC7B21">
        <w:rPr>
          <w:b/>
          <w:sz w:val="14"/>
          <w:szCs w:val="14"/>
          <w:rPrChange w:id="10251" w:author="mpountou" w:date="2021-02-10T22:39:00Z">
            <w:rPr>
              <w:noProof/>
              <w:sz w:val="14"/>
              <w:szCs w:val="14"/>
            </w:rPr>
          </w:rPrChange>
        </w:rPr>
        <w:fldChar w:fldCharType="separate"/>
      </w:r>
      <w:ins w:id="10252" w:author="mpountou" w:date="2021-02-14T02:13:00Z">
        <w:r w:rsidR="004344EE">
          <w:rPr>
            <w:b/>
            <w:noProof/>
            <w:sz w:val="14"/>
            <w:szCs w:val="14"/>
          </w:rPr>
          <w:t>62</w:t>
        </w:r>
      </w:ins>
      <w:del w:id="10253" w:author="mpountou" w:date="2021-02-12T21:41:00Z">
        <w:r w:rsidR="005F634F" w:rsidRPr="00EC7B21" w:rsidDel="00E6746E">
          <w:rPr>
            <w:b/>
            <w:noProof/>
            <w:sz w:val="14"/>
            <w:szCs w:val="14"/>
            <w:rPrChange w:id="10254" w:author="mpountou" w:date="2021-02-10T22:39:00Z">
              <w:rPr>
                <w:noProof/>
                <w:sz w:val="14"/>
                <w:szCs w:val="14"/>
              </w:rPr>
            </w:rPrChange>
          </w:rPr>
          <w:delText>60</w:delText>
        </w:r>
      </w:del>
      <w:r w:rsidR="00CA5334" w:rsidRPr="00EC7B21">
        <w:rPr>
          <w:b/>
          <w:noProof/>
          <w:sz w:val="14"/>
          <w:szCs w:val="14"/>
          <w:rPrChange w:id="10255" w:author="mpountou" w:date="2021-02-10T22:39:00Z">
            <w:rPr>
              <w:noProof/>
              <w:sz w:val="14"/>
              <w:szCs w:val="14"/>
            </w:rPr>
          </w:rPrChange>
        </w:rPr>
        <w:fldChar w:fldCharType="end"/>
      </w:r>
      <w:bookmarkEnd w:id="10243"/>
      <w:r w:rsidRPr="00191080">
        <w:rPr>
          <w:sz w:val="14"/>
          <w:szCs w:val="14"/>
        </w:rPr>
        <w:t xml:space="preserve"> </w:t>
      </w:r>
      <w:ins w:id="10256" w:author="mpountou" w:date="2021-02-10T22:39:00Z">
        <w:r w:rsidR="00EC7B21" w:rsidRPr="00EC7B21">
          <w:rPr>
            <w:sz w:val="14"/>
            <w:szCs w:val="14"/>
            <w:rPrChange w:id="10257" w:author="mpountou" w:date="2021-02-10T22:39:00Z">
              <w:rPr>
                <w:sz w:val="14"/>
                <w:szCs w:val="14"/>
                <w:lang w:val="en-US"/>
              </w:rPr>
            </w:rPrChange>
          </w:rPr>
          <w:t xml:space="preserve"> - </w:t>
        </w:r>
      </w:ins>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10241"/>
      <w:bookmarkEnd w:id="10242"/>
      <w:bookmarkEnd w:id="10244"/>
      <w:bookmarkEnd w:id="10245"/>
      <w:bookmarkEnd w:id="10246"/>
      <w:bookmarkEnd w:id="10247"/>
    </w:p>
    <w:p w14:paraId="1521D5A9" w14:textId="77777777" w:rsidR="00191080" w:rsidRPr="000A3CF6" w:rsidRDefault="00191080" w:rsidP="00191080"/>
    <w:p w14:paraId="4E0E68D8" w14:textId="77777777" w:rsidR="008760A3" w:rsidRPr="001D2438" w:rsidRDefault="008760A3" w:rsidP="008760A3">
      <w:pPr>
        <w:pStyle w:val="3"/>
        <w:rPr>
          <w:b/>
          <w:bCs/>
          <w:rPrChange w:id="10258" w:author="Sotirios Filippos Tsarouchis" w:date="2021-02-10T15:18:00Z">
            <w:rPr/>
          </w:rPrChange>
        </w:rPr>
      </w:pPr>
      <w:bookmarkStart w:id="10259" w:name="_Toc64223450"/>
      <w:r w:rsidRPr="001D2438">
        <w:rPr>
          <w:b/>
          <w:bCs/>
          <w:rPrChange w:id="10260" w:author="Sotirios Filippos Tsarouchis" w:date="2021-02-10T15:18:00Z">
            <w:rPr/>
          </w:rPrChange>
        </w:rPr>
        <w:t>Μέσο απόλυτο σφάλμα (MAE) και ρίζα μέσου τετραγωνικού σφάλματος (RMSE)</w:t>
      </w:r>
      <w:bookmarkEnd w:id="10259"/>
    </w:p>
    <w:p w14:paraId="19D90601" w14:textId="77777777" w:rsidR="00144692" w:rsidRDefault="00144692" w:rsidP="00144692"/>
    <w:p w14:paraId="3616A20B" w14:textId="2EF7E47E" w:rsidR="007A7341" w:rsidRPr="007A7341" w:rsidRDefault="00191080" w:rsidP="007A7341">
      <w:pPr>
        <w:rPr>
          <w:ins w:id="10261" w:author="mpountou" w:date="2021-02-13T18:58:00Z"/>
        </w:rPr>
      </w:pPr>
      <w:del w:id="10262" w:author="mpountou" w:date="2021-02-13T19:07:00Z">
        <w:r w:rsidDel="00866A9D">
          <w:delText>Το  σφάλμα για</w:delText>
        </w:r>
        <w:r w:rsidRPr="00191080" w:rsidDel="00866A9D">
          <w:delText xml:space="preserve"> όλα τα σύνολα δεδομένων του υβριδικού μέσω</w:delText>
        </w:r>
        <w:r w:rsidDel="00866A9D">
          <w:delText xml:space="preserve"> γραμμικής παλινδρόμηση</w:delText>
        </w:r>
        <w:r w:rsidRPr="00191080" w:rsidDel="00866A9D">
          <w:delText xml:space="preserve">ς </w:delText>
        </w:r>
        <w:r w:rsidDel="00866A9D">
          <w:rPr>
            <w:b/>
            <w:u w:val="single"/>
          </w:rPr>
          <w:delText>είναι μικρότερό</w:delText>
        </w:r>
        <w:r w:rsidRPr="00191080" w:rsidDel="00866A9D">
          <w:delText xml:space="preserve"> </w:delText>
        </w:r>
        <w:r w:rsidDel="00866A9D">
          <w:delText xml:space="preserve">του </w:delText>
        </w:r>
        <w:r w:rsidRPr="00191080" w:rsidDel="00866A9D">
          <w:delText xml:space="preserve"> υβριδικό σύστημα ίσης ψήφου.</w:delText>
        </w:r>
      </w:del>
      <w:ins w:id="10263" w:author="mpountou" w:date="2021-02-13T18:58:00Z">
        <w:r w:rsidR="007A7341" w:rsidRPr="007A7341">
          <w:t xml:space="preserve">Για το σύνολο δεδομένων </w:t>
        </w:r>
        <w:r w:rsidR="007A7341" w:rsidRPr="007A7341">
          <w:rPr>
            <w:lang w:val="en-US"/>
          </w:rPr>
          <w:t>data</w:t>
        </w:r>
        <w:r w:rsidR="007A7341" w:rsidRPr="007A7341">
          <w:t>30</w:t>
        </w:r>
      </w:ins>
      <w:ins w:id="10264" w:author="mpountou" w:date="2021-02-13T18:59:00Z">
        <w:r w:rsidR="007A7341">
          <w:t xml:space="preserve"> αναφορικά με το υβριδικό μοντέλο προτάσεων ίσης ψήφου</w:t>
        </w:r>
      </w:ins>
      <w:ins w:id="10265" w:author="mpountou" w:date="2021-02-13T18:58:00Z">
        <w:r w:rsidR="007A7341" w:rsidRPr="007A7341">
          <w:t xml:space="preserve"> η ρίζα μέσου τετραγωνικού σφάλματος είναι 2,</w:t>
        </w:r>
      </w:ins>
      <w:ins w:id="10266" w:author="mpountou" w:date="2021-02-13T18:59:00Z">
        <w:r w:rsidR="007A7341">
          <w:t>39</w:t>
        </w:r>
      </w:ins>
      <w:ins w:id="10267" w:author="mpountou" w:date="2021-02-13T18:58:00Z">
        <w:r w:rsidR="007A7341" w:rsidRPr="007A7341">
          <w:t xml:space="preserve"> και το μέσο απόλυτο σφάλμα </w:t>
        </w:r>
      </w:ins>
      <w:ins w:id="10268" w:author="mpountou" w:date="2021-02-13T18:59:00Z">
        <w:r w:rsidR="007A7341">
          <w:t>2.03 ενώ το υβριδικ</w:t>
        </w:r>
      </w:ins>
      <w:ins w:id="10269" w:author="mpountou" w:date="2021-02-13T19:00:00Z">
        <w:r w:rsidR="007A7341">
          <w:t xml:space="preserve">ό μοντέλο γραμμικής παλινδρόμησης πετυχαίνει </w:t>
        </w:r>
        <w:r w:rsidR="007A7341" w:rsidRPr="007A7341">
          <w:t>ρίζα μέσου τετραγωνικού σφάλματος</w:t>
        </w:r>
        <w:r w:rsidR="007A7341">
          <w:t xml:space="preserve"> 2.31 και </w:t>
        </w:r>
        <w:r w:rsidR="007A7341" w:rsidRPr="007A7341">
          <w:t xml:space="preserve">μέσο απόλυτο σφάλμα </w:t>
        </w:r>
        <w:r w:rsidR="007A7341">
          <w:t>1.</w:t>
        </w:r>
        <w:r w:rsidR="007A7341" w:rsidRPr="00C908A5">
          <w:rPr>
            <w:szCs w:val="22"/>
          </w:rPr>
          <w:t xml:space="preserve">84 </w:t>
        </w:r>
      </w:ins>
      <w:ins w:id="10270" w:author="mpountou" w:date="2021-02-13T18:58:00Z">
        <w:r w:rsidR="007A7341" w:rsidRPr="00365999">
          <w:rPr>
            <w:i/>
            <w:szCs w:val="22"/>
          </w:rPr>
          <w:t>(</w:t>
        </w:r>
      </w:ins>
      <w:ins w:id="10271" w:author="mpountou" w:date="2021-02-13T19:06:00Z">
        <w:r w:rsidR="000E7F76" w:rsidRPr="00365999">
          <w:rPr>
            <w:i/>
            <w:szCs w:val="22"/>
          </w:rPr>
          <w:fldChar w:fldCharType="begin"/>
        </w:r>
        <w:r w:rsidR="000E7F76" w:rsidRPr="000E7F76">
          <w:rPr>
            <w:i/>
            <w:szCs w:val="22"/>
            <w:rPrChange w:id="10272" w:author="mpountou" w:date="2021-02-13T19:07:00Z">
              <w:rPr>
                <w:i/>
              </w:rPr>
            </w:rPrChange>
          </w:rPr>
          <w:instrText xml:space="preserve"> REF _Ref64135626 \h </w:instrText>
        </w:r>
      </w:ins>
      <w:r w:rsidR="000E7F76" w:rsidRPr="000E7F76">
        <w:rPr>
          <w:i/>
          <w:szCs w:val="22"/>
        </w:rPr>
        <w:instrText xml:space="preserve"> \* MERGEFORMAT </w:instrText>
      </w:r>
      <w:r w:rsidR="000E7F76" w:rsidRPr="00365999">
        <w:rPr>
          <w:i/>
          <w:szCs w:val="22"/>
        </w:rPr>
      </w:r>
      <w:r w:rsidR="000E7F76" w:rsidRPr="00365999">
        <w:rPr>
          <w:i/>
          <w:szCs w:val="22"/>
          <w:rPrChange w:id="10273" w:author="mpountou" w:date="2021-02-13T19:07:00Z">
            <w:rPr>
              <w:i/>
              <w:szCs w:val="22"/>
            </w:rPr>
          </w:rPrChange>
        </w:rPr>
        <w:fldChar w:fldCharType="separate"/>
      </w:r>
      <w:ins w:id="10274" w:author="mpountou" w:date="2021-02-14T02:13:00Z">
        <w:r w:rsidR="004344EE" w:rsidRPr="004344EE">
          <w:rPr>
            <w:i/>
            <w:szCs w:val="22"/>
            <w:rPrChange w:id="10275" w:author="mpountou" w:date="2021-02-14T02:13:00Z">
              <w:rPr>
                <w:sz w:val="14"/>
                <w:szCs w:val="14"/>
              </w:rPr>
            </w:rPrChange>
          </w:rPr>
          <w:t xml:space="preserve">Εικόνα </w:t>
        </w:r>
        <w:r w:rsidR="004344EE" w:rsidRPr="004344EE">
          <w:rPr>
            <w:i/>
            <w:noProof/>
            <w:szCs w:val="22"/>
            <w:rPrChange w:id="10276" w:author="mpountou" w:date="2021-02-14T02:13:00Z">
              <w:rPr>
                <w:b/>
                <w:noProof/>
                <w:sz w:val="14"/>
                <w:szCs w:val="14"/>
              </w:rPr>
            </w:rPrChange>
          </w:rPr>
          <w:t>63</w:t>
        </w:r>
      </w:ins>
      <w:ins w:id="10277" w:author="mpountou" w:date="2021-02-13T19:06:00Z">
        <w:r w:rsidR="000E7F76" w:rsidRPr="00365999">
          <w:rPr>
            <w:i/>
            <w:szCs w:val="22"/>
          </w:rPr>
          <w:fldChar w:fldCharType="end"/>
        </w:r>
      </w:ins>
      <w:ins w:id="10278" w:author="mpountou" w:date="2021-02-13T18:58:00Z">
        <w:r w:rsidR="007A7341" w:rsidRPr="00C908A5">
          <w:rPr>
            <w:i/>
            <w:szCs w:val="22"/>
          </w:rPr>
          <w:t>).</w:t>
        </w:r>
        <w:r w:rsidR="007A7341" w:rsidRPr="00365999">
          <w:rPr>
            <w:szCs w:val="22"/>
          </w:rPr>
          <w:t xml:space="preserve"> Το σύνολο δεδομένων </w:t>
        </w:r>
        <w:r w:rsidR="007A7341" w:rsidRPr="004344EE">
          <w:rPr>
            <w:szCs w:val="22"/>
            <w:lang w:val="en-US"/>
          </w:rPr>
          <w:t>data</w:t>
        </w:r>
        <w:r w:rsidR="007A7341" w:rsidRPr="004344EE">
          <w:rPr>
            <w:szCs w:val="22"/>
          </w:rPr>
          <w:t xml:space="preserve">60 </w:t>
        </w:r>
      </w:ins>
      <w:ins w:id="10279" w:author="mpountou" w:date="2021-02-13T19:01:00Z">
        <w:r w:rsidR="007A7341" w:rsidRPr="004344EE">
          <w:rPr>
            <w:szCs w:val="22"/>
          </w:rPr>
          <w:t>το υβριδικό μοντέλο ίσης ψ</w:t>
        </w:r>
        <w:r w:rsidR="007A7341" w:rsidRPr="003D063F">
          <w:rPr>
            <w:szCs w:val="22"/>
          </w:rPr>
          <w:t>ήφου πετυχαίνει</w:t>
        </w:r>
      </w:ins>
      <w:ins w:id="10280" w:author="mpountou" w:date="2021-02-13T18:58:00Z">
        <w:r w:rsidR="007A7341" w:rsidRPr="003D063F">
          <w:rPr>
            <w:szCs w:val="22"/>
          </w:rPr>
          <w:t xml:space="preserve"> ρίζα μέσου τετραγωνικού σφάλματος είναι 2.1</w:t>
        </w:r>
      </w:ins>
      <w:ins w:id="10281" w:author="mpountou" w:date="2021-02-13T19:01:00Z">
        <w:r w:rsidR="007A7341" w:rsidRPr="000E7F76">
          <w:rPr>
            <w:szCs w:val="22"/>
            <w:rPrChange w:id="10282" w:author="mpountou" w:date="2021-02-13T19:07:00Z">
              <w:rPr/>
            </w:rPrChange>
          </w:rPr>
          <w:t>4</w:t>
        </w:r>
      </w:ins>
      <w:ins w:id="10283" w:author="mpountou" w:date="2021-02-13T18:58:00Z">
        <w:r w:rsidR="007A7341" w:rsidRPr="000E7F76">
          <w:rPr>
            <w:szCs w:val="22"/>
            <w:rPrChange w:id="10284" w:author="mpountou" w:date="2021-02-13T19:07:00Z">
              <w:rPr/>
            </w:rPrChange>
          </w:rPr>
          <w:t xml:space="preserve"> και μέσο απόλυτο σφάλμα από 1.</w:t>
        </w:r>
      </w:ins>
      <w:ins w:id="10285" w:author="mpountou" w:date="2021-02-13T19:01:00Z">
        <w:r w:rsidR="007A7341" w:rsidRPr="000E7F76">
          <w:rPr>
            <w:szCs w:val="22"/>
            <w:rPrChange w:id="10286" w:author="mpountou" w:date="2021-02-13T19:07:00Z">
              <w:rPr/>
            </w:rPrChange>
          </w:rPr>
          <w:t>78 εν</w:t>
        </w:r>
      </w:ins>
      <w:ins w:id="10287" w:author="mpountou" w:date="2021-02-13T19:02:00Z">
        <w:r w:rsidR="007A7341" w:rsidRPr="000E7F76">
          <w:rPr>
            <w:szCs w:val="22"/>
            <w:rPrChange w:id="10288" w:author="mpountou" w:date="2021-02-13T19:07:00Z">
              <w:rPr/>
            </w:rPrChange>
          </w:rPr>
          <w:t xml:space="preserve">ώ το υβριδικό μοντέλο γραμμικής παλινδρόμησης πετυχαίνει ρίζα μέσου τετραγωνικού σφάλματος είναι 1.99 και μέσο απόλυτο σφάλμα από 1.54 </w:t>
        </w:r>
      </w:ins>
      <w:ins w:id="10289" w:author="mpountou" w:date="2021-02-13T18:58:00Z">
        <w:r w:rsidR="007A7341" w:rsidRPr="000E7F76">
          <w:rPr>
            <w:szCs w:val="22"/>
            <w:rPrChange w:id="10290" w:author="mpountou" w:date="2021-02-13T19:07:00Z">
              <w:rPr/>
            </w:rPrChange>
          </w:rPr>
          <w:t xml:space="preserve"> </w:t>
        </w:r>
        <w:r w:rsidR="007A7341" w:rsidRPr="000E7F76">
          <w:rPr>
            <w:i/>
            <w:szCs w:val="22"/>
            <w:rPrChange w:id="10291" w:author="mpountou" w:date="2021-02-13T19:07:00Z">
              <w:rPr/>
            </w:rPrChange>
          </w:rPr>
          <w:t>(</w:t>
        </w:r>
      </w:ins>
      <w:ins w:id="10292" w:author="mpountou" w:date="2021-02-13T19:06:00Z">
        <w:r w:rsidR="000E7F76" w:rsidRPr="000E7F76">
          <w:rPr>
            <w:i/>
            <w:szCs w:val="22"/>
            <w:rPrChange w:id="10293" w:author="mpountou" w:date="2021-02-13T19:07:00Z">
              <w:rPr/>
            </w:rPrChange>
          </w:rPr>
          <w:fldChar w:fldCharType="begin"/>
        </w:r>
        <w:r w:rsidR="000E7F76" w:rsidRPr="000E7F76">
          <w:rPr>
            <w:i/>
            <w:szCs w:val="22"/>
            <w:rPrChange w:id="10294" w:author="mpountou" w:date="2021-02-13T19:07:00Z">
              <w:rPr/>
            </w:rPrChange>
          </w:rPr>
          <w:instrText xml:space="preserve"> REF _Ref64135634 \h </w:instrText>
        </w:r>
      </w:ins>
      <w:r w:rsidR="000E7F76" w:rsidRPr="000E7F76">
        <w:rPr>
          <w:i/>
          <w:szCs w:val="22"/>
          <w:rPrChange w:id="10295" w:author="mpountou" w:date="2021-02-13T19:07:00Z">
            <w:rPr>
              <w:szCs w:val="22"/>
            </w:rPr>
          </w:rPrChange>
        </w:rPr>
        <w:instrText xml:space="preserve"> \* MERGEFORMAT </w:instrText>
      </w:r>
      <w:r w:rsidR="000E7F76" w:rsidRPr="000E7F76">
        <w:rPr>
          <w:i/>
          <w:szCs w:val="22"/>
          <w:rPrChange w:id="10296" w:author="mpountou" w:date="2021-02-13T19:07:00Z">
            <w:rPr>
              <w:i/>
              <w:szCs w:val="22"/>
            </w:rPr>
          </w:rPrChange>
        </w:rPr>
      </w:r>
      <w:r w:rsidR="000E7F76" w:rsidRPr="000E7F76">
        <w:rPr>
          <w:i/>
          <w:szCs w:val="22"/>
          <w:rPrChange w:id="10297" w:author="mpountou" w:date="2021-02-13T19:07:00Z">
            <w:rPr/>
          </w:rPrChange>
        </w:rPr>
        <w:fldChar w:fldCharType="separate"/>
      </w:r>
      <w:ins w:id="10298" w:author="mpountou" w:date="2021-02-14T02:13:00Z">
        <w:r w:rsidR="004344EE" w:rsidRPr="004344EE">
          <w:rPr>
            <w:i/>
            <w:szCs w:val="22"/>
            <w:rPrChange w:id="10299" w:author="mpountou" w:date="2021-02-14T02:13:00Z">
              <w:rPr>
                <w:sz w:val="14"/>
                <w:szCs w:val="14"/>
              </w:rPr>
            </w:rPrChange>
          </w:rPr>
          <w:t xml:space="preserve">Εικόνα </w:t>
        </w:r>
        <w:r w:rsidR="004344EE" w:rsidRPr="004344EE">
          <w:rPr>
            <w:i/>
            <w:noProof/>
            <w:szCs w:val="22"/>
            <w:rPrChange w:id="10300" w:author="mpountou" w:date="2021-02-14T02:13:00Z">
              <w:rPr>
                <w:b/>
                <w:noProof/>
                <w:sz w:val="14"/>
                <w:szCs w:val="14"/>
              </w:rPr>
            </w:rPrChange>
          </w:rPr>
          <w:t>64</w:t>
        </w:r>
      </w:ins>
      <w:ins w:id="10301" w:author="mpountou" w:date="2021-02-13T19:06:00Z">
        <w:r w:rsidR="000E7F76" w:rsidRPr="000E7F76">
          <w:rPr>
            <w:i/>
            <w:szCs w:val="22"/>
            <w:rPrChange w:id="10302" w:author="mpountou" w:date="2021-02-13T19:07:00Z">
              <w:rPr/>
            </w:rPrChange>
          </w:rPr>
          <w:fldChar w:fldCharType="end"/>
        </w:r>
      </w:ins>
      <w:ins w:id="10303" w:author="mpountou" w:date="2021-02-13T18:58:00Z">
        <w:r w:rsidR="007A7341" w:rsidRPr="000E7F76">
          <w:rPr>
            <w:i/>
            <w:szCs w:val="22"/>
            <w:rPrChange w:id="10304" w:author="mpountou" w:date="2021-02-13T19:07:00Z">
              <w:rPr/>
            </w:rPrChange>
          </w:rPr>
          <w:t>).</w:t>
        </w:r>
        <w:r w:rsidR="007A7341" w:rsidRPr="00C908A5">
          <w:rPr>
            <w:szCs w:val="22"/>
          </w:rPr>
          <w:t xml:space="preserve"> </w:t>
        </w:r>
        <w:r w:rsidR="007A7341" w:rsidRPr="00365999">
          <w:rPr>
            <w:szCs w:val="22"/>
          </w:rPr>
          <w:t xml:space="preserve">Τέλος το σύνολο </w:t>
        </w:r>
        <w:r w:rsidR="007A7341" w:rsidRPr="00365999">
          <w:rPr>
            <w:szCs w:val="22"/>
            <w:lang w:val="en-US"/>
          </w:rPr>
          <w:t>movielens</w:t>
        </w:r>
        <w:r w:rsidR="007A7341" w:rsidRPr="004344EE">
          <w:rPr>
            <w:szCs w:val="22"/>
          </w:rPr>
          <w:t xml:space="preserve"> 100</w:t>
        </w:r>
        <w:r w:rsidR="007A7341" w:rsidRPr="004344EE">
          <w:rPr>
            <w:szCs w:val="22"/>
            <w:lang w:val="en-US"/>
          </w:rPr>
          <w:t>K</w:t>
        </w:r>
        <w:r w:rsidR="007A7341" w:rsidRPr="004344EE">
          <w:rPr>
            <w:szCs w:val="22"/>
          </w:rPr>
          <w:t xml:space="preserve"> </w:t>
        </w:r>
      </w:ins>
      <w:ins w:id="10305" w:author="mpountou" w:date="2021-02-13T19:03:00Z">
        <w:r w:rsidR="007A7341" w:rsidRPr="004344EE">
          <w:rPr>
            <w:szCs w:val="22"/>
          </w:rPr>
          <w:t xml:space="preserve">αναφορικά με το υβριδικό μοντέλο προτάσεων ίσης ψήφου </w:t>
        </w:r>
      </w:ins>
      <w:ins w:id="10306" w:author="mpountou" w:date="2021-02-13T18:58:00Z">
        <w:r w:rsidR="007A7341" w:rsidRPr="003D063F">
          <w:rPr>
            <w:szCs w:val="22"/>
          </w:rPr>
          <w:t xml:space="preserve">έχει  ρίζα μέσου τετραγωνικού σφάλματος </w:t>
        </w:r>
      </w:ins>
      <w:ins w:id="10307" w:author="mpountou" w:date="2021-02-13T19:03:00Z">
        <w:r w:rsidR="007A7341" w:rsidRPr="003D063F">
          <w:rPr>
            <w:szCs w:val="22"/>
          </w:rPr>
          <w:t>0.83</w:t>
        </w:r>
      </w:ins>
      <w:ins w:id="10308" w:author="mpountou" w:date="2021-02-13T18:58:00Z">
        <w:r w:rsidR="007A7341" w:rsidRPr="000E7F76">
          <w:rPr>
            <w:szCs w:val="22"/>
            <w:rPrChange w:id="10309" w:author="mpountou" w:date="2021-02-13T19:07:00Z">
              <w:rPr/>
            </w:rPrChange>
          </w:rPr>
          <w:t xml:space="preserve"> και μέσο απόλυτο σφάλμα 0.</w:t>
        </w:r>
      </w:ins>
      <w:ins w:id="10310" w:author="mpountou" w:date="2021-02-13T19:04:00Z">
        <w:r w:rsidR="007A7341" w:rsidRPr="000E7F76">
          <w:rPr>
            <w:szCs w:val="22"/>
            <w:rPrChange w:id="10311" w:author="mpountou" w:date="2021-02-13T19:07:00Z">
              <w:rPr/>
            </w:rPrChange>
          </w:rPr>
          <w:t xml:space="preserve">69 </w:t>
        </w:r>
        <w:r w:rsidR="000E7F76" w:rsidRPr="000E7F76">
          <w:rPr>
            <w:szCs w:val="22"/>
            <w:rPrChange w:id="10312" w:author="mpountou" w:date="2021-02-13T19:07:00Z">
              <w:rPr/>
            </w:rPrChange>
          </w:rPr>
          <w:t>ενώ το υβριδικό μοντέλο γραμμικής παλινδρόμησης πετυχαίνει ρίζα μέσου τετραγωνικού σφάλματος είναι 0,81 και μέσο απόλυτο σφάλμα από 0.67</w:t>
        </w:r>
      </w:ins>
      <w:ins w:id="10313" w:author="mpountou" w:date="2021-02-13T18:58:00Z">
        <w:r w:rsidR="007A7341" w:rsidRPr="000E7F76">
          <w:rPr>
            <w:szCs w:val="22"/>
            <w:rPrChange w:id="10314" w:author="mpountou" w:date="2021-02-13T19:07:00Z">
              <w:rPr/>
            </w:rPrChange>
          </w:rPr>
          <w:t xml:space="preserve"> </w:t>
        </w:r>
        <w:r w:rsidR="007A7341" w:rsidRPr="000E7F76">
          <w:rPr>
            <w:i/>
            <w:szCs w:val="22"/>
            <w:rPrChange w:id="10315" w:author="mpountou" w:date="2021-02-13T19:07:00Z">
              <w:rPr>
                <w:i/>
              </w:rPr>
            </w:rPrChange>
          </w:rPr>
          <w:t>(</w:t>
        </w:r>
      </w:ins>
      <w:ins w:id="10316" w:author="mpountou" w:date="2021-02-13T19:07:00Z">
        <w:r w:rsidR="000E7F76" w:rsidRPr="00365999">
          <w:rPr>
            <w:i/>
            <w:szCs w:val="22"/>
          </w:rPr>
          <w:fldChar w:fldCharType="begin"/>
        </w:r>
        <w:r w:rsidR="000E7F76" w:rsidRPr="000E7F76">
          <w:rPr>
            <w:i/>
            <w:szCs w:val="22"/>
            <w:rPrChange w:id="10317" w:author="mpountou" w:date="2021-02-13T19:07:00Z">
              <w:rPr>
                <w:i/>
              </w:rPr>
            </w:rPrChange>
          </w:rPr>
          <w:instrText xml:space="preserve"> REF _Ref64135638 \h </w:instrText>
        </w:r>
      </w:ins>
      <w:r w:rsidR="000E7F76" w:rsidRPr="000E7F76">
        <w:rPr>
          <w:i/>
          <w:szCs w:val="22"/>
        </w:rPr>
        <w:instrText xml:space="preserve"> \* MERGEFORMAT </w:instrText>
      </w:r>
      <w:r w:rsidR="000E7F76" w:rsidRPr="00365999">
        <w:rPr>
          <w:i/>
          <w:szCs w:val="22"/>
        </w:rPr>
      </w:r>
      <w:r w:rsidR="000E7F76" w:rsidRPr="00365999">
        <w:rPr>
          <w:i/>
          <w:szCs w:val="22"/>
          <w:rPrChange w:id="10318" w:author="mpountou" w:date="2021-02-13T19:07:00Z">
            <w:rPr>
              <w:i/>
              <w:szCs w:val="22"/>
            </w:rPr>
          </w:rPrChange>
        </w:rPr>
        <w:fldChar w:fldCharType="separate"/>
      </w:r>
      <w:ins w:id="10319" w:author="mpountou" w:date="2021-02-14T02:13:00Z">
        <w:r w:rsidR="004344EE" w:rsidRPr="004344EE">
          <w:rPr>
            <w:i/>
            <w:szCs w:val="22"/>
            <w:rPrChange w:id="10320" w:author="mpountou" w:date="2021-02-14T02:13:00Z">
              <w:rPr>
                <w:sz w:val="14"/>
                <w:szCs w:val="14"/>
              </w:rPr>
            </w:rPrChange>
          </w:rPr>
          <w:t xml:space="preserve">Εικόνα </w:t>
        </w:r>
        <w:r w:rsidR="004344EE" w:rsidRPr="004344EE">
          <w:rPr>
            <w:i/>
            <w:noProof/>
            <w:szCs w:val="22"/>
            <w:rPrChange w:id="10321" w:author="mpountou" w:date="2021-02-14T02:13:00Z">
              <w:rPr>
                <w:b/>
                <w:noProof/>
                <w:sz w:val="14"/>
                <w:szCs w:val="14"/>
              </w:rPr>
            </w:rPrChange>
          </w:rPr>
          <w:t>65</w:t>
        </w:r>
      </w:ins>
      <w:ins w:id="10322" w:author="mpountou" w:date="2021-02-13T19:07:00Z">
        <w:r w:rsidR="000E7F76" w:rsidRPr="00365999">
          <w:rPr>
            <w:i/>
            <w:szCs w:val="22"/>
          </w:rPr>
          <w:fldChar w:fldCharType="end"/>
        </w:r>
      </w:ins>
      <w:ins w:id="10323" w:author="mpountou" w:date="2021-02-13T18:58:00Z">
        <w:r w:rsidR="007A7341" w:rsidRPr="00C908A5">
          <w:rPr>
            <w:i/>
            <w:szCs w:val="22"/>
          </w:rPr>
          <w:t>).</w:t>
        </w:r>
      </w:ins>
    </w:p>
    <w:p w14:paraId="73E1EEB5" w14:textId="5AD851DF" w:rsidR="00866A9D" w:rsidRPr="00866A9D" w:rsidRDefault="00866A9D" w:rsidP="00866A9D">
      <w:pPr>
        <w:rPr>
          <w:ins w:id="10324" w:author="mpountou" w:date="2021-02-13T19:07:00Z"/>
        </w:rPr>
      </w:pPr>
      <w:ins w:id="10325" w:author="mpountou" w:date="2021-02-13T19:08:00Z">
        <w:r>
          <w:t>Ένα</w:t>
        </w:r>
      </w:ins>
      <w:ins w:id="10326" w:author="mpountou" w:date="2021-02-13T18:58:00Z">
        <w:r>
          <w:t xml:space="preserve"> </w:t>
        </w:r>
      </w:ins>
      <w:ins w:id="10327" w:author="mpountou" w:date="2021-02-13T19:09:00Z">
        <w:r>
          <w:t>συμπέρασμα</w:t>
        </w:r>
      </w:ins>
      <w:ins w:id="10328" w:author="mpountou" w:date="2021-02-13T18:58:00Z">
        <w:r>
          <w:t xml:space="preserve"> που προκύπτει </w:t>
        </w:r>
      </w:ins>
      <w:ins w:id="10329" w:author="mpountou" w:date="2021-02-13T19:09:00Z">
        <w:r>
          <w:t>παρατηρώντας</w:t>
        </w:r>
      </w:ins>
      <w:ins w:id="10330" w:author="mpountou" w:date="2021-02-13T19:08:00Z">
        <w:r>
          <w:t xml:space="preserve"> το</w:t>
        </w:r>
      </w:ins>
      <w:ins w:id="10331" w:author="mpountou" w:date="2021-02-13T19:07:00Z">
        <w:r w:rsidRPr="00866A9D">
          <w:t xml:space="preserve"> σφάλμα για</w:t>
        </w:r>
        <w:r>
          <w:t xml:space="preserve"> όλα τα σύνολα δεδομένων </w:t>
        </w:r>
      </w:ins>
      <w:ins w:id="10332" w:author="mpountou" w:date="2021-02-13T19:09:00Z">
        <w:r>
          <w:t>είναι</w:t>
        </w:r>
      </w:ins>
      <w:ins w:id="10333" w:author="mpountou" w:date="2021-02-13T19:08:00Z">
        <w:r>
          <w:t xml:space="preserve"> πως τελικά το</w:t>
        </w:r>
      </w:ins>
      <w:ins w:id="10334" w:author="mpountou" w:date="2021-02-13T19:07:00Z">
        <w:r>
          <w:t xml:space="preserve"> υβριδικ</w:t>
        </w:r>
      </w:ins>
      <w:ins w:id="10335" w:author="mpountou" w:date="2021-02-13T19:08:00Z">
        <w:r>
          <w:t>ό σύστημα</w:t>
        </w:r>
      </w:ins>
      <w:ins w:id="10336" w:author="mpountou" w:date="2021-02-13T19:07:00Z">
        <w:r w:rsidRPr="00866A9D">
          <w:t xml:space="preserve"> μέσω γραμμικής παλινδρόμησης </w:t>
        </w:r>
      </w:ins>
      <w:ins w:id="10337" w:author="mpountou" w:date="2021-02-13T19:08:00Z">
        <w:r w:rsidRPr="00866A9D">
          <w:rPr>
            <w:rPrChange w:id="10338" w:author="mpountou" w:date="2021-02-13T19:09:00Z">
              <w:rPr>
                <w:b/>
                <w:u w:val="single"/>
              </w:rPr>
            </w:rPrChange>
          </w:rPr>
          <w:t>πετυχαίνει</w:t>
        </w:r>
      </w:ins>
      <w:ins w:id="10339" w:author="mpountou" w:date="2021-02-13T19:07:00Z">
        <w:r w:rsidRPr="00866A9D">
          <w:rPr>
            <w:rPrChange w:id="10340" w:author="mpountou" w:date="2021-02-13T19:09:00Z">
              <w:rPr>
                <w:b/>
                <w:u w:val="single"/>
              </w:rPr>
            </w:rPrChange>
          </w:rPr>
          <w:t xml:space="preserve"> μικρότερό</w:t>
        </w:r>
      </w:ins>
      <w:ins w:id="10341" w:author="mpountou" w:date="2021-02-13T19:08:00Z">
        <w:r w:rsidRPr="00866A9D">
          <w:rPr>
            <w:rPrChange w:id="10342" w:author="mpountou" w:date="2021-02-13T19:09:00Z">
              <w:rPr>
                <w:b/>
                <w:u w:val="single"/>
              </w:rPr>
            </w:rPrChange>
          </w:rPr>
          <w:t xml:space="preserve"> σφάλμα</w:t>
        </w:r>
      </w:ins>
      <w:ins w:id="10343" w:author="mpountou" w:date="2021-02-13T19:07:00Z">
        <w:r w:rsidRPr="00866A9D">
          <w:t xml:space="preserve"> του  υβριδικό σύστημα ίσης ψήφου.</w:t>
        </w:r>
      </w:ins>
    </w:p>
    <w:p w14:paraId="348A8A16" w14:textId="77FE3BA3" w:rsidR="007A7341" w:rsidDel="00866A9D" w:rsidRDefault="00866A9D" w:rsidP="008760A3">
      <w:pPr>
        <w:rPr>
          <w:del w:id="10344" w:author="mpountou" w:date="2021-02-13T19:09:00Z"/>
        </w:rPr>
      </w:pPr>
      <w:ins w:id="10345" w:author="mpountou" w:date="2021-02-13T19:09:00Z">
        <w:r>
          <w:t xml:space="preserve">Επιπλέον, </w:t>
        </w:r>
      </w:ins>
      <w:ins w:id="10346" w:author="mpountou" w:date="2021-02-13T18:58:00Z">
        <w:r w:rsidR="007A7341" w:rsidRPr="007A7341">
          <w:t xml:space="preserve">από τις επιδόσεις των συνόλων </w:t>
        </w:r>
        <w:r w:rsidR="007A7341" w:rsidRPr="007A7341">
          <w:rPr>
            <w:lang w:val="en-US"/>
          </w:rPr>
          <w:t>data</w:t>
        </w:r>
        <w:r w:rsidR="007A7341" w:rsidRPr="007A7341">
          <w:t xml:space="preserve">30 και </w:t>
        </w:r>
        <w:r w:rsidR="007A7341" w:rsidRPr="007A7341">
          <w:rPr>
            <w:lang w:val="en-US"/>
          </w:rPr>
          <w:t>data</w:t>
        </w:r>
        <w:r w:rsidR="007A7341" w:rsidRPr="007A7341">
          <w:t xml:space="preserve">60 </w:t>
        </w:r>
      </w:ins>
      <w:ins w:id="10347" w:author="mpountou" w:date="2021-02-13T19:10:00Z">
        <w:r>
          <w:t xml:space="preserve">(αναφορικά με το υβριδικό μοντέλο γραμμικής παλινδρόμησης) </w:t>
        </w:r>
      </w:ins>
      <w:ins w:id="10348" w:author="mpountou" w:date="2021-02-13T19:09:00Z">
        <w:r>
          <w:t>φαίνεται</w:t>
        </w:r>
      </w:ins>
      <w:ins w:id="10349" w:author="mpountou" w:date="2021-02-13T18:58:00Z">
        <w:r w:rsidR="007A7341" w:rsidRPr="007A7341">
          <w:t xml:space="preserve"> ότι με την αύξηση 30% των κριτικών προκαλούνται θετικές</w:t>
        </w:r>
        <w:r w:rsidR="007A7341" w:rsidRPr="007A7341">
          <w:rPr>
            <w:b/>
          </w:rPr>
          <w:t xml:space="preserve"> </w:t>
        </w:r>
        <w:r w:rsidR="007A7341" w:rsidRPr="007A7341">
          <w:t>επιδράσεις στα ζητήματα σφάλματος αφού έχουμε βελτίωση του ελάχιστου</w:t>
        </w:r>
        <w:r>
          <w:t xml:space="preserve"> τετραγωνικού σφάλματος από 2.</w:t>
        </w:r>
      </w:ins>
      <w:ins w:id="10350" w:author="mpountou" w:date="2021-02-13T19:11:00Z">
        <w:r>
          <w:t>31</w:t>
        </w:r>
      </w:ins>
      <w:ins w:id="10351" w:author="mpountou" w:date="2021-02-13T18:58:00Z">
        <w:r>
          <w:t xml:space="preserve"> σε 1.</w:t>
        </w:r>
      </w:ins>
      <w:ins w:id="10352" w:author="mpountou" w:date="2021-02-13T19:11:00Z">
        <w:r>
          <w:t>99</w:t>
        </w:r>
      </w:ins>
      <w:ins w:id="10353" w:author="mpountou" w:date="2021-02-13T18:58:00Z">
        <w:r w:rsidR="007A7341" w:rsidRPr="007A7341">
          <w:t xml:space="preserve"> και του μέσου απόλυ</w:t>
        </w:r>
        <w:r>
          <w:t>του σφάλματος από 1.</w:t>
        </w:r>
      </w:ins>
      <w:ins w:id="10354" w:author="mpountou" w:date="2021-02-13T19:11:00Z">
        <w:r>
          <w:t>84</w:t>
        </w:r>
      </w:ins>
      <w:ins w:id="10355" w:author="mpountou" w:date="2021-02-13T18:58:00Z">
        <w:r>
          <w:t xml:space="preserve"> σε 1.54.</w:t>
        </w:r>
      </w:ins>
    </w:p>
    <w:p w14:paraId="478DDBE0" w14:textId="77777777" w:rsidR="00866A9D" w:rsidRPr="00191080" w:rsidRDefault="00866A9D" w:rsidP="00191080">
      <w:pPr>
        <w:rPr>
          <w:ins w:id="10356" w:author="mpountou" w:date="2021-02-13T19:09:00Z"/>
        </w:rPr>
      </w:pPr>
    </w:p>
    <w:p w14:paraId="59488D97" w14:textId="3B62A4E6" w:rsidR="00144692" w:rsidRPr="000A3CF6" w:rsidDel="00866A9D" w:rsidRDefault="000A3CF6" w:rsidP="00144692">
      <w:pPr>
        <w:rPr>
          <w:del w:id="10357" w:author="mpountou" w:date="2021-02-13T19:09:00Z"/>
        </w:rPr>
      </w:pPr>
      <w:del w:id="10358" w:author="mpountou" w:date="2021-02-13T19:09:00Z">
        <w:r w:rsidDel="00866A9D">
          <w:delText xml:space="preserve">Συγκρίνοντας τα σετ δεδομένων </w:delText>
        </w:r>
        <w:r w:rsidDel="00866A9D">
          <w:rPr>
            <w:lang w:val="en-US"/>
          </w:rPr>
          <w:delText>data</w:delText>
        </w:r>
        <w:r w:rsidRPr="000A3CF6" w:rsidDel="00866A9D">
          <w:delText xml:space="preserve">30 </w:delText>
        </w:r>
        <w:r w:rsidDel="00866A9D">
          <w:delText xml:space="preserve">με </w:delText>
        </w:r>
        <w:r w:rsidDel="00866A9D">
          <w:rPr>
            <w:lang w:val="en-US"/>
          </w:rPr>
          <w:delText>data</w:delText>
        </w:r>
        <w:r w:rsidRPr="000A3CF6" w:rsidDel="00866A9D">
          <w:delText xml:space="preserve">60 </w:delText>
        </w:r>
        <w:r w:rsidDel="00866A9D">
          <w:delText>βλέπουμε πως η αύξηση 30% των αξιολογήσεων έχει θετική επίδραση</w:delText>
        </w:r>
      </w:del>
      <w:ins w:id="10359" w:author="Sotirios Filippos Tsarouchis" w:date="2021-02-10T15:26:00Z">
        <w:del w:id="10360" w:author="mpountou" w:date="2021-02-13T19:09:00Z">
          <w:r w:rsidR="00947B4E" w:rsidDel="00866A9D">
            <w:delText>.</w:delText>
          </w:r>
        </w:del>
      </w:ins>
    </w:p>
    <w:p w14:paraId="4F6CC48E" w14:textId="421F5635" w:rsidR="00191080" w:rsidDel="00866A9D" w:rsidRDefault="000A3CF6" w:rsidP="00144692">
      <w:pPr>
        <w:rPr>
          <w:del w:id="10361" w:author="mpountou" w:date="2021-02-13T19:09:00Z"/>
        </w:rPr>
      </w:pPr>
      <w:del w:id="10362" w:author="mpountou" w:date="2021-02-13T19:09:00Z">
        <w:r w:rsidDel="00866A9D">
          <w:delText xml:space="preserve">Για το σύνολο δεδομένων </w:delText>
        </w:r>
        <w:r w:rsidDel="00866A9D">
          <w:rPr>
            <w:lang w:val="en-US"/>
          </w:rPr>
          <w:delText>movielens</w:delText>
        </w:r>
        <w:r w:rsidRPr="000A3CF6" w:rsidDel="00866A9D">
          <w:delText>-100</w:delText>
        </w:r>
        <w:r w:rsidDel="00866A9D">
          <w:rPr>
            <w:lang w:val="en-US"/>
          </w:rPr>
          <w:delText>k</w:delText>
        </w:r>
        <w:r w:rsidDel="00866A9D">
          <w:delText xml:space="preserve"> τα αποτελέσματα είναι εξίσου ικανοποιητικά αφού η ρίζα του μέσω τετραγωνικού σφάλματος βγήκε καλύτερα απ’ όλες τις υλοποιήσεις μια-μια </w:delText>
        </w:r>
        <w:commentRangeStart w:id="10363"/>
        <w:r w:rsidDel="00866A9D">
          <w:delText>ξεχωριστά</w:delText>
        </w:r>
        <w:commentRangeEnd w:id="10363"/>
        <w:r w:rsidR="00947B4E" w:rsidDel="00866A9D">
          <w:rPr>
            <w:rStyle w:val="ad"/>
          </w:rPr>
          <w:commentReference w:id="10363"/>
        </w:r>
      </w:del>
      <w:ins w:id="10364" w:author="Sotirios Filippos Tsarouchis" w:date="2021-02-10T15:26:00Z">
        <w:del w:id="10365" w:author="mpountou" w:date="2021-02-13T19:09:00Z">
          <w:r w:rsidR="00947B4E" w:rsidDel="00866A9D">
            <w:delText>.</w:delText>
          </w:r>
        </w:del>
      </w:ins>
    </w:p>
    <w:p w14:paraId="1ABD483D" w14:textId="77777777" w:rsidR="008760A3" w:rsidRPr="008760A3" w:rsidRDefault="008760A3" w:rsidP="008760A3"/>
    <w:p w14:paraId="6A891F07" w14:textId="77777777"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14:paraId="29784BB3" w14:textId="77777777" w:rsidR="00A45C7F" w:rsidRDefault="006C5C2F" w:rsidP="000A3CF6">
      <w:pPr>
        <w:jc w:val="center"/>
        <w:rPr>
          <w:lang w:val="en-US"/>
        </w:rPr>
      </w:pPr>
      <w:r>
        <w:rPr>
          <w:noProof/>
          <w:lang w:eastAsia="el-GR"/>
        </w:rPr>
        <w:drawing>
          <wp:inline distT="0" distB="0" distL="0" distR="0" wp14:anchorId="1CCC19D4" wp14:editId="75A20BFD">
            <wp:extent cx="5677200" cy="252000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200" cy="2520000"/>
                    </a:xfrm>
                    <a:prstGeom prst="rect">
                      <a:avLst/>
                    </a:prstGeom>
                  </pic:spPr>
                </pic:pic>
              </a:graphicData>
            </a:graphic>
          </wp:inline>
        </w:drawing>
      </w:r>
    </w:p>
    <w:p w14:paraId="06FCEB0C" w14:textId="255261F0" w:rsidR="008A565D" w:rsidRDefault="002218BC" w:rsidP="00ED345B">
      <w:pPr>
        <w:pStyle w:val="aa"/>
        <w:jc w:val="center"/>
        <w:rPr>
          <w:sz w:val="14"/>
          <w:szCs w:val="14"/>
        </w:rPr>
      </w:pPr>
      <w:bookmarkStart w:id="10366" w:name="_Ref64135626"/>
      <w:bookmarkStart w:id="10367" w:name="_Toc61618667"/>
      <w:bookmarkStart w:id="10368" w:name="_Toc62231484"/>
      <w:bookmarkStart w:id="10369" w:name="_Toc63089790"/>
      <w:bookmarkStart w:id="10370" w:name="_Toc63089866"/>
      <w:bookmarkStart w:id="10371" w:name="_Toc63885476"/>
      <w:bookmarkStart w:id="10372" w:name="_Toc64223228"/>
      <w:r w:rsidRPr="00EC7B21">
        <w:rPr>
          <w:b/>
          <w:sz w:val="14"/>
          <w:szCs w:val="14"/>
          <w:rPrChange w:id="10373" w:author="mpountou" w:date="2021-02-10T22:39:00Z">
            <w:rPr>
              <w:sz w:val="14"/>
              <w:szCs w:val="14"/>
            </w:rPr>
          </w:rPrChange>
        </w:rPr>
        <w:t xml:space="preserve">Εικόνα </w:t>
      </w:r>
      <w:r w:rsidR="00CA5334" w:rsidRPr="00EC7B21">
        <w:rPr>
          <w:b/>
          <w:sz w:val="14"/>
          <w:szCs w:val="14"/>
          <w:rPrChange w:id="10374" w:author="mpountou" w:date="2021-02-10T22:39:00Z">
            <w:rPr>
              <w:sz w:val="14"/>
              <w:szCs w:val="14"/>
            </w:rPr>
          </w:rPrChange>
        </w:rPr>
        <w:fldChar w:fldCharType="begin"/>
      </w:r>
      <w:r w:rsidR="00CA5334" w:rsidRPr="00EC7B21">
        <w:rPr>
          <w:b/>
          <w:sz w:val="14"/>
          <w:szCs w:val="14"/>
          <w:rPrChange w:id="10375" w:author="mpountou" w:date="2021-02-10T22:39:00Z">
            <w:rPr>
              <w:sz w:val="14"/>
              <w:szCs w:val="14"/>
            </w:rPr>
          </w:rPrChange>
        </w:rPr>
        <w:instrText xml:space="preserve"> SEQ Εικόνα \* ARABIC </w:instrText>
      </w:r>
      <w:r w:rsidR="00CA5334" w:rsidRPr="00EC7B21">
        <w:rPr>
          <w:b/>
          <w:sz w:val="14"/>
          <w:szCs w:val="14"/>
          <w:rPrChange w:id="10376" w:author="mpountou" w:date="2021-02-10T22:39:00Z">
            <w:rPr>
              <w:noProof/>
              <w:sz w:val="14"/>
              <w:szCs w:val="14"/>
            </w:rPr>
          </w:rPrChange>
        </w:rPr>
        <w:fldChar w:fldCharType="separate"/>
      </w:r>
      <w:ins w:id="10377" w:author="mpountou" w:date="2021-02-14T02:13:00Z">
        <w:r w:rsidR="004344EE">
          <w:rPr>
            <w:b/>
            <w:noProof/>
            <w:sz w:val="14"/>
            <w:szCs w:val="14"/>
          </w:rPr>
          <w:t>63</w:t>
        </w:r>
      </w:ins>
      <w:del w:id="10378" w:author="mpountou" w:date="2021-02-12T21:41:00Z">
        <w:r w:rsidR="005F634F" w:rsidRPr="00EC7B21" w:rsidDel="00E6746E">
          <w:rPr>
            <w:b/>
            <w:noProof/>
            <w:sz w:val="14"/>
            <w:szCs w:val="14"/>
            <w:rPrChange w:id="10379" w:author="mpountou" w:date="2021-02-10T22:39:00Z">
              <w:rPr>
                <w:noProof/>
                <w:sz w:val="14"/>
                <w:szCs w:val="14"/>
              </w:rPr>
            </w:rPrChange>
          </w:rPr>
          <w:delText>61</w:delText>
        </w:r>
      </w:del>
      <w:r w:rsidR="00CA5334" w:rsidRPr="00EC7B21">
        <w:rPr>
          <w:b/>
          <w:noProof/>
          <w:sz w:val="14"/>
          <w:szCs w:val="14"/>
          <w:rPrChange w:id="10380" w:author="mpountou" w:date="2021-02-10T22:39:00Z">
            <w:rPr>
              <w:noProof/>
              <w:sz w:val="14"/>
              <w:szCs w:val="14"/>
            </w:rPr>
          </w:rPrChange>
        </w:rPr>
        <w:fldChar w:fldCharType="end"/>
      </w:r>
      <w:bookmarkEnd w:id="10366"/>
      <w:r w:rsidRPr="000A3CF6">
        <w:rPr>
          <w:sz w:val="14"/>
          <w:szCs w:val="14"/>
        </w:rPr>
        <w:t xml:space="preserve"> </w:t>
      </w:r>
      <w:ins w:id="10381" w:author="mpountou" w:date="2021-02-10T22:39:00Z">
        <w:r w:rsidR="00EC7B21" w:rsidRPr="00EC7B21">
          <w:rPr>
            <w:sz w:val="14"/>
            <w:szCs w:val="14"/>
            <w:rPrChange w:id="10382" w:author="mpountou" w:date="2021-02-10T22:39:00Z">
              <w:rPr>
                <w:sz w:val="14"/>
                <w:szCs w:val="14"/>
                <w:lang w:val="en-US"/>
              </w:rPr>
            </w:rPrChange>
          </w:rPr>
          <w:t xml:space="preserve">- </w:t>
        </w:r>
      </w:ins>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10367"/>
      <w:bookmarkEnd w:id="10368"/>
      <w:bookmarkEnd w:id="10369"/>
      <w:bookmarkEnd w:id="10370"/>
      <w:bookmarkEnd w:id="10371"/>
      <w:bookmarkEnd w:id="10372"/>
    </w:p>
    <w:p w14:paraId="2FD1D6BF" w14:textId="501937B2" w:rsidR="000A3CF6" w:rsidRDefault="000A3CF6" w:rsidP="000A3CF6">
      <w:pPr>
        <w:rPr>
          <w:ins w:id="10383" w:author="mpountou" w:date="2021-02-13T19:09:00Z"/>
        </w:rPr>
      </w:pPr>
    </w:p>
    <w:p w14:paraId="727A92A9" w14:textId="389431F9" w:rsidR="00866A9D" w:rsidRDefault="00866A9D" w:rsidP="000A3CF6">
      <w:pPr>
        <w:rPr>
          <w:ins w:id="10384" w:author="mpountou" w:date="2021-02-13T19:09:00Z"/>
        </w:rPr>
      </w:pPr>
    </w:p>
    <w:p w14:paraId="284DE9D0" w14:textId="77777777" w:rsidR="00866A9D" w:rsidRPr="000A3CF6" w:rsidRDefault="00866A9D" w:rsidP="000A3CF6"/>
    <w:p w14:paraId="20281762" w14:textId="77777777"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14:paraId="3D15D4B5" w14:textId="77777777" w:rsidR="00802B41" w:rsidRPr="00802B41" w:rsidRDefault="0091282F" w:rsidP="000A3CF6">
      <w:pPr>
        <w:jc w:val="center"/>
      </w:pPr>
      <w:r>
        <w:rPr>
          <w:noProof/>
          <w:lang w:eastAsia="el-GR"/>
        </w:rPr>
        <w:drawing>
          <wp:inline distT="0" distB="0" distL="0" distR="0" wp14:anchorId="08D129A9" wp14:editId="24F2EA1C">
            <wp:extent cx="5756400" cy="2520000"/>
            <wp:effectExtent l="0" t="0" r="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400" cy="2520000"/>
                    </a:xfrm>
                    <a:prstGeom prst="rect">
                      <a:avLst/>
                    </a:prstGeom>
                  </pic:spPr>
                </pic:pic>
              </a:graphicData>
            </a:graphic>
          </wp:inline>
        </w:drawing>
      </w:r>
    </w:p>
    <w:p w14:paraId="098DEFE2" w14:textId="4010EF63" w:rsidR="00472561" w:rsidRDefault="000A3CF6" w:rsidP="000A3CF6">
      <w:pPr>
        <w:pStyle w:val="aa"/>
        <w:jc w:val="center"/>
        <w:rPr>
          <w:sz w:val="14"/>
          <w:szCs w:val="14"/>
        </w:rPr>
      </w:pPr>
      <w:bookmarkStart w:id="10385" w:name="_Ref64135634"/>
      <w:bookmarkStart w:id="10386" w:name="_Toc63089791"/>
      <w:bookmarkStart w:id="10387" w:name="_Toc63089867"/>
      <w:bookmarkStart w:id="10388" w:name="_Toc63885477"/>
      <w:bookmarkStart w:id="10389" w:name="_Toc64223229"/>
      <w:r w:rsidRPr="00EC7B21">
        <w:rPr>
          <w:b/>
          <w:sz w:val="14"/>
          <w:szCs w:val="14"/>
          <w:rPrChange w:id="10390" w:author="mpountou" w:date="2021-02-10T22:39:00Z">
            <w:rPr>
              <w:sz w:val="14"/>
              <w:szCs w:val="14"/>
            </w:rPr>
          </w:rPrChange>
        </w:rPr>
        <w:t xml:space="preserve">Εικόνα </w:t>
      </w:r>
      <w:r w:rsidRPr="00EC7B21">
        <w:rPr>
          <w:b/>
          <w:sz w:val="14"/>
          <w:szCs w:val="14"/>
          <w:rPrChange w:id="10391" w:author="mpountou" w:date="2021-02-10T22:39:00Z">
            <w:rPr>
              <w:sz w:val="14"/>
              <w:szCs w:val="14"/>
            </w:rPr>
          </w:rPrChange>
        </w:rPr>
        <w:fldChar w:fldCharType="begin"/>
      </w:r>
      <w:r w:rsidRPr="00EC7B21">
        <w:rPr>
          <w:b/>
          <w:sz w:val="14"/>
          <w:szCs w:val="14"/>
          <w:rPrChange w:id="10392" w:author="mpountou" w:date="2021-02-10T22:39:00Z">
            <w:rPr>
              <w:sz w:val="14"/>
              <w:szCs w:val="14"/>
            </w:rPr>
          </w:rPrChange>
        </w:rPr>
        <w:instrText xml:space="preserve"> SEQ Εικόνα \* ARABIC </w:instrText>
      </w:r>
      <w:r w:rsidRPr="00EC7B21">
        <w:rPr>
          <w:b/>
          <w:sz w:val="14"/>
          <w:szCs w:val="14"/>
          <w:rPrChange w:id="10393" w:author="mpountou" w:date="2021-02-10T22:39:00Z">
            <w:rPr>
              <w:sz w:val="14"/>
              <w:szCs w:val="14"/>
            </w:rPr>
          </w:rPrChange>
        </w:rPr>
        <w:fldChar w:fldCharType="separate"/>
      </w:r>
      <w:ins w:id="10394" w:author="mpountou" w:date="2021-02-14T02:13:00Z">
        <w:r w:rsidR="004344EE">
          <w:rPr>
            <w:b/>
            <w:noProof/>
            <w:sz w:val="14"/>
            <w:szCs w:val="14"/>
          </w:rPr>
          <w:t>64</w:t>
        </w:r>
      </w:ins>
      <w:del w:id="10395" w:author="mpountou" w:date="2021-02-12T21:41:00Z">
        <w:r w:rsidR="005F634F" w:rsidRPr="00EC7B21" w:rsidDel="00E6746E">
          <w:rPr>
            <w:b/>
            <w:noProof/>
            <w:sz w:val="14"/>
            <w:szCs w:val="14"/>
            <w:rPrChange w:id="10396" w:author="mpountou" w:date="2021-02-10T22:39:00Z">
              <w:rPr>
                <w:noProof/>
                <w:sz w:val="14"/>
                <w:szCs w:val="14"/>
              </w:rPr>
            </w:rPrChange>
          </w:rPr>
          <w:delText>62</w:delText>
        </w:r>
      </w:del>
      <w:r w:rsidRPr="00EC7B21">
        <w:rPr>
          <w:b/>
          <w:sz w:val="14"/>
          <w:szCs w:val="14"/>
          <w:rPrChange w:id="10397" w:author="mpountou" w:date="2021-02-10T22:39:00Z">
            <w:rPr>
              <w:sz w:val="14"/>
              <w:szCs w:val="14"/>
            </w:rPr>
          </w:rPrChange>
        </w:rPr>
        <w:fldChar w:fldCharType="end"/>
      </w:r>
      <w:bookmarkEnd w:id="10385"/>
      <w:r w:rsidRPr="000A3CF6">
        <w:rPr>
          <w:sz w:val="14"/>
          <w:szCs w:val="14"/>
        </w:rPr>
        <w:t xml:space="preserve"> </w:t>
      </w:r>
      <w:ins w:id="10398" w:author="mpountou" w:date="2021-02-10T22:39:00Z">
        <w:r w:rsidR="00EC7B21" w:rsidRPr="00EC7B21">
          <w:rPr>
            <w:sz w:val="14"/>
            <w:szCs w:val="14"/>
            <w:rPrChange w:id="10399" w:author="mpountou" w:date="2021-02-10T22:39:00Z">
              <w:rPr>
                <w:sz w:val="14"/>
                <w:szCs w:val="14"/>
                <w:lang w:val="en-US"/>
              </w:rPr>
            </w:rPrChange>
          </w:rPr>
          <w:t xml:space="preserve">- </w:t>
        </w:r>
      </w:ins>
      <w:r w:rsidRPr="000A3CF6">
        <w:rPr>
          <w:sz w:val="14"/>
          <w:szCs w:val="14"/>
        </w:rPr>
        <w:t>Υλοποίηση Υβριδικού Συστήματος  - Διάγραμμα μετρικών rmse και mae – data30</w:t>
      </w:r>
      <w:bookmarkEnd w:id="10386"/>
      <w:bookmarkEnd w:id="10387"/>
      <w:bookmarkEnd w:id="10388"/>
      <w:bookmarkEnd w:id="10389"/>
    </w:p>
    <w:p w14:paraId="2538798F" w14:textId="43B272F4" w:rsidR="000A3CF6" w:rsidRDefault="000A3CF6" w:rsidP="000A3CF6">
      <w:pPr>
        <w:rPr>
          <w:ins w:id="10400" w:author="mpountou" w:date="2021-02-13T19:12:00Z"/>
        </w:rPr>
      </w:pPr>
    </w:p>
    <w:p w14:paraId="2FF0DCDF" w14:textId="6C1077F8" w:rsidR="004F6C82" w:rsidRDefault="004F6C82" w:rsidP="000A3CF6">
      <w:pPr>
        <w:rPr>
          <w:ins w:id="10401" w:author="mpountou" w:date="2021-02-13T19:12:00Z"/>
        </w:rPr>
      </w:pPr>
    </w:p>
    <w:p w14:paraId="4ED75C87" w14:textId="77777777" w:rsidR="009C671B" w:rsidRPr="000A3CF6" w:rsidRDefault="009C671B" w:rsidP="000A3CF6"/>
    <w:p w14:paraId="029C2F3B" w14:textId="77777777"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14:paraId="3CCC9A77" w14:textId="77777777" w:rsidR="005A39D6" w:rsidRDefault="005A39D6" w:rsidP="000A3CF6">
      <w:pPr>
        <w:pStyle w:val="aa"/>
        <w:jc w:val="center"/>
      </w:pPr>
      <w:r>
        <w:rPr>
          <w:noProof/>
          <w:lang w:eastAsia="el-GR"/>
        </w:rPr>
        <w:drawing>
          <wp:inline distT="0" distB="0" distL="0" distR="0" wp14:anchorId="0BE7B59C" wp14:editId="44CC1796">
            <wp:extent cx="4194000" cy="28800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4000" cy="2880000"/>
                    </a:xfrm>
                    <a:prstGeom prst="rect">
                      <a:avLst/>
                    </a:prstGeom>
                  </pic:spPr>
                </pic:pic>
              </a:graphicData>
            </a:graphic>
          </wp:inline>
        </w:drawing>
      </w:r>
    </w:p>
    <w:p w14:paraId="104E8B45" w14:textId="36D474AE" w:rsidR="000A3CF6" w:rsidRDefault="005A39D6" w:rsidP="00443F5B">
      <w:pPr>
        <w:pStyle w:val="aa"/>
        <w:jc w:val="center"/>
        <w:rPr>
          <w:ins w:id="10402" w:author="mpountou" w:date="2021-02-13T19:12:00Z"/>
          <w:sz w:val="14"/>
          <w:szCs w:val="14"/>
        </w:rPr>
      </w:pPr>
      <w:bookmarkStart w:id="10403" w:name="_Ref64135638"/>
      <w:bookmarkStart w:id="10404" w:name="_Toc61618668"/>
      <w:bookmarkStart w:id="10405" w:name="_Toc62231485"/>
      <w:bookmarkStart w:id="10406" w:name="_Toc63089792"/>
      <w:bookmarkStart w:id="10407" w:name="_Toc63089868"/>
      <w:bookmarkStart w:id="10408" w:name="_Toc63885478"/>
      <w:bookmarkStart w:id="10409" w:name="_Toc64223230"/>
      <w:r w:rsidRPr="00EC7B21">
        <w:rPr>
          <w:b/>
          <w:sz w:val="14"/>
          <w:szCs w:val="14"/>
          <w:rPrChange w:id="10410" w:author="mpountou" w:date="2021-02-10T22:39:00Z">
            <w:rPr>
              <w:sz w:val="14"/>
              <w:szCs w:val="14"/>
            </w:rPr>
          </w:rPrChange>
        </w:rPr>
        <w:t xml:space="preserve">Εικόνα </w:t>
      </w:r>
      <w:r w:rsidR="00CA5334" w:rsidRPr="00EC7B21">
        <w:rPr>
          <w:b/>
          <w:sz w:val="14"/>
          <w:szCs w:val="14"/>
          <w:rPrChange w:id="10411" w:author="mpountou" w:date="2021-02-10T22:39:00Z">
            <w:rPr>
              <w:sz w:val="14"/>
              <w:szCs w:val="14"/>
            </w:rPr>
          </w:rPrChange>
        </w:rPr>
        <w:fldChar w:fldCharType="begin"/>
      </w:r>
      <w:r w:rsidR="00CA5334" w:rsidRPr="00EC7B21">
        <w:rPr>
          <w:b/>
          <w:sz w:val="14"/>
          <w:szCs w:val="14"/>
          <w:rPrChange w:id="10412" w:author="mpountou" w:date="2021-02-10T22:39:00Z">
            <w:rPr>
              <w:sz w:val="14"/>
              <w:szCs w:val="14"/>
            </w:rPr>
          </w:rPrChange>
        </w:rPr>
        <w:instrText xml:space="preserve"> SEQ Εικόνα \* ARABIC </w:instrText>
      </w:r>
      <w:r w:rsidR="00CA5334" w:rsidRPr="00EC7B21">
        <w:rPr>
          <w:b/>
          <w:sz w:val="14"/>
          <w:szCs w:val="14"/>
          <w:rPrChange w:id="10413" w:author="mpountou" w:date="2021-02-10T22:39:00Z">
            <w:rPr>
              <w:noProof/>
              <w:sz w:val="14"/>
              <w:szCs w:val="14"/>
            </w:rPr>
          </w:rPrChange>
        </w:rPr>
        <w:fldChar w:fldCharType="separate"/>
      </w:r>
      <w:ins w:id="10414" w:author="mpountou" w:date="2021-02-14T02:13:00Z">
        <w:r w:rsidR="004344EE">
          <w:rPr>
            <w:b/>
            <w:noProof/>
            <w:sz w:val="14"/>
            <w:szCs w:val="14"/>
          </w:rPr>
          <w:t>65</w:t>
        </w:r>
      </w:ins>
      <w:del w:id="10415" w:author="mpountou" w:date="2021-02-12T21:41:00Z">
        <w:r w:rsidR="005F634F" w:rsidRPr="00EC7B21" w:rsidDel="00E6746E">
          <w:rPr>
            <w:b/>
            <w:noProof/>
            <w:sz w:val="14"/>
            <w:szCs w:val="14"/>
            <w:rPrChange w:id="10416" w:author="mpountou" w:date="2021-02-10T22:39:00Z">
              <w:rPr>
                <w:noProof/>
                <w:sz w:val="14"/>
                <w:szCs w:val="14"/>
              </w:rPr>
            </w:rPrChange>
          </w:rPr>
          <w:delText>63</w:delText>
        </w:r>
      </w:del>
      <w:r w:rsidR="00CA5334" w:rsidRPr="00EC7B21">
        <w:rPr>
          <w:b/>
          <w:noProof/>
          <w:sz w:val="14"/>
          <w:szCs w:val="14"/>
          <w:rPrChange w:id="10417" w:author="mpountou" w:date="2021-02-10T22:39:00Z">
            <w:rPr>
              <w:noProof/>
              <w:sz w:val="14"/>
              <w:szCs w:val="14"/>
            </w:rPr>
          </w:rPrChange>
        </w:rPr>
        <w:fldChar w:fldCharType="end"/>
      </w:r>
      <w:bookmarkEnd w:id="10403"/>
      <w:r w:rsidRPr="000A3CF6">
        <w:rPr>
          <w:sz w:val="14"/>
          <w:szCs w:val="14"/>
        </w:rPr>
        <w:t xml:space="preserve"> </w:t>
      </w:r>
      <w:ins w:id="10418" w:author="mpountou" w:date="2021-02-10T22:39:00Z">
        <w:r w:rsidR="00EC7B21" w:rsidRPr="00EC7B21">
          <w:rPr>
            <w:sz w:val="14"/>
            <w:szCs w:val="14"/>
            <w:rPrChange w:id="10419" w:author="mpountou" w:date="2021-02-10T22:39:00Z">
              <w:rPr>
                <w:sz w:val="14"/>
                <w:szCs w:val="14"/>
                <w:lang w:val="en-US"/>
              </w:rPr>
            </w:rPrChange>
          </w:rPr>
          <w:t xml:space="preserve">- </w:t>
        </w:r>
      </w:ins>
      <w:r w:rsidRPr="000A3CF6">
        <w:rPr>
          <w:sz w:val="14"/>
          <w:szCs w:val="14"/>
        </w:rPr>
        <w:t>Yλοποίηση Υβριδικού Συστήματος  - Διάγραμμα μετρικών rmse και mae – movielens 100K</w:t>
      </w:r>
      <w:bookmarkEnd w:id="10404"/>
      <w:bookmarkEnd w:id="10405"/>
      <w:bookmarkEnd w:id="10406"/>
      <w:bookmarkEnd w:id="10407"/>
      <w:bookmarkEnd w:id="10408"/>
      <w:bookmarkEnd w:id="10409"/>
    </w:p>
    <w:p w14:paraId="03461F43" w14:textId="49547E87" w:rsidR="004F6C82" w:rsidRDefault="004F6C82">
      <w:pPr>
        <w:rPr>
          <w:ins w:id="10420" w:author="mpountou" w:date="2021-02-13T19:12:00Z"/>
        </w:rPr>
        <w:pPrChange w:id="10421" w:author="mpountou" w:date="2021-02-13T19:12:00Z">
          <w:pPr>
            <w:pStyle w:val="aa"/>
            <w:jc w:val="center"/>
          </w:pPr>
        </w:pPrChange>
      </w:pPr>
    </w:p>
    <w:p w14:paraId="4986DE67" w14:textId="77777777" w:rsidR="004F6C82" w:rsidRPr="004F6C82" w:rsidRDefault="004F6C82">
      <w:pPr>
        <w:rPr>
          <w:rPrChange w:id="10422" w:author="mpountou" w:date="2021-02-13T19:12:00Z">
            <w:rPr>
              <w:sz w:val="14"/>
              <w:szCs w:val="14"/>
            </w:rPr>
          </w:rPrChange>
        </w:rPr>
        <w:pPrChange w:id="10423" w:author="mpountou" w:date="2021-02-13T19:12:00Z">
          <w:pPr>
            <w:pStyle w:val="aa"/>
            <w:jc w:val="center"/>
          </w:pPr>
        </w:pPrChange>
      </w:pPr>
    </w:p>
    <w:p w14:paraId="30419DD9" w14:textId="77777777" w:rsidR="006F61C8" w:rsidRPr="00947B4E" w:rsidRDefault="00D630B9" w:rsidP="00D630B9">
      <w:pPr>
        <w:pStyle w:val="3"/>
        <w:rPr>
          <w:b/>
          <w:bCs/>
          <w:rPrChange w:id="10424" w:author="Sotirios Filippos Tsarouchis" w:date="2021-02-10T15:27:00Z">
            <w:rPr/>
          </w:rPrChange>
        </w:rPr>
      </w:pPr>
      <w:bookmarkStart w:id="10425" w:name="_Toc64223451"/>
      <w:r w:rsidRPr="00947B4E">
        <w:rPr>
          <w:b/>
          <w:bCs/>
          <w:rPrChange w:id="10426" w:author="Sotirios Filippos Tsarouchis" w:date="2021-02-10T15:27:00Z">
            <w:rPr/>
          </w:rPrChange>
        </w:rPr>
        <w:t>Κάλυψη και Ποικιλία</w:t>
      </w:r>
      <w:bookmarkEnd w:id="10425"/>
      <w:r w:rsidRPr="00947B4E">
        <w:rPr>
          <w:b/>
          <w:bCs/>
          <w:rPrChange w:id="10427" w:author="Sotirios Filippos Tsarouchis" w:date="2021-02-10T15:27:00Z">
            <w:rPr/>
          </w:rPrChange>
        </w:rPr>
        <w:t xml:space="preserve"> </w:t>
      </w:r>
    </w:p>
    <w:p w14:paraId="6051681E" w14:textId="77777777" w:rsidR="00443F5B" w:rsidRPr="00443F5B" w:rsidRDefault="00443F5B" w:rsidP="00443F5B"/>
    <w:p w14:paraId="646F82BE" w14:textId="744B900F" w:rsidR="00C908A5" w:rsidRPr="00C908A5" w:rsidRDefault="00C908A5" w:rsidP="00C908A5">
      <w:pPr>
        <w:rPr>
          <w:ins w:id="10428" w:author="mpountou" w:date="2021-02-13T19:19:00Z"/>
          <w:i/>
        </w:rPr>
      </w:pPr>
      <w:ins w:id="10429" w:author="mpountou" w:date="2021-02-13T19:19:00Z">
        <w:r w:rsidRPr="00C908A5">
          <w:t xml:space="preserve">Για το σετ δεδομένων </w:t>
        </w:r>
        <w:r w:rsidRPr="00C908A5">
          <w:rPr>
            <w:lang w:val="en-US"/>
          </w:rPr>
          <w:t>data</w:t>
        </w:r>
        <w:r w:rsidRPr="00C908A5">
          <w:t xml:space="preserve">30 φαίνεται ότι από τα μη αξιολογημένα ρούχα βαθμολογήθηκαν θετικά το </w:t>
        </w:r>
      </w:ins>
      <w:ins w:id="10430" w:author="mpountou" w:date="2021-02-13T19:21:00Z">
        <w:r>
          <w:t>39</w:t>
        </w:r>
      </w:ins>
      <w:ins w:id="10431" w:author="mpountou" w:date="2021-02-13T19:19:00Z">
        <w:r w:rsidRPr="00C908A5">
          <w:t xml:space="preserve">% και αρνητικά μόλις το </w:t>
        </w:r>
      </w:ins>
      <w:ins w:id="10432" w:author="mpountou" w:date="2021-02-13T19:21:00Z">
        <w:r>
          <w:t>29</w:t>
        </w:r>
      </w:ins>
      <w:ins w:id="10433" w:author="mpountou" w:date="2021-02-13T19:19:00Z">
        <w:r w:rsidRPr="00C908A5">
          <w:t xml:space="preserve">% συνολικά για όλους τους χρήστες στο </w:t>
        </w:r>
        <w:r w:rsidRPr="00365999">
          <w:rPr>
            <w:szCs w:val="22"/>
          </w:rPr>
          <w:t xml:space="preserve">σύστημα </w:t>
        </w:r>
        <w:r w:rsidRPr="00365999">
          <w:rPr>
            <w:i/>
            <w:szCs w:val="22"/>
          </w:rPr>
          <w:t>(</w:t>
        </w:r>
      </w:ins>
      <w:ins w:id="10434" w:author="mpountou" w:date="2021-02-13T19:23:00Z">
        <w:r w:rsidRPr="00365999">
          <w:rPr>
            <w:i/>
            <w:szCs w:val="22"/>
          </w:rPr>
          <w:fldChar w:fldCharType="begin"/>
        </w:r>
        <w:r w:rsidRPr="00496AB7">
          <w:rPr>
            <w:i/>
            <w:szCs w:val="22"/>
            <w:rPrChange w:id="10435" w:author="mpountou" w:date="2021-02-13T19:26:00Z">
              <w:rPr>
                <w:i/>
              </w:rPr>
            </w:rPrChange>
          </w:rPr>
          <w:instrText xml:space="preserve"> REF _Ref64136651 \h </w:instrText>
        </w:r>
      </w:ins>
      <w:r w:rsidR="00496AB7" w:rsidRPr="00496AB7">
        <w:rPr>
          <w:i/>
          <w:szCs w:val="22"/>
        </w:rPr>
        <w:instrText xml:space="preserve"> \* MERGEFORMAT </w:instrText>
      </w:r>
      <w:r w:rsidRPr="00365999">
        <w:rPr>
          <w:i/>
          <w:szCs w:val="22"/>
        </w:rPr>
      </w:r>
      <w:r w:rsidRPr="00365999">
        <w:rPr>
          <w:i/>
          <w:szCs w:val="22"/>
          <w:rPrChange w:id="10436" w:author="mpountou" w:date="2021-02-13T19:26:00Z">
            <w:rPr>
              <w:i/>
              <w:szCs w:val="22"/>
            </w:rPr>
          </w:rPrChange>
        </w:rPr>
        <w:fldChar w:fldCharType="separate"/>
      </w:r>
      <w:ins w:id="10437" w:author="mpountou" w:date="2021-02-14T02:13:00Z">
        <w:r w:rsidR="004344EE" w:rsidRPr="004344EE">
          <w:rPr>
            <w:i/>
            <w:szCs w:val="22"/>
            <w:rPrChange w:id="10438" w:author="mpountou" w:date="2021-02-14T02:13:00Z">
              <w:rPr>
                <w:sz w:val="14"/>
                <w:szCs w:val="14"/>
              </w:rPr>
            </w:rPrChange>
          </w:rPr>
          <w:t xml:space="preserve">Εικόνα </w:t>
        </w:r>
        <w:r w:rsidR="004344EE" w:rsidRPr="004344EE">
          <w:rPr>
            <w:i/>
            <w:noProof/>
            <w:szCs w:val="22"/>
            <w:rPrChange w:id="10439" w:author="mpountou" w:date="2021-02-14T02:13:00Z">
              <w:rPr>
                <w:b/>
                <w:noProof/>
                <w:sz w:val="14"/>
                <w:szCs w:val="14"/>
              </w:rPr>
            </w:rPrChange>
          </w:rPr>
          <w:t>66</w:t>
        </w:r>
      </w:ins>
      <w:ins w:id="10440" w:author="mpountou" w:date="2021-02-13T19:23:00Z">
        <w:r w:rsidRPr="00365999">
          <w:rPr>
            <w:i/>
            <w:szCs w:val="22"/>
          </w:rPr>
          <w:fldChar w:fldCharType="end"/>
        </w:r>
      </w:ins>
      <w:ins w:id="10441" w:author="mpountou" w:date="2021-02-13T19:19:00Z">
        <w:r w:rsidRPr="00365999">
          <w:rPr>
            <w:i/>
            <w:szCs w:val="22"/>
          </w:rPr>
          <w:t xml:space="preserve">). </w:t>
        </w:r>
        <w:r w:rsidRPr="00365999">
          <w:rPr>
            <w:szCs w:val="22"/>
          </w:rPr>
          <w:t>Για το σετ δεδομένω</w:t>
        </w:r>
        <w:r w:rsidRPr="004344EE">
          <w:rPr>
            <w:szCs w:val="22"/>
          </w:rPr>
          <w:t xml:space="preserve">ν </w:t>
        </w:r>
        <w:r w:rsidRPr="004344EE">
          <w:rPr>
            <w:szCs w:val="22"/>
            <w:lang w:val="en-US"/>
          </w:rPr>
          <w:t>data</w:t>
        </w:r>
        <w:r w:rsidRPr="004344EE">
          <w:rPr>
            <w:szCs w:val="22"/>
          </w:rPr>
          <w:t xml:space="preserve">60 βαθμολογήθηκαν θετικά το 23% και αρνητικά το 17% </w:t>
        </w:r>
        <w:r w:rsidRPr="003D063F">
          <w:rPr>
            <w:i/>
            <w:szCs w:val="22"/>
          </w:rPr>
          <w:t>(</w:t>
        </w:r>
      </w:ins>
      <w:ins w:id="10442" w:author="mpountou" w:date="2021-02-13T19:23:00Z">
        <w:r w:rsidRPr="00365999">
          <w:rPr>
            <w:i/>
            <w:szCs w:val="22"/>
          </w:rPr>
          <w:fldChar w:fldCharType="begin"/>
        </w:r>
        <w:r w:rsidRPr="00496AB7">
          <w:rPr>
            <w:i/>
            <w:szCs w:val="22"/>
            <w:rPrChange w:id="10443" w:author="mpountou" w:date="2021-02-13T19:26:00Z">
              <w:rPr>
                <w:i/>
              </w:rPr>
            </w:rPrChange>
          </w:rPr>
          <w:instrText xml:space="preserve"> REF _Ref64136655 \h </w:instrText>
        </w:r>
      </w:ins>
      <w:r w:rsidR="00496AB7" w:rsidRPr="00496AB7">
        <w:rPr>
          <w:i/>
          <w:szCs w:val="22"/>
        </w:rPr>
        <w:instrText xml:space="preserve"> \* MERGEFORMAT </w:instrText>
      </w:r>
      <w:r w:rsidRPr="00365999">
        <w:rPr>
          <w:i/>
          <w:szCs w:val="22"/>
        </w:rPr>
      </w:r>
      <w:r w:rsidRPr="00365999">
        <w:rPr>
          <w:i/>
          <w:szCs w:val="22"/>
          <w:rPrChange w:id="10444" w:author="mpountou" w:date="2021-02-13T19:26:00Z">
            <w:rPr>
              <w:i/>
              <w:szCs w:val="22"/>
            </w:rPr>
          </w:rPrChange>
        </w:rPr>
        <w:fldChar w:fldCharType="separate"/>
      </w:r>
      <w:ins w:id="10445" w:author="mpountou" w:date="2021-02-14T02:13:00Z">
        <w:r w:rsidR="004344EE" w:rsidRPr="004344EE">
          <w:rPr>
            <w:i/>
            <w:szCs w:val="22"/>
            <w:rPrChange w:id="10446" w:author="mpountou" w:date="2021-02-14T02:13:00Z">
              <w:rPr>
                <w:sz w:val="14"/>
                <w:szCs w:val="14"/>
              </w:rPr>
            </w:rPrChange>
          </w:rPr>
          <w:t xml:space="preserve">Εικόνα </w:t>
        </w:r>
        <w:r w:rsidR="004344EE" w:rsidRPr="004344EE">
          <w:rPr>
            <w:i/>
            <w:noProof/>
            <w:szCs w:val="22"/>
            <w:rPrChange w:id="10447" w:author="mpountou" w:date="2021-02-14T02:13:00Z">
              <w:rPr>
                <w:b/>
                <w:noProof/>
                <w:sz w:val="14"/>
                <w:szCs w:val="14"/>
              </w:rPr>
            </w:rPrChange>
          </w:rPr>
          <w:t>67</w:t>
        </w:r>
      </w:ins>
      <w:ins w:id="10448" w:author="mpountou" w:date="2021-02-13T19:23:00Z">
        <w:r w:rsidRPr="00365999">
          <w:rPr>
            <w:i/>
            <w:szCs w:val="22"/>
          </w:rPr>
          <w:fldChar w:fldCharType="end"/>
        </w:r>
      </w:ins>
      <w:ins w:id="10449" w:author="mpountou" w:date="2021-02-13T19:19:00Z">
        <w:r w:rsidRPr="00365999">
          <w:rPr>
            <w:i/>
            <w:szCs w:val="22"/>
          </w:rPr>
          <w:t>).</w:t>
        </w:r>
        <w:r w:rsidRPr="00365999">
          <w:rPr>
            <w:szCs w:val="22"/>
          </w:rPr>
          <w:t xml:space="preserve"> Τέλος για το σετ δεδομένων </w:t>
        </w:r>
        <w:r w:rsidRPr="004344EE">
          <w:rPr>
            <w:szCs w:val="22"/>
            <w:lang w:val="en-US"/>
          </w:rPr>
          <w:t>movielens</w:t>
        </w:r>
        <w:r w:rsidRPr="004344EE">
          <w:rPr>
            <w:szCs w:val="22"/>
          </w:rPr>
          <w:t>-100</w:t>
        </w:r>
        <w:r w:rsidRPr="004344EE">
          <w:rPr>
            <w:szCs w:val="22"/>
            <w:lang w:val="en-US"/>
          </w:rPr>
          <w:t>k</w:t>
        </w:r>
        <w:r w:rsidRPr="003D063F">
          <w:rPr>
            <w:szCs w:val="22"/>
          </w:rPr>
          <w:t xml:space="preserve"> βαθμολογήθηκαν θετικά </w:t>
        </w:r>
      </w:ins>
      <w:ins w:id="10450" w:author="mpountou" w:date="2021-02-13T19:21:00Z">
        <w:r w:rsidRPr="003D063F">
          <w:rPr>
            <w:szCs w:val="22"/>
          </w:rPr>
          <w:t>47</w:t>
        </w:r>
      </w:ins>
      <w:ins w:id="10451" w:author="mpountou" w:date="2021-02-13T19:19:00Z">
        <w:r w:rsidRPr="00496AB7">
          <w:rPr>
            <w:szCs w:val="22"/>
            <w:rPrChange w:id="10452" w:author="mpountou" w:date="2021-02-13T19:26:00Z">
              <w:rPr/>
            </w:rPrChange>
          </w:rPr>
          <w:t xml:space="preserve">% και αρνητικά </w:t>
        </w:r>
      </w:ins>
      <w:ins w:id="10453" w:author="mpountou" w:date="2021-02-13T19:21:00Z">
        <w:r w:rsidRPr="00496AB7">
          <w:rPr>
            <w:szCs w:val="22"/>
            <w:rPrChange w:id="10454" w:author="mpountou" w:date="2021-02-13T19:26:00Z">
              <w:rPr/>
            </w:rPrChange>
          </w:rPr>
          <w:t>51</w:t>
        </w:r>
      </w:ins>
      <w:ins w:id="10455" w:author="mpountou" w:date="2021-02-13T19:19:00Z">
        <w:r w:rsidRPr="00496AB7">
          <w:rPr>
            <w:szCs w:val="22"/>
            <w:rPrChange w:id="10456" w:author="mpountou" w:date="2021-02-13T19:26:00Z">
              <w:rPr/>
            </w:rPrChange>
          </w:rPr>
          <w:t xml:space="preserve">% </w:t>
        </w:r>
        <w:r w:rsidRPr="00496AB7">
          <w:rPr>
            <w:i/>
            <w:szCs w:val="22"/>
            <w:rPrChange w:id="10457" w:author="mpountou" w:date="2021-02-13T19:26:00Z">
              <w:rPr>
                <w:i/>
              </w:rPr>
            </w:rPrChange>
          </w:rPr>
          <w:t>(</w:t>
        </w:r>
      </w:ins>
      <w:ins w:id="10458" w:author="mpountou" w:date="2021-02-13T19:26:00Z">
        <w:r w:rsidR="00496AB7" w:rsidRPr="00365999">
          <w:rPr>
            <w:i/>
            <w:szCs w:val="22"/>
          </w:rPr>
          <w:fldChar w:fldCharType="begin"/>
        </w:r>
        <w:r w:rsidR="00496AB7" w:rsidRPr="00496AB7">
          <w:rPr>
            <w:i/>
            <w:szCs w:val="22"/>
            <w:rPrChange w:id="10459" w:author="mpountou" w:date="2021-02-13T19:26:00Z">
              <w:rPr>
                <w:i/>
              </w:rPr>
            </w:rPrChange>
          </w:rPr>
          <w:instrText xml:space="preserve"> REF _Ref64136790 \h </w:instrText>
        </w:r>
      </w:ins>
      <w:r w:rsidR="00496AB7" w:rsidRPr="00496AB7">
        <w:rPr>
          <w:i/>
          <w:szCs w:val="22"/>
        </w:rPr>
        <w:instrText xml:space="preserve"> \* MERGEFORMAT </w:instrText>
      </w:r>
      <w:r w:rsidR="00496AB7" w:rsidRPr="00365999">
        <w:rPr>
          <w:i/>
          <w:szCs w:val="22"/>
        </w:rPr>
      </w:r>
      <w:r w:rsidR="00496AB7" w:rsidRPr="00365999">
        <w:rPr>
          <w:i/>
          <w:szCs w:val="22"/>
          <w:rPrChange w:id="10460" w:author="mpountou" w:date="2021-02-13T19:26:00Z">
            <w:rPr>
              <w:i/>
              <w:szCs w:val="22"/>
            </w:rPr>
          </w:rPrChange>
        </w:rPr>
        <w:fldChar w:fldCharType="separate"/>
      </w:r>
      <w:ins w:id="10461" w:author="mpountou" w:date="2021-02-14T02:13:00Z">
        <w:r w:rsidR="004344EE" w:rsidRPr="004344EE">
          <w:rPr>
            <w:i/>
            <w:szCs w:val="22"/>
            <w:rPrChange w:id="10462" w:author="mpountou" w:date="2021-02-14T02:13:00Z">
              <w:rPr/>
            </w:rPrChange>
          </w:rPr>
          <w:t xml:space="preserve">Εικόνα </w:t>
        </w:r>
        <w:r w:rsidR="004344EE" w:rsidRPr="004344EE">
          <w:rPr>
            <w:i/>
            <w:noProof/>
            <w:szCs w:val="22"/>
            <w:rPrChange w:id="10463" w:author="mpountou" w:date="2021-02-14T02:13:00Z">
              <w:rPr>
                <w:b/>
                <w:noProof/>
                <w:sz w:val="14"/>
                <w:szCs w:val="14"/>
              </w:rPr>
            </w:rPrChange>
          </w:rPr>
          <w:t>68</w:t>
        </w:r>
      </w:ins>
      <w:ins w:id="10464" w:author="mpountou" w:date="2021-02-13T19:26:00Z">
        <w:r w:rsidR="00496AB7" w:rsidRPr="00365999">
          <w:rPr>
            <w:i/>
            <w:szCs w:val="22"/>
          </w:rPr>
          <w:fldChar w:fldCharType="end"/>
        </w:r>
      </w:ins>
      <w:ins w:id="10465" w:author="mpountou" w:date="2021-02-13T19:19:00Z">
        <w:r w:rsidRPr="00365999">
          <w:rPr>
            <w:i/>
            <w:szCs w:val="22"/>
          </w:rPr>
          <w:t>).</w:t>
        </w:r>
      </w:ins>
    </w:p>
    <w:p w14:paraId="24F7ADAF" w14:textId="23DE3962" w:rsidR="00C908A5" w:rsidRPr="00C908A5" w:rsidRDefault="00C908A5" w:rsidP="00C908A5">
      <w:pPr>
        <w:rPr>
          <w:ins w:id="10466" w:author="mpountou" w:date="2021-02-13T19:19:00Z"/>
        </w:rPr>
      </w:pPr>
      <w:ins w:id="10467" w:author="mpountou" w:date="2021-02-13T19:19:00Z">
        <w:r w:rsidRPr="00C908A5">
          <w:t xml:space="preserve">Οι κατηγορίες των ρούχων στο σύνολο δεδομένων </w:t>
        </w:r>
        <w:r w:rsidRPr="00C908A5">
          <w:rPr>
            <w:lang w:val="en-US"/>
          </w:rPr>
          <w:t>data</w:t>
        </w:r>
        <w:r w:rsidRPr="00C908A5">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ins>
      <w:ins w:id="10468" w:author="mpountou" w:date="2021-02-13T19:22:00Z">
        <w:r>
          <w:t>45</w:t>
        </w:r>
      </w:ins>
      <w:ins w:id="10469" w:author="mpountou" w:date="2021-02-13T19:19:00Z">
        <w:r w:rsidRPr="00C908A5">
          <w:t>%</w:t>
        </w:r>
      </w:ins>
      <w:ins w:id="10470" w:author="mpountou" w:date="2021-02-13T19:22:00Z">
        <w:r>
          <w:t xml:space="preserve"> με 50%</w:t>
        </w:r>
      </w:ins>
      <w:ins w:id="10471" w:author="mpountou" w:date="2021-02-13T19:19:00Z">
        <w:r w:rsidRPr="00C908A5">
          <w:t xml:space="preserve">. Τα ίδια ακριβώς ισχύουν και για το σύνολο </w:t>
        </w:r>
        <w:r w:rsidRPr="00C908A5">
          <w:rPr>
            <w:lang w:val="en-US"/>
          </w:rPr>
          <w:t>data</w:t>
        </w:r>
        <w:r w:rsidRPr="00C908A5">
          <w:t xml:space="preserve">60 σε ποσοστό λίγο </w:t>
        </w:r>
      </w:ins>
      <w:ins w:id="10472" w:author="mpountou" w:date="2021-02-13T19:22:00Z">
        <w:r>
          <w:t>ψηλότερα</w:t>
        </w:r>
      </w:ins>
      <w:ins w:id="10473" w:author="mpountou" w:date="2021-02-13T19:19:00Z">
        <w:r w:rsidRPr="00C908A5">
          <w:t xml:space="preserve"> γύρω στο 50% με 55%. Τέλος για το </w:t>
        </w:r>
        <w:r w:rsidRPr="00C908A5">
          <w:rPr>
            <w:lang w:val="en-US"/>
          </w:rPr>
          <w:t>movielens</w:t>
        </w:r>
        <w:r w:rsidRPr="00C908A5">
          <w:t>-100</w:t>
        </w:r>
        <w:r w:rsidRPr="00C908A5">
          <w:rPr>
            <w:lang w:val="en-US"/>
          </w:rPr>
          <w:t>k</w:t>
        </w:r>
        <w:r w:rsidRPr="00C908A5">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45% με 50%.</w:t>
        </w:r>
      </w:ins>
    </w:p>
    <w:p w14:paraId="4CCED350" w14:textId="0738F829" w:rsidR="00C908A5" w:rsidRPr="00C908A5" w:rsidRDefault="00C908A5" w:rsidP="00C908A5">
      <w:pPr>
        <w:rPr>
          <w:ins w:id="10474" w:author="mpountou" w:date="2021-02-13T19:19:00Z"/>
        </w:rPr>
      </w:pPr>
      <w:ins w:id="10475" w:author="mpountou" w:date="2021-02-13T19:19:00Z">
        <w:r w:rsidRPr="00C908A5">
          <w:t xml:space="preserve">Σε γενικό κλίμα τα διαγράμματα Κάλυψης και Ποικιλίας </w:t>
        </w:r>
      </w:ins>
      <w:ins w:id="10476" w:author="mpountou" w:date="2021-02-13T19:26:00Z">
        <w:r w:rsidR="0019536E" w:rsidRPr="0019536E">
          <w:rPr>
            <w:rPrChange w:id="10477" w:author="mpountou" w:date="2021-02-13T19:26:00Z">
              <w:rPr>
                <w:lang w:val="en-US"/>
              </w:rPr>
            </w:rPrChange>
          </w:rPr>
          <w:t>για την υλοπο</w:t>
        </w:r>
      </w:ins>
      <w:ins w:id="10478" w:author="mpountou" w:date="2021-02-13T19:27:00Z">
        <w:r w:rsidR="0019536E">
          <w:t xml:space="preserve">ίηση του υβριδικού συστήματος μέσω γραμμικής παλινδρόμησης </w:t>
        </w:r>
      </w:ins>
      <w:ins w:id="10479" w:author="mpountou" w:date="2021-02-13T19:19:00Z">
        <w:r w:rsidRPr="00C908A5">
          <w:t xml:space="preserve">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ins>
      <w:ins w:id="10480" w:author="mpountou" w:date="2021-02-13T19:22:00Z">
        <w:r w:rsidRPr="00C908A5">
          <w:t>ανά</w:t>
        </w:r>
      </w:ins>
      <w:ins w:id="10481" w:author="mpountou" w:date="2021-02-13T19:19:00Z">
        <w:r w:rsidRPr="00C908A5">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6750832D" w14:textId="77777777" w:rsidR="00443F5B" w:rsidRDefault="00443F5B" w:rsidP="00D630B9"/>
    <w:p w14:paraId="16C53256" w14:textId="77777777"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14:paraId="2628D0AE" w14:textId="77777777" w:rsidR="00D630B9" w:rsidRDefault="004E3F3E" w:rsidP="00443F5B">
      <w:pPr>
        <w:jc w:val="center"/>
      </w:pPr>
      <w:r>
        <w:rPr>
          <w:noProof/>
          <w:lang w:eastAsia="el-GR"/>
        </w:rPr>
        <w:drawing>
          <wp:inline distT="0" distB="0" distL="0" distR="0" wp14:anchorId="465AC87C" wp14:editId="6BD5B46A">
            <wp:extent cx="5194800" cy="2880000"/>
            <wp:effectExtent l="0" t="0" r="635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4800" cy="2880000"/>
                    </a:xfrm>
                    <a:prstGeom prst="rect">
                      <a:avLst/>
                    </a:prstGeom>
                  </pic:spPr>
                </pic:pic>
              </a:graphicData>
            </a:graphic>
          </wp:inline>
        </w:drawing>
      </w:r>
    </w:p>
    <w:p w14:paraId="06DA68F9" w14:textId="681F3026" w:rsidR="004E3F3E" w:rsidRPr="00443F5B" w:rsidRDefault="004E3F3E" w:rsidP="004E3F3E">
      <w:pPr>
        <w:pStyle w:val="aa"/>
        <w:jc w:val="center"/>
        <w:rPr>
          <w:sz w:val="14"/>
          <w:szCs w:val="14"/>
        </w:rPr>
      </w:pPr>
      <w:bookmarkStart w:id="10482" w:name="_Ref64136651"/>
      <w:bookmarkStart w:id="10483" w:name="_Toc62231486"/>
      <w:bookmarkStart w:id="10484" w:name="_Toc63089793"/>
      <w:bookmarkStart w:id="10485" w:name="_Toc63089869"/>
      <w:bookmarkStart w:id="10486" w:name="_Toc63885479"/>
      <w:bookmarkStart w:id="10487" w:name="_Toc64223231"/>
      <w:r w:rsidRPr="00EC7B21">
        <w:rPr>
          <w:b/>
          <w:sz w:val="14"/>
          <w:szCs w:val="14"/>
          <w:rPrChange w:id="10488" w:author="mpountou" w:date="2021-02-10T22:39:00Z">
            <w:rPr>
              <w:sz w:val="14"/>
              <w:szCs w:val="14"/>
            </w:rPr>
          </w:rPrChange>
        </w:rPr>
        <w:t xml:space="preserve">Εικόνα </w:t>
      </w:r>
      <w:r w:rsidR="00CA5334" w:rsidRPr="00EC7B21">
        <w:rPr>
          <w:b/>
          <w:sz w:val="14"/>
          <w:szCs w:val="14"/>
          <w:rPrChange w:id="10489" w:author="mpountou" w:date="2021-02-10T22:39:00Z">
            <w:rPr>
              <w:sz w:val="14"/>
              <w:szCs w:val="14"/>
            </w:rPr>
          </w:rPrChange>
        </w:rPr>
        <w:fldChar w:fldCharType="begin"/>
      </w:r>
      <w:r w:rsidR="00CA5334" w:rsidRPr="00EC7B21">
        <w:rPr>
          <w:b/>
          <w:sz w:val="14"/>
          <w:szCs w:val="14"/>
          <w:rPrChange w:id="10490" w:author="mpountou" w:date="2021-02-10T22:39:00Z">
            <w:rPr>
              <w:sz w:val="14"/>
              <w:szCs w:val="14"/>
            </w:rPr>
          </w:rPrChange>
        </w:rPr>
        <w:instrText xml:space="preserve"> SEQ Εικόνα \* ARABIC </w:instrText>
      </w:r>
      <w:r w:rsidR="00CA5334" w:rsidRPr="00EC7B21">
        <w:rPr>
          <w:b/>
          <w:sz w:val="14"/>
          <w:szCs w:val="14"/>
          <w:rPrChange w:id="10491" w:author="mpountou" w:date="2021-02-10T22:39:00Z">
            <w:rPr>
              <w:noProof/>
              <w:sz w:val="14"/>
              <w:szCs w:val="14"/>
            </w:rPr>
          </w:rPrChange>
        </w:rPr>
        <w:fldChar w:fldCharType="separate"/>
      </w:r>
      <w:ins w:id="10492" w:author="mpountou" w:date="2021-02-14T02:13:00Z">
        <w:r w:rsidR="004344EE">
          <w:rPr>
            <w:b/>
            <w:noProof/>
            <w:sz w:val="14"/>
            <w:szCs w:val="14"/>
          </w:rPr>
          <w:t>66</w:t>
        </w:r>
      </w:ins>
      <w:del w:id="10493" w:author="mpountou" w:date="2021-02-12T21:41:00Z">
        <w:r w:rsidR="005F634F" w:rsidRPr="00EC7B21" w:rsidDel="00E6746E">
          <w:rPr>
            <w:b/>
            <w:noProof/>
            <w:sz w:val="14"/>
            <w:szCs w:val="14"/>
            <w:rPrChange w:id="10494" w:author="mpountou" w:date="2021-02-10T22:39:00Z">
              <w:rPr>
                <w:noProof/>
                <w:sz w:val="14"/>
                <w:szCs w:val="14"/>
              </w:rPr>
            </w:rPrChange>
          </w:rPr>
          <w:delText>64</w:delText>
        </w:r>
      </w:del>
      <w:r w:rsidR="00CA5334" w:rsidRPr="00EC7B21">
        <w:rPr>
          <w:b/>
          <w:noProof/>
          <w:sz w:val="14"/>
          <w:szCs w:val="14"/>
          <w:rPrChange w:id="10495" w:author="mpountou" w:date="2021-02-10T22:39:00Z">
            <w:rPr>
              <w:noProof/>
              <w:sz w:val="14"/>
              <w:szCs w:val="14"/>
            </w:rPr>
          </w:rPrChange>
        </w:rPr>
        <w:fldChar w:fldCharType="end"/>
      </w:r>
      <w:bookmarkEnd w:id="10482"/>
      <w:ins w:id="10496" w:author="mpountou" w:date="2021-02-10T22:39:00Z">
        <w:r w:rsidR="00EC7B21" w:rsidRPr="00EC7B21">
          <w:rPr>
            <w:sz w:val="14"/>
            <w:szCs w:val="14"/>
            <w:rPrChange w:id="10497" w:author="mpountou" w:date="2021-02-10T22:39:00Z">
              <w:rPr>
                <w:sz w:val="14"/>
                <w:szCs w:val="14"/>
                <w:lang w:val="en-US"/>
              </w:rPr>
            </w:rPrChange>
          </w:rPr>
          <w:t xml:space="preserve"> -</w:t>
        </w:r>
      </w:ins>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10483"/>
      <w:bookmarkEnd w:id="10484"/>
      <w:bookmarkEnd w:id="10485"/>
      <w:bookmarkEnd w:id="10486"/>
      <w:bookmarkEnd w:id="10487"/>
    </w:p>
    <w:p w14:paraId="03F9D00F" w14:textId="77777777" w:rsidR="00D630B9" w:rsidRDefault="00D630B9" w:rsidP="00D630B9"/>
    <w:p w14:paraId="21AF7A63" w14:textId="77777777"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14:paraId="63F6DE83" w14:textId="77777777" w:rsidR="00D630B9" w:rsidRDefault="00D630B9" w:rsidP="00443F5B">
      <w:pPr>
        <w:jc w:val="center"/>
      </w:pPr>
      <w:r>
        <w:rPr>
          <w:noProof/>
          <w:lang w:eastAsia="el-GR"/>
        </w:rPr>
        <w:drawing>
          <wp:inline distT="0" distB="0" distL="0" distR="0" wp14:anchorId="1CB15F0F" wp14:editId="29698520">
            <wp:extent cx="5414400" cy="288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4400" cy="2880000"/>
                    </a:xfrm>
                    <a:prstGeom prst="rect">
                      <a:avLst/>
                    </a:prstGeom>
                  </pic:spPr>
                </pic:pic>
              </a:graphicData>
            </a:graphic>
          </wp:inline>
        </w:drawing>
      </w:r>
    </w:p>
    <w:p w14:paraId="10C32A6C" w14:textId="1CC64231" w:rsidR="004E3F3E" w:rsidRDefault="004E3F3E" w:rsidP="004E3F3E">
      <w:pPr>
        <w:pStyle w:val="aa"/>
        <w:jc w:val="center"/>
        <w:rPr>
          <w:ins w:id="10498" w:author="mpountou" w:date="2021-02-13T19:25:00Z"/>
          <w:sz w:val="14"/>
          <w:szCs w:val="14"/>
        </w:rPr>
      </w:pPr>
      <w:bookmarkStart w:id="10499" w:name="_Ref64136655"/>
      <w:bookmarkStart w:id="10500" w:name="_Toc62231487"/>
      <w:bookmarkStart w:id="10501" w:name="_Toc63089794"/>
      <w:bookmarkStart w:id="10502" w:name="_Toc63089870"/>
      <w:bookmarkStart w:id="10503" w:name="_Toc63885480"/>
      <w:bookmarkStart w:id="10504" w:name="_Toc64223232"/>
      <w:r w:rsidRPr="00EC7B21">
        <w:rPr>
          <w:b/>
          <w:sz w:val="14"/>
          <w:szCs w:val="14"/>
          <w:rPrChange w:id="10505" w:author="mpountou" w:date="2021-02-10T22:39:00Z">
            <w:rPr>
              <w:sz w:val="14"/>
              <w:szCs w:val="14"/>
            </w:rPr>
          </w:rPrChange>
        </w:rPr>
        <w:t xml:space="preserve">Εικόνα </w:t>
      </w:r>
      <w:r w:rsidR="00CA5334" w:rsidRPr="00EC7B21">
        <w:rPr>
          <w:b/>
          <w:sz w:val="14"/>
          <w:szCs w:val="14"/>
          <w:rPrChange w:id="10506" w:author="mpountou" w:date="2021-02-10T22:39:00Z">
            <w:rPr>
              <w:sz w:val="14"/>
              <w:szCs w:val="14"/>
            </w:rPr>
          </w:rPrChange>
        </w:rPr>
        <w:fldChar w:fldCharType="begin"/>
      </w:r>
      <w:r w:rsidR="00CA5334" w:rsidRPr="00EC7B21">
        <w:rPr>
          <w:b/>
          <w:sz w:val="14"/>
          <w:szCs w:val="14"/>
          <w:rPrChange w:id="10507" w:author="mpountou" w:date="2021-02-10T22:39:00Z">
            <w:rPr>
              <w:sz w:val="14"/>
              <w:szCs w:val="14"/>
            </w:rPr>
          </w:rPrChange>
        </w:rPr>
        <w:instrText xml:space="preserve"> SEQ Εικόνα \* ARABIC </w:instrText>
      </w:r>
      <w:r w:rsidR="00CA5334" w:rsidRPr="00EC7B21">
        <w:rPr>
          <w:b/>
          <w:sz w:val="14"/>
          <w:szCs w:val="14"/>
          <w:rPrChange w:id="10508" w:author="mpountou" w:date="2021-02-10T22:39:00Z">
            <w:rPr>
              <w:noProof/>
              <w:sz w:val="14"/>
              <w:szCs w:val="14"/>
            </w:rPr>
          </w:rPrChange>
        </w:rPr>
        <w:fldChar w:fldCharType="separate"/>
      </w:r>
      <w:ins w:id="10509" w:author="mpountou" w:date="2021-02-14T02:13:00Z">
        <w:r w:rsidR="004344EE">
          <w:rPr>
            <w:b/>
            <w:noProof/>
            <w:sz w:val="14"/>
            <w:szCs w:val="14"/>
          </w:rPr>
          <w:t>67</w:t>
        </w:r>
      </w:ins>
      <w:del w:id="10510" w:author="mpountou" w:date="2021-02-12T21:41:00Z">
        <w:r w:rsidR="005F634F" w:rsidRPr="00EC7B21" w:rsidDel="00E6746E">
          <w:rPr>
            <w:b/>
            <w:noProof/>
            <w:sz w:val="14"/>
            <w:szCs w:val="14"/>
            <w:rPrChange w:id="10511" w:author="mpountou" w:date="2021-02-10T22:39:00Z">
              <w:rPr>
                <w:noProof/>
                <w:sz w:val="14"/>
                <w:szCs w:val="14"/>
              </w:rPr>
            </w:rPrChange>
          </w:rPr>
          <w:delText>65</w:delText>
        </w:r>
      </w:del>
      <w:r w:rsidR="00CA5334" w:rsidRPr="00EC7B21">
        <w:rPr>
          <w:b/>
          <w:noProof/>
          <w:sz w:val="14"/>
          <w:szCs w:val="14"/>
          <w:rPrChange w:id="10512" w:author="mpountou" w:date="2021-02-10T22:39:00Z">
            <w:rPr>
              <w:noProof/>
              <w:sz w:val="14"/>
              <w:szCs w:val="14"/>
            </w:rPr>
          </w:rPrChange>
        </w:rPr>
        <w:fldChar w:fldCharType="end"/>
      </w:r>
      <w:bookmarkEnd w:id="10499"/>
      <w:ins w:id="10513" w:author="mpountou" w:date="2021-02-10T22:39:00Z">
        <w:r w:rsidR="00EC7B21" w:rsidRPr="00EC7B21">
          <w:rPr>
            <w:sz w:val="14"/>
            <w:szCs w:val="14"/>
            <w:rPrChange w:id="10514" w:author="mpountou" w:date="2021-02-10T22:39:00Z">
              <w:rPr>
                <w:sz w:val="14"/>
                <w:szCs w:val="14"/>
                <w:lang w:val="en-US"/>
              </w:rPr>
            </w:rPrChange>
          </w:rPr>
          <w:t xml:space="preserve"> -</w:t>
        </w:r>
      </w:ins>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10500"/>
      <w:bookmarkEnd w:id="10501"/>
      <w:bookmarkEnd w:id="10502"/>
      <w:bookmarkEnd w:id="10503"/>
      <w:bookmarkEnd w:id="10504"/>
    </w:p>
    <w:p w14:paraId="32CE0F08" w14:textId="41CC022F" w:rsidR="000A795B" w:rsidRDefault="000A795B">
      <w:pPr>
        <w:rPr>
          <w:ins w:id="10515" w:author="mpountou" w:date="2021-02-13T19:25:00Z"/>
        </w:rPr>
        <w:pPrChange w:id="10516" w:author="mpountou" w:date="2021-02-13T19:25:00Z">
          <w:pPr>
            <w:pStyle w:val="aa"/>
            <w:jc w:val="center"/>
          </w:pPr>
        </w:pPrChange>
      </w:pPr>
    </w:p>
    <w:p w14:paraId="4A7C9878" w14:textId="77777777" w:rsidR="000A795B" w:rsidRPr="000A795B" w:rsidRDefault="000A795B">
      <w:pPr>
        <w:rPr>
          <w:rPrChange w:id="10517" w:author="mpountou" w:date="2021-02-13T19:25:00Z">
            <w:rPr>
              <w:sz w:val="14"/>
              <w:szCs w:val="14"/>
            </w:rPr>
          </w:rPrChange>
        </w:rPr>
        <w:pPrChange w:id="10518" w:author="mpountou" w:date="2021-02-13T19:25:00Z">
          <w:pPr>
            <w:pStyle w:val="aa"/>
            <w:jc w:val="center"/>
          </w:pPr>
        </w:pPrChange>
      </w:pPr>
    </w:p>
    <w:p w14:paraId="2A3F3B1E" w14:textId="77777777" w:rsidR="004E3F3E" w:rsidRPr="004E3F3E" w:rsidRDefault="004E3F3E" w:rsidP="004E3F3E">
      <w:pPr>
        <w:pStyle w:val="aa"/>
      </w:pPr>
    </w:p>
    <w:p w14:paraId="56CBA51F" w14:textId="51B901A2" w:rsidR="006F61C8" w:rsidRDefault="00C908A5" w:rsidP="005A39D6">
      <w:pPr>
        <w:rPr>
          <w:ins w:id="10519" w:author="mpountou" w:date="2021-02-13T19:24:00Z"/>
        </w:rPr>
      </w:pPr>
      <w:ins w:id="10520" w:author="mpountou" w:date="2021-02-13T19:19:00Z">
        <w:r>
          <w:rPr>
            <w:noProof/>
            <w:lang w:eastAsia="el-GR"/>
          </w:rPr>
          <w:drawing>
            <wp:inline distT="0" distB="0" distL="0" distR="0" wp14:anchorId="08C1FAD3" wp14:editId="44C435C9">
              <wp:extent cx="5274310" cy="2866267"/>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66267"/>
                      </a:xfrm>
                      <a:prstGeom prst="rect">
                        <a:avLst/>
                      </a:prstGeom>
                    </pic:spPr>
                  </pic:pic>
                </a:graphicData>
              </a:graphic>
            </wp:inline>
          </w:drawing>
        </w:r>
      </w:ins>
    </w:p>
    <w:p w14:paraId="6F77CC32" w14:textId="455619D8" w:rsidR="00C908A5" w:rsidRPr="00C908A5" w:rsidRDefault="00C908A5">
      <w:pPr>
        <w:pStyle w:val="aa"/>
        <w:jc w:val="center"/>
        <w:rPr>
          <w:ins w:id="10521" w:author="mpountou" w:date="2021-02-13T19:24:00Z"/>
          <w:sz w:val="14"/>
          <w:szCs w:val="14"/>
          <w:rPrChange w:id="10522" w:author="mpountou" w:date="2021-02-13T19:25:00Z">
            <w:rPr>
              <w:ins w:id="10523" w:author="mpountou" w:date="2021-02-13T19:24:00Z"/>
            </w:rPr>
          </w:rPrChange>
        </w:rPr>
        <w:pPrChange w:id="10524" w:author="mpountou" w:date="2021-02-13T19:25:00Z">
          <w:pPr>
            <w:pStyle w:val="aa"/>
          </w:pPr>
        </w:pPrChange>
      </w:pPr>
      <w:bookmarkStart w:id="10525" w:name="_Ref64136790"/>
      <w:bookmarkStart w:id="10526" w:name="_Toc64223233"/>
      <w:ins w:id="10527" w:author="mpountou" w:date="2021-02-13T19:24:00Z">
        <w:r w:rsidRPr="00C908A5">
          <w:rPr>
            <w:b/>
            <w:sz w:val="14"/>
            <w:szCs w:val="14"/>
            <w:rPrChange w:id="10528" w:author="mpountou" w:date="2021-02-13T19:25:00Z">
              <w:rPr/>
            </w:rPrChange>
          </w:rPr>
          <w:t xml:space="preserve">Εικόνα </w:t>
        </w:r>
        <w:r w:rsidRPr="00C908A5">
          <w:rPr>
            <w:b/>
            <w:sz w:val="14"/>
            <w:szCs w:val="14"/>
            <w:rPrChange w:id="10529" w:author="mpountou" w:date="2021-02-13T19:25:00Z">
              <w:rPr/>
            </w:rPrChange>
          </w:rPr>
          <w:fldChar w:fldCharType="begin"/>
        </w:r>
        <w:r w:rsidRPr="00C908A5">
          <w:rPr>
            <w:b/>
            <w:sz w:val="14"/>
            <w:szCs w:val="14"/>
            <w:rPrChange w:id="10530" w:author="mpountou" w:date="2021-02-13T19:25:00Z">
              <w:rPr/>
            </w:rPrChange>
          </w:rPr>
          <w:instrText xml:space="preserve"> SEQ Εικόνα \* ARABIC </w:instrText>
        </w:r>
      </w:ins>
      <w:r w:rsidRPr="00C908A5">
        <w:rPr>
          <w:b/>
          <w:sz w:val="14"/>
          <w:szCs w:val="14"/>
          <w:rPrChange w:id="10531" w:author="mpountou" w:date="2021-02-13T19:25:00Z">
            <w:rPr/>
          </w:rPrChange>
        </w:rPr>
        <w:fldChar w:fldCharType="separate"/>
      </w:r>
      <w:ins w:id="10532" w:author="mpountou" w:date="2021-02-14T02:13:00Z">
        <w:r w:rsidR="004344EE">
          <w:rPr>
            <w:b/>
            <w:noProof/>
            <w:sz w:val="14"/>
            <w:szCs w:val="14"/>
          </w:rPr>
          <w:t>68</w:t>
        </w:r>
      </w:ins>
      <w:ins w:id="10533" w:author="mpountou" w:date="2021-02-13T19:24:00Z">
        <w:r w:rsidRPr="00C908A5">
          <w:rPr>
            <w:b/>
            <w:sz w:val="14"/>
            <w:szCs w:val="14"/>
            <w:rPrChange w:id="10534" w:author="mpountou" w:date="2021-02-13T19:25:00Z">
              <w:rPr/>
            </w:rPrChange>
          </w:rPr>
          <w:fldChar w:fldCharType="end"/>
        </w:r>
        <w:bookmarkEnd w:id="10525"/>
        <w:r w:rsidRPr="00C908A5">
          <w:rPr>
            <w:sz w:val="14"/>
            <w:szCs w:val="14"/>
            <w:rPrChange w:id="10535" w:author="mpountou" w:date="2021-02-13T19:25:00Z">
              <w:rPr/>
            </w:rPrChange>
          </w:rPr>
          <w:t xml:space="preserve"> - </w:t>
        </w:r>
        <w:r w:rsidRPr="00C908A5">
          <w:rPr>
            <w:sz w:val="14"/>
            <w:szCs w:val="14"/>
            <w:lang w:val="en-US"/>
            <w:rPrChange w:id="10536" w:author="mpountou" w:date="2021-02-13T19:25:00Z">
              <w:rPr>
                <w:lang w:val="en-US"/>
              </w:rPr>
            </w:rPrChange>
          </w:rPr>
          <w:t>Y</w:t>
        </w:r>
        <w:r w:rsidRPr="00C908A5">
          <w:rPr>
            <w:sz w:val="14"/>
            <w:szCs w:val="14"/>
            <w:rPrChange w:id="10537" w:author="mpountou" w:date="2021-02-13T19:25:00Z">
              <w:rPr/>
            </w:rPrChange>
          </w:rPr>
          <w:t xml:space="preserve">λοποίηση Υβριδικού Συστήματος  - Διάγραμμα Κάλυψης και Ποικιλίας – </w:t>
        </w:r>
      </w:ins>
      <w:ins w:id="10538" w:author="mpountou" w:date="2021-02-13T19:25:00Z">
        <w:r>
          <w:rPr>
            <w:sz w:val="14"/>
            <w:szCs w:val="14"/>
            <w:lang w:val="en-US"/>
          </w:rPr>
          <w:t>movielens</w:t>
        </w:r>
        <w:r w:rsidRPr="000A795B">
          <w:rPr>
            <w:sz w:val="14"/>
            <w:szCs w:val="14"/>
            <w:rPrChange w:id="10539" w:author="mpountou" w:date="2021-02-13T19:25:00Z">
              <w:rPr>
                <w:sz w:val="14"/>
                <w:szCs w:val="14"/>
                <w:lang w:val="en-US"/>
              </w:rPr>
            </w:rPrChange>
          </w:rPr>
          <w:t>-100</w:t>
        </w:r>
        <w:r>
          <w:rPr>
            <w:sz w:val="14"/>
            <w:szCs w:val="14"/>
            <w:lang w:val="en-US"/>
          </w:rPr>
          <w:t>k</w:t>
        </w:r>
      </w:ins>
      <w:bookmarkEnd w:id="10526"/>
    </w:p>
    <w:p w14:paraId="41808E1A" w14:textId="78DD2F12" w:rsidR="00C908A5" w:rsidRDefault="00C908A5">
      <w:pPr>
        <w:pStyle w:val="aa"/>
        <w:rPr>
          <w:ins w:id="10540" w:author="mpountou" w:date="2021-02-13T19:25:00Z"/>
        </w:rPr>
        <w:pPrChange w:id="10541" w:author="mpountou" w:date="2021-02-13T19:24:00Z">
          <w:pPr/>
        </w:pPrChange>
      </w:pPr>
    </w:p>
    <w:p w14:paraId="5863B841" w14:textId="3ACF5A1E" w:rsidR="000A795B" w:rsidRDefault="000A795B">
      <w:pPr>
        <w:rPr>
          <w:ins w:id="10542" w:author="mpountou" w:date="2021-02-13T19:25:00Z"/>
        </w:rPr>
      </w:pPr>
    </w:p>
    <w:p w14:paraId="3FC0F5E8" w14:textId="15013C63" w:rsidR="000A795B" w:rsidRDefault="000A795B">
      <w:pPr>
        <w:rPr>
          <w:ins w:id="10543" w:author="mpountou" w:date="2021-02-13T19:25:00Z"/>
        </w:rPr>
      </w:pPr>
    </w:p>
    <w:p w14:paraId="6B7666BF" w14:textId="77777777" w:rsidR="000A795B" w:rsidRPr="000A795B" w:rsidRDefault="000A795B"/>
    <w:p w14:paraId="5D8A6B14" w14:textId="77777777" w:rsidR="00DA1CBE" w:rsidRPr="00947B4E" w:rsidRDefault="00C84205" w:rsidP="00C84205">
      <w:pPr>
        <w:pStyle w:val="2"/>
        <w:rPr>
          <w:b/>
          <w:bCs/>
          <w:rPrChange w:id="10544" w:author="Sotirios Filippos Tsarouchis" w:date="2021-02-10T15:28:00Z">
            <w:rPr/>
          </w:rPrChange>
        </w:rPr>
      </w:pPr>
      <w:bookmarkStart w:id="10545" w:name="_Toc64223452"/>
      <w:r w:rsidRPr="00947B4E">
        <w:rPr>
          <w:b/>
          <w:bCs/>
          <w:rPrChange w:id="10546" w:author="Sotirios Filippos Tsarouchis" w:date="2021-02-10T15:28:00Z">
            <w:rPr/>
          </w:rPrChange>
        </w:rPr>
        <w:t>Συνοπτική αναπαράσταση όλων των υλοποιήσεων</w:t>
      </w:r>
      <w:bookmarkEnd w:id="10545"/>
    </w:p>
    <w:p w14:paraId="223ACFC9" w14:textId="77777777" w:rsidR="00C84205" w:rsidRPr="006F61C8" w:rsidRDefault="00C84205" w:rsidP="00C84205">
      <w:pPr>
        <w:rPr>
          <w:sz w:val="8"/>
          <w:szCs w:val="8"/>
        </w:rPr>
      </w:pPr>
    </w:p>
    <w:p w14:paraId="45420C9D" w14:textId="77777777" w:rsidR="00472561" w:rsidRPr="00947B4E" w:rsidRDefault="00C84205" w:rsidP="00472561">
      <w:pPr>
        <w:pStyle w:val="3"/>
        <w:rPr>
          <w:b/>
          <w:bCs/>
          <w:lang w:val="en-US"/>
          <w:rPrChange w:id="10547" w:author="Sotirios Filippos Tsarouchis" w:date="2021-02-10T15:28:00Z">
            <w:rPr>
              <w:lang w:val="en-US"/>
            </w:rPr>
          </w:rPrChange>
        </w:rPr>
      </w:pPr>
      <w:bookmarkStart w:id="10548" w:name="_Toc64223453"/>
      <w:r w:rsidRPr="00947B4E">
        <w:rPr>
          <w:b/>
          <w:bCs/>
          <w:lang w:val="en-US"/>
          <w:rPrChange w:id="10549" w:author="Sotirios Filippos Tsarouchis" w:date="2021-02-10T15:28:00Z">
            <w:rPr>
              <w:lang w:val="en-US"/>
            </w:rPr>
          </w:rPrChange>
        </w:rPr>
        <w:t xml:space="preserve">Accuracy, recall, precision </w:t>
      </w:r>
      <w:r w:rsidRPr="00947B4E">
        <w:rPr>
          <w:b/>
          <w:bCs/>
          <w:rPrChange w:id="10550" w:author="Sotirios Filippos Tsarouchis" w:date="2021-02-10T15:28:00Z">
            <w:rPr/>
          </w:rPrChange>
        </w:rPr>
        <w:t>και</w:t>
      </w:r>
      <w:r w:rsidRPr="00947B4E">
        <w:rPr>
          <w:b/>
          <w:bCs/>
          <w:lang w:val="en-US"/>
          <w:rPrChange w:id="10551" w:author="Sotirios Filippos Tsarouchis" w:date="2021-02-10T15:28:00Z">
            <w:rPr>
              <w:lang w:val="en-US"/>
            </w:rPr>
          </w:rPrChange>
        </w:rPr>
        <w:t xml:space="preserve"> f1_score</w:t>
      </w:r>
      <w:bookmarkEnd w:id="10548"/>
    </w:p>
    <w:p w14:paraId="11EABE87" w14:textId="6ACFF70E" w:rsidR="0074574E" w:rsidRDefault="0074574E" w:rsidP="006F61C8">
      <w:pPr>
        <w:rPr>
          <w:ins w:id="10552" w:author="mpountou" w:date="2021-02-13T19:29:00Z"/>
          <w:lang w:val="en-US"/>
        </w:rPr>
      </w:pPr>
    </w:p>
    <w:p w14:paraId="4745BE2F" w14:textId="04D82BCA" w:rsidR="00F11AC7" w:rsidRPr="00365999" w:rsidRDefault="00BA08A0" w:rsidP="006F61C8">
      <w:pPr>
        <w:rPr>
          <w:ins w:id="10553" w:author="mpountou" w:date="2021-02-13T20:56:00Z"/>
          <w:szCs w:val="22"/>
        </w:rPr>
      </w:pPr>
      <w:ins w:id="10554" w:author="mpountou" w:date="2021-02-13T20:19:00Z">
        <w:r>
          <w:t xml:space="preserve">Για το σύνολο δεδομένων </w:t>
        </w:r>
        <w:r>
          <w:rPr>
            <w:lang w:val="en-US"/>
          </w:rPr>
          <w:t>data</w:t>
        </w:r>
        <w:r w:rsidRPr="00BA08A0">
          <w:rPr>
            <w:rPrChange w:id="10555" w:author="mpountou" w:date="2021-02-13T20:19:00Z">
              <w:rPr>
                <w:lang w:val="en-US"/>
              </w:rPr>
            </w:rPrChange>
          </w:rPr>
          <w:t xml:space="preserve">30 </w:t>
        </w:r>
        <w:r w:rsidR="002F3899">
          <w:t>βλέπουμε ότι οι</w:t>
        </w:r>
      </w:ins>
      <w:ins w:id="10556" w:author="mpountou" w:date="2021-02-13T20:51:00Z">
        <w:r w:rsidR="002F3899">
          <w:t xml:space="preserve"> 3</w:t>
        </w:r>
      </w:ins>
      <w:ins w:id="10557" w:author="mpountou" w:date="2021-02-13T20:19:00Z">
        <w:r w:rsidR="002F3899">
          <w:t xml:space="preserve"> πρώτες </w:t>
        </w:r>
        <w:r>
          <w:t xml:space="preserve"> υλοποιήσεις ( Αν</w:t>
        </w:r>
      </w:ins>
      <w:ins w:id="10558" w:author="mpountou" w:date="2021-02-13T20:20:00Z">
        <w:r>
          <w:t xml:space="preserve">άλυση </w:t>
        </w:r>
        <w:r w:rsidR="002F3899">
          <w:t xml:space="preserve">πίνακα σε ιδιάζουσες τιμές, </w:t>
        </w:r>
      </w:ins>
      <w:ins w:id="10559" w:author="mpountou" w:date="2021-02-13T20:51:00Z">
        <w:r w:rsidR="002F3899">
          <w:t xml:space="preserve">Συνεργατικά Νευρωνικά Δίκτυα και Τυχαία Δάση ) φέρουν παρόμοια αποτελέσματα σε θέματα ταξινόμησης αφού το </w:t>
        </w:r>
      </w:ins>
      <w:ins w:id="10560" w:author="mpountou" w:date="2021-02-13T20:52:00Z">
        <w:r w:rsidR="002F3899">
          <w:rPr>
            <w:lang w:val="en-US"/>
          </w:rPr>
          <w:t>accuracy</w:t>
        </w:r>
        <w:r w:rsidR="002F3899">
          <w:t xml:space="preserve"> </w:t>
        </w:r>
      </w:ins>
      <w:ins w:id="10561" w:author="mpountou" w:date="2021-02-13T20:53:00Z">
        <w:r w:rsidR="002F3899">
          <w:t xml:space="preserve">και </w:t>
        </w:r>
      </w:ins>
      <w:ins w:id="10562" w:author="mpountou" w:date="2021-02-13T20:52:00Z">
        <w:r w:rsidR="002F3899">
          <w:rPr>
            <w:lang w:val="en-US"/>
          </w:rPr>
          <w:t>precision</w:t>
        </w:r>
        <w:r w:rsidR="002F3899" w:rsidRPr="002F3899">
          <w:rPr>
            <w:rPrChange w:id="10563" w:author="mpountou" w:date="2021-02-13T20:52:00Z">
              <w:rPr>
                <w:lang w:val="en-US"/>
              </w:rPr>
            </w:rPrChange>
          </w:rPr>
          <w:t xml:space="preserve"> </w:t>
        </w:r>
        <w:r w:rsidR="002F3899">
          <w:t xml:space="preserve">τους κυμαίνεται στο </w:t>
        </w:r>
      </w:ins>
      <w:ins w:id="10564" w:author="mpountou" w:date="2021-02-13T20:51:00Z">
        <w:r w:rsidR="002F3899">
          <w:t xml:space="preserve"> </w:t>
        </w:r>
      </w:ins>
      <w:ins w:id="10565" w:author="mpountou" w:date="2021-02-13T20:52:00Z">
        <w:r w:rsidR="002F3899">
          <w:t xml:space="preserve">77% με 78%, το </w:t>
        </w:r>
        <w:r w:rsidR="002F3899">
          <w:rPr>
            <w:lang w:val="en-US"/>
          </w:rPr>
          <w:t>recall</w:t>
        </w:r>
        <w:r w:rsidR="002F3899" w:rsidRPr="002F3899">
          <w:rPr>
            <w:rPrChange w:id="10566" w:author="mpountou" w:date="2021-02-13T20:52:00Z">
              <w:rPr>
                <w:lang w:val="en-US"/>
              </w:rPr>
            </w:rPrChange>
          </w:rPr>
          <w:t xml:space="preserve"> </w:t>
        </w:r>
        <w:r w:rsidR="002F3899">
          <w:t xml:space="preserve">στο 96% με 100% </w:t>
        </w:r>
      </w:ins>
      <w:ins w:id="10567" w:author="mpountou" w:date="2021-02-13T20:53:00Z">
        <w:r w:rsidR="002F3899">
          <w:t xml:space="preserve">και το </w:t>
        </w:r>
        <w:r w:rsidR="002F3899">
          <w:rPr>
            <w:lang w:val="en-US"/>
          </w:rPr>
          <w:t>f</w:t>
        </w:r>
        <w:r w:rsidR="002F3899" w:rsidRPr="002F3899">
          <w:rPr>
            <w:rPrChange w:id="10568" w:author="mpountou" w:date="2021-02-13T20:53:00Z">
              <w:rPr>
                <w:lang w:val="en-US"/>
              </w:rPr>
            </w:rPrChange>
          </w:rPr>
          <w:t>1_</w:t>
        </w:r>
        <w:r w:rsidR="002F3899">
          <w:rPr>
            <w:lang w:val="en-US"/>
          </w:rPr>
          <w:t>score</w:t>
        </w:r>
        <w:r w:rsidR="002F3899" w:rsidRPr="002F3899">
          <w:rPr>
            <w:rPrChange w:id="10569" w:author="mpountou" w:date="2021-02-13T20:53:00Z">
              <w:rPr>
                <w:lang w:val="en-US"/>
              </w:rPr>
            </w:rPrChange>
          </w:rPr>
          <w:t xml:space="preserve"> </w:t>
        </w:r>
        <w:r w:rsidR="002F3899">
          <w:t>στο 86% με 87%. Το χαμηλ</w:t>
        </w:r>
      </w:ins>
      <w:ins w:id="10570" w:author="mpountou" w:date="2021-02-13T20:54:00Z">
        <w:r w:rsidR="002F3899">
          <w:t xml:space="preserve">ότερο </w:t>
        </w:r>
        <w:r w:rsidR="002F3899">
          <w:rPr>
            <w:lang w:val="en-US"/>
          </w:rPr>
          <w:t>recall</w:t>
        </w:r>
        <w:r w:rsidR="002F3899" w:rsidRPr="002F3899">
          <w:rPr>
            <w:rPrChange w:id="10571" w:author="mpountou" w:date="2021-02-13T20:54:00Z">
              <w:rPr>
                <w:lang w:val="en-US"/>
              </w:rPr>
            </w:rPrChange>
          </w:rPr>
          <w:t xml:space="preserve"> </w:t>
        </w:r>
        <w:r w:rsidR="002F3899">
          <w:t>φαίνεται να το έχει η υλοποίηση Νευρωνικών Δικτύων Περιεχομένου χωρίς ωστόσο να υστερεί στις υπόλοιπες 3 μετρικές.</w:t>
        </w:r>
      </w:ins>
      <w:ins w:id="10572" w:author="mpountou" w:date="2021-02-13T20:55:00Z">
        <w:r w:rsidR="002F3899">
          <w:t xml:space="preserve"> Την καλύτερη επίδοση φαίνεται να την έχει το υβριδικό μοντέλο γραμμικής παλινδρόμησης αφου ξεπερν</w:t>
        </w:r>
      </w:ins>
      <w:ins w:id="10573" w:author="mpountou" w:date="2021-02-13T20:56:00Z">
        <w:r w:rsidR="002F3899">
          <w:t xml:space="preserve">ά σε όλες της μετρικές τα υπόλοιπα μοντέλα με εξαίρεση το </w:t>
        </w:r>
        <w:r w:rsidR="002F3899">
          <w:rPr>
            <w:lang w:val="en-US"/>
          </w:rPr>
          <w:t>recall</w:t>
        </w:r>
        <w:r w:rsidR="002F3899" w:rsidRPr="002F3899">
          <w:rPr>
            <w:rPrChange w:id="10574" w:author="mpountou" w:date="2021-02-13T20:56:00Z">
              <w:rPr>
                <w:lang w:val="en-US"/>
              </w:rPr>
            </w:rPrChange>
          </w:rPr>
          <w:t xml:space="preserve"> </w:t>
        </w:r>
        <w:r w:rsidR="002F3899">
          <w:t xml:space="preserve">οπου αγγίζει </w:t>
        </w:r>
        <w:r w:rsidR="002F3899" w:rsidRPr="00365999">
          <w:rPr>
            <w:szCs w:val="22"/>
          </w:rPr>
          <w:t xml:space="preserve">το 98% </w:t>
        </w:r>
        <w:r w:rsidR="002F3899" w:rsidRPr="0035616E">
          <w:rPr>
            <w:i/>
            <w:szCs w:val="22"/>
            <w:rPrChange w:id="10575" w:author="mpountou" w:date="2021-02-13T21:09:00Z">
              <w:rPr/>
            </w:rPrChange>
          </w:rPr>
          <w:t>(</w:t>
        </w:r>
      </w:ins>
      <w:ins w:id="10576" w:author="mpountou" w:date="2021-02-13T21:09:00Z">
        <w:r w:rsidR="0035616E" w:rsidRPr="0035616E">
          <w:rPr>
            <w:i/>
            <w:szCs w:val="22"/>
            <w:rPrChange w:id="10577" w:author="mpountou" w:date="2021-02-13T21:09:00Z">
              <w:rPr/>
            </w:rPrChange>
          </w:rPr>
          <w:fldChar w:fldCharType="begin"/>
        </w:r>
        <w:r w:rsidR="0035616E" w:rsidRPr="0035616E">
          <w:rPr>
            <w:i/>
            <w:szCs w:val="22"/>
            <w:rPrChange w:id="10578" w:author="mpountou" w:date="2021-02-13T21:09:00Z">
              <w:rPr/>
            </w:rPrChange>
          </w:rPr>
          <w:instrText xml:space="preserve"> REF _Ref64142960 \h </w:instrText>
        </w:r>
      </w:ins>
      <w:r w:rsidR="0035616E" w:rsidRPr="0035616E">
        <w:rPr>
          <w:i/>
          <w:szCs w:val="22"/>
          <w:rPrChange w:id="10579" w:author="mpountou" w:date="2021-02-13T21:09:00Z">
            <w:rPr>
              <w:szCs w:val="22"/>
            </w:rPr>
          </w:rPrChange>
        </w:rPr>
        <w:instrText xml:space="preserve"> \* MERGEFORMAT </w:instrText>
      </w:r>
      <w:r w:rsidR="0035616E" w:rsidRPr="0035616E">
        <w:rPr>
          <w:i/>
          <w:szCs w:val="22"/>
          <w:rPrChange w:id="10580" w:author="mpountou" w:date="2021-02-13T21:09:00Z">
            <w:rPr>
              <w:i/>
              <w:szCs w:val="22"/>
            </w:rPr>
          </w:rPrChange>
        </w:rPr>
      </w:r>
      <w:r w:rsidR="0035616E" w:rsidRPr="0035616E">
        <w:rPr>
          <w:i/>
          <w:szCs w:val="22"/>
          <w:rPrChange w:id="10581" w:author="mpountou" w:date="2021-02-13T21:09:00Z">
            <w:rPr/>
          </w:rPrChange>
        </w:rPr>
        <w:fldChar w:fldCharType="separate"/>
      </w:r>
      <w:ins w:id="10582" w:author="mpountou" w:date="2021-02-14T02:13:00Z">
        <w:r w:rsidR="004344EE" w:rsidRPr="004344EE">
          <w:rPr>
            <w:i/>
            <w:szCs w:val="22"/>
            <w:rPrChange w:id="10583" w:author="mpountou" w:date="2021-02-14T02:13:00Z">
              <w:rPr>
                <w:sz w:val="14"/>
                <w:szCs w:val="14"/>
              </w:rPr>
            </w:rPrChange>
          </w:rPr>
          <w:t xml:space="preserve">Εικόνα </w:t>
        </w:r>
        <w:r w:rsidR="004344EE" w:rsidRPr="004344EE">
          <w:rPr>
            <w:i/>
            <w:noProof/>
            <w:szCs w:val="22"/>
            <w:rPrChange w:id="10584" w:author="mpountou" w:date="2021-02-14T02:13:00Z">
              <w:rPr>
                <w:b/>
                <w:noProof/>
                <w:sz w:val="14"/>
                <w:szCs w:val="14"/>
                <w:lang w:val="en-US"/>
              </w:rPr>
            </w:rPrChange>
          </w:rPr>
          <w:t>69</w:t>
        </w:r>
      </w:ins>
      <w:ins w:id="10585" w:author="mpountou" w:date="2021-02-13T21:09:00Z">
        <w:r w:rsidR="0035616E" w:rsidRPr="0035616E">
          <w:rPr>
            <w:i/>
            <w:szCs w:val="22"/>
            <w:rPrChange w:id="10586" w:author="mpountou" w:date="2021-02-13T21:09:00Z">
              <w:rPr/>
            </w:rPrChange>
          </w:rPr>
          <w:fldChar w:fldCharType="end"/>
        </w:r>
      </w:ins>
      <w:ins w:id="10587" w:author="mpountou" w:date="2021-02-13T20:56:00Z">
        <w:r w:rsidR="002F3899" w:rsidRPr="0035616E">
          <w:rPr>
            <w:i/>
            <w:szCs w:val="22"/>
            <w:rPrChange w:id="10588" w:author="mpountou" w:date="2021-02-13T21:09:00Z">
              <w:rPr/>
            </w:rPrChange>
          </w:rPr>
          <w:t>).</w:t>
        </w:r>
      </w:ins>
      <w:ins w:id="10589" w:author="mpountou" w:date="2021-02-13T20:54:00Z">
        <w:r w:rsidR="002F3899" w:rsidRPr="00365999">
          <w:rPr>
            <w:szCs w:val="22"/>
          </w:rPr>
          <w:t xml:space="preserve"> </w:t>
        </w:r>
      </w:ins>
    </w:p>
    <w:p w14:paraId="4265C174" w14:textId="516D6E55" w:rsidR="002F3899" w:rsidRPr="0035616E" w:rsidRDefault="002F3899" w:rsidP="002F3899">
      <w:pPr>
        <w:rPr>
          <w:ins w:id="10590" w:author="mpountou" w:date="2021-02-13T20:58:00Z"/>
          <w:i/>
          <w:szCs w:val="22"/>
          <w:rPrChange w:id="10591" w:author="mpountou" w:date="2021-02-13T21:09:00Z">
            <w:rPr>
              <w:ins w:id="10592" w:author="mpountou" w:date="2021-02-13T20:58:00Z"/>
            </w:rPr>
          </w:rPrChange>
        </w:rPr>
      </w:pPr>
      <w:ins w:id="10593" w:author="mpountou" w:date="2021-02-13T20:56:00Z">
        <w:r w:rsidRPr="004344EE">
          <w:rPr>
            <w:szCs w:val="22"/>
          </w:rPr>
          <w:t xml:space="preserve">Όμοια για το σύνολο δεδομένων </w:t>
        </w:r>
        <w:r w:rsidRPr="004344EE">
          <w:rPr>
            <w:szCs w:val="22"/>
            <w:lang w:val="en-US"/>
          </w:rPr>
          <w:t>data</w:t>
        </w:r>
        <w:r w:rsidRPr="004344EE">
          <w:rPr>
            <w:szCs w:val="22"/>
          </w:rPr>
          <w:t xml:space="preserve">60, οι 3 πρώτες  υλοποιήσεις ( Ανάλυση πίνακα σε ιδιάζουσες τιμές, Συνεργατικά Νευρωνικά Δίκτυα και Τυχαία Δάση ) φέρουν παρόμοια αποτελέσματα σε θέματα ταξινόμησης αφού το </w:t>
        </w:r>
        <w:r w:rsidRPr="003D063F">
          <w:rPr>
            <w:szCs w:val="22"/>
            <w:lang w:val="en-US"/>
          </w:rPr>
          <w:t>accuracy</w:t>
        </w:r>
        <w:r w:rsidRPr="003D063F">
          <w:rPr>
            <w:szCs w:val="22"/>
          </w:rPr>
          <w:t xml:space="preserve"> και </w:t>
        </w:r>
        <w:r w:rsidRPr="0035616E">
          <w:rPr>
            <w:szCs w:val="22"/>
            <w:lang w:val="en-US"/>
            <w:rPrChange w:id="10594" w:author="mpountou" w:date="2021-02-13T21:09:00Z">
              <w:rPr>
                <w:lang w:val="en-US"/>
              </w:rPr>
            </w:rPrChange>
          </w:rPr>
          <w:t>precision</w:t>
        </w:r>
        <w:r w:rsidRPr="0035616E">
          <w:rPr>
            <w:szCs w:val="22"/>
            <w:rPrChange w:id="10595" w:author="mpountou" w:date="2021-02-13T21:09:00Z">
              <w:rPr/>
            </w:rPrChange>
          </w:rPr>
          <w:t xml:space="preserve"> τους κυμαίνεται στο  80% με 8</w:t>
        </w:r>
      </w:ins>
      <w:ins w:id="10596" w:author="mpountou" w:date="2021-02-13T20:57:00Z">
        <w:r w:rsidRPr="0035616E">
          <w:rPr>
            <w:szCs w:val="22"/>
            <w:rPrChange w:id="10597" w:author="mpountou" w:date="2021-02-13T21:09:00Z">
              <w:rPr/>
            </w:rPrChange>
          </w:rPr>
          <w:t>3</w:t>
        </w:r>
      </w:ins>
      <w:ins w:id="10598" w:author="mpountou" w:date="2021-02-13T20:56:00Z">
        <w:r w:rsidRPr="0035616E">
          <w:rPr>
            <w:szCs w:val="22"/>
            <w:rPrChange w:id="10599" w:author="mpountou" w:date="2021-02-13T21:09:00Z">
              <w:rPr/>
            </w:rPrChange>
          </w:rPr>
          <w:t xml:space="preserve">%, το </w:t>
        </w:r>
        <w:r w:rsidRPr="0035616E">
          <w:rPr>
            <w:szCs w:val="22"/>
            <w:lang w:val="en-US"/>
            <w:rPrChange w:id="10600" w:author="mpountou" w:date="2021-02-13T21:09:00Z">
              <w:rPr>
                <w:lang w:val="en-US"/>
              </w:rPr>
            </w:rPrChange>
          </w:rPr>
          <w:t>recall</w:t>
        </w:r>
        <w:r w:rsidRPr="0035616E">
          <w:rPr>
            <w:szCs w:val="22"/>
            <w:rPrChange w:id="10601" w:author="mpountou" w:date="2021-02-13T21:09:00Z">
              <w:rPr/>
            </w:rPrChange>
          </w:rPr>
          <w:t xml:space="preserve"> στο 97% με 100% και το </w:t>
        </w:r>
        <w:r w:rsidRPr="0035616E">
          <w:rPr>
            <w:szCs w:val="22"/>
            <w:lang w:val="en-US"/>
            <w:rPrChange w:id="10602" w:author="mpountou" w:date="2021-02-13T21:09:00Z">
              <w:rPr>
                <w:lang w:val="en-US"/>
              </w:rPr>
            </w:rPrChange>
          </w:rPr>
          <w:t>f</w:t>
        </w:r>
        <w:r w:rsidRPr="0035616E">
          <w:rPr>
            <w:szCs w:val="22"/>
            <w:rPrChange w:id="10603" w:author="mpountou" w:date="2021-02-13T21:09:00Z">
              <w:rPr/>
            </w:rPrChange>
          </w:rPr>
          <w:t>1_</w:t>
        </w:r>
        <w:r w:rsidRPr="0035616E">
          <w:rPr>
            <w:szCs w:val="22"/>
            <w:lang w:val="en-US"/>
            <w:rPrChange w:id="10604" w:author="mpountou" w:date="2021-02-13T21:09:00Z">
              <w:rPr>
                <w:lang w:val="en-US"/>
              </w:rPr>
            </w:rPrChange>
          </w:rPr>
          <w:t>score</w:t>
        </w:r>
        <w:r w:rsidRPr="0035616E">
          <w:rPr>
            <w:szCs w:val="22"/>
            <w:rPrChange w:id="10605" w:author="mpountou" w:date="2021-02-13T21:09:00Z">
              <w:rPr/>
            </w:rPrChange>
          </w:rPr>
          <w:t xml:space="preserve"> στο 87% με 90%. </w:t>
        </w:r>
      </w:ins>
      <w:ins w:id="10606" w:author="mpountou" w:date="2021-02-13T20:57:00Z">
        <w:r w:rsidRPr="0035616E">
          <w:rPr>
            <w:szCs w:val="22"/>
            <w:rPrChange w:id="10607" w:author="mpountou" w:date="2021-02-13T21:09:00Z">
              <w:rPr/>
            </w:rPrChange>
          </w:rPr>
          <w:t>Κι’ εδ</w:t>
        </w:r>
      </w:ins>
      <w:ins w:id="10608" w:author="mpountou" w:date="2021-02-13T20:58:00Z">
        <w:r w:rsidRPr="0035616E">
          <w:rPr>
            <w:szCs w:val="22"/>
            <w:rPrChange w:id="10609" w:author="mpountou" w:date="2021-02-13T21:09:00Z">
              <w:rPr/>
            </w:rPrChange>
          </w:rPr>
          <w:t>ώ το</w:t>
        </w:r>
      </w:ins>
      <w:ins w:id="10610" w:author="mpountou" w:date="2021-02-13T20:56:00Z">
        <w:r w:rsidRPr="0035616E">
          <w:rPr>
            <w:szCs w:val="22"/>
            <w:rPrChange w:id="10611" w:author="mpountou" w:date="2021-02-13T21:09:00Z">
              <w:rPr/>
            </w:rPrChange>
          </w:rPr>
          <w:t xml:space="preserve"> χαμηλότερο </w:t>
        </w:r>
        <w:r w:rsidRPr="0035616E">
          <w:rPr>
            <w:szCs w:val="22"/>
            <w:lang w:val="en-US"/>
            <w:rPrChange w:id="10612" w:author="mpountou" w:date="2021-02-13T21:09:00Z">
              <w:rPr>
                <w:lang w:val="en-US"/>
              </w:rPr>
            </w:rPrChange>
          </w:rPr>
          <w:t>recall</w:t>
        </w:r>
        <w:r w:rsidRPr="0035616E">
          <w:rPr>
            <w:szCs w:val="22"/>
            <w:rPrChange w:id="10613" w:author="mpountou" w:date="2021-02-13T21:09:00Z">
              <w:rPr/>
            </w:rPrChange>
          </w:rPr>
          <w:t xml:space="preserve"> φαίνεται να το έχει η υλοποίηση Νευρωνικών Δικτύων Περιεχομένου χωρίς ωστόσο να υστερεί στις υπόλοιπες 3 μετρικές. Την καλύτερη επίδοση την έχει </w:t>
        </w:r>
      </w:ins>
      <w:ins w:id="10614" w:author="mpountou" w:date="2021-02-13T20:58:00Z">
        <w:r w:rsidRPr="0035616E">
          <w:rPr>
            <w:szCs w:val="22"/>
            <w:rPrChange w:id="10615" w:author="mpountou" w:date="2021-02-13T21:09:00Z">
              <w:rPr/>
            </w:rPrChange>
          </w:rPr>
          <w:t xml:space="preserve">ξανά </w:t>
        </w:r>
      </w:ins>
      <w:ins w:id="10616" w:author="mpountou" w:date="2021-02-13T20:56:00Z">
        <w:r w:rsidRPr="0035616E">
          <w:rPr>
            <w:szCs w:val="22"/>
            <w:rPrChange w:id="10617" w:author="mpountou" w:date="2021-02-13T21:09:00Z">
              <w:rPr/>
            </w:rPrChange>
          </w:rPr>
          <w:t xml:space="preserve">το υβριδικό μοντέλο γραμμικής παλινδρόμησης </w:t>
        </w:r>
      </w:ins>
      <w:ins w:id="10618" w:author="mpountou" w:date="2021-02-13T20:58:00Z">
        <w:r w:rsidRPr="0035616E">
          <w:rPr>
            <w:szCs w:val="22"/>
            <w:rPrChange w:id="10619" w:author="mpountou" w:date="2021-02-13T21:09:00Z">
              <w:rPr/>
            </w:rPrChange>
          </w:rPr>
          <w:t>που</w:t>
        </w:r>
      </w:ins>
      <w:ins w:id="10620" w:author="mpountou" w:date="2021-02-13T20:56:00Z">
        <w:r w:rsidRPr="0035616E">
          <w:rPr>
            <w:szCs w:val="22"/>
            <w:rPrChange w:id="10621" w:author="mpountou" w:date="2021-02-13T21:09:00Z">
              <w:rPr/>
            </w:rPrChange>
          </w:rPr>
          <w:t xml:space="preserve"> ξεπερνά σε όλες της μετρικές τα υπόλοιπα μοντέλα με εξαίρεση το </w:t>
        </w:r>
        <w:r w:rsidRPr="0035616E">
          <w:rPr>
            <w:szCs w:val="22"/>
            <w:lang w:val="en-US"/>
            <w:rPrChange w:id="10622" w:author="mpountou" w:date="2021-02-13T21:09:00Z">
              <w:rPr>
                <w:lang w:val="en-US"/>
              </w:rPr>
            </w:rPrChange>
          </w:rPr>
          <w:t>recall</w:t>
        </w:r>
        <w:r w:rsidRPr="0035616E">
          <w:rPr>
            <w:szCs w:val="22"/>
            <w:rPrChange w:id="10623" w:author="mpountou" w:date="2021-02-13T21:09:00Z">
              <w:rPr/>
            </w:rPrChange>
          </w:rPr>
          <w:t xml:space="preserve"> οπου αγγίζει το 98% </w:t>
        </w:r>
        <w:r w:rsidRPr="0035616E">
          <w:rPr>
            <w:i/>
            <w:szCs w:val="22"/>
            <w:rPrChange w:id="10624" w:author="mpountou" w:date="2021-02-13T21:09:00Z">
              <w:rPr/>
            </w:rPrChange>
          </w:rPr>
          <w:t>(</w:t>
        </w:r>
      </w:ins>
      <w:ins w:id="10625" w:author="mpountou" w:date="2021-02-13T21:09:00Z">
        <w:r w:rsidR="0035616E" w:rsidRPr="0035616E">
          <w:rPr>
            <w:i/>
            <w:szCs w:val="22"/>
            <w:rPrChange w:id="10626" w:author="mpountou" w:date="2021-02-13T21:09:00Z">
              <w:rPr/>
            </w:rPrChange>
          </w:rPr>
          <w:fldChar w:fldCharType="begin"/>
        </w:r>
        <w:r w:rsidR="0035616E" w:rsidRPr="0035616E">
          <w:rPr>
            <w:i/>
            <w:szCs w:val="22"/>
            <w:rPrChange w:id="10627" w:author="mpountou" w:date="2021-02-13T21:09:00Z">
              <w:rPr/>
            </w:rPrChange>
          </w:rPr>
          <w:instrText xml:space="preserve"> REF _Ref64142965 \h </w:instrText>
        </w:r>
      </w:ins>
      <w:r w:rsidR="0035616E" w:rsidRPr="0035616E">
        <w:rPr>
          <w:i/>
          <w:szCs w:val="22"/>
          <w:rPrChange w:id="10628" w:author="mpountou" w:date="2021-02-13T21:09:00Z">
            <w:rPr>
              <w:szCs w:val="22"/>
            </w:rPr>
          </w:rPrChange>
        </w:rPr>
        <w:instrText xml:space="preserve"> \* MERGEFORMAT </w:instrText>
      </w:r>
      <w:r w:rsidR="0035616E" w:rsidRPr="0035616E">
        <w:rPr>
          <w:i/>
          <w:szCs w:val="22"/>
          <w:rPrChange w:id="10629" w:author="mpountou" w:date="2021-02-13T21:09:00Z">
            <w:rPr>
              <w:i/>
              <w:szCs w:val="22"/>
            </w:rPr>
          </w:rPrChange>
        </w:rPr>
      </w:r>
      <w:r w:rsidR="0035616E" w:rsidRPr="0035616E">
        <w:rPr>
          <w:i/>
          <w:szCs w:val="22"/>
          <w:rPrChange w:id="10630" w:author="mpountou" w:date="2021-02-13T21:09:00Z">
            <w:rPr/>
          </w:rPrChange>
        </w:rPr>
        <w:fldChar w:fldCharType="separate"/>
      </w:r>
      <w:ins w:id="10631" w:author="mpountou" w:date="2021-02-14T02:13:00Z">
        <w:r w:rsidR="004344EE" w:rsidRPr="004344EE">
          <w:rPr>
            <w:i/>
            <w:szCs w:val="22"/>
            <w:rPrChange w:id="10632" w:author="mpountou" w:date="2021-02-14T02:13:00Z">
              <w:rPr>
                <w:sz w:val="14"/>
                <w:szCs w:val="14"/>
              </w:rPr>
            </w:rPrChange>
          </w:rPr>
          <w:t xml:space="preserve">Εικόνα </w:t>
        </w:r>
        <w:r w:rsidR="004344EE" w:rsidRPr="004344EE">
          <w:rPr>
            <w:i/>
            <w:noProof/>
            <w:szCs w:val="22"/>
            <w:rPrChange w:id="10633" w:author="mpountou" w:date="2021-02-14T02:13:00Z">
              <w:rPr>
                <w:b/>
                <w:noProof/>
                <w:sz w:val="14"/>
                <w:szCs w:val="14"/>
              </w:rPr>
            </w:rPrChange>
          </w:rPr>
          <w:t>70</w:t>
        </w:r>
      </w:ins>
      <w:ins w:id="10634" w:author="mpountou" w:date="2021-02-13T21:09:00Z">
        <w:r w:rsidR="0035616E" w:rsidRPr="0035616E">
          <w:rPr>
            <w:i/>
            <w:szCs w:val="22"/>
            <w:rPrChange w:id="10635" w:author="mpountou" w:date="2021-02-13T21:09:00Z">
              <w:rPr/>
            </w:rPrChange>
          </w:rPr>
          <w:fldChar w:fldCharType="end"/>
        </w:r>
      </w:ins>
      <w:ins w:id="10636" w:author="mpountou" w:date="2021-02-13T20:56:00Z">
        <w:r w:rsidRPr="0035616E">
          <w:rPr>
            <w:i/>
            <w:szCs w:val="22"/>
            <w:rPrChange w:id="10637" w:author="mpountou" w:date="2021-02-13T21:09:00Z">
              <w:rPr/>
            </w:rPrChange>
          </w:rPr>
          <w:t xml:space="preserve">). </w:t>
        </w:r>
      </w:ins>
    </w:p>
    <w:p w14:paraId="3A55FE3A" w14:textId="1EB70C42" w:rsidR="002F3899" w:rsidRPr="0035616E" w:rsidRDefault="009238B3" w:rsidP="006F61C8">
      <w:pPr>
        <w:rPr>
          <w:szCs w:val="22"/>
          <w:rPrChange w:id="10638" w:author="mpountou" w:date="2021-02-13T21:09:00Z">
            <w:rPr>
              <w:lang w:val="en-US"/>
            </w:rPr>
          </w:rPrChange>
        </w:rPr>
      </w:pPr>
      <w:ins w:id="10639" w:author="mpountou" w:date="2021-02-13T21:02:00Z">
        <w:r w:rsidRPr="00365999">
          <w:rPr>
            <w:szCs w:val="22"/>
          </w:rPr>
          <w:t xml:space="preserve">Τέλος για το σύνολο δεδομένων </w:t>
        </w:r>
        <w:r w:rsidRPr="00365999">
          <w:rPr>
            <w:szCs w:val="22"/>
            <w:lang w:val="en-US"/>
          </w:rPr>
          <w:t>movielens</w:t>
        </w:r>
        <w:r w:rsidRPr="0035616E">
          <w:rPr>
            <w:szCs w:val="22"/>
            <w:rPrChange w:id="10640" w:author="mpountou" w:date="2021-02-13T21:09:00Z">
              <w:rPr>
                <w:lang w:val="en-US"/>
              </w:rPr>
            </w:rPrChange>
          </w:rPr>
          <w:t>-100</w:t>
        </w:r>
        <w:r w:rsidRPr="00365999">
          <w:rPr>
            <w:szCs w:val="22"/>
            <w:lang w:val="en-US"/>
          </w:rPr>
          <w:t>k</w:t>
        </w:r>
        <w:r w:rsidRPr="0035616E">
          <w:rPr>
            <w:szCs w:val="22"/>
            <w:rPrChange w:id="10641" w:author="mpountou" w:date="2021-02-13T21:09:00Z">
              <w:rPr>
                <w:lang w:val="en-US"/>
              </w:rPr>
            </w:rPrChange>
          </w:rPr>
          <w:t xml:space="preserve"> </w:t>
        </w:r>
        <w:r w:rsidRPr="00365999">
          <w:rPr>
            <w:szCs w:val="22"/>
          </w:rPr>
          <w:t>καλύτερη υλοποίηση σε θ</w:t>
        </w:r>
      </w:ins>
      <w:ins w:id="10642" w:author="mpountou" w:date="2021-02-13T21:03:00Z">
        <w:r w:rsidRPr="00365999">
          <w:rPr>
            <w:szCs w:val="22"/>
          </w:rPr>
          <w:t xml:space="preserve">έματα ταξηνόμησης φαίνεται να είναι τα Νευρωνικά δίκτυα Περιεχομένου με επιδόσεις: 89% </w:t>
        </w:r>
        <w:r w:rsidRPr="004344EE">
          <w:rPr>
            <w:szCs w:val="22"/>
            <w:lang w:val="en-US"/>
          </w:rPr>
          <w:t>accuracy</w:t>
        </w:r>
        <w:r w:rsidRPr="0035616E">
          <w:rPr>
            <w:szCs w:val="22"/>
            <w:rPrChange w:id="10643" w:author="mpountou" w:date="2021-02-13T21:09:00Z">
              <w:rPr>
                <w:lang w:val="en-US"/>
              </w:rPr>
            </w:rPrChange>
          </w:rPr>
          <w:t xml:space="preserve"> </w:t>
        </w:r>
        <w:r w:rsidRPr="00365999">
          <w:rPr>
            <w:szCs w:val="22"/>
          </w:rPr>
          <w:t xml:space="preserve">97% </w:t>
        </w:r>
        <w:r w:rsidRPr="00365999">
          <w:rPr>
            <w:szCs w:val="22"/>
            <w:lang w:val="en-US"/>
          </w:rPr>
          <w:t>rec</w:t>
        </w:r>
        <w:r w:rsidRPr="004344EE">
          <w:rPr>
            <w:szCs w:val="22"/>
            <w:lang w:val="en-US"/>
          </w:rPr>
          <w:t>all</w:t>
        </w:r>
        <w:r w:rsidRPr="0035616E">
          <w:rPr>
            <w:szCs w:val="22"/>
            <w:rPrChange w:id="10644" w:author="mpountou" w:date="2021-02-13T21:09:00Z">
              <w:rPr>
                <w:lang w:val="en-US"/>
              </w:rPr>
            </w:rPrChange>
          </w:rPr>
          <w:t xml:space="preserve">, </w:t>
        </w:r>
        <w:r w:rsidRPr="00365999">
          <w:rPr>
            <w:szCs w:val="22"/>
          </w:rPr>
          <w:t xml:space="preserve">90%, precision </w:t>
        </w:r>
      </w:ins>
      <w:ins w:id="10645" w:author="mpountou" w:date="2021-02-13T21:04:00Z">
        <w:r w:rsidRPr="00365999">
          <w:rPr>
            <w:szCs w:val="22"/>
          </w:rPr>
          <w:t xml:space="preserve">και </w:t>
        </w:r>
      </w:ins>
      <w:ins w:id="10646" w:author="mpountou" w:date="2021-02-13T21:03:00Z">
        <w:r w:rsidRPr="004344EE">
          <w:rPr>
            <w:szCs w:val="22"/>
          </w:rPr>
          <w:t>92%</w:t>
        </w:r>
      </w:ins>
      <w:ins w:id="10647" w:author="mpountou" w:date="2021-02-13T21:04:00Z">
        <w:r w:rsidRPr="004344EE">
          <w:rPr>
            <w:szCs w:val="22"/>
          </w:rPr>
          <w:t xml:space="preserve"> </w:t>
        </w:r>
        <w:r w:rsidRPr="004344EE">
          <w:rPr>
            <w:szCs w:val="22"/>
            <w:lang w:val="en-US"/>
          </w:rPr>
          <w:t>f</w:t>
        </w:r>
        <w:r w:rsidRPr="0035616E">
          <w:rPr>
            <w:szCs w:val="22"/>
            <w:rPrChange w:id="10648" w:author="mpountou" w:date="2021-02-13T21:09:00Z">
              <w:rPr>
                <w:lang w:val="en-US"/>
              </w:rPr>
            </w:rPrChange>
          </w:rPr>
          <w:t>1_</w:t>
        </w:r>
        <w:r w:rsidRPr="00365999">
          <w:rPr>
            <w:szCs w:val="22"/>
            <w:lang w:val="en-US"/>
          </w:rPr>
          <w:t>score</w:t>
        </w:r>
        <w:r w:rsidRPr="00365999">
          <w:rPr>
            <w:szCs w:val="22"/>
          </w:rPr>
          <w:t>. Αμέσως ακολουθεί η υλοποίηση των τυχαίων δασών με : 8</w:t>
        </w:r>
      </w:ins>
      <w:ins w:id="10649" w:author="mpountou" w:date="2021-02-13T21:05:00Z">
        <w:r w:rsidRPr="004344EE">
          <w:rPr>
            <w:szCs w:val="22"/>
          </w:rPr>
          <w:t>8</w:t>
        </w:r>
      </w:ins>
      <w:ins w:id="10650" w:author="mpountou" w:date="2021-02-13T21:04:00Z">
        <w:r w:rsidRPr="004344EE">
          <w:rPr>
            <w:szCs w:val="22"/>
          </w:rPr>
          <w:t xml:space="preserve">% </w:t>
        </w:r>
        <w:r w:rsidRPr="004344EE">
          <w:rPr>
            <w:szCs w:val="22"/>
            <w:lang w:val="en-US"/>
          </w:rPr>
          <w:t>accuracy</w:t>
        </w:r>
        <w:r w:rsidRPr="003D063F">
          <w:rPr>
            <w:szCs w:val="22"/>
          </w:rPr>
          <w:t xml:space="preserve"> 9</w:t>
        </w:r>
      </w:ins>
      <w:ins w:id="10651" w:author="mpountou" w:date="2021-02-13T21:05:00Z">
        <w:r w:rsidRPr="003D063F">
          <w:rPr>
            <w:szCs w:val="22"/>
          </w:rPr>
          <w:t>4</w:t>
        </w:r>
      </w:ins>
      <w:ins w:id="10652" w:author="mpountou" w:date="2021-02-13T21:04:00Z">
        <w:r w:rsidRPr="0035616E">
          <w:rPr>
            <w:szCs w:val="22"/>
            <w:rPrChange w:id="10653" w:author="mpountou" w:date="2021-02-13T21:09:00Z">
              <w:rPr/>
            </w:rPrChange>
          </w:rPr>
          <w:t xml:space="preserve">% </w:t>
        </w:r>
        <w:r w:rsidRPr="0035616E">
          <w:rPr>
            <w:szCs w:val="22"/>
            <w:lang w:val="en-US"/>
            <w:rPrChange w:id="10654" w:author="mpountou" w:date="2021-02-13T21:09:00Z">
              <w:rPr>
                <w:lang w:val="en-US"/>
              </w:rPr>
            </w:rPrChange>
          </w:rPr>
          <w:t>recall</w:t>
        </w:r>
        <w:r w:rsidRPr="0035616E">
          <w:rPr>
            <w:szCs w:val="22"/>
            <w:rPrChange w:id="10655" w:author="mpountou" w:date="2021-02-13T21:09:00Z">
              <w:rPr/>
            </w:rPrChange>
          </w:rPr>
          <w:t>, 90%, precision και 9</w:t>
        </w:r>
      </w:ins>
      <w:ins w:id="10656" w:author="mpountou" w:date="2021-02-13T21:05:00Z">
        <w:r w:rsidRPr="0035616E">
          <w:rPr>
            <w:szCs w:val="22"/>
            <w:rPrChange w:id="10657" w:author="mpountou" w:date="2021-02-13T21:09:00Z">
              <w:rPr/>
            </w:rPrChange>
          </w:rPr>
          <w:t>1</w:t>
        </w:r>
      </w:ins>
      <w:ins w:id="10658" w:author="mpountou" w:date="2021-02-13T21:04:00Z">
        <w:r w:rsidRPr="0035616E">
          <w:rPr>
            <w:szCs w:val="22"/>
            <w:rPrChange w:id="10659" w:author="mpountou" w:date="2021-02-13T21:09:00Z">
              <w:rPr/>
            </w:rPrChange>
          </w:rPr>
          <w:t xml:space="preserve">% </w:t>
        </w:r>
        <w:r w:rsidRPr="0035616E">
          <w:rPr>
            <w:szCs w:val="22"/>
            <w:lang w:val="en-US"/>
            <w:rPrChange w:id="10660" w:author="mpountou" w:date="2021-02-13T21:09:00Z">
              <w:rPr>
                <w:lang w:val="en-US"/>
              </w:rPr>
            </w:rPrChange>
          </w:rPr>
          <w:t>f</w:t>
        </w:r>
        <w:r w:rsidRPr="0035616E">
          <w:rPr>
            <w:szCs w:val="22"/>
            <w:rPrChange w:id="10661" w:author="mpountou" w:date="2021-02-13T21:09:00Z">
              <w:rPr/>
            </w:rPrChange>
          </w:rPr>
          <w:t>1_</w:t>
        </w:r>
        <w:r w:rsidRPr="0035616E">
          <w:rPr>
            <w:szCs w:val="22"/>
            <w:lang w:val="en-US"/>
            <w:rPrChange w:id="10662" w:author="mpountou" w:date="2021-02-13T21:09:00Z">
              <w:rPr>
                <w:lang w:val="en-US"/>
              </w:rPr>
            </w:rPrChange>
          </w:rPr>
          <w:t>score</w:t>
        </w:r>
      </w:ins>
      <w:ins w:id="10663" w:author="mpountou" w:date="2021-02-13T21:05:00Z">
        <w:r w:rsidRPr="0035616E">
          <w:rPr>
            <w:szCs w:val="22"/>
            <w:rPrChange w:id="10664" w:author="mpountou" w:date="2021-02-13T21:09:00Z">
              <w:rPr/>
            </w:rPrChange>
          </w:rPr>
          <w:t xml:space="preserve">. </w:t>
        </w:r>
      </w:ins>
      <w:ins w:id="10665" w:author="mpountou" w:date="2021-02-13T21:06:00Z">
        <w:r w:rsidRPr="0035616E">
          <w:rPr>
            <w:szCs w:val="22"/>
            <w:rPrChange w:id="10666" w:author="mpountou" w:date="2021-02-13T21:09:00Z">
              <w:rPr/>
            </w:rPrChange>
          </w:rPr>
          <w:t>Τρίτη σε σειρά βρίσκεται η υβριδική υλοποίηση γραμμικής παλινδρόμησης ενώ στο τέλος βρίσκονται οι επιδ</w:t>
        </w:r>
      </w:ins>
      <w:ins w:id="10667" w:author="mpountou" w:date="2021-02-13T21:07:00Z">
        <w:r w:rsidRPr="0035616E">
          <w:rPr>
            <w:szCs w:val="22"/>
            <w:rPrChange w:id="10668" w:author="mpountou" w:date="2021-02-13T21:09:00Z">
              <w:rPr/>
            </w:rPrChange>
          </w:rPr>
          <w:t xml:space="preserve">όσεις των υλοποιήσεων Ανάλυση Πίνακα Ιδιάζουσας τιμής και του Συνεργατικού Νευρωνικού δικτύου </w:t>
        </w:r>
        <w:r w:rsidRPr="0035616E">
          <w:rPr>
            <w:i/>
            <w:szCs w:val="22"/>
            <w:rPrChange w:id="10669" w:author="mpountou" w:date="2021-02-13T21:09:00Z">
              <w:rPr/>
            </w:rPrChange>
          </w:rPr>
          <w:t>(</w:t>
        </w:r>
      </w:ins>
      <w:ins w:id="10670" w:author="mpountou" w:date="2021-02-13T21:09:00Z">
        <w:r w:rsidR="0035616E" w:rsidRPr="0035616E">
          <w:rPr>
            <w:i/>
            <w:szCs w:val="22"/>
            <w:rPrChange w:id="10671" w:author="mpountou" w:date="2021-02-13T21:09:00Z">
              <w:rPr/>
            </w:rPrChange>
          </w:rPr>
          <w:fldChar w:fldCharType="begin"/>
        </w:r>
        <w:r w:rsidR="0035616E" w:rsidRPr="0035616E">
          <w:rPr>
            <w:i/>
            <w:szCs w:val="22"/>
            <w:rPrChange w:id="10672" w:author="mpountou" w:date="2021-02-13T21:09:00Z">
              <w:rPr/>
            </w:rPrChange>
          </w:rPr>
          <w:instrText xml:space="preserve"> REF _Ref64142974 \h </w:instrText>
        </w:r>
      </w:ins>
      <w:r w:rsidR="0035616E" w:rsidRPr="0035616E">
        <w:rPr>
          <w:i/>
          <w:szCs w:val="22"/>
          <w:rPrChange w:id="10673" w:author="mpountou" w:date="2021-02-13T21:09:00Z">
            <w:rPr>
              <w:szCs w:val="22"/>
            </w:rPr>
          </w:rPrChange>
        </w:rPr>
        <w:instrText xml:space="preserve"> \* MERGEFORMAT </w:instrText>
      </w:r>
      <w:r w:rsidR="0035616E" w:rsidRPr="0035616E">
        <w:rPr>
          <w:i/>
          <w:szCs w:val="22"/>
          <w:rPrChange w:id="10674" w:author="mpountou" w:date="2021-02-13T21:09:00Z">
            <w:rPr>
              <w:i/>
              <w:szCs w:val="22"/>
            </w:rPr>
          </w:rPrChange>
        </w:rPr>
      </w:r>
      <w:r w:rsidR="0035616E" w:rsidRPr="0035616E">
        <w:rPr>
          <w:i/>
          <w:szCs w:val="22"/>
          <w:rPrChange w:id="10675" w:author="mpountou" w:date="2021-02-13T21:09:00Z">
            <w:rPr/>
          </w:rPrChange>
        </w:rPr>
        <w:fldChar w:fldCharType="separate"/>
      </w:r>
      <w:ins w:id="10676" w:author="mpountou" w:date="2021-02-14T02:13:00Z">
        <w:r w:rsidR="004344EE" w:rsidRPr="004344EE">
          <w:rPr>
            <w:i/>
            <w:szCs w:val="22"/>
            <w:rPrChange w:id="10677" w:author="mpountou" w:date="2021-02-14T02:13:00Z">
              <w:rPr>
                <w:sz w:val="14"/>
                <w:szCs w:val="14"/>
              </w:rPr>
            </w:rPrChange>
          </w:rPr>
          <w:t xml:space="preserve">Εικόνα </w:t>
        </w:r>
        <w:r w:rsidR="004344EE" w:rsidRPr="004344EE">
          <w:rPr>
            <w:i/>
            <w:noProof/>
            <w:szCs w:val="22"/>
            <w:rPrChange w:id="10678" w:author="mpountou" w:date="2021-02-14T02:13:00Z">
              <w:rPr>
                <w:b/>
                <w:noProof/>
                <w:sz w:val="14"/>
                <w:szCs w:val="14"/>
                <w:lang w:val="en-US"/>
              </w:rPr>
            </w:rPrChange>
          </w:rPr>
          <w:t>71</w:t>
        </w:r>
      </w:ins>
      <w:ins w:id="10679" w:author="mpountou" w:date="2021-02-13T21:09:00Z">
        <w:r w:rsidR="0035616E" w:rsidRPr="0035616E">
          <w:rPr>
            <w:i/>
            <w:szCs w:val="22"/>
            <w:rPrChange w:id="10680" w:author="mpountou" w:date="2021-02-13T21:09:00Z">
              <w:rPr/>
            </w:rPrChange>
          </w:rPr>
          <w:fldChar w:fldCharType="end"/>
        </w:r>
      </w:ins>
      <w:ins w:id="10681" w:author="mpountou" w:date="2021-02-13T21:07:00Z">
        <w:r w:rsidRPr="0035616E">
          <w:rPr>
            <w:i/>
            <w:szCs w:val="22"/>
            <w:rPrChange w:id="10682" w:author="mpountou" w:date="2021-02-13T21:09:00Z">
              <w:rPr/>
            </w:rPrChange>
          </w:rPr>
          <w:t>).</w:t>
        </w:r>
      </w:ins>
    </w:p>
    <w:p w14:paraId="759BEC33" w14:textId="3A37559E" w:rsidR="0074574E" w:rsidDel="00F11AC7" w:rsidRDefault="0074574E" w:rsidP="006F61C8">
      <w:pPr>
        <w:rPr>
          <w:del w:id="10683" w:author="mpountou" w:date="2021-02-13T19:29:00Z"/>
        </w:rPr>
      </w:pPr>
      <w:del w:id="10684" w:author="mpountou" w:date="2021-02-13T19:29:00Z">
        <w:r w:rsidDel="00F11AC7">
          <w:delText>Για όλα τα σύνολα δεδομένων τα υψηλότερα ποσοστά ταξινόμησης τα έχει το υβριδικό σύστημα γραμμικής παλινδρόμησης.</w:delText>
        </w:r>
      </w:del>
    </w:p>
    <w:p w14:paraId="79C15257" w14:textId="77777777"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commentRangeStart w:id="10685"/>
      <w:commentRangeStart w:id="10686"/>
      <w:r w:rsidRPr="0074574E">
        <w:rPr>
          <w:rFonts w:asciiTheme="minorHAnsi" w:hAnsiTheme="minorHAnsi" w:cstheme="minorHAnsi"/>
          <w:lang w:val="en-US"/>
        </w:rPr>
        <w:t>data</w:t>
      </w:r>
      <w:r w:rsidRPr="0074574E">
        <w:rPr>
          <w:rFonts w:asciiTheme="minorHAnsi" w:hAnsiTheme="minorHAnsi" w:cstheme="minorHAnsi"/>
        </w:rPr>
        <w:t>30</w:t>
      </w:r>
      <w:commentRangeEnd w:id="10685"/>
      <w:r w:rsidR="00947B4E">
        <w:rPr>
          <w:rStyle w:val="ad"/>
        </w:rPr>
        <w:commentReference w:id="10685"/>
      </w:r>
      <w:commentRangeEnd w:id="10686"/>
      <w:r w:rsidR="00C62299">
        <w:rPr>
          <w:rStyle w:val="ad"/>
        </w:rPr>
        <w:commentReference w:id="10686"/>
      </w:r>
    </w:p>
    <w:p w14:paraId="0880D084" w14:textId="77777777" w:rsidR="00DA1CBE" w:rsidRPr="0074574E" w:rsidRDefault="006F61C8" w:rsidP="0074574E">
      <w:pPr>
        <w:rPr>
          <w:b/>
          <w:u w:val="single"/>
        </w:rPr>
      </w:pPr>
      <w:r>
        <w:rPr>
          <w:noProof/>
          <w:lang w:eastAsia="el-GR"/>
        </w:rPr>
        <w:drawing>
          <wp:inline distT="0" distB="0" distL="0" distR="0" wp14:anchorId="05B11717" wp14:editId="75CF742A">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14:paraId="50CC03A3" w14:textId="18EDCD95" w:rsidR="0074574E" w:rsidRPr="0074574E" w:rsidRDefault="00DA1CBE" w:rsidP="0074574E">
      <w:pPr>
        <w:pStyle w:val="aa"/>
        <w:jc w:val="center"/>
        <w:rPr>
          <w:sz w:val="14"/>
          <w:szCs w:val="14"/>
        </w:rPr>
      </w:pPr>
      <w:bookmarkStart w:id="10687" w:name="_Ref64142960"/>
      <w:bookmarkStart w:id="10688" w:name="_Toc61618669"/>
      <w:bookmarkStart w:id="10689" w:name="_Toc62231488"/>
      <w:bookmarkStart w:id="10690" w:name="_Toc63089795"/>
      <w:bookmarkStart w:id="10691" w:name="_Toc63089871"/>
      <w:bookmarkStart w:id="10692" w:name="_Toc63885481"/>
      <w:bookmarkStart w:id="10693" w:name="_Toc64223234"/>
      <w:r w:rsidRPr="00EC7B21">
        <w:rPr>
          <w:b/>
          <w:sz w:val="14"/>
          <w:szCs w:val="14"/>
          <w:rPrChange w:id="10694" w:author="mpountou" w:date="2021-02-10T22:39:00Z">
            <w:rPr>
              <w:sz w:val="14"/>
              <w:szCs w:val="14"/>
            </w:rPr>
          </w:rPrChange>
        </w:rPr>
        <w:t xml:space="preserve">Εικόνα </w:t>
      </w:r>
      <w:r w:rsidR="00E13D0B" w:rsidRPr="00EC7B21">
        <w:rPr>
          <w:b/>
          <w:sz w:val="14"/>
          <w:szCs w:val="14"/>
          <w:rPrChange w:id="10695" w:author="mpountou" w:date="2021-02-10T22:39:00Z">
            <w:rPr>
              <w:sz w:val="14"/>
              <w:szCs w:val="14"/>
            </w:rPr>
          </w:rPrChange>
        </w:rPr>
        <w:fldChar w:fldCharType="begin"/>
      </w:r>
      <w:r w:rsidR="00E13D0B" w:rsidRPr="00EC7B21">
        <w:rPr>
          <w:b/>
          <w:sz w:val="14"/>
          <w:szCs w:val="14"/>
          <w:rPrChange w:id="10696" w:author="mpountou" w:date="2021-02-10T22:39:00Z">
            <w:rPr>
              <w:sz w:val="14"/>
              <w:szCs w:val="14"/>
            </w:rPr>
          </w:rPrChange>
        </w:rPr>
        <w:instrText xml:space="preserve"> </w:instrText>
      </w:r>
      <w:r w:rsidR="00E13D0B" w:rsidRPr="00EC7B21">
        <w:rPr>
          <w:b/>
          <w:sz w:val="14"/>
          <w:szCs w:val="14"/>
          <w:lang w:val="en-US"/>
          <w:rPrChange w:id="10697" w:author="mpountou" w:date="2021-02-10T22:39:00Z">
            <w:rPr>
              <w:sz w:val="14"/>
              <w:szCs w:val="14"/>
              <w:lang w:val="en-US"/>
            </w:rPr>
          </w:rPrChange>
        </w:rPr>
        <w:instrText>SEQ</w:instrText>
      </w:r>
      <w:r w:rsidR="00E13D0B" w:rsidRPr="00EC7B21">
        <w:rPr>
          <w:b/>
          <w:sz w:val="14"/>
          <w:szCs w:val="14"/>
          <w:rPrChange w:id="10698" w:author="mpountou" w:date="2021-02-10T22:39:00Z">
            <w:rPr>
              <w:sz w:val="14"/>
              <w:szCs w:val="14"/>
            </w:rPr>
          </w:rPrChange>
        </w:rPr>
        <w:instrText xml:space="preserve"> Εικόνα \* </w:instrText>
      </w:r>
      <w:r w:rsidR="00E13D0B" w:rsidRPr="00EC7B21">
        <w:rPr>
          <w:b/>
          <w:sz w:val="14"/>
          <w:szCs w:val="14"/>
          <w:lang w:val="en-US"/>
          <w:rPrChange w:id="10699" w:author="mpountou" w:date="2021-02-10T22:39:00Z">
            <w:rPr>
              <w:sz w:val="14"/>
              <w:szCs w:val="14"/>
              <w:lang w:val="en-US"/>
            </w:rPr>
          </w:rPrChange>
        </w:rPr>
        <w:instrText>ARABIC</w:instrText>
      </w:r>
      <w:r w:rsidR="00E13D0B" w:rsidRPr="00EC7B21">
        <w:rPr>
          <w:b/>
          <w:sz w:val="14"/>
          <w:szCs w:val="14"/>
          <w:rPrChange w:id="10700" w:author="mpountou" w:date="2021-02-10T22:39:00Z">
            <w:rPr>
              <w:sz w:val="14"/>
              <w:szCs w:val="14"/>
            </w:rPr>
          </w:rPrChange>
        </w:rPr>
        <w:instrText xml:space="preserve"> </w:instrText>
      </w:r>
      <w:r w:rsidR="00E13D0B" w:rsidRPr="00EC7B21">
        <w:rPr>
          <w:b/>
          <w:sz w:val="14"/>
          <w:szCs w:val="14"/>
          <w:rPrChange w:id="10701" w:author="mpountou" w:date="2021-02-10T22:39:00Z">
            <w:rPr>
              <w:noProof/>
              <w:sz w:val="14"/>
              <w:szCs w:val="14"/>
            </w:rPr>
          </w:rPrChange>
        </w:rPr>
        <w:fldChar w:fldCharType="separate"/>
      </w:r>
      <w:ins w:id="10702" w:author="mpountou" w:date="2021-02-14T02:13:00Z">
        <w:r w:rsidR="004344EE" w:rsidRPr="004344EE">
          <w:rPr>
            <w:b/>
            <w:noProof/>
            <w:sz w:val="14"/>
            <w:szCs w:val="14"/>
            <w:rPrChange w:id="10703" w:author="mpountou" w:date="2021-02-14T02:13:00Z">
              <w:rPr>
                <w:b/>
                <w:noProof/>
                <w:sz w:val="14"/>
                <w:szCs w:val="14"/>
                <w:lang w:val="en-US"/>
              </w:rPr>
            </w:rPrChange>
          </w:rPr>
          <w:t>69</w:t>
        </w:r>
      </w:ins>
      <w:del w:id="10704" w:author="mpountou" w:date="2021-02-12T21:41:00Z">
        <w:r w:rsidR="005F634F" w:rsidRPr="00EC7B21" w:rsidDel="00E6746E">
          <w:rPr>
            <w:b/>
            <w:noProof/>
            <w:sz w:val="14"/>
            <w:szCs w:val="14"/>
            <w:rPrChange w:id="10705" w:author="mpountou" w:date="2021-02-10T22:39:00Z">
              <w:rPr>
                <w:noProof/>
                <w:sz w:val="14"/>
                <w:szCs w:val="14"/>
              </w:rPr>
            </w:rPrChange>
          </w:rPr>
          <w:delText>66</w:delText>
        </w:r>
      </w:del>
      <w:r w:rsidR="00E13D0B" w:rsidRPr="00EC7B21">
        <w:rPr>
          <w:b/>
          <w:noProof/>
          <w:sz w:val="14"/>
          <w:szCs w:val="14"/>
          <w:rPrChange w:id="10706" w:author="mpountou" w:date="2021-02-10T22:39:00Z">
            <w:rPr>
              <w:noProof/>
              <w:sz w:val="14"/>
              <w:szCs w:val="14"/>
            </w:rPr>
          </w:rPrChange>
        </w:rPr>
        <w:fldChar w:fldCharType="end"/>
      </w:r>
      <w:bookmarkEnd w:id="10687"/>
      <w:r w:rsidRPr="0074574E">
        <w:rPr>
          <w:sz w:val="14"/>
          <w:szCs w:val="14"/>
        </w:rPr>
        <w:t xml:space="preserve"> </w:t>
      </w:r>
      <w:ins w:id="10707" w:author="mpountou" w:date="2021-02-10T22:40:00Z">
        <w:r w:rsidR="00EC7B21" w:rsidRPr="00EC7B21">
          <w:rPr>
            <w:sz w:val="14"/>
            <w:szCs w:val="14"/>
            <w:rPrChange w:id="10708" w:author="mpountou" w:date="2021-02-10T22:40:00Z">
              <w:rPr>
                <w:sz w:val="14"/>
                <w:szCs w:val="14"/>
                <w:lang w:val="en-US"/>
              </w:rPr>
            </w:rPrChange>
          </w:rPr>
          <w:t xml:space="preserve">- </w:t>
        </w:r>
      </w:ins>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10688"/>
      <w:bookmarkEnd w:id="10689"/>
      <w:bookmarkEnd w:id="10690"/>
      <w:bookmarkEnd w:id="10691"/>
      <w:bookmarkEnd w:id="10692"/>
      <w:bookmarkEnd w:id="10693"/>
    </w:p>
    <w:p w14:paraId="3DB45A15"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lastRenderedPageBreak/>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14:paraId="4AF0B79D" w14:textId="77777777" w:rsidR="00345852" w:rsidRDefault="00345852" w:rsidP="0074574E">
      <w:pPr>
        <w:jc w:val="right"/>
      </w:pPr>
      <w:r>
        <w:rPr>
          <w:noProof/>
          <w:lang w:eastAsia="el-GR"/>
        </w:rPr>
        <w:drawing>
          <wp:inline distT="0" distB="0" distL="0" distR="0" wp14:anchorId="32A872E8" wp14:editId="034D0DAB">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0800" cy="1620000"/>
                    </a:xfrm>
                    <a:prstGeom prst="rect">
                      <a:avLst/>
                    </a:prstGeom>
                  </pic:spPr>
                </pic:pic>
              </a:graphicData>
            </a:graphic>
          </wp:inline>
        </w:drawing>
      </w:r>
    </w:p>
    <w:p w14:paraId="0FC0CFAA" w14:textId="084D3E7C" w:rsidR="0074574E" w:rsidRPr="0074574E" w:rsidRDefault="00345852" w:rsidP="00342827">
      <w:pPr>
        <w:pStyle w:val="aa"/>
        <w:jc w:val="center"/>
        <w:rPr>
          <w:sz w:val="14"/>
          <w:szCs w:val="14"/>
        </w:rPr>
      </w:pPr>
      <w:bookmarkStart w:id="10709" w:name="_Ref64142965"/>
      <w:bookmarkStart w:id="10710" w:name="_Toc63089796"/>
      <w:bookmarkStart w:id="10711" w:name="_Toc63089872"/>
      <w:bookmarkStart w:id="10712" w:name="_Toc63885482"/>
      <w:bookmarkStart w:id="10713" w:name="_Toc64223235"/>
      <w:r w:rsidRPr="00EC7B21">
        <w:rPr>
          <w:b/>
          <w:sz w:val="14"/>
          <w:szCs w:val="14"/>
          <w:rPrChange w:id="10714" w:author="mpountou" w:date="2021-02-10T22:40:00Z">
            <w:rPr>
              <w:sz w:val="14"/>
              <w:szCs w:val="14"/>
            </w:rPr>
          </w:rPrChange>
        </w:rPr>
        <w:t xml:space="preserve">Εικόνα </w:t>
      </w:r>
      <w:r w:rsidRPr="00EC7B21">
        <w:rPr>
          <w:b/>
          <w:sz w:val="14"/>
          <w:szCs w:val="14"/>
          <w:rPrChange w:id="10715" w:author="mpountou" w:date="2021-02-10T22:40:00Z">
            <w:rPr>
              <w:sz w:val="14"/>
              <w:szCs w:val="14"/>
            </w:rPr>
          </w:rPrChange>
        </w:rPr>
        <w:fldChar w:fldCharType="begin"/>
      </w:r>
      <w:r w:rsidRPr="00EC7B21">
        <w:rPr>
          <w:b/>
          <w:sz w:val="14"/>
          <w:szCs w:val="14"/>
          <w:rPrChange w:id="10716" w:author="mpountou" w:date="2021-02-10T22:40:00Z">
            <w:rPr>
              <w:sz w:val="14"/>
              <w:szCs w:val="14"/>
            </w:rPr>
          </w:rPrChange>
        </w:rPr>
        <w:instrText xml:space="preserve"> SEQ Εικόνα \* ARABIC </w:instrText>
      </w:r>
      <w:r w:rsidRPr="00EC7B21">
        <w:rPr>
          <w:b/>
          <w:sz w:val="14"/>
          <w:szCs w:val="14"/>
          <w:rPrChange w:id="10717" w:author="mpountou" w:date="2021-02-10T22:40:00Z">
            <w:rPr>
              <w:sz w:val="14"/>
              <w:szCs w:val="14"/>
            </w:rPr>
          </w:rPrChange>
        </w:rPr>
        <w:fldChar w:fldCharType="separate"/>
      </w:r>
      <w:ins w:id="10718" w:author="mpountou" w:date="2021-02-14T02:13:00Z">
        <w:r w:rsidR="004344EE">
          <w:rPr>
            <w:b/>
            <w:noProof/>
            <w:sz w:val="14"/>
            <w:szCs w:val="14"/>
          </w:rPr>
          <w:t>70</w:t>
        </w:r>
      </w:ins>
      <w:del w:id="10719" w:author="mpountou" w:date="2021-02-12T21:41:00Z">
        <w:r w:rsidR="005F634F" w:rsidRPr="00EC7B21" w:rsidDel="00E6746E">
          <w:rPr>
            <w:b/>
            <w:noProof/>
            <w:sz w:val="14"/>
            <w:szCs w:val="14"/>
            <w:rPrChange w:id="10720" w:author="mpountou" w:date="2021-02-10T22:40:00Z">
              <w:rPr>
                <w:noProof/>
                <w:sz w:val="14"/>
                <w:szCs w:val="14"/>
              </w:rPr>
            </w:rPrChange>
          </w:rPr>
          <w:delText>67</w:delText>
        </w:r>
      </w:del>
      <w:r w:rsidRPr="00EC7B21">
        <w:rPr>
          <w:b/>
          <w:sz w:val="14"/>
          <w:szCs w:val="14"/>
          <w:rPrChange w:id="10721" w:author="mpountou" w:date="2021-02-10T22:40:00Z">
            <w:rPr>
              <w:sz w:val="14"/>
              <w:szCs w:val="14"/>
            </w:rPr>
          </w:rPrChange>
        </w:rPr>
        <w:fldChar w:fldCharType="end"/>
      </w:r>
      <w:bookmarkEnd w:id="10709"/>
      <w:r w:rsidRPr="0074574E">
        <w:rPr>
          <w:sz w:val="14"/>
          <w:szCs w:val="14"/>
        </w:rPr>
        <w:t xml:space="preserve"> </w:t>
      </w:r>
      <w:ins w:id="10722" w:author="mpountou" w:date="2021-02-10T22:40:00Z">
        <w:r w:rsidR="00EC7B21" w:rsidRPr="00EC7B21">
          <w:rPr>
            <w:sz w:val="14"/>
            <w:szCs w:val="14"/>
            <w:rPrChange w:id="10723" w:author="mpountou" w:date="2021-02-10T22:40:00Z">
              <w:rPr>
                <w:sz w:val="14"/>
                <w:szCs w:val="14"/>
                <w:lang w:val="en-US"/>
              </w:rPr>
            </w:rPrChange>
          </w:rPr>
          <w:t xml:space="preserve">- </w:t>
        </w:r>
      </w:ins>
      <w:r w:rsidRPr="0074574E">
        <w:rPr>
          <w:sz w:val="14"/>
          <w:szCs w:val="14"/>
        </w:rPr>
        <w:t xml:space="preserve">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10710"/>
      <w:bookmarkEnd w:id="10711"/>
      <w:bookmarkEnd w:id="10712"/>
      <w:bookmarkEnd w:id="10713"/>
    </w:p>
    <w:p w14:paraId="72EB6720"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14:paraId="4BE02392" w14:textId="77777777" w:rsidR="00C04365" w:rsidRPr="00C65612" w:rsidRDefault="00C04365" w:rsidP="0074574E">
      <w:pPr>
        <w:jc w:val="center"/>
        <w:rPr>
          <w:b/>
          <w:u w:val="single"/>
        </w:rPr>
      </w:pPr>
      <w:r>
        <w:rPr>
          <w:noProof/>
          <w:lang w:eastAsia="el-GR"/>
        </w:rPr>
        <w:drawing>
          <wp:inline distT="0" distB="0" distL="0" distR="0" wp14:anchorId="3E12155D" wp14:editId="56CA6C2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14:paraId="70C17612" w14:textId="1EEF207A" w:rsidR="00C04365" w:rsidRPr="0074574E" w:rsidRDefault="00C04365" w:rsidP="0074574E">
      <w:pPr>
        <w:pStyle w:val="aa"/>
        <w:jc w:val="center"/>
        <w:rPr>
          <w:sz w:val="14"/>
          <w:szCs w:val="14"/>
        </w:rPr>
      </w:pPr>
      <w:bookmarkStart w:id="10724" w:name="_Ref64142974"/>
      <w:bookmarkStart w:id="10725" w:name="_Toc61618670"/>
      <w:bookmarkStart w:id="10726" w:name="_Toc62231489"/>
      <w:bookmarkStart w:id="10727" w:name="_Toc63089797"/>
      <w:bookmarkStart w:id="10728" w:name="_Toc63089873"/>
      <w:bookmarkStart w:id="10729" w:name="_Toc63885483"/>
      <w:bookmarkStart w:id="10730" w:name="_Toc64223236"/>
      <w:r w:rsidRPr="00EC7B21">
        <w:rPr>
          <w:b/>
          <w:sz w:val="14"/>
          <w:szCs w:val="14"/>
          <w:rPrChange w:id="10731" w:author="mpountou" w:date="2021-02-10T22:40:00Z">
            <w:rPr>
              <w:sz w:val="14"/>
              <w:szCs w:val="14"/>
            </w:rPr>
          </w:rPrChange>
        </w:rPr>
        <w:t xml:space="preserve">Εικόνα </w:t>
      </w:r>
      <w:r w:rsidRPr="00EC7B21">
        <w:rPr>
          <w:b/>
          <w:sz w:val="14"/>
          <w:szCs w:val="14"/>
          <w:rPrChange w:id="10732" w:author="mpountou" w:date="2021-02-10T22:40:00Z">
            <w:rPr>
              <w:sz w:val="14"/>
              <w:szCs w:val="14"/>
            </w:rPr>
          </w:rPrChange>
        </w:rPr>
        <w:fldChar w:fldCharType="begin"/>
      </w:r>
      <w:r w:rsidRPr="00EC7B21">
        <w:rPr>
          <w:b/>
          <w:sz w:val="14"/>
          <w:szCs w:val="14"/>
          <w:rPrChange w:id="10733" w:author="mpountou" w:date="2021-02-10T22:40:00Z">
            <w:rPr>
              <w:sz w:val="14"/>
              <w:szCs w:val="14"/>
            </w:rPr>
          </w:rPrChange>
        </w:rPr>
        <w:instrText xml:space="preserve"> </w:instrText>
      </w:r>
      <w:r w:rsidRPr="00EC7B21">
        <w:rPr>
          <w:b/>
          <w:sz w:val="14"/>
          <w:szCs w:val="14"/>
          <w:lang w:val="en-US"/>
          <w:rPrChange w:id="10734" w:author="mpountou" w:date="2021-02-10T22:40:00Z">
            <w:rPr>
              <w:sz w:val="14"/>
              <w:szCs w:val="14"/>
              <w:lang w:val="en-US"/>
            </w:rPr>
          </w:rPrChange>
        </w:rPr>
        <w:instrText>SEQ</w:instrText>
      </w:r>
      <w:r w:rsidRPr="00EC7B21">
        <w:rPr>
          <w:b/>
          <w:sz w:val="14"/>
          <w:szCs w:val="14"/>
          <w:rPrChange w:id="10735" w:author="mpountou" w:date="2021-02-10T22:40:00Z">
            <w:rPr>
              <w:sz w:val="14"/>
              <w:szCs w:val="14"/>
            </w:rPr>
          </w:rPrChange>
        </w:rPr>
        <w:instrText xml:space="preserve"> Εικόνα \* </w:instrText>
      </w:r>
      <w:r w:rsidRPr="00EC7B21">
        <w:rPr>
          <w:b/>
          <w:sz w:val="14"/>
          <w:szCs w:val="14"/>
          <w:lang w:val="en-US"/>
          <w:rPrChange w:id="10736" w:author="mpountou" w:date="2021-02-10T22:40:00Z">
            <w:rPr>
              <w:sz w:val="14"/>
              <w:szCs w:val="14"/>
              <w:lang w:val="en-US"/>
            </w:rPr>
          </w:rPrChange>
        </w:rPr>
        <w:instrText>ARABIC</w:instrText>
      </w:r>
      <w:r w:rsidRPr="00EC7B21">
        <w:rPr>
          <w:b/>
          <w:sz w:val="14"/>
          <w:szCs w:val="14"/>
          <w:rPrChange w:id="10737" w:author="mpountou" w:date="2021-02-10T22:40:00Z">
            <w:rPr>
              <w:sz w:val="14"/>
              <w:szCs w:val="14"/>
            </w:rPr>
          </w:rPrChange>
        </w:rPr>
        <w:instrText xml:space="preserve"> </w:instrText>
      </w:r>
      <w:r w:rsidRPr="00EC7B21">
        <w:rPr>
          <w:b/>
          <w:sz w:val="14"/>
          <w:szCs w:val="14"/>
          <w:rPrChange w:id="10738" w:author="mpountou" w:date="2021-02-10T22:40:00Z">
            <w:rPr>
              <w:sz w:val="14"/>
              <w:szCs w:val="14"/>
            </w:rPr>
          </w:rPrChange>
        </w:rPr>
        <w:fldChar w:fldCharType="separate"/>
      </w:r>
      <w:ins w:id="10739" w:author="mpountou" w:date="2021-02-14T02:13:00Z">
        <w:r w:rsidR="004344EE" w:rsidRPr="004344EE">
          <w:rPr>
            <w:b/>
            <w:noProof/>
            <w:sz w:val="14"/>
            <w:szCs w:val="14"/>
            <w:rPrChange w:id="10740" w:author="mpountou" w:date="2021-02-14T02:13:00Z">
              <w:rPr>
                <w:b/>
                <w:noProof/>
                <w:sz w:val="14"/>
                <w:szCs w:val="14"/>
                <w:lang w:val="en-US"/>
              </w:rPr>
            </w:rPrChange>
          </w:rPr>
          <w:t>71</w:t>
        </w:r>
      </w:ins>
      <w:del w:id="10741" w:author="mpountou" w:date="2021-02-12T21:41:00Z">
        <w:r w:rsidR="005F634F" w:rsidRPr="00EC7B21" w:rsidDel="00E6746E">
          <w:rPr>
            <w:b/>
            <w:noProof/>
            <w:sz w:val="14"/>
            <w:szCs w:val="14"/>
            <w:rPrChange w:id="10742" w:author="mpountou" w:date="2021-02-10T22:40:00Z">
              <w:rPr>
                <w:noProof/>
                <w:sz w:val="14"/>
                <w:szCs w:val="14"/>
              </w:rPr>
            </w:rPrChange>
          </w:rPr>
          <w:delText>68</w:delText>
        </w:r>
      </w:del>
      <w:r w:rsidRPr="00EC7B21">
        <w:rPr>
          <w:b/>
          <w:sz w:val="14"/>
          <w:szCs w:val="14"/>
          <w:rPrChange w:id="10743" w:author="mpountou" w:date="2021-02-10T22:40:00Z">
            <w:rPr>
              <w:sz w:val="14"/>
              <w:szCs w:val="14"/>
            </w:rPr>
          </w:rPrChange>
        </w:rPr>
        <w:fldChar w:fldCharType="end"/>
      </w:r>
      <w:bookmarkEnd w:id="10724"/>
      <w:r w:rsidRPr="0074574E">
        <w:rPr>
          <w:sz w:val="14"/>
          <w:szCs w:val="14"/>
        </w:rPr>
        <w:t xml:space="preserve"> </w:t>
      </w:r>
      <w:ins w:id="10744" w:author="mpountou" w:date="2021-02-10T22:40:00Z">
        <w:r w:rsidR="00EC7B21" w:rsidRPr="00EC7B21">
          <w:rPr>
            <w:sz w:val="14"/>
            <w:szCs w:val="14"/>
            <w:rPrChange w:id="10745" w:author="mpountou" w:date="2021-02-10T22:40:00Z">
              <w:rPr>
                <w:sz w:val="14"/>
                <w:szCs w:val="14"/>
                <w:lang w:val="en-US"/>
              </w:rPr>
            </w:rPrChange>
          </w:rPr>
          <w:t xml:space="preserve">- </w:t>
        </w:r>
      </w:ins>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10725"/>
      <w:bookmarkEnd w:id="10726"/>
      <w:bookmarkEnd w:id="10727"/>
      <w:bookmarkEnd w:id="10728"/>
      <w:bookmarkEnd w:id="10729"/>
      <w:bookmarkEnd w:id="10730"/>
    </w:p>
    <w:p w14:paraId="48DB8F2B" w14:textId="77777777" w:rsidR="00C04365" w:rsidRPr="00C65612" w:rsidRDefault="00C04365" w:rsidP="00C04365"/>
    <w:p w14:paraId="2A103D90" w14:textId="77777777" w:rsidR="004D1301" w:rsidRPr="00C0508E" w:rsidRDefault="00C84205" w:rsidP="00C84205">
      <w:pPr>
        <w:pStyle w:val="3"/>
        <w:rPr>
          <w:b/>
          <w:bCs/>
          <w:rPrChange w:id="10746" w:author="Sotirios Filippos Tsarouchis" w:date="2021-02-10T15:29:00Z">
            <w:rPr/>
          </w:rPrChange>
        </w:rPr>
      </w:pPr>
      <w:bookmarkStart w:id="10747" w:name="_Toc64223454"/>
      <w:r w:rsidRPr="00C0508E">
        <w:rPr>
          <w:b/>
          <w:bCs/>
          <w:rPrChange w:id="10748" w:author="Sotirios Filippos Tsarouchis" w:date="2021-02-10T15:29:00Z">
            <w:rPr/>
          </w:rPrChange>
        </w:rPr>
        <w:t>Μέσο απόλυτο σφάλμα (MAE) και ρίζα μέσου τετραγωνικού σφάλματος (RMSE)</w:t>
      </w:r>
      <w:bookmarkEnd w:id="10747"/>
    </w:p>
    <w:p w14:paraId="4C168817" w14:textId="77777777" w:rsidR="00472561" w:rsidRDefault="00472561" w:rsidP="00C84205"/>
    <w:p w14:paraId="25BE87EE" w14:textId="253238F8" w:rsidR="00C62299" w:rsidRPr="00365999" w:rsidRDefault="00C62299" w:rsidP="00C62299">
      <w:pPr>
        <w:rPr>
          <w:ins w:id="10749" w:author="mpountou" w:date="2021-02-13T21:12:00Z"/>
          <w:szCs w:val="22"/>
        </w:rPr>
      </w:pPr>
      <w:ins w:id="10750" w:author="mpountou" w:date="2021-02-13T21:12:00Z">
        <w:r w:rsidRPr="00C62299">
          <w:t xml:space="preserve">Για το σύνολο δεδομένων </w:t>
        </w:r>
        <w:r w:rsidRPr="00C62299">
          <w:rPr>
            <w:lang w:val="en-US"/>
          </w:rPr>
          <w:t>data</w:t>
        </w:r>
        <w:r w:rsidRPr="00C62299">
          <w:t xml:space="preserve">30 βλέπουμε ότι οι </w:t>
        </w:r>
      </w:ins>
      <w:ins w:id="10751" w:author="mpountou" w:date="2021-02-13T21:44:00Z">
        <w:r w:rsidR="00C84430" w:rsidRPr="00C84430">
          <w:rPr>
            <w:rPrChange w:id="10752" w:author="mpountou" w:date="2021-02-13T21:44:00Z">
              <w:rPr>
                <w:lang w:val="en-US"/>
              </w:rPr>
            </w:rPrChange>
          </w:rPr>
          <w:t>2</w:t>
        </w:r>
      </w:ins>
      <w:ins w:id="10753" w:author="mpountou" w:date="2021-02-13T21:12:00Z">
        <w:r w:rsidRPr="00C62299">
          <w:t xml:space="preserve"> πρώτες  υλοποιήσεις ( Ανάλυση πίνακα σε ιδιάζουσες τιμές, Συνεργα</w:t>
        </w:r>
        <w:r w:rsidR="00C84430">
          <w:t>τικά Νευρωνικά Δίκτυα</w:t>
        </w:r>
        <w:r w:rsidRPr="00C62299">
          <w:t xml:space="preserve">) φέρουν </w:t>
        </w:r>
      </w:ins>
      <w:ins w:id="10754" w:author="mpountou" w:date="2021-02-13T21:45:00Z">
        <w:r w:rsidR="00C84430">
          <w:t>παρόμοιες τιμές σφάλματος</w:t>
        </w:r>
      </w:ins>
      <w:ins w:id="10755" w:author="mpountou" w:date="2021-02-13T21:12:00Z">
        <w:r w:rsidRPr="00C62299">
          <w:t xml:space="preserve"> αφού </w:t>
        </w:r>
      </w:ins>
      <w:ins w:id="10756" w:author="mpountou" w:date="2021-02-13T21:46:00Z">
        <w:r w:rsidR="00C84430">
          <w:t>έχουν ίδια</w:t>
        </w:r>
      </w:ins>
      <w:ins w:id="10757" w:author="mpountou" w:date="2021-02-13T21:45:00Z">
        <w:r w:rsidR="00C84430">
          <w:t xml:space="preserve"> ρίζα μέσου τετραγωνικού σφάλματος</w:t>
        </w:r>
      </w:ins>
      <w:ins w:id="10758" w:author="mpountou" w:date="2021-02-13T21:12:00Z">
        <w:r w:rsidRPr="00C62299">
          <w:t xml:space="preserve">  </w:t>
        </w:r>
      </w:ins>
      <w:ins w:id="10759" w:author="mpountou" w:date="2021-02-13T21:46:00Z">
        <w:r w:rsidR="00C84430">
          <w:t xml:space="preserve">2.75 και παρόμοιο μέσο απόλυτο σφάλμα που κυμαίνεται από 2.36 </w:t>
        </w:r>
      </w:ins>
      <w:ins w:id="10760" w:author="mpountou" w:date="2021-02-13T21:49:00Z">
        <w:r w:rsidR="00C84430">
          <w:t>έως</w:t>
        </w:r>
      </w:ins>
      <w:ins w:id="10761" w:author="mpountou" w:date="2021-02-13T21:46:00Z">
        <w:r w:rsidR="00C84430">
          <w:t xml:space="preserve"> 2.40</w:t>
        </w:r>
      </w:ins>
      <w:ins w:id="10762" w:author="mpountou" w:date="2021-02-13T21:47:00Z">
        <w:r w:rsidR="00C84430">
          <w:t>. Αντίστοιχα οι επόμενες δύο υλοποιήσεις</w:t>
        </w:r>
      </w:ins>
      <w:ins w:id="10763" w:author="mpountou" w:date="2021-02-13T21:48:00Z">
        <w:r w:rsidR="00C84430">
          <w:t xml:space="preserve"> </w:t>
        </w:r>
      </w:ins>
      <w:ins w:id="10764" w:author="mpountou" w:date="2021-02-13T21:47:00Z">
        <w:r w:rsidR="00C84430">
          <w:t>(Τυχαία Δάση και Νευρωνικά Δίκτυα Περιεχομένου) φ</w:t>
        </w:r>
      </w:ins>
      <w:ins w:id="10765" w:author="mpountou" w:date="2021-02-13T21:48:00Z">
        <w:r w:rsidR="00C84430">
          <w:t xml:space="preserve">έρουν κι αυτές </w:t>
        </w:r>
        <w:r w:rsidR="00C84430" w:rsidRPr="00C84430">
          <w:t>παρόμοιες τιμές σφάλματος αφού έχουν ρίζα μέσου τετραγωνικού σφάλματος</w:t>
        </w:r>
        <w:r w:rsidR="00C84430">
          <w:t xml:space="preserve"> </w:t>
        </w:r>
        <w:r w:rsidR="00C84430" w:rsidRPr="00C84430">
          <w:t xml:space="preserve"> που κυμαίνεται από 2.3</w:t>
        </w:r>
      </w:ins>
      <w:ins w:id="10766" w:author="mpountou" w:date="2021-02-13T21:49:00Z">
        <w:r w:rsidR="00C84430">
          <w:t>5</w:t>
        </w:r>
      </w:ins>
      <w:ins w:id="10767" w:author="mpountou" w:date="2021-02-13T21:48:00Z">
        <w:r w:rsidR="00C84430" w:rsidRPr="00C84430">
          <w:t xml:space="preserve"> </w:t>
        </w:r>
      </w:ins>
      <w:ins w:id="10768" w:author="mpountou" w:date="2021-02-13T21:49:00Z">
        <w:r w:rsidR="00C84430">
          <w:t>έως</w:t>
        </w:r>
      </w:ins>
      <w:ins w:id="10769" w:author="mpountou" w:date="2021-02-13T21:48:00Z">
        <w:r w:rsidR="00C84430" w:rsidRPr="00C84430">
          <w:t xml:space="preserve"> 2.</w:t>
        </w:r>
      </w:ins>
      <w:ins w:id="10770" w:author="mpountou" w:date="2021-02-13T21:49:00Z">
        <w:r w:rsidR="00C84430">
          <w:t>39</w:t>
        </w:r>
      </w:ins>
      <w:ins w:id="10771" w:author="mpountou" w:date="2021-02-13T21:48:00Z">
        <w:r w:rsidR="00C84430">
          <w:t xml:space="preserve"> </w:t>
        </w:r>
        <w:r w:rsidR="00C84430" w:rsidRPr="00C84430">
          <w:t xml:space="preserve">και μέσο απόλυτο σφάλμα που κυμαίνεται από </w:t>
        </w:r>
      </w:ins>
      <w:ins w:id="10772" w:author="mpountou" w:date="2021-02-13T21:49:00Z">
        <w:r w:rsidR="00C84430">
          <w:t>1.86</w:t>
        </w:r>
      </w:ins>
      <w:ins w:id="10773" w:author="mpountou" w:date="2021-02-13T21:48:00Z">
        <w:r w:rsidR="00C84430" w:rsidRPr="00C84430">
          <w:t xml:space="preserve"> </w:t>
        </w:r>
      </w:ins>
      <w:ins w:id="10774" w:author="mpountou" w:date="2021-02-13T21:49:00Z">
        <w:r w:rsidR="00C84430">
          <w:t>έως</w:t>
        </w:r>
      </w:ins>
      <w:ins w:id="10775" w:author="mpountou" w:date="2021-02-13T21:48:00Z">
        <w:r w:rsidR="00C84430" w:rsidRPr="00C84430">
          <w:t xml:space="preserve"> </w:t>
        </w:r>
      </w:ins>
      <w:ins w:id="10776" w:author="mpountou" w:date="2021-02-13T21:49:00Z">
        <w:r w:rsidR="00C84430">
          <w:t>1.91</w:t>
        </w:r>
      </w:ins>
      <w:ins w:id="10777" w:author="mpountou" w:date="2021-02-13T21:12:00Z">
        <w:r w:rsidRPr="00C62299">
          <w:t xml:space="preserve">. Την καλύτερη επίδοση φαίνεται να την έχει το υβριδικό μοντέλο γραμμικής παλινδρόμησης </w:t>
        </w:r>
        <w:r w:rsidRPr="00365999">
          <w:rPr>
            <w:szCs w:val="22"/>
          </w:rPr>
          <w:t xml:space="preserve">αφου </w:t>
        </w:r>
      </w:ins>
      <w:ins w:id="10778" w:author="mpountou" w:date="2021-02-13T21:50:00Z">
        <w:r w:rsidR="00C84430" w:rsidRPr="00365999">
          <w:rPr>
            <w:szCs w:val="22"/>
          </w:rPr>
          <w:t xml:space="preserve">έχει την ελάχιστη ρίζα μέσου τετραγωνικού σφάλματος </w:t>
        </w:r>
      </w:ins>
      <w:ins w:id="10779" w:author="mpountou" w:date="2021-02-13T21:51:00Z">
        <w:r w:rsidR="00C84430" w:rsidRPr="00365999">
          <w:rPr>
            <w:szCs w:val="22"/>
          </w:rPr>
          <w:t xml:space="preserve">2.31 </w:t>
        </w:r>
      </w:ins>
      <w:ins w:id="10780" w:author="mpountou" w:date="2021-02-13T21:50:00Z">
        <w:r w:rsidR="00C84430" w:rsidRPr="004344EE">
          <w:rPr>
            <w:szCs w:val="22"/>
          </w:rPr>
          <w:t>και το ελάχιστο μέσο απόλυτο σφάλμα</w:t>
        </w:r>
      </w:ins>
      <w:ins w:id="10781" w:author="mpountou" w:date="2021-02-13T21:51:00Z">
        <w:r w:rsidR="00C84430" w:rsidRPr="004344EE">
          <w:rPr>
            <w:szCs w:val="22"/>
          </w:rPr>
          <w:t xml:space="preserve"> 1.84</w:t>
        </w:r>
      </w:ins>
      <w:ins w:id="10782" w:author="mpountou" w:date="2021-02-13T21:12:00Z">
        <w:r w:rsidRPr="004344EE">
          <w:rPr>
            <w:szCs w:val="22"/>
          </w:rPr>
          <w:t xml:space="preserve"> </w:t>
        </w:r>
        <w:r w:rsidRPr="003D063F">
          <w:rPr>
            <w:i/>
            <w:szCs w:val="22"/>
          </w:rPr>
          <w:t>(</w:t>
        </w:r>
      </w:ins>
      <w:ins w:id="10783" w:author="mpountou" w:date="2021-02-13T21:57:00Z">
        <w:r w:rsidR="003067B2" w:rsidRPr="00365999">
          <w:rPr>
            <w:i/>
            <w:szCs w:val="22"/>
          </w:rPr>
          <w:fldChar w:fldCharType="begin"/>
        </w:r>
        <w:r w:rsidR="003067B2" w:rsidRPr="003067B2">
          <w:rPr>
            <w:i/>
            <w:szCs w:val="22"/>
            <w:rPrChange w:id="10784" w:author="mpountou" w:date="2021-02-13T21:58:00Z">
              <w:rPr>
                <w:i/>
              </w:rPr>
            </w:rPrChange>
          </w:rPr>
          <w:instrText xml:space="preserve"> REF _Ref64145891 \h </w:instrText>
        </w:r>
      </w:ins>
      <w:r w:rsidR="003067B2" w:rsidRPr="003067B2">
        <w:rPr>
          <w:i/>
          <w:szCs w:val="22"/>
        </w:rPr>
        <w:instrText xml:space="preserve"> \* MERGEFORMAT </w:instrText>
      </w:r>
      <w:r w:rsidR="003067B2" w:rsidRPr="00365999">
        <w:rPr>
          <w:i/>
          <w:szCs w:val="22"/>
        </w:rPr>
      </w:r>
      <w:r w:rsidR="003067B2" w:rsidRPr="00365999">
        <w:rPr>
          <w:i/>
          <w:szCs w:val="22"/>
          <w:rPrChange w:id="10785" w:author="mpountou" w:date="2021-02-13T21:58:00Z">
            <w:rPr>
              <w:i/>
              <w:szCs w:val="22"/>
            </w:rPr>
          </w:rPrChange>
        </w:rPr>
        <w:fldChar w:fldCharType="separate"/>
      </w:r>
      <w:ins w:id="10786" w:author="mpountou" w:date="2021-02-14T02:13:00Z">
        <w:r w:rsidR="004344EE" w:rsidRPr="004344EE">
          <w:rPr>
            <w:i/>
            <w:szCs w:val="22"/>
            <w:rPrChange w:id="10787" w:author="mpountou" w:date="2021-02-14T02:13:00Z">
              <w:rPr>
                <w:sz w:val="14"/>
                <w:szCs w:val="14"/>
              </w:rPr>
            </w:rPrChange>
          </w:rPr>
          <w:t xml:space="preserve">Εικόνα </w:t>
        </w:r>
        <w:r w:rsidR="004344EE" w:rsidRPr="004344EE">
          <w:rPr>
            <w:i/>
            <w:noProof/>
            <w:szCs w:val="22"/>
            <w:rPrChange w:id="10788" w:author="mpountou" w:date="2021-02-14T02:13:00Z">
              <w:rPr>
                <w:b/>
                <w:noProof/>
                <w:sz w:val="14"/>
                <w:szCs w:val="14"/>
              </w:rPr>
            </w:rPrChange>
          </w:rPr>
          <w:t>72</w:t>
        </w:r>
      </w:ins>
      <w:ins w:id="10789" w:author="mpountou" w:date="2021-02-13T21:57:00Z">
        <w:r w:rsidR="003067B2" w:rsidRPr="00365999">
          <w:rPr>
            <w:i/>
            <w:szCs w:val="22"/>
          </w:rPr>
          <w:fldChar w:fldCharType="end"/>
        </w:r>
      </w:ins>
      <w:ins w:id="10790" w:author="mpountou" w:date="2021-02-13T21:12:00Z">
        <w:r w:rsidRPr="00365999">
          <w:rPr>
            <w:i/>
            <w:szCs w:val="22"/>
          </w:rPr>
          <w:t>).</w:t>
        </w:r>
        <w:r w:rsidRPr="00365999">
          <w:rPr>
            <w:szCs w:val="22"/>
          </w:rPr>
          <w:t xml:space="preserve"> </w:t>
        </w:r>
      </w:ins>
    </w:p>
    <w:p w14:paraId="645444BB" w14:textId="1FE86419" w:rsidR="00C84430" w:rsidRPr="00365999" w:rsidRDefault="00C62299" w:rsidP="00C62299">
      <w:pPr>
        <w:rPr>
          <w:ins w:id="10791" w:author="mpountou" w:date="2021-02-13T21:53:00Z"/>
          <w:szCs w:val="22"/>
        </w:rPr>
      </w:pPr>
      <w:ins w:id="10792" w:author="mpountou" w:date="2021-02-13T21:12:00Z">
        <w:r w:rsidRPr="004344EE">
          <w:rPr>
            <w:szCs w:val="22"/>
          </w:rPr>
          <w:t xml:space="preserve">Όμοια για </w:t>
        </w:r>
      </w:ins>
      <w:ins w:id="10793" w:author="mpountou" w:date="2021-02-13T21:51:00Z">
        <w:r w:rsidR="00C84430" w:rsidRPr="004344EE">
          <w:rPr>
            <w:szCs w:val="22"/>
          </w:rPr>
          <w:t xml:space="preserve">το σύνολο δεδομένων </w:t>
        </w:r>
        <w:r w:rsidR="00C84430" w:rsidRPr="003D063F">
          <w:rPr>
            <w:szCs w:val="22"/>
            <w:lang w:val="en-US"/>
          </w:rPr>
          <w:t>data</w:t>
        </w:r>
        <w:r w:rsidR="00C84430" w:rsidRPr="003D063F">
          <w:rPr>
            <w:szCs w:val="22"/>
          </w:rPr>
          <w:t xml:space="preserve">60 βλέπουμε ότι οι 2 πρώτες  υλοποιήσεις ( Ανάλυση πίνακα σε ιδιάζουσες τιμές, Συνεργατικά Νευρωνικά Δίκτυα) φέρουν παρόμοιες τιμές σφάλματος αφού έχουν ρίζα μέσου τετραγωνικού σφάλματος </w:t>
        </w:r>
        <w:r w:rsidR="00C84430" w:rsidRPr="003067B2">
          <w:rPr>
            <w:szCs w:val="22"/>
            <w:rPrChange w:id="10794" w:author="mpountou" w:date="2021-02-13T21:58:00Z">
              <w:rPr/>
            </w:rPrChange>
          </w:rPr>
          <w:t xml:space="preserve"> που κυμαίνεται απ</w:t>
        </w:r>
      </w:ins>
      <w:ins w:id="10795" w:author="mpountou" w:date="2021-02-13T21:52:00Z">
        <w:r w:rsidR="00C84430" w:rsidRPr="003067B2">
          <w:rPr>
            <w:szCs w:val="22"/>
            <w:rPrChange w:id="10796" w:author="mpountou" w:date="2021-02-13T21:58:00Z">
              <w:rPr/>
            </w:rPrChange>
          </w:rPr>
          <w:t xml:space="preserve">ό </w:t>
        </w:r>
      </w:ins>
      <w:ins w:id="10797" w:author="mpountou" w:date="2021-02-13T21:51:00Z">
        <w:r w:rsidR="00C84430" w:rsidRPr="003067B2">
          <w:rPr>
            <w:szCs w:val="22"/>
            <w:rPrChange w:id="10798" w:author="mpountou" w:date="2021-02-13T21:58:00Z">
              <w:rPr/>
            </w:rPrChange>
          </w:rPr>
          <w:t>2.</w:t>
        </w:r>
      </w:ins>
      <w:ins w:id="10799" w:author="mpountou" w:date="2021-02-13T21:52:00Z">
        <w:r w:rsidR="00C84430" w:rsidRPr="003067B2">
          <w:rPr>
            <w:szCs w:val="22"/>
            <w:rPrChange w:id="10800" w:author="mpountou" w:date="2021-02-13T21:58:00Z">
              <w:rPr/>
            </w:rPrChange>
          </w:rPr>
          <w:t>33 έως 2.55</w:t>
        </w:r>
      </w:ins>
      <w:ins w:id="10801" w:author="mpountou" w:date="2021-02-13T21:51:00Z">
        <w:r w:rsidR="00C84430" w:rsidRPr="003067B2">
          <w:rPr>
            <w:szCs w:val="22"/>
            <w:rPrChange w:id="10802" w:author="mpountou" w:date="2021-02-13T21:58:00Z">
              <w:rPr/>
            </w:rPrChange>
          </w:rPr>
          <w:t xml:space="preserve"> και παρόμοιο μέσο απόλυτο σφάλμα που κυμαίνεται </w:t>
        </w:r>
        <w:r w:rsidR="00C84430" w:rsidRPr="003067B2">
          <w:rPr>
            <w:szCs w:val="22"/>
            <w:rPrChange w:id="10803" w:author="mpountou" w:date="2021-02-13T21:58:00Z">
              <w:rPr/>
            </w:rPrChange>
          </w:rPr>
          <w:lastRenderedPageBreak/>
          <w:t>από 2.</w:t>
        </w:r>
      </w:ins>
      <w:ins w:id="10804" w:author="mpountou" w:date="2021-02-13T21:52:00Z">
        <w:r w:rsidR="00C84430" w:rsidRPr="003067B2">
          <w:rPr>
            <w:szCs w:val="22"/>
            <w:rPrChange w:id="10805" w:author="mpountou" w:date="2021-02-13T21:58:00Z">
              <w:rPr/>
            </w:rPrChange>
          </w:rPr>
          <w:t>01</w:t>
        </w:r>
      </w:ins>
      <w:ins w:id="10806" w:author="mpountou" w:date="2021-02-13T21:51:00Z">
        <w:r w:rsidR="00C84430" w:rsidRPr="003067B2">
          <w:rPr>
            <w:szCs w:val="22"/>
            <w:rPrChange w:id="10807" w:author="mpountou" w:date="2021-02-13T21:58:00Z">
              <w:rPr/>
            </w:rPrChange>
          </w:rPr>
          <w:t xml:space="preserve"> έως 2.17. Αντίστοιχα οι επόμενες δύο υλοποιήσεις (Τυχαία Δάση και Νευρωνικά Δίκτυα Περιεχομένου) φέρουν κι αυτές παρόμοιες τιμές σφάλματος αφού έχουν ρίζα μέσου τετραγωνικού σφάλματος  που κυμαίνεται από 2.</w:t>
        </w:r>
      </w:ins>
      <w:ins w:id="10808" w:author="mpountou" w:date="2021-02-13T21:52:00Z">
        <w:r w:rsidR="00C84430" w:rsidRPr="003067B2">
          <w:rPr>
            <w:szCs w:val="22"/>
            <w:rPrChange w:id="10809" w:author="mpountou" w:date="2021-02-13T21:58:00Z">
              <w:rPr/>
            </w:rPrChange>
          </w:rPr>
          <w:t>13</w:t>
        </w:r>
      </w:ins>
      <w:ins w:id="10810" w:author="mpountou" w:date="2021-02-13T21:51:00Z">
        <w:r w:rsidR="00C84430" w:rsidRPr="003067B2">
          <w:rPr>
            <w:szCs w:val="22"/>
            <w:rPrChange w:id="10811" w:author="mpountou" w:date="2021-02-13T21:58:00Z">
              <w:rPr/>
            </w:rPrChange>
          </w:rPr>
          <w:t xml:space="preserve"> έως 2.</w:t>
        </w:r>
      </w:ins>
      <w:ins w:id="10812" w:author="mpountou" w:date="2021-02-13T21:52:00Z">
        <w:r w:rsidR="00C84430" w:rsidRPr="003067B2">
          <w:rPr>
            <w:szCs w:val="22"/>
            <w:rPrChange w:id="10813" w:author="mpountou" w:date="2021-02-13T21:58:00Z">
              <w:rPr/>
            </w:rPrChange>
          </w:rPr>
          <w:t>21</w:t>
        </w:r>
      </w:ins>
      <w:ins w:id="10814" w:author="mpountou" w:date="2021-02-13T21:51:00Z">
        <w:r w:rsidR="00C84430" w:rsidRPr="003067B2">
          <w:rPr>
            <w:szCs w:val="22"/>
            <w:rPrChange w:id="10815" w:author="mpountou" w:date="2021-02-13T21:58:00Z">
              <w:rPr/>
            </w:rPrChange>
          </w:rPr>
          <w:t xml:space="preserve"> και μέσο απόλυτο σφάλμα που κυμαίνεται από 1.</w:t>
        </w:r>
      </w:ins>
      <w:ins w:id="10816" w:author="mpountou" w:date="2021-02-13T21:53:00Z">
        <w:r w:rsidR="00C84430" w:rsidRPr="003067B2">
          <w:rPr>
            <w:szCs w:val="22"/>
            <w:rPrChange w:id="10817" w:author="mpountou" w:date="2021-02-13T21:58:00Z">
              <w:rPr/>
            </w:rPrChange>
          </w:rPr>
          <w:t>59</w:t>
        </w:r>
      </w:ins>
      <w:ins w:id="10818" w:author="mpountou" w:date="2021-02-13T21:51:00Z">
        <w:r w:rsidR="00C84430" w:rsidRPr="003067B2">
          <w:rPr>
            <w:szCs w:val="22"/>
            <w:rPrChange w:id="10819" w:author="mpountou" w:date="2021-02-13T21:58:00Z">
              <w:rPr/>
            </w:rPrChange>
          </w:rPr>
          <w:t xml:space="preserve"> έως 1.</w:t>
        </w:r>
      </w:ins>
      <w:ins w:id="10820" w:author="mpountou" w:date="2021-02-13T21:53:00Z">
        <w:r w:rsidR="00C84430" w:rsidRPr="003067B2">
          <w:rPr>
            <w:szCs w:val="22"/>
            <w:rPrChange w:id="10821" w:author="mpountou" w:date="2021-02-13T21:58:00Z">
              <w:rPr/>
            </w:rPrChange>
          </w:rPr>
          <w:t>64</w:t>
        </w:r>
      </w:ins>
      <w:ins w:id="10822" w:author="mpountou" w:date="2021-02-13T21:51:00Z">
        <w:r w:rsidR="00C84430" w:rsidRPr="003067B2">
          <w:rPr>
            <w:szCs w:val="22"/>
            <w:rPrChange w:id="10823" w:author="mpountou" w:date="2021-02-13T21:58:00Z">
              <w:rPr/>
            </w:rPrChange>
          </w:rPr>
          <w:t xml:space="preserve">. Την καλύτερη επίδοση φαίνεται να την έχει το υβριδικό μοντέλο γραμμικής παλινδρόμησης αφου έχει την ελάχιστη ρίζα μέσου τετραγωνικού σφάλματος </w:t>
        </w:r>
      </w:ins>
      <w:ins w:id="10824" w:author="mpountou" w:date="2021-02-13T21:53:00Z">
        <w:r w:rsidR="00C84430" w:rsidRPr="003067B2">
          <w:rPr>
            <w:szCs w:val="22"/>
            <w:rPrChange w:id="10825" w:author="mpountou" w:date="2021-02-13T21:58:00Z">
              <w:rPr/>
            </w:rPrChange>
          </w:rPr>
          <w:t>1.99</w:t>
        </w:r>
      </w:ins>
      <w:ins w:id="10826" w:author="mpountou" w:date="2021-02-13T21:51:00Z">
        <w:r w:rsidR="00C84430" w:rsidRPr="003067B2">
          <w:rPr>
            <w:szCs w:val="22"/>
            <w:rPrChange w:id="10827" w:author="mpountou" w:date="2021-02-13T21:58:00Z">
              <w:rPr/>
            </w:rPrChange>
          </w:rPr>
          <w:t xml:space="preserve"> και το ελάχιστο μέσο απόλυτο σφάλμα 1.54 </w:t>
        </w:r>
        <w:r w:rsidR="00C84430" w:rsidRPr="003067B2">
          <w:rPr>
            <w:i/>
            <w:szCs w:val="22"/>
            <w:rPrChange w:id="10828" w:author="mpountou" w:date="2021-02-13T21:58:00Z">
              <w:rPr>
                <w:i/>
              </w:rPr>
            </w:rPrChange>
          </w:rPr>
          <w:t>(</w:t>
        </w:r>
      </w:ins>
      <w:ins w:id="10829" w:author="mpountou" w:date="2021-02-13T21:58:00Z">
        <w:r w:rsidR="003067B2" w:rsidRPr="00365999">
          <w:rPr>
            <w:i/>
            <w:szCs w:val="22"/>
          </w:rPr>
          <w:fldChar w:fldCharType="begin"/>
        </w:r>
        <w:r w:rsidR="003067B2" w:rsidRPr="003067B2">
          <w:rPr>
            <w:i/>
            <w:szCs w:val="22"/>
            <w:rPrChange w:id="10830" w:author="mpountou" w:date="2021-02-13T21:58:00Z">
              <w:rPr>
                <w:i/>
              </w:rPr>
            </w:rPrChange>
          </w:rPr>
          <w:instrText xml:space="preserve"> REF _Ref64145896 \h </w:instrText>
        </w:r>
      </w:ins>
      <w:r w:rsidR="003067B2" w:rsidRPr="003067B2">
        <w:rPr>
          <w:i/>
          <w:szCs w:val="22"/>
        </w:rPr>
        <w:instrText xml:space="preserve"> \* MERGEFORMAT </w:instrText>
      </w:r>
      <w:r w:rsidR="003067B2" w:rsidRPr="00365999">
        <w:rPr>
          <w:i/>
          <w:szCs w:val="22"/>
        </w:rPr>
      </w:r>
      <w:r w:rsidR="003067B2" w:rsidRPr="00365999">
        <w:rPr>
          <w:i/>
          <w:szCs w:val="22"/>
          <w:rPrChange w:id="10831" w:author="mpountou" w:date="2021-02-13T21:58:00Z">
            <w:rPr>
              <w:i/>
              <w:szCs w:val="22"/>
            </w:rPr>
          </w:rPrChange>
        </w:rPr>
        <w:fldChar w:fldCharType="separate"/>
      </w:r>
      <w:ins w:id="10832" w:author="mpountou" w:date="2021-02-14T02:13:00Z">
        <w:r w:rsidR="004344EE" w:rsidRPr="004344EE">
          <w:rPr>
            <w:i/>
            <w:szCs w:val="22"/>
            <w:rPrChange w:id="10833" w:author="mpountou" w:date="2021-02-14T02:13:00Z">
              <w:rPr>
                <w:sz w:val="14"/>
                <w:szCs w:val="14"/>
              </w:rPr>
            </w:rPrChange>
          </w:rPr>
          <w:t xml:space="preserve">Εικόνα </w:t>
        </w:r>
        <w:r w:rsidR="004344EE" w:rsidRPr="004344EE">
          <w:rPr>
            <w:i/>
            <w:noProof/>
            <w:szCs w:val="22"/>
            <w:rPrChange w:id="10834" w:author="mpountou" w:date="2021-02-14T02:13:00Z">
              <w:rPr>
                <w:b/>
                <w:noProof/>
                <w:sz w:val="14"/>
                <w:szCs w:val="14"/>
              </w:rPr>
            </w:rPrChange>
          </w:rPr>
          <w:t>73</w:t>
        </w:r>
      </w:ins>
      <w:ins w:id="10835" w:author="mpountou" w:date="2021-02-13T21:58:00Z">
        <w:r w:rsidR="003067B2" w:rsidRPr="00365999">
          <w:rPr>
            <w:i/>
            <w:szCs w:val="22"/>
          </w:rPr>
          <w:fldChar w:fldCharType="end"/>
        </w:r>
      </w:ins>
      <w:ins w:id="10836" w:author="mpountou" w:date="2021-02-13T21:51:00Z">
        <w:r w:rsidR="00C84430" w:rsidRPr="00365999">
          <w:rPr>
            <w:i/>
            <w:szCs w:val="22"/>
          </w:rPr>
          <w:t>).</w:t>
        </w:r>
        <w:r w:rsidR="00C84430" w:rsidRPr="00365999">
          <w:rPr>
            <w:szCs w:val="22"/>
          </w:rPr>
          <w:t xml:space="preserve"> </w:t>
        </w:r>
      </w:ins>
    </w:p>
    <w:p w14:paraId="2F71A9BF" w14:textId="7FCE8A1C" w:rsidR="00C62299" w:rsidRPr="00365999" w:rsidRDefault="00C62299" w:rsidP="00C62299">
      <w:pPr>
        <w:rPr>
          <w:ins w:id="10837" w:author="mpountou" w:date="2021-02-13T21:12:00Z"/>
          <w:szCs w:val="22"/>
        </w:rPr>
      </w:pPr>
      <w:ins w:id="10838" w:author="mpountou" w:date="2021-02-13T21:12:00Z">
        <w:r w:rsidRPr="004344EE">
          <w:rPr>
            <w:szCs w:val="22"/>
          </w:rPr>
          <w:t xml:space="preserve">Τέλος για το σύνολο δεδομένων </w:t>
        </w:r>
        <w:r w:rsidRPr="004344EE">
          <w:rPr>
            <w:szCs w:val="22"/>
            <w:lang w:val="en-US"/>
          </w:rPr>
          <w:t>movielens</w:t>
        </w:r>
        <w:r w:rsidRPr="004344EE">
          <w:rPr>
            <w:szCs w:val="22"/>
          </w:rPr>
          <w:t>-100</w:t>
        </w:r>
        <w:r w:rsidRPr="003D063F">
          <w:rPr>
            <w:szCs w:val="22"/>
            <w:lang w:val="en-US"/>
          </w:rPr>
          <w:t>k</w:t>
        </w:r>
        <w:r w:rsidRPr="003D063F">
          <w:rPr>
            <w:szCs w:val="22"/>
          </w:rPr>
          <w:t xml:space="preserve"> </w:t>
        </w:r>
      </w:ins>
      <w:ins w:id="10839" w:author="mpountou" w:date="2021-02-13T21:53:00Z">
        <w:r w:rsidR="00FD15E8" w:rsidRPr="003067B2">
          <w:rPr>
            <w:szCs w:val="22"/>
            <w:rPrChange w:id="10840" w:author="mpountou" w:date="2021-02-13T21:58:00Z">
              <w:rPr/>
            </w:rPrChange>
          </w:rPr>
          <w:t xml:space="preserve"> </w:t>
        </w:r>
      </w:ins>
      <w:ins w:id="10841" w:author="mpountou" w:date="2021-02-13T21:54:00Z">
        <w:r w:rsidR="00F0613A" w:rsidRPr="003067B2">
          <w:rPr>
            <w:szCs w:val="22"/>
            <w:rPrChange w:id="10842" w:author="mpountou" w:date="2021-02-13T21:58:00Z">
              <w:rPr/>
            </w:rPrChange>
          </w:rPr>
          <w:t>παρόμοια αποτελέσματα φέρουν οι υλοποιήσεις Ανάλυση Πίνακα Ιδιάζουσων τιμών, Τυχαία Δάση και Νευρωνικά Δίκτυα περιεχομένου με τιμές ρίζας μέσου τετραγωνικο</w:t>
        </w:r>
      </w:ins>
      <w:ins w:id="10843" w:author="mpountou" w:date="2021-02-13T21:55:00Z">
        <w:r w:rsidR="00F0613A" w:rsidRPr="003067B2">
          <w:rPr>
            <w:szCs w:val="22"/>
            <w:rPrChange w:id="10844" w:author="mpountou" w:date="2021-02-13T21:58:00Z">
              <w:rPr/>
            </w:rPrChange>
          </w:rPr>
          <w:t>ύ σφάλματος να κυμαίνονται από 0.91 έως 0.93 και μέσο απόλυτο σφάλμα από 0.75 έως 0.78. Πολύ κοντά στην καλ</w:t>
        </w:r>
      </w:ins>
      <w:ins w:id="10845" w:author="mpountou" w:date="2021-02-13T21:56:00Z">
        <w:r w:rsidR="00F0613A" w:rsidRPr="003067B2">
          <w:rPr>
            <w:szCs w:val="22"/>
            <w:rPrChange w:id="10846" w:author="mpountou" w:date="2021-02-13T21:58:00Z">
              <w:rPr/>
            </w:rPrChange>
          </w:rPr>
          <w:t>ύτερη επίδοση ήταν η υλοποίηση του Νευρωνικού Συνεργατικού Δικτύου ενώ την καλύτερη επίδοση την είχε πάλι το υβριδικό μοντέλο γραμμικής παλινδρόμησης με την ελάχιστη ρίζα μέσου τετραγωνικο</w:t>
        </w:r>
      </w:ins>
      <w:ins w:id="10847" w:author="mpountou" w:date="2021-02-13T21:57:00Z">
        <w:r w:rsidR="00F0613A" w:rsidRPr="003067B2">
          <w:rPr>
            <w:szCs w:val="22"/>
            <w:rPrChange w:id="10848" w:author="mpountou" w:date="2021-02-13T21:58:00Z">
              <w:rPr/>
            </w:rPrChange>
          </w:rPr>
          <w:t>ύ σφάλματος 0.81 και το ελάχιστο μέσο απόλυτο σφάλμα 0.67.</w:t>
        </w:r>
        <w:r w:rsidR="003067B2" w:rsidRPr="003067B2">
          <w:rPr>
            <w:szCs w:val="22"/>
            <w:rPrChange w:id="10849" w:author="mpountou" w:date="2021-02-13T21:58:00Z">
              <w:rPr/>
            </w:rPrChange>
          </w:rPr>
          <w:t xml:space="preserve"> </w:t>
        </w:r>
        <w:r w:rsidR="003067B2" w:rsidRPr="003067B2">
          <w:rPr>
            <w:i/>
            <w:szCs w:val="22"/>
            <w:rPrChange w:id="10850" w:author="mpountou" w:date="2021-02-13T21:58:00Z">
              <w:rPr/>
            </w:rPrChange>
          </w:rPr>
          <w:t>(</w:t>
        </w:r>
      </w:ins>
      <w:ins w:id="10851" w:author="mpountou" w:date="2021-02-13T21:58:00Z">
        <w:r w:rsidR="003067B2" w:rsidRPr="003067B2">
          <w:rPr>
            <w:i/>
            <w:szCs w:val="22"/>
            <w:rPrChange w:id="10852" w:author="mpountou" w:date="2021-02-13T21:58:00Z">
              <w:rPr/>
            </w:rPrChange>
          </w:rPr>
          <w:fldChar w:fldCharType="begin"/>
        </w:r>
        <w:r w:rsidR="003067B2" w:rsidRPr="003067B2">
          <w:rPr>
            <w:i/>
            <w:szCs w:val="22"/>
            <w:rPrChange w:id="10853" w:author="mpountou" w:date="2021-02-13T21:58:00Z">
              <w:rPr/>
            </w:rPrChange>
          </w:rPr>
          <w:instrText xml:space="preserve"> REF _Ref64145903 \h </w:instrText>
        </w:r>
      </w:ins>
      <w:r w:rsidR="003067B2" w:rsidRPr="003067B2">
        <w:rPr>
          <w:i/>
          <w:szCs w:val="22"/>
          <w:rPrChange w:id="10854" w:author="mpountou" w:date="2021-02-13T21:58:00Z">
            <w:rPr>
              <w:szCs w:val="22"/>
            </w:rPr>
          </w:rPrChange>
        </w:rPr>
        <w:instrText xml:space="preserve"> \* MERGEFORMAT </w:instrText>
      </w:r>
      <w:r w:rsidR="003067B2" w:rsidRPr="003067B2">
        <w:rPr>
          <w:i/>
          <w:szCs w:val="22"/>
          <w:rPrChange w:id="10855" w:author="mpountou" w:date="2021-02-13T21:58:00Z">
            <w:rPr>
              <w:i/>
              <w:szCs w:val="22"/>
            </w:rPr>
          </w:rPrChange>
        </w:rPr>
      </w:r>
      <w:r w:rsidR="003067B2" w:rsidRPr="003067B2">
        <w:rPr>
          <w:i/>
          <w:szCs w:val="22"/>
          <w:rPrChange w:id="10856" w:author="mpountou" w:date="2021-02-13T21:58:00Z">
            <w:rPr/>
          </w:rPrChange>
        </w:rPr>
        <w:fldChar w:fldCharType="separate"/>
      </w:r>
      <w:ins w:id="10857" w:author="mpountou" w:date="2021-02-14T02:13:00Z">
        <w:r w:rsidR="004344EE" w:rsidRPr="004344EE">
          <w:rPr>
            <w:i/>
            <w:szCs w:val="22"/>
            <w:rPrChange w:id="10858" w:author="mpountou" w:date="2021-02-14T02:13:00Z">
              <w:rPr>
                <w:sz w:val="14"/>
                <w:szCs w:val="14"/>
              </w:rPr>
            </w:rPrChange>
          </w:rPr>
          <w:t xml:space="preserve">Εικόνα </w:t>
        </w:r>
        <w:r w:rsidR="004344EE" w:rsidRPr="004344EE">
          <w:rPr>
            <w:i/>
            <w:noProof/>
            <w:szCs w:val="22"/>
            <w:rPrChange w:id="10859" w:author="mpountou" w:date="2021-02-14T02:13:00Z">
              <w:rPr>
                <w:b/>
                <w:noProof/>
                <w:sz w:val="14"/>
                <w:szCs w:val="14"/>
              </w:rPr>
            </w:rPrChange>
          </w:rPr>
          <w:t>74</w:t>
        </w:r>
      </w:ins>
      <w:ins w:id="10860" w:author="mpountou" w:date="2021-02-13T21:58:00Z">
        <w:r w:rsidR="003067B2" w:rsidRPr="003067B2">
          <w:rPr>
            <w:i/>
            <w:szCs w:val="22"/>
            <w:rPrChange w:id="10861" w:author="mpountou" w:date="2021-02-13T21:58:00Z">
              <w:rPr/>
            </w:rPrChange>
          </w:rPr>
          <w:fldChar w:fldCharType="end"/>
        </w:r>
      </w:ins>
      <w:ins w:id="10862" w:author="mpountou" w:date="2021-02-13T21:57:00Z">
        <w:r w:rsidR="003067B2" w:rsidRPr="003067B2">
          <w:rPr>
            <w:i/>
            <w:szCs w:val="22"/>
            <w:rPrChange w:id="10863" w:author="mpountou" w:date="2021-02-13T21:58:00Z">
              <w:rPr/>
            </w:rPrChange>
          </w:rPr>
          <w:t>)</w:t>
        </w:r>
      </w:ins>
      <w:ins w:id="10864" w:author="mpountou" w:date="2021-02-13T21:59:00Z">
        <w:r w:rsidR="00B637ED">
          <w:rPr>
            <w:i/>
            <w:szCs w:val="22"/>
          </w:rPr>
          <w:t>.</w:t>
        </w:r>
      </w:ins>
    </w:p>
    <w:p w14:paraId="176FBED6" w14:textId="4988F226" w:rsidR="00342827" w:rsidRPr="00342827" w:rsidDel="00C62299" w:rsidRDefault="00342827" w:rsidP="00342827">
      <w:pPr>
        <w:rPr>
          <w:del w:id="10865" w:author="mpountou" w:date="2021-02-13T21:12:00Z"/>
        </w:rPr>
      </w:pPr>
      <w:del w:id="10866" w:author="mpountou" w:date="2021-02-13T21:12:00Z">
        <w:r w:rsidRPr="00342827" w:rsidDel="00C62299">
          <w:delText xml:space="preserve">Για όλα τα σύνολα δεδομένων τα </w:delText>
        </w:r>
        <w:r w:rsidDel="00C62299">
          <w:delText>χαμηλότερα</w:delText>
        </w:r>
        <w:r w:rsidRPr="00342827" w:rsidDel="00C62299">
          <w:delText xml:space="preserve"> ποσοστά </w:delText>
        </w:r>
        <w:r w:rsidDel="00C62299">
          <w:delText>σφάλματος εκτίμησης</w:delText>
        </w:r>
        <w:r w:rsidRPr="00342827" w:rsidDel="00C62299">
          <w:delText xml:space="preserve"> τα έχει το υβριδικό </w:delText>
        </w:r>
        <w:r w:rsidDel="00C62299">
          <w:delText xml:space="preserve">σύστημα γραμμικής </w:delText>
        </w:r>
        <w:commentRangeStart w:id="10867"/>
        <w:r w:rsidDel="00C62299">
          <w:delText>παλινδρόμησης</w:delText>
        </w:r>
        <w:commentRangeEnd w:id="10867"/>
        <w:r w:rsidR="00C0508E" w:rsidDel="00C62299">
          <w:rPr>
            <w:rStyle w:val="ad"/>
          </w:rPr>
          <w:commentReference w:id="10867"/>
        </w:r>
        <w:r w:rsidDel="00C62299">
          <w:delText>.</w:delText>
        </w:r>
      </w:del>
    </w:p>
    <w:p w14:paraId="34F8E179" w14:textId="77777777" w:rsidR="00342827" w:rsidRDefault="00342827" w:rsidP="00C84205"/>
    <w:p w14:paraId="4AEEAE9B" w14:textId="77777777"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14:paraId="41AD4D5F" w14:textId="77777777" w:rsidR="00C84205" w:rsidRPr="00342827" w:rsidRDefault="00C84205" w:rsidP="00342827">
      <w:pPr>
        <w:rPr>
          <w:b/>
          <w:u w:val="single"/>
        </w:rPr>
      </w:pPr>
      <w:r>
        <w:rPr>
          <w:noProof/>
          <w:lang w:eastAsia="el-GR"/>
        </w:rPr>
        <w:drawing>
          <wp:inline distT="0" distB="0" distL="0" distR="0" wp14:anchorId="2EA2E237" wp14:editId="4369A28C">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14:paraId="307DFFEB" w14:textId="2F1C870C" w:rsidR="004D1301" w:rsidRPr="00342827" w:rsidRDefault="00C84205" w:rsidP="00342827">
      <w:pPr>
        <w:pStyle w:val="aa"/>
        <w:jc w:val="center"/>
        <w:rPr>
          <w:sz w:val="14"/>
          <w:szCs w:val="14"/>
        </w:rPr>
      </w:pPr>
      <w:bookmarkStart w:id="10868" w:name="_Ref64145891"/>
      <w:bookmarkStart w:id="10869" w:name="_Toc61618671"/>
      <w:bookmarkStart w:id="10870" w:name="_Toc62231490"/>
      <w:bookmarkStart w:id="10871" w:name="_Toc63089798"/>
      <w:bookmarkStart w:id="10872" w:name="_Toc63089874"/>
      <w:bookmarkStart w:id="10873" w:name="_Toc63885484"/>
      <w:bookmarkStart w:id="10874" w:name="_Toc64223237"/>
      <w:r w:rsidRPr="00EC7B21">
        <w:rPr>
          <w:b/>
          <w:sz w:val="14"/>
          <w:szCs w:val="14"/>
          <w:rPrChange w:id="10875" w:author="mpountou" w:date="2021-02-10T22:40:00Z">
            <w:rPr>
              <w:sz w:val="14"/>
              <w:szCs w:val="14"/>
            </w:rPr>
          </w:rPrChange>
        </w:rPr>
        <w:t xml:space="preserve">Εικόνα </w:t>
      </w:r>
      <w:r w:rsidR="00CA5334" w:rsidRPr="00EC7B21">
        <w:rPr>
          <w:b/>
          <w:sz w:val="14"/>
          <w:szCs w:val="14"/>
          <w:rPrChange w:id="10876" w:author="mpountou" w:date="2021-02-10T22:40:00Z">
            <w:rPr>
              <w:sz w:val="14"/>
              <w:szCs w:val="14"/>
            </w:rPr>
          </w:rPrChange>
        </w:rPr>
        <w:fldChar w:fldCharType="begin"/>
      </w:r>
      <w:r w:rsidR="00CA5334" w:rsidRPr="00EC7B21">
        <w:rPr>
          <w:b/>
          <w:sz w:val="14"/>
          <w:szCs w:val="14"/>
          <w:rPrChange w:id="10877" w:author="mpountou" w:date="2021-02-10T22:40:00Z">
            <w:rPr>
              <w:sz w:val="14"/>
              <w:szCs w:val="14"/>
            </w:rPr>
          </w:rPrChange>
        </w:rPr>
        <w:instrText xml:space="preserve"> SEQ Εικόνα \* ARABIC </w:instrText>
      </w:r>
      <w:r w:rsidR="00CA5334" w:rsidRPr="00EC7B21">
        <w:rPr>
          <w:b/>
          <w:sz w:val="14"/>
          <w:szCs w:val="14"/>
          <w:rPrChange w:id="10878" w:author="mpountou" w:date="2021-02-10T22:40:00Z">
            <w:rPr>
              <w:noProof/>
              <w:sz w:val="14"/>
              <w:szCs w:val="14"/>
            </w:rPr>
          </w:rPrChange>
        </w:rPr>
        <w:fldChar w:fldCharType="separate"/>
      </w:r>
      <w:ins w:id="10879" w:author="mpountou" w:date="2021-02-14T02:13:00Z">
        <w:r w:rsidR="004344EE">
          <w:rPr>
            <w:b/>
            <w:noProof/>
            <w:sz w:val="14"/>
            <w:szCs w:val="14"/>
          </w:rPr>
          <w:t>72</w:t>
        </w:r>
      </w:ins>
      <w:del w:id="10880" w:author="mpountou" w:date="2021-02-12T21:41:00Z">
        <w:r w:rsidR="005F634F" w:rsidRPr="00EC7B21" w:rsidDel="00E6746E">
          <w:rPr>
            <w:b/>
            <w:noProof/>
            <w:sz w:val="14"/>
            <w:szCs w:val="14"/>
            <w:rPrChange w:id="10881" w:author="mpountou" w:date="2021-02-10T22:40:00Z">
              <w:rPr>
                <w:noProof/>
                <w:sz w:val="14"/>
                <w:szCs w:val="14"/>
              </w:rPr>
            </w:rPrChange>
          </w:rPr>
          <w:delText>69</w:delText>
        </w:r>
      </w:del>
      <w:r w:rsidR="00CA5334" w:rsidRPr="00EC7B21">
        <w:rPr>
          <w:b/>
          <w:noProof/>
          <w:sz w:val="14"/>
          <w:szCs w:val="14"/>
          <w:rPrChange w:id="10882" w:author="mpountou" w:date="2021-02-10T22:40:00Z">
            <w:rPr>
              <w:noProof/>
              <w:sz w:val="14"/>
              <w:szCs w:val="14"/>
            </w:rPr>
          </w:rPrChange>
        </w:rPr>
        <w:fldChar w:fldCharType="end"/>
      </w:r>
      <w:bookmarkEnd w:id="10868"/>
      <w:ins w:id="10883" w:author="mpountou" w:date="2021-02-10T22:40:00Z">
        <w:r w:rsidR="00EC7B21" w:rsidRPr="00EC7B21">
          <w:rPr>
            <w:sz w:val="14"/>
            <w:szCs w:val="14"/>
            <w:rPrChange w:id="10884" w:author="mpountou" w:date="2021-02-10T22:40:00Z">
              <w:rPr>
                <w:sz w:val="14"/>
                <w:szCs w:val="14"/>
                <w:lang w:val="en-US"/>
              </w:rPr>
            </w:rPrChange>
          </w:rPr>
          <w:t xml:space="preserve"> -</w:t>
        </w:r>
      </w:ins>
      <w:r w:rsidRPr="00342827">
        <w:rPr>
          <w:sz w:val="14"/>
          <w:szCs w:val="14"/>
        </w:rPr>
        <w:t xml:space="preserve"> Yλοποίηση Υβριδικού Συστήματος  - Διάγραμμα μετρικών rmse και mae – data30</w:t>
      </w:r>
      <w:bookmarkEnd w:id="10869"/>
      <w:bookmarkEnd w:id="10870"/>
      <w:bookmarkEnd w:id="10871"/>
      <w:bookmarkEnd w:id="10872"/>
      <w:bookmarkEnd w:id="10873"/>
      <w:bookmarkEnd w:id="10874"/>
    </w:p>
    <w:p w14:paraId="3073A41E" w14:textId="77777777" w:rsidR="00B637ED" w:rsidRDefault="00B637ED" w:rsidP="00342827">
      <w:pPr>
        <w:jc w:val="center"/>
        <w:rPr>
          <w:ins w:id="10885" w:author="mpountou" w:date="2021-02-13T22:00:00Z"/>
          <w:rFonts w:asciiTheme="minorHAnsi" w:hAnsiTheme="minorHAnsi" w:cstheme="minorHAnsi"/>
        </w:rPr>
      </w:pPr>
    </w:p>
    <w:p w14:paraId="0494F393" w14:textId="77777777" w:rsidR="00B637ED" w:rsidRDefault="00B637ED" w:rsidP="00342827">
      <w:pPr>
        <w:jc w:val="center"/>
        <w:rPr>
          <w:ins w:id="10886" w:author="mpountou" w:date="2021-02-13T22:00:00Z"/>
          <w:rFonts w:asciiTheme="minorHAnsi" w:hAnsiTheme="minorHAnsi" w:cstheme="minorHAnsi"/>
        </w:rPr>
      </w:pPr>
    </w:p>
    <w:p w14:paraId="6CCF9C02" w14:textId="440B67AB"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14:paraId="73A0D70F" w14:textId="77777777" w:rsidR="00FE7A61" w:rsidRDefault="005F7F1B" w:rsidP="00FE7A61">
      <w:r>
        <w:rPr>
          <w:noProof/>
          <w:lang w:eastAsia="el-GR"/>
        </w:rPr>
        <w:drawing>
          <wp:inline distT="0" distB="0" distL="0" distR="0" wp14:anchorId="0DB59138" wp14:editId="0990BCF5">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94485"/>
                    </a:xfrm>
                    <a:prstGeom prst="rect">
                      <a:avLst/>
                    </a:prstGeom>
                  </pic:spPr>
                </pic:pic>
              </a:graphicData>
            </a:graphic>
          </wp:inline>
        </w:drawing>
      </w:r>
    </w:p>
    <w:p w14:paraId="7C674EA9" w14:textId="4EB23929" w:rsidR="005F7F1B" w:rsidRPr="00342827" w:rsidRDefault="005F7F1B" w:rsidP="005F7F1B">
      <w:pPr>
        <w:pStyle w:val="aa"/>
        <w:jc w:val="center"/>
        <w:rPr>
          <w:sz w:val="14"/>
          <w:szCs w:val="14"/>
        </w:rPr>
      </w:pPr>
      <w:bookmarkStart w:id="10887" w:name="_Ref64145896"/>
      <w:bookmarkStart w:id="10888" w:name="_Toc63089799"/>
      <w:bookmarkStart w:id="10889" w:name="_Toc63089875"/>
      <w:bookmarkStart w:id="10890" w:name="_Toc63885485"/>
      <w:bookmarkStart w:id="10891" w:name="_Toc64223238"/>
      <w:r w:rsidRPr="00EC7B21">
        <w:rPr>
          <w:b/>
          <w:sz w:val="14"/>
          <w:szCs w:val="14"/>
          <w:rPrChange w:id="10892" w:author="mpountou" w:date="2021-02-10T22:40:00Z">
            <w:rPr>
              <w:sz w:val="14"/>
              <w:szCs w:val="14"/>
            </w:rPr>
          </w:rPrChange>
        </w:rPr>
        <w:t xml:space="preserve">Εικόνα </w:t>
      </w:r>
      <w:r w:rsidRPr="00EC7B21">
        <w:rPr>
          <w:b/>
          <w:sz w:val="14"/>
          <w:szCs w:val="14"/>
          <w:rPrChange w:id="10893" w:author="mpountou" w:date="2021-02-10T22:40:00Z">
            <w:rPr>
              <w:sz w:val="14"/>
              <w:szCs w:val="14"/>
            </w:rPr>
          </w:rPrChange>
        </w:rPr>
        <w:fldChar w:fldCharType="begin"/>
      </w:r>
      <w:r w:rsidRPr="00EC7B21">
        <w:rPr>
          <w:b/>
          <w:sz w:val="14"/>
          <w:szCs w:val="14"/>
          <w:rPrChange w:id="10894" w:author="mpountou" w:date="2021-02-10T22:40:00Z">
            <w:rPr>
              <w:sz w:val="14"/>
              <w:szCs w:val="14"/>
            </w:rPr>
          </w:rPrChange>
        </w:rPr>
        <w:instrText xml:space="preserve"> SEQ Εικόνα \* ARABIC </w:instrText>
      </w:r>
      <w:r w:rsidRPr="00EC7B21">
        <w:rPr>
          <w:b/>
          <w:sz w:val="14"/>
          <w:szCs w:val="14"/>
          <w:rPrChange w:id="10895" w:author="mpountou" w:date="2021-02-10T22:40:00Z">
            <w:rPr>
              <w:sz w:val="14"/>
              <w:szCs w:val="14"/>
            </w:rPr>
          </w:rPrChange>
        </w:rPr>
        <w:fldChar w:fldCharType="separate"/>
      </w:r>
      <w:ins w:id="10896" w:author="mpountou" w:date="2021-02-14T02:13:00Z">
        <w:r w:rsidR="004344EE">
          <w:rPr>
            <w:b/>
            <w:noProof/>
            <w:sz w:val="14"/>
            <w:szCs w:val="14"/>
          </w:rPr>
          <w:t>73</w:t>
        </w:r>
      </w:ins>
      <w:del w:id="10897" w:author="mpountou" w:date="2021-02-12T21:41:00Z">
        <w:r w:rsidR="005F634F" w:rsidRPr="00EC7B21" w:rsidDel="00E6746E">
          <w:rPr>
            <w:b/>
            <w:noProof/>
            <w:sz w:val="14"/>
            <w:szCs w:val="14"/>
            <w:rPrChange w:id="10898" w:author="mpountou" w:date="2021-02-10T22:40:00Z">
              <w:rPr>
                <w:noProof/>
                <w:sz w:val="14"/>
                <w:szCs w:val="14"/>
              </w:rPr>
            </w:rPrChange>
          </w:rPr>
          <w:delText>70</w:delText>
        </w:r>
      </w:del>
      <w:r w:rsidRPr="00EC7B21">
        <w:rPr>
          <w:b/>
          <w:sz w:val="14"/>
          <w:szCs w:val="14"/>
          <w:rPrChange w:id="10899" w:author="mpountou" w:date="2021-02-10T22:40:00Z">
            <w:rPr>
              <w:sz w:val="14"/>
              <w:szCs w:val="14"/>
            </w:rPr>
          </w:rPrChange>
        </w:rPr>
        <w:fldChar w:fldCharType="end"/>
      </w:r>
      <w:bookmarkEnd w:id="10887"/>
      <w:ins w:id="10900" w:author="mpountou" w:date="2021-02-10T22:40:00Z">
        <w:r w:rsidR="00EC7B21" w:rsidRPr="00EC7B21">
          <w:rPr>
            <w:sz w:val="14"/>
            <w:szCs w:val="14"/>
            <w:rPrChange w:id="10901" w:author="mpountou" w:date="2021-02-10T22:40:00Z">
              <w:rPr>
                <w:sz w:val="14"/>
                <w:szCs w:val="14"/>
                <w:lang w:val="en-US"/>
              </w:rPr>
            </w:rPrChange>
          </w:rPr>
          <w:t xml:space="preserve"> -</w:t>
        </w:r>
      </w:ins>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10888"/>
      <w:bookmarkEnd w:id="10889"/>
      <w:bookmarkEnd w:id="10890"/>
      <w:bookmarkEnd w:id="10891"/>
    </w:p>
    <w:p w14:paraId="1312971D" w14:textId="77777777" w:rsidR="00B637ED" w:rsidRDefault="00B637ED" w:rsidP="00342827">
      <w:pPr>
        <w:jc w:val="center"/>
        <w:rPr>
          <w:ins w:id="10902" w:author="mpountou" w:date="2021-02-13T22:00:00Z"/>
          <w:rFonts w:asciiTheme="minorHAnsi" w:hAnsiTheme="minorHAnsi" w:cstheme="minorHAnsi"/>
        </w:rPr>
      </w:pPr>
    </w:p>
    <w:p w14:paraId="48BCFF8E" w14:textId="77777777" w:rsidR="00B637ED" w:rsidRDefault="00B637ED" w:rsidP="00342827">
      <w:pPr>
        <w:jc w:val="center"/>
        <w:rPr>
          <w:ins w:id="10903" w:author="mpountou" w:date="2021-02-13T22:00:00Z"/>
          <w:rFonts w:asciiTheme="minorHAnsi" w:hAnsiTheme="minorHAnsi" w:cstheme="minorHAnsi"/>
        </w:rPr>
      </w:pPr>
    </w:p>
    <w:p w14:paraId="7E59C12F" w14:textId="77777777" w:rsidR="00B637ED" w:rsidRDefault="00B637ED" w:rsidP="00342827">
      <w:pPr>
        <w:jc w:val="center"/>
        <w:rPr>
          <w:ins w:id="10904" w:author="mpountou" w:date="2021-02-13T22:00:00Z"/>
          <w:rFonts w:asciiTheme="minorHAnsi" w:hAnsiTheme="minorHAnsi" w:cstheme="minorHAnsi"/>
        </w:rPr>
      </w:pPr>
    </w:p>
    <w:p w14:paraId="22419F1C" w14:textId="3FCB8929"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14:paraId="4A81B66F" w14:textId="77777777" w:rsidR="004D1301" w:rsidRDefault="00FE7A61" w:rsidP="00342827">
      <w:pPr>
        <w:jc w:val="center"/>
      </w:pPr>
      <w:r>
        <w:rPr>
          <w:noProof/>
          <w:lang w:eastAsia="el-GR"/>
        </w:rPr>
        <w:drawing>
          <wp:inline distT="0" distB="0" distL="0" distR="0" wp14:anchorId="10ADAB8B" wp14:editId="719AB13C">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14:paraId="6D40A22E" w14:textId="4A4EBCD0" w:rsidR="00FC0B34" w:rsidRPr="00342827" w:rsidDel="0077231B" w:rsidRDefault="001A4B02">
      <w:pPr>
        <w:pStyle w:val="aa"/>
        <w:jc w:val="center"/>
        <w:rPr>
          <w:del w:id="10905" w:author="mpountou" w:date="2021-02-13T22:00:00Z"/>
          <w:sz w:val="14"/>
          <w:szCs w:val="14"/>
        </w:rPr>
      </w:pPr>
      <w:bookmarkStart w:id="10906" w:name="_Ref64145903"/>
      <w:bookmarkStart w:id="10907" w:name="_Toc61618672"/>
      <w:bookmarkStart w:id="10908" w:name="_Toc62231491"/>
      <w:bookmarkStart w:id="10909" w:name="_Toc63089800"/>
      <w:bookmarkStart w:id="10910" w:name="_Toc63089876"/>
      <w:bookmarkStart w:id="10911" w:name="_Toc63885486"/>
      <w:bookmarkStart w:id="10912" w:name="_Toc64223239"/>
      <w:r w:rsidRPr="00EC7B21">
        <w:rPr>
          <w:b/>
          <w:sz w:val="14"/>
          <w:szCs w:val="14"/>
          <w:rPrChange w:id="10913" w:author="mpountou" w:date="2021-02-10T22:40:00Z">
            <w:rPr>
              <w:sz w:val="14"/>
              <w:szCs w:val="14"/>
            </w:rPr>
          </w:rPrChange>
        </w:rPr>
        <w:t xml:space="preserve">Εικόνα </w:t>
      </w:r>
      <w:r w:rsidR="00CA5334" w:rsidRPr="00EC7B21">
        <w:rPr>
          <w:b/>
          <w:sz w:val="14"/>
          <w:szCs w:val="14"/>
          <w:rPrChange w:id="10914" w:author="mpountou" w:date="2021-02-10T22:40:00Z">
            <w:rPr>
              <w:sz w:val="14"/>
              <w:szCs w:val="14"/>
            </w:rPr>
          </w:rPrChange>
        </w:rPr>
        <w:fldChar w:fldCharType="begin"/>
      </w:r>
      <w:r w:rsidR="00CA5334" w:rsidRPr="00EC7B21">
        <w:rPr>
          <w:b/>
          <w:sz w:val="14"/>
          <w:szCs w:val="14"/>
          <w:rPrChange w:id="10915" w:author="mpountou" w:date="2021-02-10T22:40:00Z">
            <w:rPr>
              <w:sz w:val="14"/>
              <w:szCs w:val="14"/>
            </w:rPr>
          </w:rPrChange>
        </w:rPr>
        <w:instrText xml:space="preserve"> SEQ Εικόνα \* ARABIC </w:instrText>
      </w:r>
      <w:r w:rsidR="00CA5334" w:rsidRPr="00EC7B21">
        <w:rPr>
          <w:b/>
          <w:sz w:val="14"/>
          <w:szCs w:val="14"/>
          <w:rPrChange w:id="10916" w:author="mpountou" w:date="2021-02-10T22:40:00Z">
            <w:rPr>
              <w:noProof/>
              <w:sz w:val="14"/>
              <w:szCs w:val="14"/>
            </w:rPr>
          </w:rPrChange>
        </w:rPr>
        <w:fldChar w:fldCharType="separate"/>
      </w:r>
      <w:ins w:id="10917" w:author="mpountou" w:date="2021-02-14T02:13:00Z">
        <w:r w:rsidR="004344EE">
          <w:rPr>
            <w:b/>
            <w:noProof/>
            <w:sz w:val="14"/>
            <w:szCs w:val="14"/>
          </w:rPr>
          <w:t>74</w:t>
        </w:r>
      </w:ins>
      <w:del w:id="10918" w:author="mpountou" w:date="2021-02-12T21:41:00Z">
        <w:r w:rsidR="005F634F" w:rsidRPr="00EC7B21" w:rsidDel="00E6746E">
          <w:rPr>
            <w:b/>
            <w:noProof/>
            <w:sz w:val="14"/>
            <w:szCs w:val="14"/>
            <w:rPrChange w:id="10919" w:author="mpountou" w:date="2021-02-10T22:40:00Z">
              <w:rPr>
                <w:noProof/>
                <w:sz w:val="14"/>
                <w:szCs w:val="14"/>
              </w:rPr>
            </w:rPrChange>
          </w:rPr>
          <w:delText>71</w:delText>
        </w:r>
      </w:del>
      <w:r w:rsidR="00CA5334" w:rsidRPr="00EC7B21">
        <w:rPr>
          <w:b/>
          <w:noProof/>
          <w:sz w:val="14"/>
          <w:szCs w:val="14"/>
          <w:rPrChange w:id="10920" w:author="mpountou" w:date="2021-02-10T22:40:00Z">
            <w:rPr>
              <w:noProof/>
              <w:sz w:val="14"/>
              <w:szCs w:val="14"/>
            </w:rPr>
          </w:rPrChange>
        </w:rPr>
        <w:fldChar w:fldCharType="end"/>
      </w:r>
      <w:bookmarkEnd w:id="10906"/>
      <w:r w:rsidRPr="00342827">
        <w:rPr>
          <w:sz w:val="14"/>
          <w:szCs w:val="14"/>
        </w:rPr>
        <w:t xml:space="preserve"> </w:t>
      </w:r>
      <w:ins w:id="10921" w:author="mpountou" w:date="2021-02-10T22:40:00Z">
        <w:r w:rsidR="00EC7B21" w:rsidRPr="00EC7B21">
          <w:rPr>
            <w:sz w:val="14"/>
            <w:szCs w:val="14"/>
            <w:rPrChange w:id="10922" w:author="mpountou" w:date="2021-02-10T22:40:00Z">
              <w:rPr>
                <w:sz w:val="14"/>
                <w:szCs w:val="14"/>
                <w:lang w:val="en-US"/>
              </w:rPr>
            </w:rPrChange>
          </w:rPr>
          <w:t>-</w:t>
        </w:r>
      </w:ins>
      <w:r w:rsidRPr="00EC7B21">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10907"/>
      <w:bookmarkEnd w:id="10908"/>
      <w:bookmarkEnd w:id="10909"/>
      <w:bookmarkEnd w:id="10910"/>
      <w:bookmarkEnd w:id="10911"/>
      <w:bookmarkEnd w:id="10912"/>
    </w:p>
    <w:p w14:paraId="1FC8D637" w14:textId="648BF7A1" w:rsidR="00C62299" w:rsidRDefault="00C62299">
      <w:pPr>
        <w:jc w:val="center"/>
        <w:rPr>
          <w:i/>
          <w:iCs/>
          <w:color w:val="44546A" w:themeColor="text2"/>
          <w:sz w:val="18"/>
          <w:szCs w:val="18"/>
        </w:rPr>
        <w:pPrChange w:id="10923" w:author="mpountou" w:date="2021-02-13T22:00:00Z">
          <w:pPr/>
        </w:pPrChange>
      </w:pPr>
    </w:p>
    <w:p w14:paraId="68A7C9B5" w14:textId="069455FC" w:rsidR="0077231B" w:rsidRDefault="0077231B" w:rsidP="00D279FE">
      <w:pPr>
        <w:rPr>
          <w:ins w:id="10924" w:author="mpountou" w:date="2021-02-14T16:26:00Z"/>
        </w:rPr>
      </w:pPr>
    </w:p>
    <w:p w14:paraId="03B35567" w14:textId="1680BFBD" w:rsidR="00956C1A" w:rsidRDefault="00956C1A" w:rsidP="00D279FE">
      <w:pPr>
        <w:rPr>
          <w:ins w:id="10925" w:author="mpountou" w:date="2021-02-14T16:26:00Z"/>
        </w:rPr>
      </w:pPr>
    </w:p>
    <w:p w14:paraId="107C496D" w14:textId="6057C2D2" w:rsidR="00956C1A" w:rsidRDefault="00956C1A" w:rsidP="00D279FE">
      <w:pPr>
        <w:rPr>
          <w:ins w:id="10926" w:author="mpountou" w:date="2021-02-14T16:26:00Z"/>
        </w:rPr>
      </w:pPr>
    </w:p>
    <w:p w14:paraId="0A8E60FE" w14:textId="51DED0F7" w:rsidR="00956C1A" w:rsidRDefault="00956C1A" w:rsidP="00D279FE">
      <w:pPr>
        <w:rPr>
          <w:ins w:id="10927" w:author="mpountou" w:date="2021-02-14T16:26:00Z"/>
        </w:rPr>
      </w:pPr>
    </w:p>
    <w:p w14:paraId="6C0373DC" w14:textId="77777777" w:rsidR="00956C1A" w:rsidRDefault="00956C1A" w:rsidP="00D279FE"/>
    <w:p w14:paraId="3E22DC3A" w14:textId="77777777" w:rsidR="001D0910" w:rsidRPr="00282090" w:rsidRDefault="004A4C38" w:rsidP="004A4C38">
      <w:pPr>
        <w:pStyle w:val="2"/>
        <w:rPr>
          <w:b/>
          <w:bCs/>
          <w:rPrChange w:id="10928" w:author="Sotirios Filippos Tsarouchis" w:date="2021-02-10T15:30:00Z">
            <w:rPr/>
          </w:rPrChange>
        </w:rPr>
      </w:pPr>
      <w:r>
        <w:t xml:space="preserve"> </w:t>
      </w:r>
      <w:bookmarkStart w:id="10929" w:name="_Toc64223455"/>
      <w:r w:rsidRPr="00282090">
        <w:rPr>
          <w:b/>
          <w:bCs/>
          <w:rPrChange w:id="10930" w:author="Sotirios Filippos Tsarouchis" w:date="2021-02-10T15:30:00Z">
            <w:rPr/>
          </w:rPrChange>
        </w:rPr>
        <w:t xml:space="preserve">Αποτελέσματα </w:t>
      </w:r>
      <w:r w:rsidR="001D0910" w:rsidRPr="00282090">
        <w:rPr>
          <w:b/>
          <w:bCs/>
          <w:rPrChange w:id="10931" w:author="Sotirios Filippos Tsarouchis" w:date="2021-02-10T15:30:00Z">
            <w:rPr/>
          </w:rPrChange>
        </w:rPr>
        <w:t>αναζητήσεων</w:t>
      </w:r>
      <w:bookmarkEnd w:id="10929"/>
    </w:p>
    <w:p w14:paraId="5A6773FC" w14:textId="77777777" w:rsidR="007970C1" w:rsidRPr="00282090" w:rsidRDefault="007970C1" w:rsidP="007970C1">
      <w:pPr>
        <w:rPr>
          <w:b/>
          <w:bCs/>
          <w:rPrChange w:id="10932" w:author="Sotirios Filippos Tsarouchis" w:date="2021-02-10T15:30:00Z">
            <w:rPr/>
          </w:rPrChange>
        </w:rPr>
      </w:pPr>
    </w:p>
    <w:p w14:paraId="4DD97F5C" w14:textId="77777777"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w:t>
      </w:r>
      <w:r w:rsidR="005E78D0">
        <w:t xml:space="preserve">αλινδρόμησης καθώς παρουσίασε τις καλύτερες επιδόσεις </w:t>
      </w:r>
      <w:r>
        <w:t>στα πειραματικά αποτελέσματα.</w:t>
      </w:r>
    </w:p>
    <w:p w14:paraId="2BF7CD15" w14:textId="77777777" w:rsidR="00C37EEB" w:rsidRDefault="00D2665F" w:rsidP="00D2665F">
      <w:r>
        <w:t>Μετά την ολοκλήρωση την αναζήτησης του ρούχου παρουσιάζονται:</w:t>
      </w:r>
    </w:p>
    <w:p w14:paraId="5C835E3E" w14:textId="77777777" w:rsidR="00D2665F" w:rsidRDefault="00D2665F" w:rsidP="00D2665F">
      <w:pPr>
        <w:pStyle w:val="a6"/>
        <w:numPr>
          <w:ilvl w:val="0"/>
          <w:numId w:val="21"/>
        </w:numPr>
      </w:pPr>
      <w:r>
        <w:t>Συνολικά 5 φωτογραφίες με ρούχα που αρέσουν ήδη στον χρήστη</w:t>
      </w:r>
    </w:p>
    <w:p w14:paraId="36C35288" w14:textId="77777777" w:rsidR="00D2665F" w:rsidRDefault="00D2665F" w:rsidP="00D2665F">
      <w:pPr>
        <w:pStyle w:val="a6"/>
        <w:numPr>
          <w:ilvl w:val="0"/>
          <w:numId w:val="21"/>
        </w:numPr>
      </w:pPr>
      <w:r>
        <w:t>Το σύνολο των ρούχων που αρέσουν για αυτή την κατηγορία στο χρήστη</w:t>
      </w:r>
    </w:p>
    <w:p w14:paraId="7E41F55B" w14:textId="77777777" w:rsidR="00D2665F" w:rsidRDefault="00D2665F" w:rsidP="00D2665F">
      <w:pPr>
        <w:pStyle w:val="a6"/>
        <w:numPr>
          <w:ilvl w:val="0"/>
          <w:numId w:val="21"/>
        </w:numPr>
      </w:pPr>
      <w:r>
        <w:t>Συνολικά 5 φωτογραφίες με ρούχα που προτείνονται από το σύστημα</w:t>
      </w:r>
    </w:p>
    <w:p w14:paraId="436EAEFA" w14:textId="77777777"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14:paraId="083B7DAC" w14:textId="0FC0D841" w:rsidR="00D2665F" w:rsidRDefault="00D2665F" w:rsidP="00D2665F">
      <w:pPr>
        <w:pStyle w:val="a6"/>
        <w:rPr>
          <w:ins w:id="10933" w:author="mpountou" w:date="2021-02-14T19:12:00Z"/>
        </w:rPr>
      </w:pPr>
    </w:p>
    <w:p w14:paraId="7434FAFE" w14:textId="2CEB6A24" w:rsidR="00D947DC" w:rsidRDefault="00D947DC" w:rsidP="00D2665F">
      <w:pPr>
        <w:pStyle w:val="a6"/>
        <w:rPr>
          <w:ins w:id="10934" w:author="mpountou" w:date="2021-02-14T19:12:00Z"/>
        </w:rPr>
      </w:pPr>
    </w:p>
    <w:p w14:paraId="5E53B7C6" w14:textId="1C6F0751" w:rsidR="00D947DC" w:rsidRDefault="00D947DC" w:rsidP="00D2665F">
      <w:pPr>
        <w:pStyle w:val="a6"/>
        <w:rPr>
          <w:ins w:id="10935" w:author="mpountou" w:date="2021-02-14T19:12:00Z"/>
        </w:rPr>
      </w:pPr>
    </w:p>
    <w:p w14:paraId="6A7861AD" w14:textId="198B4966" w:rsidR="00D947DC" w:rsidRDefault="00D947DC" w:rsidP="00D2665F">
      <w:pPr>
        <w:pStyle w:val="a6"/>
        <w:rPr>
          <w:ins w:id="10936" w:author="mpountou" w:date="2021-02-14T19:12:00Z"/>
        </w:rPr>
      </w:pPr>
    </w:p>
    <w:p w14:paraId="0F8B9504" w14:textId="0B20803E" w:rsidR="00D947DC" w:rsidRDefault="00D947DC" w:rsidP="00D2665F">
      <w:pPr>
        <w:pStyle w:val="a6"/>
        <w:rPr>
          <w:ins w:id="10937" w:author="mpountou" w:date="2021-02-14T19:12:00Z"/>
        </w:rPr>
      </w:pPr>
    </w:p>
    <w:p w14:paraId="78E49034" w14:textId="77777777" w:rsidR="00D947DC" w:rsidRPr="007970C1" w:rsidRDefault="00D947DC" w:rsidP="00D2665F">
      <w:pPr>
        <w:pStyle w:val="a6"/>
      </w:pPr>
    </w:p>
    <w:p w14:paraId="6D50E295" w14:textId="77777777" w:rsidR="007970C1" w:rsidRPr="00282090" w:rsidRDefault="007970C1" w:rsidP="007970C1">
      <w:pPr>
        <w:pStyle w:val="3"/>
        <w:rPr>
          <w:b/>
          <w:bCs/>
          <w:rPrChange w:id="10938" w:author="Sotirios Filippos Tsarouchis" w:date="2021-02-10T15:30:00Z">
            <w:rPr/>
          </w:rPrChange>
        </w:rPr>
      </w:pPr>
      <w:r>
        <w:lastRenderedPageBreak/>
        <w:t xml:space="preserve"> </w:t>
      </w:r>
      <w:bookmarkStart w:id="10939" w:name="_Toc64223456"/>
      <w:r w:rsidRPr="00282090">
        <w:rPr>
          <w:b/>
          <w:bCs/>
          <w:rPrChange w:id="10940" w:author="Sotirios Filippos Tsarouchis" w:date="2021-02-10T15:30:00Z">
            <w:rPr/>
          </w:rPrChange>
        </w:rPr>
        <w:t xml:space="preserve">Κατηγορία: </w:t>
      </w:r>
      <w:commentRangeStart w:id="10941"/>
      <w:commentRangeStart w:id="10942"/>
      <w:r w:rsidRPr="00282090">
        <w:rPr>
          <w:b/>
          <w:bCs/>
          <w:rPrChange w:id="10943" w:author="Sotirios Filippos Tsarouchis" w:date="2021-02-10T15:30:00Z">
            <w:rPr/>
          </w:rPrChange>
        </w:rPr>
        <w:t>Μάλλινα</w:t>
      </w:r>
      <w:commentRangeEnd w:id="10941"/>
      <w:r w:rsidR="00983DF7">
        <w:rPr>
          <w:rStyle w:val="ad"/>
          <w:rFonts w:eastAsiaTheme="minorHAnsi" w:cs="Segoe UI Light"/>
        </w:rPr>
        <w:commentReference w:id="10941"/>
      </w:r>
      <w:commentRangeEnd w:id="10942"/>
      <w:r w:rsidR="004B432B">
        <w:rPr>
          <w:rStyle w:val="ad"/>
          <w:rFonts w:eastAsiaTheme="minorHAnsi" w:cs="Segoe UI Light"/>
        </w:rPr>
        <w:commentReference w:id="10942"/>
      </w:r>
      <w:bookmarkEnd w:id="10939"/>
    </w:p>
    <w:p w14:paraId="531169AF" w14:textId="00B364FA" w:rsidR="00D2665F" w:rsidRDefault="00D2665F" w:rsidP="00D2665F">
      <w:pPr>
        <w:rPr>
          <w:ins w:id="10944" w:author="mpountou" w:date="2021-02-14T19:11:00Z"/>
        </w:rPr>
      </w:pPr>
    </w:p>
    <w:p w14:paraId="1E0A9091" w14:textId="538DB8C0" w:rsidR="00D947DC" w:rsidRPr="00B06144" w:rsidRDefault="00D947DC" w:rsidP="00D947DC">
      <w:pPr>
        <w:rPr>
          <w:ins w:id="10945" w:author="mpountou" w:date="2021-02-14T19:12:00Z"/>
          <w:i/>
          <w:rPrChange w:id="10946" w:author="mpountou" w:date="2021-02-14T19:17:00Z">
            <w:rPr>
              <w:ins w:id="10947" w:author="mpountou" w:date="2021-02-14T19:12:00Z"/>
              <w:i/>
            </w:rPr>
          </w:rPrChange>
        </w:rPr>
      </w:pPr>
      <w:ins w:id="10948" w:author="mpountou" w:date="2021-02-14T19:12:00Z">
        <w:r w:rsidRPr="00D947DC">
          <w:rPr>
            <w:i/>
            <w:u w:val="single"/>
          </w:rPr>
          <w:t>Παρατηρήσεις</w:t>
        </w:r>
        <w:r w:rsidRPr="00B06144">
          <w:rPr>
            <w:i/>
            <w:szCs w:val="22"/>
            <w:rPrChange w:id="10949" w:author="mpountou" w:date="2021-02-14T19:17:00Z">
              <w:rPr>
                <w:i/>
              </w:rPr>
            </w:rPrChange>
          </w:rPr>
          <w:t>: (</w:t>
        </w:r>
      </w:ins>
      <w:ins w:id="10950" w:author="mpountou" w:date="2021-02-14T19:17:00Z">
        <w:r w:rsidR="00B06144" w:rsidRPr="00B06144">
          <w:rPr>
            <w:i/>
            <w:szCs w:val="22"/>
            <w:rPrChange w:id="10951" w:author="mpountou" w:date="2021-02-14T19:17:00Z">
              <w:rPr>
                <w:i/>
              </w:rPr>
            </w:rPrChange>
          </w:rPr>
          <w:fldChar w:fldCharType="begin"/>
        </w:r>
        <w:r w:rsidR="00B06144" w:rsidRPr="00B06144">
          <w:rPr>
            <w:i/>
            <w:szCs w:val="22"/>
            <w:rPrChange w:id="10952" w:author="mpountou" w:date="2021-02-14T19:17:00Z">
              <w:rPr>
                <w:i/>
              </w:rPr>
            </w:rPrChange>
          </w:rPr>
          <w:instrText xml:space="preserve"> REF _Ref64222654 \h </w:instrText>
        </w:r>
        <w:r w:rsidR="00B06144" w:rsidRPr="00B06144">
          <w:rPr>
            <w:i/>
            <w:szCs w:val="22"/>
            <w:rPrChange w:id="10953" w:author="mpountou" w:date="2021-02-14T19:17:00Z">
              <w:rPr>
                <w:i/>
              </w:rPr>
            </w:rPrChange>
          </w:rPr>
        </w:r>
      </w:ins>
      <w:r w:rsidR="00B06144" w:rsidRPr="00B06144">
        <w:rPr>
          <w:i/>
          <w:szCs w:val="22"/>
          <w:rPrChange w:id="10954" w:author="mpountou" w:date="2021-02-14T19:17:00Z">
            <w:rPr>
              <w:b/>
              <w:i/>
            </w:rPr>
          </w:rPrChange>
        </w:rPr>
        <w:instrText xml:space="preserve"> \* MERGEFORMAT </w:instrText>
      </w:r>
      <w:r w:rsidR="00B06144" w:rsidRPr="00B06144">
        <w:rPr>
          <w:i/>
          <w:szCs w:val="22"/>
          <w:rPrChange w:id="10955" w:author="mpountou" w:date="2021-02-14T19:17:00Z">
            <w:rPr>
              <w:i/>
            </w:rPr>
          </w:rPrChange>
        </w:rPr>
        <w:fldChar w:fldCharType="separate"/>
      </w:r>
      <w:ins w:id="10956" w:author="mpountou" w:date="2021-02-14T19:17:00Z">
        <w:r w:rsidR="00B06144" w:rsidRPr="00B06144">
          <w:rPr>
            <w:szCs w:val="22"/>
            <w:rPrChange w:id="10957" w:author="mpountou" w:date="2021-02-14T19:17:00Z">
              <w:rPr>
                <w:sz w:val="14"/>
                <w:szCs w:val="14"/>
              </w:rPr>
            </w:rPrChange>
          </w:rPr>
          <w:t xml:space="preserve">Εικόνα </w:t>
        </w:r>
        <w:r w:rsidR="00B06144" w:rsidRPr="00B06144">
          <w:rPr>
            <w:noProof/>
            <w:szCs w:val="22"/>
            <w:rPrChange w:id="10958" w:author="mpountou" w:date="2021-02-14T19:17:00Z">
              <w:rPr>
                <w:b/>
                <w:noProof/>
                <w:sz w:val="14"/>
                <w:szCs w:val="14"/>
              </w:rPr>
            </w:rPrChange>
          </w:rPr>
          <w:t>75</w:t>
        </w:r>
        <w:r w:rsidR="00B06144" w:rsidRPr="00B06144">
          <w:rPr>
            <w:i/>
            <w:szCs w:val="22"/>
            <w:rPrChange w:id="10959" w:author="mpountou" w:date="2021-02-14T19:17:00Z">
              <w:rPr>
                <w:i/>
              </w:rPr>
            </w:rPrChange>
          </w:rPr>
          <w:fldChar w:fldCharType="end"/>
        </w:r>
      </w:ins>
      <w:ins w:id="10960" w:author="mpountou" w:date="2021-02-14T19:12:00Z">
        <w:r w:rsidRPr="00B06144">
          <w:rPr>
            <w:i/>
            <w:szCs w:val="22"/>
            <w:u w:val="single"/>
            <w:rPrChange w:id="10961" w:author="mpountou" w:date="2021-02-14T19:17:00Z">
              <w:rPr>
                <w:i/>
                <w:u w:val="single"/>
              </w:rPr>
            </w:rPrChange>
          </w:rPr>
          <w:t>):</w:t>
        </w:r>
      </w:ins>
    </w:p>
    <w:p w14:paraId="7D3570CE" w14:textId="50711527" w:rsidR="00D947DC" w:rsidRDefault="00D947DC" w:rsidP="00D2665F">
      <w:pPr>
        <w:rPr>
          <w:ins w:id="10962" w:author="mpountou" w:date="2021-02-14T19:12:00Z"/>
        </w:rPr>
      </w:pPr>
    </w:p>
    <w:p w14:paraId="1D456657" w14:textId="44F9A4CE" w:rsidR="00D947DC" w:rsidRDefault="00B06144" w:rsidP="00D947DC">
      <w:pPr>
        <w:pStyle w:val="a6"/>
        <w:numPr>
          <w:ilvl w:val="0"/>
          <w:numId w:val="30"/>
        </w:numPr>
        <w:rPr>
          <w:ins w:id="10963" w:author="mpountou" w:date="2021-02-14T19:13:00Z"/>
        </w:rPr>
        <w:pPrChange w:id="10964" w:author="mpountou" w:date="2021-02-14T19:12:00Z">
          <w:pPr/>
        </w:pPrChange>
      </w:pPr>
      <w:ins w:id="10965" w:author="mpountou" w:date="2021-02-14T19:13:00Z">
        <w:r w:rsidRPr="00B06144">
          <w:t xml:space="preserve">Παρατηρούμε ότι </w:t>
        </w:r>
        <w:r>
          <w:t>η τέταρτη μάλλινη μπλούζα της πρώτης σειράς που αρέσει στον σχεδιαστή είναι αρκετά παρόμοια με την τέταρτη και Πέμπτη μαύρη μάλλινη μπλούζα της δεύτερης σειράς που προτείνει το σύστημα.</w:t>
        </w:r>
      </w:ins>
    </w:p>
    <w:p w14:paraId="38344B54" w14:textId="1B1D0F94" w:rsidR="00B06144" w:rsidRDefault="00B06144" w:rsidP="00D947DC">
      <w:pPr>
        <w:pStyle w:val="a6"/>
        <w:numPr>
          <w:ilvl w:val="0"/>
          <w:numId w:val="30"/>
        </w:numPr>
        <w:rPr>
          <w:ins w:id="10966" w:author="mpountou" w:date="2021-02-14T19:16:00Z"/>
        </w:rPr>
        <w:pPrChange w:id="10967" w:author="mpountou" w:date="2021-02-14T19:12:00Z">
          <w:pPr/>
        </w:pPrChange>
      </w:pPr>
      <w:ins w:id="10968" w:author="mpountou" w:date="2021-02-14T19:14:00Z">
        <w:r>
          <w:t xml:space="preserve">Παρατηρούμε ότι η τρίτη και πέμπτη μάλλινη γυναικεία μπλούζα της πρώτης σειράς που αρέσει στον σχεδιαστή είναι αρκετά παρόμοια </w:t>
        </w:r>
      </w:ins>
      <w:ins w:id="10969" w:author="mpountou" w:date="2021-02-14T19:16:00Z">
        <w:r>
          <w:t xml:space="preserve">(διαφορετικού χρώματος) </w:t>
        </w:r>
      </w:ins>
      <w:ins w:id="10970" w:author="mpountou" w:date="2021-02-14T19:14:00Z">
        <w:r>
          <w:t>με τ</w:t>
        </w:r>
      </w:ins>
      <w:ins w:id="10971" w:author="mpountou" w:date="2021-02-14T19:15:00Z">
        <w:r>
          <w:t>ην πρώτη και δεύτερη της δεύτερης σειράς που προτείνει το σύστημα (μάκρος, γιακάς</w:t>
        </w:r>
      </w:ins>
      <w:ins w:id="10972" w:author="mpountou" w:date="2021-02-14T19:16:00Z">
        <w:r>
          <w:rPr>
            <w:rPrChange w:id="10973" w:author="mpountou" w:date="2021-02-14T19:16:00Z">
              <w:rPr/>
            </w:rPrChange>
          </w:rPr>
          <w:t>, μαν</w:t>
        </w:r>
        <w:r>
          <w:t>ίκια).</w:t>
        </w:r>
      </w:ins>
    </w:p>
    <w:p w14:paraId="51B6A462" w14:textId="77777777" w:rsidR="00B06144" w:rsidRDefault="00B06144" w:rsidP="00B06144">
      <w:pPr>
        <w:numPr>
          <w:ilvl w:val="0"/>
          <w:numId w:val="30"/>
        </w:numPr>
        <w:rPr>
          <w:ins w:id="10974" w:author="mpountou" w:date="2021-02-14T19:16:00Z"/>
        </w:rPr>
      </w:pPr>
      <w:ins w:id="10975" w:author="mpountou" w:date="2021-02-14T19:16: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44EB5B0F" w14:textId="77777777" w:rsidR="00B06144" w:rsidRDefault="00B06144" w:rsidP="00B06144">
      <w:pPr>
        <w:ind w:left="360"/>
        <w:rPr>
          <w:ins w:id="10976" w:author="mpountou" w:date="2021-02-13T23:52:00Z"/>
        </w:rPr>
        <w:pPrChange w:id="10977" w:author="mpountou" w:date="2021-02-14T19:17:00Z">
          <w:pPr/>
        </w:pPrChange>
      </w:pPr>
    </w:p>
    <w:p w14:paraId="32BB7A2A" w14:textId="22B18E5B" w:rsidR="003D07FB" w:rsidRPr="003D07FB" w:rsidDel="00B06144" w:rsidRDefault="003D07FB" w:rsidP="00D2665F">
      <w:pPr>
        <w:rPr>
          <w:del w:id="10978" w:author="mpountou" w:date="2021-02-14T19:16:00Z"/>
        </w:rPr>
      </w:pPr>
    </w:p>
    <w:p w14:paraId="5E104CA4" w14:textId="77777777" w:rsidR="00B307EF" w:rsidRDefault="00B307EF" w:rsidP="00C37EEB">
      <w:pPr>
        <w:jc w:val="center"/>
      </w:pPr>
      <w:r>
        <w:rPr>
          <w:noProof/>
          <w:lang w:eastAsia="el-GR"/>
        </w:rPr>
        <w:drawing>
          <wp:inline distT="0" distB="0" distL="0" distR="0" wp14:anchorId="568E3E69" wp14:editId="29FD267A">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5600" cy="3240000"/>
                    </a:xfrm>
                    <a:prstGeom prst="rect">
                      <a:avLst/>
                    </a:prstGeom>
                  </pic:spPr>
                </pic:pic>
              </a:graphicData>
            </a:graphic>
          </wp:inline>
        </w:drawing>
      </w:r>
    </w:p>
    <w:p w14:paraId="32592943" w14:textId="39CF6B23" w:rsidR="00FB3F52" w:rsidRPr="00294CAA" w:rsidRDefault="00294CAA" w:rsidP="00294CAA">
      <w:pPr>
        <w:pStyle w:val="aa"/>
        <w:jc w:val="center"/>
        <w:rPr>
          <w:sz w:val="14"/>
          <w:szCs w:val="14"/>
        </w:rPr>
      </w:pPr>
      <w:bookmarkStart w:id="10979" w:name="_Toc63089801"/>
      <w:bookmarkStart w:id="10980" w:name="_Toc63089877"/>
      <w:bookmarkStart w:id="10981" w:name="_Toc63885487"/>
      <w:bookmarkStart w:id="10982" w:name="_Ref64222654"/>
      <w:bookmarkStart w:id="10983" w:name="_Toc64223240"/>
      <w:r w:rsidRPr="00EC7B21">
        <w:rPr>
          <w:b/>
          <w:sz w:val="14"/>
          <w:szCs w:val="14"/>
          <w:rPrChange w:id="10984" w:author="mpountou" w:date="2021-02-10T22:40:00Z">
            <w:rPr>
              <w:sz w:val="14"/>
              <w:szCs w:val="14"/>
            </w:rPr>
          </w:rPrChange>
        </w:rPr>
        <w:t xml:space="preserve">Εικόνα </w:t>
      </w:r>
      <w:r w:rsidRPr="00EC7B21">
        <w:rPr>
          <w:b/>
          <w:sz w:val="14"/>
          <w:szCs w:val="14"/>
          <w:rPrChange w:id="10985" w:author="mpountou" w:date="2021-02-10T22:40:00Z">
            <w:rPr>
              <w:sz w:val="14"/>
              <w:szCs w:val="14"/>
            </w:rPr>
          </w:rPrChange>
        </w:rPr>
        <w:fldChar w:fldCharType="begin"/>
      </w:r>
      <w:r w:rsidRPr="00EC7B21">
        <w:rPr>
          <w:b/>
          <w:sz w:val="14"/>
          <w:szCs w:val="14"/>
          <w:rPrChange w:id="10986" w:author="mpountou" w:date="2021-02-10T22:40:00Z">
            <w:rPr>
              <w:sz w:val="14"/>
              <w:szCs w:val="14"/>
            </w:rPr>
          </w:rPrChange>
        </w:rPr>
        <w:instrText xml:space="preserve"> SEQ Εικόνα \* ARABIC </w:instrText>
      </w:r>
      <w:r w:rsidRPr="00EC7B21">
        <w:rPr>
          <w:b/>
          <w:sz w:val="14"/>
          <w:szCs w:val="14"/>
          <w:rPrChange w:id="10987" w:author="mpountou" w:date="2021-02-10T22:40:00Z">
            <w:rPr>
              <w:sz w:val="14"/>
              <w:szCs w:val="14"/>
            </w:rPr>
          </w:rPrChange>
        </w:rPr>
        <w:fldChar w:fldCharType="separate"/>
      </w:r>
      <w:ins w:id="10988" w:author="mpountou" w:date="2021-02-14T02:13:00Z">
        <w:r w:rsidR="004344EE">
          <w:rPr>
            <w:b/>
            <w:noProof/>
            <w:sz w:val="14"/>
            <w:szCs w:val="14"/>
          </w:rPr>
          <w:t>75</w:t>
        </w:r>
      </w:ins>
      <w:del w:id="10989" w:author="mpountou" w:date="2021-02-12T21:41:00Z">
        <w:r w:rsidR="005F634F" w:rsidRPr="00EC7B21" w:rsidDel="00E6746E">
          <w:rPr>
            <w:b/>
            <w:noProof/>
            <w:sz w:val="14"/>
            <w:szCs w:val="14"/>
            <w:rPrChange w:id="10990" w:author="mpountou" w:date="2021-02-10T22:40:00Z">
              <w:rPr>
                <w:noProof/>
                <w:sz w:val="14"/>
                <w:szCs w:val="14"/>
              </w:rPr>
            </w:rPrChange>
          </w:rPr>
          <w:delText>72</w:delText>
        </w:r>
      </w:del>
      <w:r w:rsidRPr="00EC7B21">
        <w:rPr>
          <w:b/>
          <w:sz w:val="14"/>
          <w:szCs w:val="14"/>
          <w:rPrChange w:id="10991" w:author="mpountou" w:date="2021-02-10T22:40:00Z">
            <w:rPr>
              <w:sz w:val="14"/>
              <w:szCs w:val="14"/>
            </w:rPr>
          </w:rPrChange>
        </w:rPr>
        <w:fldChar w:fldCharType="end"/>
      </w:r>
      <w:bookmarkEnd w:id="10982"/>
      <w:ins w:id="10992" w:author="mpountou" w:date="2021-02-10T22:40:00Z">
        <w:r w:rsidR="00EC7B21" w:rsidRPr="00450D72">
          <w:rPr>
            <w:b/>
            <w:sz w:val="14"/>
            <w:szCs w:val="14"/>
            <w:rPrChange w:id="10993" w:author="mpountou" w:date="2021-02-10T22:45:00Z">
              <w:rPr>
                <w:b/>
                <w:sz w:val="14"/>
                <w:szCs w:val="14"/>
                <w:lang w:val="en-US"/>
              </w:rPr>
            </w:rPrChange>
          </w:rPr>
          <w:t xml:space="preserve"> -</w:t>
        </w:r>
      </w:ins>
      <w:r w:rsidRPr="00294CAA">
        <w:rPr>
          <w:sz w:val="14"/>
          <w:szCs w:val="14"/>
        </w:rPr>
        <w:t xml:space="preserve"> Παρουσίαση αποτελεσμάτων ρούχων. Αναζήτηση: Γυναικεία Μάλλινα Μπλουζάκια</w:t>
      </w:r>
      <w:bookmarkEnd w:id="10979"/>
      <w:bookmarkEnd w:id="10980"/>
      <w:bookmarkEnd w:id="10981"/>
      <w:bookmarkEnd w:id="10983"/>
    </w:p>
    <w:p w14:paraId="2190C895" w14:textId="096E56D0" w:rsidR="00FB3F52" w:rsidDel="00315E95" w:rsidRDefault="00FB3F52">
      <w:pPr>
        <w:rPr>
          <w:del w:id="10994" w:author="mpountou" w:date="2021-02-14T00:00:00Z"/>
        </w:rPr>
        <w:pPrChange w:id="10995" w:author="mpountou" w:date="2021-02-14T00:00:00Z">
          <w:pPr>
            <w:jc w:val="center"/>
          </w:pPr>
        </w:pPrChange>
      </w:pPr>
    </w:p>
    <w:p w14:paraId="69050C8D" w14:textId="2492482A" w:rsidR="00315E95" w:rsidRDefault="00315E95" w:rsidP="00C37EEB">
      <w:pPr>
        <w:jc w:val="center"/>
        <w:rPr>
          <w:ins w:id="10996" w:author="mpountou" w:date="2021-02-14T19:12:00Z"/>
        </w:rPr>
      </w:pPr>
    </w:p>
    <w:p w14:paraId="1AE72DDB" w14:textId="7387B529" w:rsidR="00315E95" w:rsidRDefault="00315E95" w:rsidP="00C37EEB">
      <w:pPr>
        <w:jc w:val="center"/>
        <w:rPr>
          <w:ins w:id="10997" w:author="mpountou" w:date="2021-02-14T19:12:00Z"/>
        </w:rPr>
      </w:pPr>
    </w:p>
    <w:p w14:paraId="383DDF47" w14:textId="1A99055E" w:rsidR="00315E95" w:rsidRDefault="00315E95" w:rsidP="00C37EEB">
      <w:pPr>
        <w:jc w:val="center"/>
        <w:rPr>
          <w:ins w:id="10998" w:author="mpountou" w:date="2021-02-14T19:12:00Z"/>
        </w:rPr>
      </w:pPr>
    </w:p>
    <w:p w14:paraId="7B6F9680" w14:textId="4AC4E3A5" w:rsidR="00315E95" w:rsidRDefault="00315E95" w:rsidP="00C37EEB">
      <w:pPr>
        <w:jc w:val="center"/>
        <w:rPr>
          <w:ins w:id="10999" w:author="mpountou" w:date="2021-02-14T19:12:00Z"/>
        </w:rPr>
      </w:pPr>
    </w:p>
    <w:p w14:paraId="7E5E1711" w14:textId="55C2F3C7" w:rsidR="00315E95" w:rsidRDefault="00315E95" w:rsidP="00C37EEB">
      <w:pPr>
        <w:jc w:val="center"/>
        <w:rPr>
          <w:ins w:id="11000" w:author="mpountou" w:date="2021-02-14T19:12:00Z"/>
        </w:rPr>
      </w:pPr>
    </w:p>
    <w:p w14:paraId="330F045E" w14:textId="7F90C935" w:rsidR="00315E95" w:rsidRDefault="00315E95" w:rsidP="00C37EEB">
      <w:pPr>
        <w:jc w:val="center"/>
        <w:rPr>
          <w:ins w:id="11001" w:author="mpountou" w:date="2021-02-14T19:12:00Z"/>
        </w:rPr>
      </w:pPr>
    </w:p>
    <w:p w14:paraId="7083FCE6" w14:textId="77777777" w:rsidR="00315E95" w:rsidRDefault="00315E95" w:rsidP="00C37EEB">
      <w:pPr>
        <w:jc w:val="center"/>
        <w:rPr>
          <w:ins w:id="11002" w:author="mpountou" w:date="2021-02-14T19:12:00Z"/>
        </w:rPr>
      </w:pPr>
    </w:p>
    <w:p w14:paraId="4A6BBC6B" w14:textId="72DEB1D0" w:rsidR="00294CAA" w:rsidDel="00D26545" w:rsidRDefault="00294CAA" w:rsidP="00C37EEB">
      <w:pPr>
        <w:jc w:val="center"/>
        <w:rPr>
          <w:ins w:id="11003" w:author="Sotirios Filippos Tsarouchis" w:date="2021-02-10T15:30:00Z"/>
          <w:del w:id="11004" w:author="mpountou" w:date="2021-02-14T00:00:00Z"/>
        </w:rPr>
      </w:pPr>
    </w:p>
    <w:p w14:paraId="645877B7" w14:textId="30F58AC3" w:rsidR="00282090" w:rsidDel="00D26545" w:rsidRDefault="00282090" w:rsidP="00C37EEB">
      <w:pPr>
        <w:jc w:val="center"/>
        <w:rPr>
          <w:ins w:id="11005" w:author="Sotirios Filippos Tsarouchis" w:date="2021-02-10T15:30:00Z"/>
          <w:del w:id="11006" w:author="mpountou" w:date="2021-02-14T00:00:00Z"/>
        </w:rPr>
      </w:pPr>
    </w:p>
    <w:p w14:paraId="56D9282A" w14:textId="77777777" w:rsidR="00282090" w:rsidRDefault="00282090">
      <w:pPr>
        <w:pPrChange w:id="11007" w:author="mpountou" w:date="2021-02-14T00:00:00Z">
          <w:pPr>
            <w:jc w:val="center"/>
          </w:pPr>
        </w:pPrChange>
      </w:pPr>
    </w:p>
    <w:p w14:paraId="222828DE" w14:textId="036C04B7" w:rsidR="00C37EEB" w:rsidRDefault="007970C1" w:rsidP="00C37EEB">
      <w:pPr>
        <w:pStyle w:val="3"/>
        <w:rPr>
          <w:ins w:id="11008" w:author="mpountou" w:date="2021-02-14T00:00:00Z"/>
          <w:b/>
          <w:bCs/>
        </w:rPr>
      </w:pPr>
      <w:r>
        <w:t xml:space="preserve"> </w:t>
      </w:r>
      <w:bookmarkStart w:id="11009" w:name="_Toc64223457"/>
      <w:r w:rsidRPr="00282090">
        <w:rPr>
          <w:b/>
          <w:bCs/>
          <w:rPrChange w:id="11010" w:author="Sotirios Filippos Tsarouchis" w:date="2021-02-10T15:30:00Z">
            <w:rPr/>
          </w:rPrChange>
        </w:rPr>
        <w:t xml:space="preserve">Κατηγορία: </w:t>
      </w:r>
      <w:commentRangeStart w:id="11011"/>
      <w:commentRangeStart w:id="11012"/>
      <w:r w:rsidRPr="00282090">
        <w:rPr>
          <w:b/>
          <w:bCs/>
          <w:rPrChange w:id="11013" w:author="Sotirios Filippos Tsarouchis" w:date="2021-02-10T15:30:00Z">
            <w:rPr/>
          </w:rPrChange>
        </w:rPr>
        <w:t>Παλτό</w:t>
      </w:r>
      <w:commentRangeEnd w:id="11011"/>
      <w:r w:rsidR="00983DF7">
        <w:rPr>
          <w:rStyle w:val="ad"/>
          <w:rFonts w:eastAsiaTheme="minorHAnsi" w:cs="Segoe UI Light"/>
        </w:rPr>
        <w:commentReference w:id="11011"/>
      </w:r>
      <w:commentRangeEnd w:id="11012"/>
      <w:r w:rsidR="009A3E7C">
        <w:rPr>
          <w:rStyle w:val="ad"/>
          <w:rFonts w:eastAsiaTheme="minorHAnsi" w:cs="Segoe UI Light"/>
        </w:rPr>
        <w:commentReference w:id="11012"/>
      </w:r>
      <w:bookmarkEnd w:id="11009"/>
    </w:p>
    <w:p w14:paraId="61FDA304" w14:textId="778F6B11" w:rsidR="00D26545" w:rsidRDefault="00D26545">
      <w:pPr>
        <w:rPr>
          <w:ins w:id="11014" w:author="mpountou" w:date="2021-02-14T16:29:00Z"/>
        </w:rPr>
        <w:pPrChange w:id="11015" w:author="mpountou" w:date="2021-02-14T00:00:00Z">
          <w:pPr>
            <w:pStyle w:val="3"/>
          </w:pPr>
        </w:pPrChange>
      </w:pPr>
    </w:p>
    <w:p w14:paraId="6AA43C80" w14:textId="0231EFA1" w:rsidR="0076262D" w:rsidRPr="0076262D" w:rsidRDefault="0076262D" w:rsidP="0076262D">
      <w:pPr>
        <w:rPr>
          <w:ins w:id="11016" w:author="mpountou" w:date="2021-02-14T16:29:00Z"/>
          <w:i/>
        </w:rPr>
      </w:pPr>
      <w:ins w:id="11017" w:author="mpountou" w:date="2021-02-14T16:29:00Z">
        <w:r w:rsidRPr="0076262D">
          <w:rPr>
            <w:i/>
            <w:u w:val="single"/>
          </w:rPr>
          <w:t>Παρατηρήσεις</w:t>
        </w:r>
        <w:r w:rsidRPr="0076262D">
          <w:rPr>
            <w:i/>
          </w:rPr>
          <w:t xml:space="preserve">: </w:t>
        </w:r>
        <w:r w:rsidRPr="00E96B59">
          <w:rPr>
            <w:i/>
            <w:szCs w:val="22"/>
            <w:rPrChange w:id="11018" w:author="mpountou" w:date="2021-02-14T19:11:00Z">
              <w:rPr>
                <w:i/>
              </w:rPr>
            </w:rPrChange>
          </w:rPr>
          <w:t>(</w:t>
        </w:r>
      </w:ins>
      <w:ins w:id="11019" w:author="mpountou" w:date="2021-02-14T19:11:00Z">
        <w:r w:rsidR="00E96B59" w:rsidRPr="00E96B59">
          <w:rPr>
            <w:i/>
            <w:szCs w:val="22"/>
            <w:rPrChange w:id="11020" w:author="mpountou" w:date="2021-02-14T19:11:00Z">
              <w:rPr>
                <w:i/>
              </w:rPr>
            </w:rPrChange>
          </w:rPr>
          <w:fldChar w:fldCharType="begin"/>
        </w:r>
        <w:r w:rsidR="00E96B59" w:rsidRPr="00E96B59">
          <w:rPr>
            <w:i/>
            <w:szCs w:val="22"/>
            <w:rPrChange w:id="11021" w:author="mpountou" w:date="2021-02-14T19:11:00Z">
              <w:rPr>
                <w:i/>
              </w:rPr>
            </w:rPrChange>
          </w:rPr>
          <w:instrText xml:space="preserve"> REF _Ref64222309 \h </w:instrText>
        </w:r>
        <w:r w:rsidR="00E96B59" w:rsidRPr="00E96B59">
          <w:rPr>
            <w:i/>
            <w:szCs w:val="22"/>
            <w:rPrChange w:id="11022" w:author="mpountou" w:date="2021-02-14T19:11:00Z">
              <w:rPr>
                <w:i/>
              </w:rPr>
            </w:rPrChange>
          </w:rPr>
        </w:r>
      </w:ins>
      <w:r w:rsidR="00E96B59" w:rsidRPr="00E96B59">
        <w:rPr>
          <w:i/>
          <w:szCs w:val="22"/>
          <w:rPrChange w:id="11023" w:author="mpountou" w:date="2021-02-14T19:11:00Z">
            <w:rPr>
              <w:i/>
              <w:szCs w:val="22"/>
            </w:rPr>
          </w:rPrChange>
        </w:rPr>
        <w:instrText xml:space="preserve"> \* MERGEFORMAT </w:instrText>
      </w:r>
      <w:r w:rsidR="00E96B59" w:rsidRPr="00E96B59">
        <w:rPr>
          <w:i/>
          <w:szCs w:val="22"/>
          <w:rPrChange w:id="11024" w:author="mpountou" w:date="2021-02-14T19:11:00Z">
            <w:rPr>
              <w:i/>
            </w:rPr>
          </w:rPrChange>
        </w:rPr>
        <w:fldChar w:fldCharType="separate"/>
      </w:r>
      <w:ins w:id="11025" w:author="mpountou" w:date="2021-02-14T19:11:00Z">
        <w:r w:rsidR="00E96B59" w:rsidRPr="00E96B59">
          <w:rPr>
            <w:i/>
            <w:szCs w:val="22"/>
            <w:rPrChange w:id="11026" w:author="mpountou" w:date="2021-02-14T19:11:00Z">
              <w:rPr>
                <w:sz w:val="14"/>
                <w:szCs w:val="14"/>
              </w:rPr>
            </w:rPrChange>
          </w:rPr>
          <w:t xml:space="preserve">Εικόνα </w:t>
        </w:r>
        <w:r w:rsidR="00E96B59" w:rsidRPr="00E96B59">
          <w:rPr>
            <w:i/>
            <w:noProof/>
            <w:szCs w:val="22"/>
            <w:rPrChange w:id="11027" w:author="mpountou" w:date="2021-02-14T19:11:00Z">
              <w:rPr>
                <w:b/>
                <w:noProof/>
                <w:sz w:val="14"/>
                <w:szCs w:val="14"/>
              </w:rPr>
            </w:rPrChange>
          </w:rPr>
          <w:t>76</w:t>
        </w:r>
        <w:r w:rsidR="00E96B59" w:rsidRPr="00E96B59">
          <w:rPr>
            <w:i/>
            <w:szCs w:val="22"/>
            <w:rPrChange w:id="11028" w:author="mpountou" w:date="2021-02-14T19:11:00Z">
              <w:rPr>
                <w:i/>
              </w:rPr>
            </w:rPrChange>
          </w:rPr>
          <w:fldChar w:fldCharType="end"/>
        </w:r>
      </w:ins>
      <w:ins w:id="11029" w:author="mpountou" w:date="2021-02-14T16:29:00Z">
        <w:r w:rsidRPr="00E96B59">
          <w:rPr>
            <w:i/>
            <w:szCs w:val="22"/>
            <w:u w:val="single"/>
            <w:rPrChange w:id="11030" w:author="mpountou" w:date="2021-02-14T19:11:00Z">
              <w:rPr>
                <w:i/>
                <w:u w:val="single"/>
              </w:rPr>
            </w:rPrChange>
          </w:rPr>
          <w:t>):</w:t>
        </w:r>
      </w:ins>
    </w:p>
    <w:p w14:paraId="5CE09FAC" w14:textId="42AA964B" w:rsidR="0076262D" w:rsidRDefault="0076262D">
      <w:pPr>
        <w:rPr>
          <w:ins w:id="11031" w:author="mpountou" w:date="2021-02-14T17:37:00Z"/>
        </w:rPr>
        <w:pPrChange w:id="11032" w:author="mpountou" w:date="2021-02-14T00:00:00Z">
          <w:pPr>
            <w:pStyle w:val="3"/>
          </w:pPr>
        </w:pPrChange>
      </w:pPr>
    </w:p>
    <w:p w14:paraId="25548DAB" w14:textId="78B3B7C4" w:rsidR="004423FD" w:rsidRDefault="004423FD">
      <w:pPr>
        <w:pStyle w:val="a6"/>
        <w:numPr>
          <w:ilvl w:val="0"/>
          <w:numId w:val="29"/>
        </w:numPr>
        <w:rPr>
          <w:ins w:id="11033" w:author="mpountou" w:date="2021-02-14T19:10:00Z"/>
        </w:rPr>
        <w:pPrChange w:id="11034" w:author="mpountou" w:date="2021-02-14T17:37:00Z">
          <w:pPr>
            <w:pStyle w:val="3"/>
          </w:pPr>
        </w:pPrChange>
      </w:pPr>
      <w:ins w:id="11035" w:author="mpountou" w:date="2021-02-14T17:37:00Z">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τρίτο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ins>
    </w:p>
    <w:p w14:paraId="219DCE45" w14:textId="5E5AA0CB" w:rsidR="00E96B59" w:rsidRDefault="00E96B59" w:rsidP="00E96B59">
      <w:pPr>
        <w:pStyle w:val="a6"/>
        <w:numPr>
          <w:ilvl w:val="0"/>
          <w:numId w:val="29"/>
        </w:numPr>
        <w:rPr>
          <w:ins w:id="11036" w:author="mpountou" w:date="2021-02-14T17:37:00Z"/>
        </w:rPr>
        <w:pPrChange w:id="11037" w:author="mpountou" w:date="2021-02-14T19:10:00Z">
          <w:pPr>
            <w:pStyle w:val="3"/>
          </w:pPr>
        </w:pPrChange>
      </w:pPr>
      <w:ins w:id="11038" w:author="mpountou" w:date="2021-02-14T19:10:00Z">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w:t>
        </w:r>
        <w:r>
          <w:t>δεύτερο</w:t>
        </w:r>
        <w:r>
          <w:t xml:space="preserve"> </w:t>
        </w:r>
        <w:r>
          <w:t>σομόν</w:t>
        </w:r>
        <w:r w:rsidRPr="004423FD">
          <w:t xml:space="preserve"> </w:t>
        </w:r>
        <w:r>
          <w:t xml:space="preserve">γυναικείο </w:t>
        </w:r>
        <w:r w:rsidRPr="004423FD">
          <w:t>παλτό της δεύτερης σειράς που προτείνεται από το σύστημα</w:t>
        </w:r>
        <w:r>
          <w:t>.</w:t>
        </w:r>
      </w:ins>
    </w:p>
    <w:p w14:paraId="65DC353F" w14:textId="52C859F7" w:rsidR="004423FD" w:rsidRDefault="004423FD" w:rsidP="004423FD">
      <w:pPr>
        <w:pStyle w:val="a6"/>
        <w:numPr>
          <w:ilvl w:val="0"/>
          <w:numId w:val="29"/>
        </w:numPr>
        <w:rPr>
          <w:ins w:id="11039" w:author="mpountou" w:date="2021-02-14T17:38:00Z"/>
        </w:rPr>
      </w:pPr>
      <w:ins w:id="11040" w:author="mpountou" w:date="2021-02-14T17:38:00Z">
        <w:r>
          <w:t>Τ</w:t>
        </w:r>
        <w:r w:rsidRPr="004423FD">
          <w:t xml:space="preserve">ο </w:t>
        </w:r>
        <w:r>
          <w:t>πέμπτο πράσινο γυναικείο</w:t>
        </w:r>
        <w:r w:rsidRPr="004423FD">
          <w:t xml:space="preserve"> παλτό</w:t>
        </w:r>
        <w:r>
          <w:t xml:space="preserve"> με</w:t>
        </w:r>
        <w:r w:rsidR="000627D5">
          <w:t xml:space="preserve"> την γ</w:t>
        </w:r>
      </w:ins>
      <w:ins w:id="11041" w:author="mpountou" w:date="2021-02-14T17:39:00Z">
        <w:r w:rsidR="000627D5">
          <w:t>ούνα στο γιακά</w:t>
        </w:r>
      </w:ins>
      <w:ins w:id="11042" w:author="mpountou" w:date="2021-02-14T17:38:00Z">
        <w:r w:rsidRPr="004423FD">
          <w:t xml:space="preserve"> πρώτης σειράς που αρέσει στον </w:t>
        </w:r>
        <w:r>
          <w:t>σχεδιαστή</w:t>
        </w:r>
        <w:r w:rsidRPr="004423FD">
          <w:t xml:space="preserve"> είναι αρκετά παρόμοιο με το </w:t>
        </w:r>
      </w:ins>
      <w:ins w:id="11043" w:author="mpountou" w:date="2021-02-14T17:39:00Z">
        <w:r w:rsidR="000627D5">
          <w:t>τέταρτο</w:t>
        </w:r>
      </w:ins>
      <w:ins w:id="11044" w:author="mpountou" w:date="2021-02-14T17:38:00Z">
        <w:r>
          <w:t xml:space="preserve"> γκρι</w:t>
        </w:r>
        <w:r w:rsidRPr="004423FD">
          <w:t xml:space="preserve"> </w:t>
        </w:r>
        <w:r>
          <w:t xml:space="preserve">γυναικείο </w:t>
        </w:r>
        <w:r w:rsidRPr="004423FD">
          <w:t>παλτό της δεύτερης σειράς που προτείνεται από το σύστημα</w:t>
        </w:r>
        <w:r>
          <w:t>.</w:t>
        </w:r>
      </w:ins>
    </w:p>
    <w:p w14:paraId="6D2C321C" w14:textId="05F6C2FD" w:rsidR="004423FD" w:rsidRDefault="00E96B59" w:rsidP="00E96B59">
      <w:pPr>
        <w:numPr>
          <w:ilvl w:val="0"/>
          <w:numId w:val="29"/>
        </w:numPr>
        <w:rPr>
          <w:ins w:id="11045" w:author="mpountou" w:date="2021-02-14T00:00:00Z"/>
        </w:rPr>
        <w:pPrChange w:id="11046" w:author="mpountou" w:date="2021-02-14T19:10:00Z">
          <w:pPr>
            <w:pStyle w:val="3"/>
          </w:pPr>
        </w:pPrChange>
      </w:pPr>
      <w:ins w:id="11047" w:author="mpountou" w:date="2021-02-14T19:10: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69AF89AD" w14:textId="74C948BC" w:rsidR="00DF0EF4" w:rsidRPr="004344EE" w:rsidRDefault="000627D5">
      <w:pPr>
        <w:pPrChange w:id="11048" w:author="mpountou" w:date="2021-02-14T00:00:00Z">
          <w:pPr>
            <w:pStyle w:val="3"/>
          </w:pPr>
        </w:pPrChange>
      </w:pPr>
      <w:ins w:id="11049" w:author="mpountou" w:date="2021-02-14T17:39:00Z">
        <w:r>
          <w:t xml:space="preserve"> </w:t>
        </w:r>
      </w:ins>
    </w:p>
    <w:p w14:paraId="79B497E0" w14:textId="77777777" w:rsidR="00C37EEB" w:rsidRPr="00C37EEB" w:rsidRDefault="00C37EEB" w:rsidP="00C37EEB"/>
    <w:p w14:paraId="2033544E" w14:textId="77777777" w:rsidR="00B307EF" w:rsidRDefault="00877948" w:rsidP="00C37EEB">
      <w:pPr>
        <w:jc w:val="center"/>
      </w:pPr>
      <w:r>
        <w:rPr>
          <w:noProof/>
          <w:lang w:eastAsia="el-GR"/>
        </w:rPr>
        <w:drawing>
          <wp:inline distT="0" distB="0" distL="0" distR="0" wp14:anchorId="6FB9D21C" wp14:editId="46BE7A6D">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8000" cy="3240000"/>
                    </a:xfrm>
                    <a:prstGeom prst="rect">
                      <a:avLst/>
                    </a:prstGeom>
                  </pic:spPr>
                </pic:pic>
              </a:graphicData>
            </a:graphic>
          </wp:inline>
        </w:drawing>
      </w:r>
    </w:p>
    <w:p w14:paraId="6C35E569" w14:textId="4F6913FE" w:rsidR="00294CAA" w:rsidRPr="00294CAA" w:rsidRDefault="00294CAA" w:rsidP="00294CAA">
      <w:pPr>
        <w:pStyle w:val="aa"/>
        <w:jc w:val="center"/>
        <w:rPr>
          <w:sz w:val="14"/>
          <w:szCs w:val="14"/>
        </w:rPr>
      </w:pPr>
      <w:bookmarkStart w:id="11050" w:name="_Toc63089802"/>
      <w:bookmarkStart w:id="11051" w:name="_Toc63089878"/>
      <w:bookmarkStart w:id="11052" w:name="_Toc63885488"/>
      <w:bookmarkStart w:id="11053" w:name="_Ref64222309"/>
      <w:bookmarkStart w:id="11054" w:name="_Toc64223241"/>
      <w:r w:rsidRPr="00EC7B21">
        <w:rPr>
          <w:b/>
          <w:sz w:val="14"/>
          <w:szCs w:val="14"/>
          <w:rPrChange w:id="11055" w:author="mpountou" w:date="2021-02-10T22:40:00Z">
            <w:rPr>
              <w:sz w:val="14"/>
              <w:szCs w:val="14"/>
            </w:rPr>
          </w:rPrChange>
        </w:rPr>
        <w:t xml:space="preserve">Εικόνα </w:t>
      </w:r>
      <w:r w:rsidRPr="00EC7B21">
        <w:rPr>
          <w:b/>
          <w:sz w:val="14"/>
          <w:szCs w:val="14"/>
          <w:rPrChange w:id="11056" w:author="mpountou" w:date="2021-02-10T22:40:00Z">
            <w:rPr>
              <w:sz w:val="14"/>
              <w:szCs w:val="14"/>
            </w:rPr>
          </w:rPrChange>
        </w:rPr>
        <w:fldChar w:fldCharType="begin"/>
      </w:r>
      <w:r w:rsidRPr="00EC7B21">
        <w:rPr>
          <w:b/>
          <w:sz w:val="14"/>
          <w:szCs w:val="14"/>
          <w:rPrChange w:id="11057" w:author="mpountou" w:date="2021-02-10T22:40:00Z">
            <w:rPr>
              <w:sz w:val="14"/>
              <w:szCs w:val="14"/>
            </w:rPr>
          </w:rPrChange>
        </w:rPr>
        <w:instrText xml:space="preserve"> SEQ Εικόνα \* ARABIC </w:instrText>
      </w:r>
      <w:r w:rsidRPr="00EC7B21">
        <w:rPr>
          <w:b/>
          <w:sz w:val="14"/>
          <w:szCs w:val="14"/>
          <w:rPrChange w:id="11058" w:author="mpountou" w:date="2021-02-10T22:40:00Z">
            <w:rPr>
              <w:sz w:val="14"/>
              <w:szCs w:val="14"/>
            </w:rPr>
          </w:rPrChange>
        </w:rPr>
        <w:fldChar w:fldCharType="separate"/>
      </w:r>
      <w:ins w:id="11059" w:author="mpountou" w:date="2021-02-14T02:13:00Z">
        <w:r w:rsidR="004344EE">
          <w:rPr>
            <w:b/>
            <w:noProof/>
            <w:sz w:val="14"/>
            <w:szCs w:val="14"/>
          </w:rPr>
          <w:t>76</w:t>
        </w:r>
      </w:ins>
      <w:del w:id="11060" w:author="mpountou" w:date="2021-02-12T21:41:00Z">
        <w:r w:rsidR="005F634F" w:rsidRPr="00EC7B21" w:rsidDel="00E6746E">
          <w:rPr>
            <w:b/>
            <w:noProof/>
            <w:sz w:val="14"/>
            <w:szCs w:val="14"/>
            <w:rPrChange w:id="11061" w:author="mpountou" w:date="2021-02-10T22:40:00Z">
              <w:rPr>
                <w:noProof/>
                <w:sz w:val="14"/>
                <w:szCs w:val="14"/>
              </w:rPr>
            </w:rPrChange>
          </w:rPr>
          <w:delText>73</w:delText>
        </w:r>
      </w:del>
      <w:r w:rsidRPr="00EC7B21">
        <w:rPr>
          <w:b/>
          <w:sz w:val="14"/>
          <w:szCs w:val="14"/>
          <w:rPrChange w:id="11062" w:author="mpountou" w:date="2021-02-10T22:40:00Z">
            <w:rPr>
              <w:sz w:val="14"/>
              <w:szCs w:val="14"/>
            </w:rPr>
          </w:rPrChange>
        </w:rPr>
        <w:fldChar w:fldCharType="end"/>
      </w:r>
      <w:bookmarkEnd w:id="11053"/>
      <w:ins w:id="11063" w:author="mpountou" w:date="2021-02-10T22:40:00Z">
        <w:r w:rsidR="00EC7B21" w:rsidRPr="00450D72">
          <w:rPr>
            <w:sz w:val="14"/>
            <w:szCs w:val="14"/>
            <w:rPrChange w:id="11064"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Γυναικεία Παλτό</w:t>
      </w:r>
      <w:bookmarkEnd w:id="11050"/>
      <w:bookmarkEnd w:id="11051"/>
      <w:bookmarkEnd w:id="11052"/>
      <w:bookmarkEnd w:id="11054"/>
    </w:p>
    <w:p w14:paraId="55D111DC" w14:textId="79E78BD5" w:rsidR="00956C1A" w:rsidRDefault="00956C1A" w:rsidP="00B307EF"/>
    <w:p w14:paraId="53AEE2D6" w14:textId="3B7FEC64" w:rsidR="007970C1" w:rsidRDefault="007970C1" w:rsidP="007970C1">
      <w:pPr>
        <w:pStyle w:val="3"/>
        <w:rPr>
          <w:ins w:id="11065" w:author="mpountou" w:date="2021-02-14T16:24:00Z"/>
          <w:b/>
          <w:bCs/>
        </w:rPr>
      </w:pPr>
      <w:r w:rsidRPr="00282090">
        <w:rPr>
          <w:b/>
          <w:bCs/>
          <w:rPrChange w:id="11066" w:author="Sotirios Filippos Tsarouchis" w:date="2021-02-10T15:30:00Z">
            <w:rPr/>
          </w:rPrChange>
        </w:rPr>
        <w:t xml:space="preserve"> </w:t>
      </w:r>
      <w:bookmarkStart w:id="11067" w:name="_Toc64223458"/>
      <w:r w:rsidRPr="00282090">
        <w:rPr>
          <w:b/>
          <w:bCs/>
          <w:rPrChange w:id="11068" w:author="Sotirios Filippos Tsarouchis" w:date="2021-02-10T15:30:00Z">
            <w:rPr/>
          </w:rPrChange>
        </w:rPr>
        <w:t xml:space="preserve">Κατηγορία: </w:t>
      </w:r>
      <w:commentRangeStart w:id="11069"/>
      <w:commentRangeStart w:id="11070"/>
      <w:r w:rsidRPr="00282090">
        <w:rPr>
          <w:b/>
          <w:bCs/>
          <w:rPrChange w:id="11071" w:author="Sotirios Filippos Tsarouchis" w:date="2021-02-10T15:30:00Z">
            <w:rPr/>
          </w:rPrChange>
        </w:rPr>
        <w:t>Φόρεμα</w:t>
      </w:r>
      <w:commentRangeEnd w:id="11069"/>
      <w:r w:rsidR="00983DF7">
        <w:rPr>
          <w:rStyle w:val="ad"/>
          <w:rFonts w:eastAsiaTheme="minorHAnsi" w:cs="Segoe UI Light"/>
        </w:rPr>
        <w:commentReference w:id="11069"/>
      </w:r>
      <w:commentRangeEnd w:id="11070"/>
      <w:r w:rsidR="00832258">
        <w:rPr>
          <w:rStyle w:val="ad"/>
          <w:rFonts w:eastAsiaTheme="minorHAnsi" w:cs="Segoe UI Light"/>
        </w:rPr>
        <w:commentReference w:id="11070"/>
      </w:r>
      <w:bookmarkEnd w:id="11067"/>
    </w:p>
    <w:p w14:paraId="359C9457" w14:textId="272FD9BE" w:rsidR="0081023E" w:rsidRDefault="0081023E">
      <w:pPr>
        <w:rPr>
          <w:ins w:id="11072" w:author="mpountou" w:date="2021-02-14T16:24:00Z"/>
        </w:rPr>
        <w:pPrChange w:id="11073" w:author="mpountou" w:date="2021-02-14T16:24:00Z">
          <w:pPr>
            <w:pStyle w:val="3"/>
          </w:pPr>
        </w:pPrChange>
      </w:pPr>
    </w:p>
    <w:p w14:paraId="7172EA35" w14:textId="30715B22" w:rsidR="0081023E" w:rsidRPr="0081023E" w:rsidRDefault="0081023E" w:rsidP="0081023E">
      <w:pPr>
        <w:rPr>
          <w:ins w:id="11074" w:author="mpountou" w:date="2021-02-14T16:24:00Z"/>
          <w:i/>
        </w:rPr>
      </w:pPr>
      <w:ins w:id="11075" w:author="mpountou" w:date="2021-02-14T16:24:00Z">
        <w:r w:rsidRPr="0081023E">
          <w:rPr>
            <w:i/>
            <w:u w:val="single"/>
          </w:rPr>
          <w:t>Παρατηρήσεις</w:t>
        </w:r>
        <w:r w:rsidRPr="0081023E">
          <w:rPr>
            <w:i/>
          </w:rPr>
          <w:t xml:space="preserve">: </w:t>
        </w:r>
        <w:r w:rsidRPr="00956C1A">
          <w:rPr>
            <w:i/>
            <w:szCs w:val="22"/>
            <w:rPrChange w:id="11076" w:author="mpountou" w:date="2021-02-14T16:25:00Z">
              <w:rPr>
                <w:i/>
              </w:rPr>
            </w:rPrChange>
          </w:rPr>
          <w:t>(</w:t>
        </w:r>
      </w:ins>
      <w:ins w:id="11077" w:author="mpountou" w:date="2021-02-14T16:25:00Z">
        <w:r w:rsidR="00956C1A" w:rsidRPr="00956C1A">
          <w:rPr>
            <w:i/>
            <w:szCs w:val="22"/>
            <w:u w:val="single"/>
            <w:rPrChange w:id="11078" w:author="mpountou" w:date="2021-02-14T16:25:00Z">
              <w:rPr>
                <w:i/>
                <w:u w:val="single"/>
              </w:rPr>
            </w:rPrChange>
          </w:rPr>
          <w:fldChar w:fldCharType="begin"/>
        </w:r>
        <w:r w:rsidR="00956C1A" w:rsidRPr="00956C1A">
          <w:rPr>
            <w:i/>
            <w:szCs w:val="22"/>
            <w:rPrChange w:id="11079" w:author="mpountou" w:date="2021-02-14T16:25:00Z">
              <w:rPr>
                <w:i/>
              </w:rPr>
            </w:rPrChange>
          </w:rPr>
          <w:instrText xml:space="preserve"> REF _Ref64212339 \h </w:instrText>
        </w:r>
      </w:ins>
      <w:r w:rsidR="00956C1A" w:rsidRPr="00956C1A">
        <w:rPr>
          <w:i/>
          <w:szCs w:val="22"/>
          <w:u w:val="single"/>
          <w:rPrChange w:id="11080" w:author="mpountou" w:date="2021-02-14T16:25:00Z">
            <w:rPr>
              <w:b/>
              <w:i/>
              <w:u w:val="single"/>
            </w:rPr>
          </w:rPrChange>
        </w:rPr>
        <w:instrText xml:space="preserve"> \* MERGEFORMAT </w:instrText>
      </w:r>
      <w:r w:rsidR="00956C1A" w:rsidRPr="00956C1A">
        <w:rPr>
          <w:i/>
          <w:szCs w:val="22"/>
          <w:u w:val="single"/>
          <w:rPrChange w:id="11081" w:author="mpountou" w:date="2021-02-14T16:25:00Z">
            <w:rPr>
              <w:i/>
              <w:szCs w:val="22"/>
              <w:u w:val="single"/>
            </w:rPr>
          </w:rPrChange>
        </w:rPr>
      </w:r>
      <w:r w:rsidR="00956C1A" w:rsidRPr="00956C1A">
        <w:rPr>
          <w:i/>
          <w:szCs w:val="22"/>
          <w:u w:val="single"/>
          <w:rPrChange w:id="11082" w:author="mpountou" w:date="2021-02-14T16:25:00Z">
            <w:rPr>
              <w:i/>
              <w:u w:val="single"/>
            </w:rPr>
          </w:rPrChange>
        </w:rPr>
        <w:fldChar w:fldCharType="separate"/>
      </w:r>
      <w:ins w:id="11083" w:author="mpountou" w:date="2021-02-14T16:25:00Z">
        <w:r w:rsidR="00956C1A" w:rsidRPr="00956C1A">
          <w:rPr>
            <w:i/>
            <w:szCs w:val="22"/>
            <w:rPrChange w:id="11084" w:author="mpountou" w:date="2021-02-14T16:25:00Z">
              <w:rPr>
                <w:sz w:val="14"/>
                <w:szCs w:val="14"/>
              </w:rPr>
            </w:rPrChange>
          </w:rPr>
          <w:t xml:space="preserve">Εικόνα </w:t>
        </w:r>
        <w:r w:rsidR="00956C1A" w:rsidRPr="00956C1A">
          <w:rPr>
            <w:i/>
            <w:noProof/>
            <w:szCs w:val="22"/>
            <w:rPrChange w:id="11085" w:author="mpountou" w:date="2021-02-14T16:25:00Z">
              <w:rPr>
                <w:b/>
                <w:noProof/>
                <w:sz w:val="14"/>
                <w:szCs w:val="14"/>
              </w:rPr>
            </w:rPrChange>
          </w:rPr>
          <w:t>77</w:t>
        </w:r>
        <w:r w:rsidR="00956C1A" w:rsidRPr="00956C1A">
          <w:rPr>
            <w:i/>
            <w:szCs w:val="22"/>
            <w:u w:val="single"/>
            <w:rPrChange w:id="11086" w:author="mpountou" w:date="2021-02-14T16:25:00Z">
              <w:rPr>
                <w:i/>
                <w:u w:val="single"/>
              </w:rPr>
            </w:rPrChange>
          </w:rPr>
          <w:fldChar w:fldCharType="end"/>
        </w:r>
      </w:ins>
      <w:ins w:id="11087" w:author="mpountou" w:date="2021-02-14T16:24:00Z">
        <w:r w:rsidRPr="0081023E">
          <w:rPr>
            <w:i/>
            <w:u w:val="single"/>
          </w:rPr>
          <w:t>):</w:t>
        </w:r>
      </w:ins>
    </w:p>
    <w:p w14:paraId="71C10F0F" w14:textId="1D61CCE2" w:rsidR="0081023E" w:rsidRDefault="0081023E">
      <w:pPr>
        <w:rPr>
          <w:ins w:id="11088" w:author="mpountou" w:date="2021-02-14T16:24:00Z"/>
        </w:rPr>
        <w:pPrChange w:id="11089" w:author="mpountou" w:date="2021-02-14T16:24:00Z">
          <w:pPr>
            <w:pStyle w:val="3"/>
          </w:pPr>
        </w:pPrChange>
      </w:pPr>
    </w:p>
    <w:p w14:paraId="4AFED149" w14:textId="61FF0F94" w:rsidR="00676D40" w:rsidRDefault="00676D40">
      <w:pPr>
        <w:pStyle w:val="a6"/>
        <w:numPr>
          <w:ilvl w:val="0"/>
          <w:numId w:val="28"/>
        </w:numPr>
        <w:rPr>
          <w:ins w:id="11090" w:author="mpountou" w:date="2021-02-14T17:29:00Z"/>
        </w:rPr>
        <w:pPrChange w:id="11091" w:author="mpountou" w:date="2021-02-14T17:29:00Z">
          <w:pPr>
            <w:pStyle w:val="3"/>
          </w:pPr>
        </w:pPrChange>
      </w:pPr>
      <w:ins w:id="11092" w:author="mpountou" w:date="2021-02-14T17:28:00Z">
        <w:r>
          <w:rPr>
            <w:lang w:val="en-US"/>
          </w:rPr>
          <w:t>T</w:t>
        </w:r>
        <w:r w:rsidRPr="00676D40">
          <w:t xml:space="preserve">ο δεύτερο και το τέταρτο </w:t>
        </w:r>
        <w:r>
          <w:t xml:space="preserve">γυναικείο </w:t>
        </w:r>
        <w:r w:rsidRPr="00676D40">
          <w:t xml:space="preserve">φόρεμα της πρώτης σειράς που αρέσει </w:t>
        </w:r>
        <w:r>
          <w:t xml:space="preserve">στο σχεδιαστή μοιάζει αρκετά </w:t>
        </w:r>
        <w:r w:rsidRPr="00676D40">
          <w:t>με το τρίτο και τέταρτο</w:t>
        </w:r>
        <w:r>
          <w:t xml:space="preserve"> γυναικείο φόρμενα</w:t>
        </w:r>
        <w:r w:rsidRPr="00676D40">
          <w:t xml:space="preserve"> </w:t>
        </w:r>
        <w:r>
          <w:t>ως προς τα μανίκια το μ</w:t>
        </w:r>
      </w:ins>
      <w:ins w:id="11093" w:author="mpountou" w:date="2021-02-14T17:29:00Z">
        <w:r>
          <w:t>άκρος που προτείνει το σύστημα.</w:t>
        </w:r>
      </w:ins>
    </w:p>
    <w:p w14:paraId="1F79D47D" w14:textId="797920B0" w:rsidR="00676D40" w:rsidRDefault="00676D40">
      <w:pPr>
        <w:pStyle w:val="a6"/>
        <w:numPr>
          <w:ilvl w:val="0"/>
          <w:numId w:val="28"/>
        </w:numPr>
        <w:rPr>
          <w:ins w:id="11094" w:author="mpountou" w:date="2021-02-14T17:29:00Z"/>
        </w:rPr>
        <w:pPrChange w:id="11095" w:author="mpountou" w:date="2021-02-14T17:29:00Z">
          <w:pPr>
            <w:pStyle w:val="3"/>
          </w:pPr>
        </w:pPrChange>
      </w:pPr>
      <w:ins w:id="11096" w:author="mpountou" w:date="2021-02-14T17:29:00Z">
        <w:r>
          <w:t>Τ</w:t>
        </w:r>
        <w:r w:rsidRPr="00676D40">
          <w:t xml:space="preserve">ο τρίτο φόρεμα της πρώτης σειράς </w:t>
        </w:r>
        <w:r>
          <w:t xml:space="preserve">που αρέσει στον σχεδιαστή </w:t>
        </w:r>
        <w:r w:rsidRPr="00676D40">
          <w:t xml:space="preserve">έχει σχέδια τύπου επαναλαμβανόμενα </w:t>
        </w:r>
        <w:r>
          <w:t>(</w:t>
        </w:r>
        <w:r>
          <w:rPr>
            <w:lang w:val="en-US"/>
          </w:rPr>
          <w:t>pattern</w:t>
        </w:r>
        <w:r w:rsidRPr="00676D40">
          <w:rPr>
            <w:rPrChange w:id="11097" w:author="mpountou" w:date="2021-02-14T17:29:00Z">
              <w:rPr>
                <w:lang w:val="en-US"/>
              </w:rPr>
            </w:rPrChange>
          </w:rPr>
          <w:t xml:space="preserve"> </w:t>
        </w:r>
        <w:r>
          <w:rPr>
            <w:lang w:val="en-US"/>
          </w:rPr>
          <w:t>design</w:t>
        </w:r>
        <w:r w:rsidRPr="00676D40">
          <w:rPr>
            <w:rPrChange w:id="11098" w:author="mpountou" w:date="2021-02-14T17:29:00Z">
              <w:rPr>
                <w:lang w:val="en-US"/>
              </w:rPr>
            </w:rPrChange>
          </w:rPr>
          <w:t xml:space="preserve">) </w:t>
        </w:r>
        <w:r>
          <w:t>παρόμοια με</w:t>
        </w:r>
        <w:r w:rsidRPr="00676D40">
          <w:t xml:space="preserve"> το δεύτερο φόρεμα της δεύτερης σειράς</w:t>
        </w:r>
        <w:r>
          <w:t xml:space="preserve"> που προτείνει το σύστημα.</w:t>
        </w:r>
      </w:ins>
    </w:p>
    <w:p w14:paraId="36E7F367" w14:textId="07968D70" w:rsidR="00676D40" w:rsidRDefault="00676D40">
      <w:pPr>
        <w:pStyle w:val="a6"/>
        <w:numPr>
          <w:ilvl w:val="0"/>
          <w:numId w:val="28"/>
        </w:numPr>
        <w:rPr>
          <w:ins w:id="11099" w:author="mpountou" w:date="2021-02-14T17:30:00Z"/>
        </w:rPr>
        <w:pPrChange w:id="11100" w:author="mpountou" w:date="2021-02-14T17:29:00Z">
          <w:pPr>
            <w:pStyle w:val="3"/>
          </w:pPr>
        </w:pPrChange>
      </w:pPr>
      <w:ins w:id="11101" w:author="mpountou" w:date="2021-02-14T17:30:00Z">
        <w:r>
          <w:t>Τ</w:t>
        </w:r>
        <w:r w:rsidRPr="00676D40">
          <w:t xml:space="preserve">ο </w:t>
        </w:r>
        <w:r>
          <w:t xml:space="preserve">γυναικείο </w:t>
        </w:r>
        <w:r w:rsidRPr="00676D40">
          <w:t>φόρεμα της π</w:t>
        </w:r>
        <w:r>
          <w:t>ρώτης π</w:t>
        </w:r>
        <w:r w:rsidRPr="00676D40">
          <w:t>ου αρέσει στον σχεδιαστή είναι παρόμοιο</w:t>
        </w:r>
        <w:r>
          <w:t>υ χρώματος με το τρίτο και τέταρ</w:t>
        </w:r>
        <w:r w:rsidRPr="00676D40">
          <w:t>το φόρεμα της δεύτερης σειράς που προτείνει το σύστημα</w:t>
        </w:r>
        <w:r>
          <w:t>.</w:t>
        </w:r>
      </w:ins>
    </w:p>
    <w:p w14:paraId="5386540E" w14:textId="41BF7DDA" w:rsidR="00676D40" w:rsidRDefault="00676D40" w:rsidP="00676D40">
      <w:pPr>
        <w:numPr>
          <w:ilvl w:val="0"/>
          <w:numId w:val="28"/>
        </w:numPr>
        <w:rPr>
          <w:ins w:id="11102" w:author="mpountou" w:date="2021-02-14T17:30:00Z"/>
        </w:rPr>
      </w:pPr>
      <w:ins w:id="11103" w:author="mpountou" w:date="2021-02-14T17:30: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ins w:id="11104" w:author="mpountou" w:date="2021-02-14T19:10:00Z">
        <w:r w:rsidR="00E96B59">
          <w:t>.</w:t>
        </w:r>
      </w:ins>
    </w:p>
    <w:p w14:paraId="35BCBADC" w14:textId="77777777" w:rsidR="00676D40" w:rsidRPr="0081023E" w:rsidRDefault="00676D40">
      <w:pPr>
        <w:pStyle w:val="a6"/>
        <w:rPr>
          <w:rPrChange w:id="11105" w:author="mpountou" w:date="2021-02-14T16:24:00Z">
            <w:rPr/>
          </w:rPrChange>
        </w:rPr>
        <w:pPrChange w:id="11106" w:author="mpountou" w:date="2021-02-14T17:30:00Z">
          <w:pPr>
            <w:pStyle w:val="3"/>
          </w:pPr>
        </w:pPrChange>
      </w:pPr>
    </w:p>
    <w:p w14:paraId="7740FBEA" w14:textId="77777777" w:rsidR="007970C1" w:rsidRPr="007970C1" w:rsidRDefault="007970C1" w:rsidP="007970C1"/>
    <w:p w14:paraId="130D277D" w14:textId="77777777" w:rsidR="00B307EF" w:rsidRDefault="00877948" w:rsidP="00FB3F52">
      <w:pPr>
        <w:jc w:val="center"/>
      </w:pPr>
      <w:r>
        <w:rPr>
          <w:noProof/>
          <w:lang w:eastAsia="el-GR"/>
        </w:rPr>
        <w:drawing>
          <wp:inline distT="0" distB="0" distL="0" distR="0" wp14:anchorId="146B83FD" wp14:editId="7BB332F5">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7600" cy="3240000"/>
                    </a:xfrm>
                    <a:prstGeom prst="rect">
                      <a:avLst/>
                    </a:prstGeom>
                  </pic:spPr>
                </pic:pic>
              </a:graphicData>
            </a:graphic>
          </wp:inline>
        </w:drawing>
      </w:r>
    </w:p>
    <w:p w14:paraId="7AB0940A" w14:textId="79EE8E49" w:rsidR="00294CAA" w:rsidRPr="00294CAA" w:rsidRDefault="00294CAA" w:rsidP="00294CAA">
      <w:pPr>
        <w:pStyle w:val="aa"/>
        <w:jc w:val="center"/>
        <w:rPr>
          <w:sz w:val="14"/>
          <w:szCs w:val="14"/>
        </w:rPr>
      </w:pPr>
      <w:bookmarkStart w:id="11107" w:name="_Ref64212339"/>
      <w:bookmarkStart w:id="11108" w:name="_Toc63089803"/>
      <w:bookmarkStart w:id="11109" w:name="_Toc63089879"/>
      <w:bookmarkStart w:id="11110" w:name="_Toc63885489"/>
      <w:bookmarkStart w:id="11111" w:name="_Toc64223242"/>
      <w:r w:rsidRPr="00EC7B21">
        <w:rPr>
          <w:b/>
          <w:sz w:val="14"/>
          <w:szCs w:val="14"/>
          <w:rPrChange w:id="11112" w:author="mpountou" w:date="2021-02-10T22:40:00Z">
            <w:rPr>
              <w:sz w:val="14"/>
              <w:szCs w:val="14"/>
            </w:rPr>
          </w:rPrChange>
        </w:rPr>
        <w:t xml:space="preserve">Εικόνα </w:t>
      </w:r>
      <w:r w:rsidRPr="00EC7B21">
        <w:rPr>
          <w:b/>
          <w:sz w:val="14"/>
          <w:szCs w:val="14"/>
          <w:rPrChange w:id="11113" w:author="mpountou" w:date="2021-02-10T22:40:00Z">
            <w:rPr>
              <w:sz w:val="14"/>
              <w:szCs w:val="14"/>
            </w:rPr>
          </w:rPrChange>
        </w:rPr>
        <w:fldChar w:fldCharType="begin"/>
      </w:r>
      <w:r w:rsidRPr="00EC7B21">
        <w:rPr>
          <w:b/>
          <w:sz w:val="14"/>
          <w:szCs w:val="14"/>
          <w:rPrChange w:id="11114" w:author="mpountou" w:date="2021-02-10T22:40:00Z">
            <w:rPr>
              <w:sz w:val="14"/>
              <w:szCs w:val="14"/>
            </w:rPr>
          </w:rPrChange>
        </w:rPr>
        <w:instrText xml:space="preserve"> SEQ Εικόνα \* ARABIC </w:instrText>
      </w:r>
      <w:r w:rsidRPr="00EC7B21">
        <w:rPr>
          <w:b/>
          <w:sz w:val="14"/>
          <w:szCs w:val="14"/>
          <w:rPrChange w:id="11115" w:author="mpountou" w:date="2021-02-10T22:40:00Z">
            <w:rPr>
              <w:sz w:val="14"/>
              <w:szCs w:val="14"/>
            </w:rPr>
          </w:rPrChange>
        </w:rPr>
        <w:fldChar w:fldCharType="separate"/>
      </w:r>
      <w:ins w:id="11116" w:author="mpountou" w:date="2021-02-14T02:13:00Z">
        <w:r w:rsidR="004344EE">
          <w:rPr>
            <w:b/>
            <w:noProof/>
            <w:sz w:val="14"/>
            <w:szCs w:val="14"/>
          </w:rPr>
          <w:t>77</w:t>
        </w:r>
      </w:ins>
      <w:del w:id="11117" w:author="mpountou" w:date="2021-02-12T21:41:00Z">
        <w:r w:rsidR="005F634F" w:rsidRPr="00EC7B21" w:rsidDel="00E6746E">
          <w:rPr>
            <w:b/>
            <w:noProof/>
            <w:sz w:val="14"/>
            <w:szCs w:val="14"/>
            <w:rPrChange w:id="11118" w:author="mpountou" w:date="2021-02-10T22:40:00Z">
              <w:rPr>
                <w:noProof/>
                <w:sz w:val="14"/>
                <w:szCs w:val="14"/>
              </w:rPr>
            </w:rPrChange>
          </w:rPr>
          <w:delText>74</w:delText>
        </w:r>
      </w:del>
      <w:r w:rsidRPr="00EC7B21">
        <w:rPr>
          <w:b/>
          <w:sz w:val="14"/>
          <w:szCs w:val="14"/>
          <w:rPrChange w:id="11119" w:author="mpountou" w:date="2021-02-10T22:40:00Z">
            <w:rPr>
              <w:sz w:val="14"/>
              <w:szCs w:val="14"/>
            </w:rPr>
          </w:rPrChange>
        </w:rPr>
        <w:fldChar w:fldCharType="end"/>
      </w:r>
      <w:bookmarkEnd w:id="11107"/>
      <w:ins w:id="11120" w:author="mpountou" w:date="2021-02-10T22:40:00Z">
        <w:r w:rsidR="00EC7B21" w:rsidRPr="00450D72">
          <w:rPr>
            <w:sz w:val="14"/>
            <w:szCs w:val="14"/>
            <w:rPrChange w:id="11121"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Γυναικεία Φορέματα</w:t>
      </w:r>
      <w:bookmarkEnd w:id="11108"/>
      <w:bookmarkEnd w:id="11109"/>
      <w:bookmarkEnd w:id="11110"/>
      <w:bookmarkEnd w:id="11111"/>
    </w:p>
    <w:p w14:paraId="632C3539" w14:textId="67AB9AF7" w:rsidR="00B307EF" w:rsidRDefault="00B51ADF" w:rsidP="00B307EF">
      <w:pPr>
        <w:rPr>
          <w:ins w:id="11122" w:author="mpountou" w:date="2021-02-14T16:12:00Z"/>
        </w:rPr>
      </w:pPr>
      <w:ins w:id="11123" w:author="mpountou" w:date="2021-02-14T16:12:00Z">
        <w:r>
          <w:t>΅</w:t>
        </w:r>
      </w:ins>
    </w:p>
    <w:p w14:paraId="44FF84E4" w14:textId="50931D85" w:rsidR="0081023E" w:rsidRDefault="0081023E" w:rsidP="00B307EF">
      <w:pPr>
        <w:rPr>
          <w:ins w:id="11124" w:author="mpountou" w:date="2021-02-14T16:23:00Z"/>
        </w:rPr>
      </w:pPr>
    </w:p>
    <w:p w14:paraId="194CCA84" w14:textId="4E413FA5" w:rsidR="0081023E" w:rsidRDefault="0081023E" w:rsidP="00B307EF"/>
    <w:p w14:paraId="3202B3A2" w14:textId="5DB40A15" w:rsidR="00F33BA4" w:rsidRDefault="00F33BA4" w:rsidP="00B307EF">
      <w:pPr>
        <w:pStyle w:val="3"/>
        <w:rPr>
          <w:ins w:id="11125" w:author="mpountou" w:date="2021-02-14T16:12:00Z"/>
          <w:b/>
          <w:bCs/>
        </w:rPr>
      </w:pPr>
      <w:bookmarkStart w:id="11126" w:name="_Toc64223459"/>
      <w:r w:rsidRPr="00282090">
        <w:rPr>
          <w:b/>
          <w:bCs/>
          <w:rPrChange w:id="11127" w:author="Sotirios Filippos Tsarouchis" w:date="2021-02-10T15:30:00Z">
            <w:rPr/>
          </w:rPrChange>
        </w:rPr>
        <w:t xml:space="preserve">Κατηγορία: </w:t>
      </w:r>
      <w:commentRangeStart w:id="11128"/>
      <w:commentRangeStart w:id="11129"/>
      <w:r w:rsidRPr="00282090">
        <w:rPr>
          <w:b/>
          <w:bCs/>
          <w:rPrChange w:id="11130" w:author="Sotirios Filippos Tsarouchis" w:date="2021-02-10T15:30:00Z">
            <w:rPr/>
          </w:rPrChange>
        </w:rPr>
        <w:t>Σορτσάκια</w:t>
      </w:r>
      <w:commentRangeEnd w:id="11128"/>
      <w:r w:rsidR="00983DF7">
        <w:rPr>
          <w:rStyle w:val="ad"/>
          <w:rFonts w:eastAsiaTheme="minorHAnsi" w:cs="Segoe UI Light"/>
        </w:rPr>
        <w:commentReference w:id="11128"/>
      </w:r>
      <w:commentRangeEnd w:id="11129"/>
      <w:r w:rsidR="00156DB7">
        <w:rPr>
          <w:rStyle w:val="ad"/>
          <w:rFonts w:eastAsiaTheme="minorHAnsi" w:cs="Segoe UI Light"/>
        </w:rPr>
        <w:commentReference w:id="11129"/>
      </w:r>
      <w:bookmarkEnd w:id="11126"/>
    </w:p>
    <w:p w14:paraId="5EF3B4A6" w14:textId="287AE134" w:rsidR="00B51ADF" w:rsidRDefault="00B51ADF">
      <w:pPr>
        <w:rPr>
          <w:ins w:id="11131" w:author="mpountou" w:date="2021-02-14T16:13:00Z"/>
        </w:rPr>
        <w:pPrChange w:id="11132" w:author="mpountou" w:date="2021-02-14T16:12:00Z">
          <w:pPr>
            <w:pStyle w:val="3"/>
          </w:pPr>
        </w:pPrChange>
      </w:pPr>
    </w:p>
    <w:p w14:paraId="4DE4C258" w14:textId="071CBD4C" w:rsidR="00B51ADF" w:rsidRPr="00B51ADF" w:rsidRDefault="00B51ADF" w:rsidP="00B51ADF">
      <w:pPr>
        <w:rPr>
          <w:ins w:id="11133" w:author="mpountou" w:date="2021-02-14T16:13:00Z"/>
          <w:i/>
        </w:rPr>
      </w:pPr>
      <w:ins w:id="11134" w:author="mpountou" w:date="2021-02-14T16:13:00Z">
        <w:r w:rsidRPr="00B51ADF">
          <w:rPr>
            <w:i/>
            <w:u w:val="single"/>
          </w:rPr>
          <w:t>Παρατηρήσεις</w:t>
        </w:r>
        <w:r w:rsidRPr="00B51ADF">
          <w:rPr>
            <w:i/>
          </w:rPr>
          <w:t>: (</w:t>
        </w:r>
      </w:ins>
      <w:ins w:id="11135" w:author="mpountou" w:date="2021-02-14T16:19:00Z">
        <w:r w:rsidR="009A1473" w:rsidRPr="009A1473">
          <w:rPr>
            <w:i/>
            <w:szCs w:val="22"/>
            <w:u w:val="single"/>
            <w:rPrChange w:id="11136" w:author="mpountou" w:date="2021-02-14T16:19:00Z">
              <w:rPr>
                <w:i/>
                <w:u w:val="single"/>
              </w:rPr>
            </w:rPrChange>
          </w:rPr>
          <w:fldChar w:fldCharType="begin"/>
        </w:r>
        <w:r w:rsidR="009A1473" w:rsidRPr="009A1473">
          <w:rPr>
            <w:i/>
            <w:szCs w:val="22"/>
            <w:rPrChange w:id="11137" w:author="mpountou" w:date="2021-02-14T16:19:00Z">
              <w:rPr>
                <w:i/>
              </w:rPr>
            </w:rPrChange>
          </w:rPr>
          <w:instrText xml:space="preserve"> REF _Ref64211956 \h </w:instrText>
        </w:r>
      </w:ins>
      <w:r w:rsidR="009A1473" w:rsidRPr="009A1473">
        <w:rPr>
          <w:i/>
          <w:szCs w:val="22"/>
          <w:u w:val="single"/>
          <w:rPrChange w:id="11138" w:author="mpountou" w:date="2021-02-14T16:19:00Z">
            <w:rPr>
              <w:b/>
              <w:i/>
              <w:u w:val="single"/>
            </w:rPr>
          </w:rPrChange>
        </w:rPr>
        <w:instrText xml:space="preserve"> \* MERGEFORMAT </w:instrText>
      </w:r>
      <w:r w:rsidR="009A1473" w:rsidRPr="009A1473">
        <w:rPr>
          <w:i/>
          <w:szCs w:val="22"/>
          <w:u w:val="single"/>
          <w:rPrChange w:id="11139" w:author="mpountou" w:date="2021-02-14T16:19:00Z">
            <w:rPr>
              <w:i/>
              <w:szCs w:val="22"/>
              <w:u w:val="single"/>
            </w:rPr>
          </w:rPrChange>
        </w:rPr>
      </w:r>
      <w:r w:rsidR="009A1473" w:rsidRPr="009A1473">
        <w:rPr>
          <w:i/>
          <w:szCs w:val="22"/>
          <w:u w:val="single"/>
          <w:rPrChange w:id="11140" w:author="mpountou" w:date="2021-02-14T16:19:00Z">
            <w:rPr>
              <w:i/>
              <w:u w:val="single"/>
            </w:rPr>
          </w:rPrChange>
        </w:rPr>
        <w:fldChar w:fldCharType="separate"/>
      </w:r>
      <w:ins w:id="11141" w:author="mpountou" w:date="2021-02-14T16:19:00Z">
        <w:r w:rsidR="009A1473" w:rsidRPr="009A1473">
          <w:rPr>
            <w:szCs w:val="22"/>
            <w:rPrChange w:id="11142" w:author="mpountou" w:date="2021-02-14T16:19:00Z">
              <w:rPr>
                <w:sz w:val="14"/>
                <w:szCs w:val="14"/>
              </w:rPr>
            </w:rPrChange>
          </w:rPr>
          <w:t xml:space="preserve">Εικόνα </w:t>
        </w:r>
        <w:r w:rsidR="009A1473" w:rsidRPr="009A1473">
          <w:rPr>
            <w:noProof/>
            <w:szCs w:val="22"/>
            <w:rPrChange w:id="11143" w:author="mpountou" w:date="2021-02-14T16:19:00Z">
              <w:rPr>
                <w:b/>
                <w:noProof/>
                <w:sz w:val="14"/>
                <w:szCs w:val="14"/>
              </w:rPr>
            </w:rPrChange>
          </w:rPr>
          <w:t>78</w:t>
        </w:r>
        <w:r w:rsidR="009A1473" w:rsidRPr="009A1473">
          <w:rPr>
            <w:i/>
            <w:szCs w:val="22"/>
            <w:u w:val="single"/>
            <w:rPrChange w:id="11144" w:author="mpountou" w:date="2021-02-14T16:19:00Z">
              <w:rPr>
                <w:i/>
                <w:u w:val="single"/>
              </w:rPr>
            </w:rPrChange>
          </w:rPr>
          <w:fldChar w:fldCharType="end"/>
        </w:r>
      </w:ins>
      <w:ins w:id="11145" w:author="mpountou" w:date="2021-02-14T16:13:00Z">
        <w:r w:rsidRPr="00B51ADF">
          <w:rPr>
            <w:i/>
            <w:u w:val="single"/>
          </w:rPr>
          <w:t>):</w:t>
        </w:r>
      </w:ins>
    </w:p>
    <w:p w14:paraId="0D1E45B6" w14:textId="565439D3" w:rsidR="00B51ADF" w:rsidRDefault="00B51ADF">
      <w:pPr>
        <w:rPr>
          <w:ins w:id="11146" w:author="mpountou" w:date="2021-02-14T16:13:00Z"/>
        </w:rPr>
        <w:pPrChange w:id="11147" w:author="mpountou" w:date="2021-02-14T16:12:00Z">
          <w:pPr>
            <w:pStyle w:val="3"/>
          </w:pPr>
        </w:pPrChange>
      </w:pPr>
    </w:p>
    <w:p w14:paraId="783B4265" w14:textId="597BEBC8" w:rsidR="00B51ADF" w:rsidRDefault="00B51ADF">
      <w:pPr>
        <w:pStyle w:val="a6"/>
        <w:numPr>
          <w:ilvl w:val="0"/>
          <w:numId w:val="27"/>
        </w:numPr>
        <w:rPr>
          <w:ins w:id="11148" w:author="mpountou" w:date="2021-02-14T16:15:00Z"/>
        </w:rPr>
        <w:pPrChange w:id="11149" w:author="mpountou" w:date="2021-02-14T16:13:00Z">
          <w:pPr>
            <w:pStyle w:val="3"/>
          </w:pPr>
        </w:pPrChange>
      </w:pPr>
      <w:ins w:id="11150" w:author="mpountou" w:date="2021-02-14T16:15:00Z">
        <w:r w:rsidRPr="00B51ADF">
          <w:t xml:space="preserve">Το πρώτο μαύρο σορτσάκι με την Ρίγα στη μέση </w:t>
        </w:r>
        <w:r>
          <w:t>που αρέσει στον σχεδιαστή μοιάζει αρκετά α</w:t>
        </w:r>
        <w:r w:rsidRPr="00B51ADF">
          <w:t>πό άποψη design με το πρώτο σορτσάκι της δεύτερης σειράς πάλι με τη ρίγα στη μέση που προτείνει το σύστημα</w:t>
        </w:r>
      </w:ins>
      <w:ins w:id="11151" w:author="mpountou" w:date="2021-02-14T16:16:00Z">
        <w:r>
          <w:t>.</w:t>
        </w:r>
      </w:ins>
    </w:p>
    <w:p w14:paraId="3A86EAF7" w14:textId="69A03143" w:rsidR="00B51ADF" w:rsidRDefault="00B51ADF">
      <w:pPr>
        <w:pStyle w:val="a6"/>
        <w:numPr>
          <w:ilvl w:val="0"/>
          <w:numId w:val="27"/>
        </w:numPr>
        <w:rPr>
          <w:ins w:id="11152" w:author="mpountou" w:date="2021-02-14T16:16:00Z"/>
        </w:rPr>
        <w:pPrChange w:id="11153" w:author="mpountou" w:date="2021-02-14T16:13:00Z">
          <w:pPr>
            <w:pStyle w:val="3"/>
          </w:pPr>
        </w:pPrChange>
      </w:pPr>
      <w:ins w:id="11154" w:author="mpountou" w:date="2021-02-14T16:15:00Z">
        <w:r w:rsidRPr="00B51ADF">
          <w:t xml:space="preserve">Το δεύτερο τζιν σορτσάκι </w:t>
        </w:r>
        <w:r>
          <w:t xml:space="preserve">σετ </w:t>
        </w:r>
        <w:r w:rsidRPr="00B51ADF">
          <w:t xml:space="preserve">που αρέσει το σχεδιαστή είναι ίδιο </w:t>
        </w:r>
        <w:r>
          <w:t xml:space="preserve">με το δεύτερο τζιν σορτσάκι σετ </w:t>
        </w:r>
        <w:r w:rsidRPr="00B51ADF">
          <w:t>που προτείνει το σύστημα</w:t>
        </w:r>
        <w:r>
          <w:t>.</w:t>
        </w:r>
      </w:ins>
    </w:p>
    <w:p w14:paraId="418EC8DB" w14:textId="0C4539FC" w:rsidR="00E45BD2" w:rsidRDefault="00E45BD2">
      <w:pPr>
        <w:pStyle w:val="a6"/>
        <w:numPr>
          <w:ilvl w:val="0"/>
          <w:numId w:val="27"/>
        </w:numPr>
        <w:rPr>
          <w:ins w:id="11155" w:author="mpountou" w:date="2021-02-14T16:15:00Z"/>
        </w:rPr>
        <w:pPrChange w:id="11156" w:author="mpountou" w:date="2021-02-14T16:13:00Z">
          <w:pPr>
            <w:pStyle w:val="3"/>
          </w:pPr>
        </w:pPrChange>
      </w:pPr>
      <w:ins w:id="11157" w:author="mpountou" w:date="2021-02-14T16:17:00Z">
        <w:r w:rsidRPr="00E45BD2">
          <w:t>Το τέταρτο και πέμπτο σορτσάκι της πρώτης σειράς που αρέ</w:t>
        </w:r>
        <w:r>
          <w:t>σει το σχεδιαστή είναι μονόχρωμα</w:t>
        </w:r>
        <w:r w:rsidRPr="00E45BD2">
          <w:t xml:space="preserve"> όπως αντίστοιχα με το τέταρτο και πέμπτο </w:t>
        </w:r>
        <w:r>
          <w:t>σορτάκι</w:t>
        </w:r>
        <w:r w:rsidRPr="00E45BD2">
          <w:t xml:space="preserve"> τη</w:t>
        </w:r>
        <w:r>
          <w:t>ς δεύτερης σειράς που προτείνει</w:t>
        </w:r>
        <w:r w:rsidRPr="00E45BD2">
          <w:t xml:space="preserve"> το σύστημα</w:t>
        </w:r>
      </w:ins>
    </w:p>
    <w:p w14:paraId="13836A63" w14:textId="77777777" w:rsidR="00E45BD2" w:rsidRDefault="00E45BD2" w:rsidP="00E45BD2">
      <w:pPr>
        <w:numPr>
          <w:ilvl w:val="0"/>
          <w:numId w:val="27"/>
        </w:numPr>
        <w:rPr>
          <w:ins w:id="11158" w:author="mpountou" w:date="2021-02-14T16:16:00Z"/>
        </w:rPr>
      </w:pPr>
      <w:ins w:id="11159" w:author="mpountou" w:date="2021-02-14T16:16: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294C3BBB" w14:textId="507D5A22" w:rsidR="00B51ADF" w:rsidRDefault="00B51ADF">
      <w:pPr>
        <w:pStyle w:val="a6"/>
        <w:rPr>
          <w:ins w:id="11160" w:author="mpountou" w:date="2021-02-14T16:16:00Z"/>
        </w:rPr>
        <w:pPrChange w:id="11161" w:author="mpountou" w:date="2021-02-14T16:16:00Z">
          <w:pPr>
            <w:pStyle w:val="3"/>
          </w:pPr>
        </w:pPrChange>
      </w:pPr>
    </w:p>
    <w:p w14:paraId="5DD57E72" w14:textId="4FC19470" w:rsidR="00B51ADF" w:rsidRPr="00B51ADF" w:rsidRDefault="00B51ADF">
      <w:pPr>
        <w:rPr>
          <w:rPrChange w:id="11162" w:author="mpountou" w:date="2021-02-14T16:12:00Z">
            <w:rPr/>
          </w:rPrChange>
        </w:rPr>
        <w:pPrChange w:id="11163" w:author="mpountou" w:date="2021-02-14T16:12:00Z">
          <w:pPr>
            <w:pStyle w:val="3"/>
          </w:pPr>
        </w:pPrChange>
      </w:pPr>
    </w:p>
    <w:p w14:paraId="2CB22538" w14:textId="77777777" w:rsidR="00F33BA4" w:rsidRDefault="00F33BA4" w:rsidP="00B307EF"/>
    <w:p w14:paraId="494AA73D" w14:textId="77777777" w:rsidR="00B307EF" w:rsidRDefault="00F33BA4" w:rsidP="00FB3F52">
      <w:pPr>
        <w:jc w:val="center"/>
      </w:pPr>
      <w:r>
        <w:rPr>
          <w:noProof/>
          <w:lang w:eastAsia="el-GR"/>
        </w:rPr>
        <w:drawing>
          <wp:inline distT="0" distB="0" distL="0" distR="0" wp14:anchorId="24B6EE19" wp14:editId="18D8E9C2">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7200" cy="3240000"/>
                    </a:xfrm>
                    <a:prstGeom prst="rect">
                      <a:avLst/>
                    </a:prstGeom>
                  </pic:spPr>
                </pic:pic>
              </a:graphicData>
            </a:graphic>
          </wp:inline>
        </w:drawing>
      </w:r>
    </w:p>
    <w:p w14:paraId="4FFEBD74" w14:textId="6B1F6507" w:rsidR="00294CAA" w:rsidRPr="00294CAA" w:rsidRDefault="00294CAA" w:rsidP="00294CAA">
      <w:pPr>
        <w:pStyle w:val="aa"/>
        <w:jc w:val="center"/>
        <w:rPr>
          <w:sz w:val="14"/>
          <w:szCs w:val="14"/>
        </w:rPr>
      </w:pPr>
      <w:bookmarkStart w:id="11164" w:name="_Ref64211956"/>
      <w:bookmarkStart w:id="11165" w:name="_Toc63089804"/>
      <w:bookmarkStart w:id="11166" w:name="_Toc63089880"/>
      <w:bookmarkStart w:id="11167" w:name="_Toc63885490"/>
      <w:bookmarkStart w:id="11168" w:name="_Toc64223243"/>
      <w:r w:rsidRPr="00EC7B21">
        <w:rPr>
          <w:b/>
          <w:sz w:val="14"/>
          <w:szCs w:val="14"/>
          <w:rPrChange w:id="11169" w:author="mpountou" w:date="2021-02-10T22:40:00Z">
            <w:rPr>
              <w:sz w:val="14"/>
              <w:szCs w:val="14"/>
            </w:rPr>
          </w:rPrChange>
        </w:rPr>
        <w:t xml:space="preserve">Εικόνα </w:t>
      </w:r>
      <w:r w:rsidRPr="00EC7B21">
        <w:rPr>
          <w:b/>
          <w:sz w:val="14"/>
          <w:szCs w:val="14"/>
          <w:rPrChange w:id="11170" w:author="mpountou" w:date="2021-02-10T22:40:00Z">
            <w:rPr>
              <w:sz w:val="14"/>
              <w:szCs w:val="14"/>
            </w:rPr>
          </w:rPrChange>
        </w:rPr>
        <w:fldChar w:fldCharType="begin"/>
      </w:r>
      <w:r w:rsidRPr="00EC7B21">
        <w:rPr>
          <w:b/>
          <w:sz w:val="14"/>
          <w:szCs w:val="14"/>
          <w:rPrChange w:id="11171" w:author="mpountou" w:date="2021-02-10T22:40:00Z">
            <w:rPr>
              <w:sz w:val="14"/>
              <w:szCs w:val="14"/>
            </w:rPr>
          </w:rPrChange>
        </w:rPr>
        <w:instrText xml:space="preserve"> SEQ Εικόνα \* ARABIC </w:instrText>
      </w:r>
      <w:r w:rsidRPr="00EC7B21">
        <w:rPr>
          <w:b/>
          <w:sz w:val="14"/>
          <w:szCs w:val="14"/>
          <w:rPrChange w:id="11172" w:author="mpountou" w:date="2021-02-10T22:40:00Z">
            <w:rPr>
              <w:sz w:val="14"/>
              <w:szCs w:val="14"/>
            </w:rPr>
          </w:rPrChange>
        </w:rPr>
        <w:fldChar w:fldCharType="separate"/>
      </w:r>
      <w:ins w:id="11173" w:author="mpountou" w:date="2021-02-14T02:13:00Z">
        <w:r w:rsidR="004344EE">
          <w:rPr>
            <w:b/>
            <w:noProof/>
            <w:sz w:val="14"/>
            <w:szCs w:val="14"/>
          </w:rPr>
          <w:t>78</w:t>
        </w:r>
      </w:ins>
      <w:del w:id="11174" w:author="mpountou" w:date="2021-02-12T21:41:00Z">
        <w:r w:rsidR="005F634F" w:rsidRPr="00EC7B21" w:rsidDel="00E6746E">
          <w:rPr>
            <w:b/>
            <w:noProof/>
            <w:sz w:val="14"/>
            <w:szCs w:val="14"/>
            <w:rPrChange w:id="11175" w:author="mpountou" w:date="2021-02-10T22:40:00Z">
              <w:rPr>
                <w:noProof/>
                <w:sz w:val="14"/>
                <w:szCs w:val="14"/>
              </w:rPr>
            </w:rPrChange>
          </w:rPr>
          <w:delText>75</w:delText>
        </w:r>
      </w:del>
      <w:r w:rsidRPr="00EC7B21">
        <w:rPr>
          <w:b/>
          <w:sz w:val="14"/>
          <w:szCs w:val="14"/>
          <w:rPrChange w:id="11176" w:author="mpountou" w:date="2021-02-10T22:40:00Z">
            <w:rPr>
              <w:sz w:val="14"/>
              <w:szCs w:val="14"/>
            </w:rPr>
          </w:rPrChange>
        </w:rPr>
        <w:fldChar w:fldCharType="end"/>
      </w:r>
      <w:bookmarkEnd w:id="11164"/>
      <w:ins w:id="11177" w:author="mpountou" w:date="2021-02-10T22:41:00Z">
        <w:r w:rsidR="00EC7B21" w:rsidRPr="00450D72">
          <w:rPr>
            <w:sz w:val="14"/>
            <w:szCs w:val="14"/>
            <w:rPrChange w:id="11178"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Αντρικά Σορτσ</w:t>
      </w:r>
      <w:bookmarkEnd w:id="11165"/>
      <w:bookmarkEnd w:id="11166"/>
      <w:bookmarkEnd w:id="11167"/>
      <w:bookmarkEnd w:id="11168"/>
    </w:p>
    <w:p w14:paraId="7AB6F35D" w14:textId="7B69AA7A" w:rsidR="00B307EF" w:rsidRDefault="00B307EF" w:rsidP="00B307EF">
      <w:pPr>
        <w:rPr>
          <w:ins w:id="11179" w:author="mpountou" w:date="2021-02-14T16:08:00Z"/>
        </w:rPr>
      </w:pPr>
    </w:p>
    <w:p w14:paraId="57F4EE1A" w14:textId="77777777" w:rsidR="00D713D7" w:rsidRDefault="00D713D7" w:rsidP="00B307EF"/>
    <w:p w14:paraId="57A32A06" w14:textId="7A565DE0" w:rsidR="00F33BA4" w:rsidRPr="00282090" w:rsidRDefault="00F33BA4" w:rsidP="00F33BA4">
      <w:pPr>
        <w:pStyle w:val="3"/>
        <w:rPr>
          <w:b/>
          <w:bCs/>
          <w:rPrChange w:id="11180" w:author="Sotirios Filippos Tsarouchis" w:date="2021-02-10T15:30:00Z">
            <w:rPr/>
          </w:rPrChange>
        </w:rPr>
      </w:pPr>
      <w:bookmarkStart w:id="11181" w:name="_Toc64223460"/>
      <w:r w:rsidRPr="00282090">
        <w:rPr>
          <w:b/>
          <w:bCs/>
          <w:rPrChange w:id="11182" w:author="Sotirios Filippos Tsarouchis" w:date="2021-02-10T15:30:00Z">
            <w:rPr/>
          </w:rPrChange>
        </w:rPr>
        <w:t xml:space="preserve">Κατηγορία: </w:t>
      </w:r>
      <w:ins w:id="11183" w:author="mpountou" w:date="2021-02-14T16:18:00Z">
        <w:r w:rsidR="00E45BD2">
          <w:rPr>
            <w:b/>
            <w:bCs/>
          </w:rPr>
          <w:t xml:space="preserve">Γυναικεία </w:t>
        </w:r>
      </w:ins>
      <w:commentRangeStart w:id="11184"/>
      <w:commentRangeStart w:id="11185"/>
      <w:r w:rsidR="005B3126" w:rsidRPr="00282090">
        <w:rPr>
          <w:b/>
          <w:bCs/>
          <w:rPrChange w:id="11186" w:author="Sotirios Filippos Tsarouchis" w:date="2021-02-10T15:30:00Z">
            <w:rPr/>
          </w:rPrChange>
        </w:rPr>
        <w:t>Πουκάμισα</w:t>
      </w:r>
      <w:commentRangeEnd w:id="11184"/>
      <w:r w:rsidR="00983DF7">
        <w:rPr>
          <w:rStyle w:val="ad"/>
          <w:rFonts w:eastAsiaTheme="minorHAnsi" w:cs="Segoe UI Light"/>
        </w:rPr>
        <w:commentReference w:id="11184"/>
      </w:r>
      <w:commentRangeEnd w:id="11185"/>
      <w:r w:rsidR="00156DB7">
        <w:rPr>
          <w:rStyle w:val="ad"/>
          <w:rFonts w:eastAsiaTheme="minorHAnsi" w:cs="Segoe UI Light"/>
        </w:rPr>
        <w:commentReference w:id="11185"/>
      </w:r>
      <w:bookmarkEnd w:id="11181"/>
    </w:p>
    <w:p w14:paraId="2990101B" w14:textId="12987552" w:rsidR="005B3126" w:rsidRDefault="005B3126" w:rsidP="005B3126">
      <w:pPr>
        <w:rPr>
          <w:ins w:id="11187" w:author="mpountou" w:date="2021-02-14T16:08:00Z"/>
        </w:rPr>
      </w:pPr>
    </w:p>
    <w:p w14:paraId="0C85834A" w14:textId="20EBB3B1" w:rsidR="008B4AA0" w:rsidRPr="008B4AA0" w:rsidRDefault="008B4AA0" w:rsidP="008B4AA0">
      <w:pPr>
        <w:rPr>
          <w:ins w:id="11188" w:author="mpountou" w:date="2021-02-14T16:08:00Z"/>
          <w:i/>
        </w:rPr>
      </w:pPr>
      <w:ins w:id="11189" w:author="mpountou" w:date="2021-02-14T16:08:00Z">
        <w:r w:rsidRPr="008B4AA0">
          <w:rPr>
            <w:i/>
            <w:u w:val="single"/>
          </w:rPr>
          <w:t>Παρατηρήσεις</w:t>
        </w:r>
        <w:r w:rsidRPr="008B4AA0">
          <w:rPr>
            <w:i/>
          </w:rPr>
          <w:t xml:space="preserve">: </w:t>
        </w:r>
        <w:r w:rsidRPr="00B51ADF">
          <w:rPr>
            <w:i/>
            <w:szCs w:val="22"/>
            <w:rPrChange w:id="11190" w:author="mpountou" w:date="2021-02-14T16:13:00Z">
              <w:rPr>
                <w:i/>
              </w:rPr>
            </w:rPrChange>
          </w:rPr>
          <w:t>(</w:t>
        </w:r>
      </w:ins>
      <w:ins w:id="11191" w:author="mpountou" w:date="2021-02-14T16:12:00Z">
        <w:r w:rsidR="00B51ADF" w:rsidRPr="00B51ADF">
          <w:rPr>
            <w:i/>
            <w:szCs w:val="22"/>
            <w:u w:val="single"/>
            <w:rPrChange w:id="11192" w:author="mpountou" w:date="2021-02-14T16:13:00Z">
              <w:rPr>
                <w:i/>
                <w:u w:val="single"/>
              </w:rPr>
            </w:rPrChange>
          </w:rPr>
          <w:fldChar w:fldCharType="begin"/>
        </w:r>
        <w:r w:rsidR="00B51ADF" w:rsidRPr="00B51ADF">
          <w:rPr>
            <w:i/>
            <w:szCs w:val="22"/>
            <w:rPrChange w:id="11193" w:author="mpountou" w:date="2021-02-14T16:13:00Z">
              <w:rPr>
                <w:i/>
              </w:rPr>
            </w:rPrChange>
          </w:rPr>
          <w:instrText xml:space="preserve"> REF _Ref64211594 \h </w:instrText>
        </w:r>
      </w:ins>
      <w:r w:rsidR="00B51ADF" w:rsidRPr="00B51ADF">
        <w:rPr>
          <w:i/>
          <w:szCs w:val="22"/>
          <w:u w:val="single"/>
          <w:rPrChange w:id="11194" w:author="mpountou" w:date="2021-02-14T16:13:00Z">
            <w:rPr>
              <w:b/>
              <w:i/>
              <w:u w:val="single"/>
            </w:rPr>
          </w:rPrChange>
        </w:rPr>
        <w:instrText xml:space="preserve"> \* MERGEFORMAT </w:instrText>
      </w:r>
      <w:r w:rsidR="00B51ADF" w:rsidRPr="00B51ADF">
        <w:rPr>
          <w:i/>
          <w:szCs w:val="22"/>
          <w:u w:val="single"/>
          <w:rPrChange w:id="11195" w:author="mpountou" w:date="2021-02-14T16:13:00Z">
            <w:rPr>
              <w:i/>
              <w:szCs w:val="22"/>
              <w:u w:val="single"/>
            </w:rPr>
          </w:rPrChange>
        </w:rPr>
      </w:r>
      <w:r w:rsidR="00B51ADF" w:rsidRPr="00B51ADF">
        <w:rPr>
          <w:i/>
          <w:szCs w:val="22"/>
          <w:u w:val="single"/>
          <w:rPrChange w:id="11196" w:author="mpountou" w:date="2021-02-14T16:13:00Z">
            <w:rPr>
              <w:i/>
              <w:u w:val="single"/>
            </w:rPr>
          </w:rPrChange>
        </w:rPr>
        <w:fldChar w:fldCharType="separate"/>
      </w:r>
      <w:ins w:id="11197" w:author="mpountou" w:date="2021-02-14T16:12:00Z">
        <w:r w:rsidR="00B51ADF" w:rsidRPr="00B51ADF">
          <w:rPr>
            <w:i/>
            <w:szCs w:val="22"/>
            <w:rPrChange w:id="11198" w:author="mpountou" w:date="2021-02-14T16:13:00Z">
              <w:rPr>
                <w:sz w:val="14"/>
                <w:szCs w:val="14"/>
              </w:rPr>
            </w:rPrChange>
          </w:rPr>
          <w:t xml:space="preserve">Εικόνα </w:t>
        </w:r>
        <w:r w:rsidR="00B51ADF" w:rsidRPr="00B51ADF">
          <w:rPr>
            <w:i/>
            <w:noProof/>
            <w:szCs w:val="22"/>
            <w:rPrChange w:id="11199" w:author="mpountou" w:date="2021-02-14T16:13:00Z">
              <w:rPr>
                <w:b/>
                <w:noProof/>
                <w:sz w:val="14"/>
                <w:szCs w:val="14"/>
              </w:rPr>
            </w:rPrChange>
          </w:rPr>
          <w:t>79</w:t>
        </w:r>
        <w:r w:rsidR="00B51ADF" w:rsidRPr="00B51ADF">
          <w:rPr>
            <w:i/>
            <w:szCs w:val="22"/>
            <w:u w:val="single"/>
            <w:rPrChange w:id="11200" w:author="mpountou" w:date="2021-02-14T16:13:00Z">
              <w:rPr>
                <w:i/>
                <w:u w:val="single"/>
              </w:rPr>
            </w:rPrChange>
          </w:rPr>
          <w:fldChar w:fldCharType="end"/>
        </w:r>
      </w:ins>
      <w:ins w:id="11201" w:author="mpountou" w:date="2021-02-14T16:08:00Z">
        <w:r w:rsidRPr="00B51ADF">
          <w:rPr>
            <w:i/>
            <w:szCs w:val="22"/>
            <w:u w:val="single"/>
            <w:rPrChange w:id="11202" w:author="mpountou" w:date="2021-02-14T16:13:00Z">
              <w:rPr>
                <w:i/>
                <w:u w:val="single"/>
              </w:rPr>
            </w:rPrChange>
          </w:rPr>
          <w:t>):</w:t>
        </w:r>
      </w:ins>
    </w:p>
    <w:p w14:paraId="7DD99929" w14:textId="2B2FB00C" w:rsidR="008B4AA0" w:rsidRDefault="008B4AA0" w:rsidP="005B3126">
      <w:pPr>
        <w:rPr>
          <w:ins w:id="11203" w:author="mpountou" w:date="2021-02-14T16:08:00Z"/>
        </w:rPr>
      </w:pPr>
    </w:p>
    <w:p w14:paraId="5F817514" w14:textId="08C66CFB" w:rsidR="008B4AA0" w:rsidRDefault="00FA397C">
      <w:pPr>
        <w:pStyle w:val="a6"/>
        <w:numPr>
          <w:ilvl w:val="0"/>
          <w:numId w:val="26"/>
        </w:numPr>
        <w:rPr>
          <w:ins w:id="11204" w:author="mpountou" w:date="2021-02-14T16:10:00Z"/>
        </w:rPr>
        <w:pPrChange w:id="11205" w:author="mpountou" w:date="2021-02-14T16:08:00Z">
          <w:pPr/>
        </w:pPrChange>
      </w:pPr>
      <w:ins w:id="11206" w:author="mpountou" w:date="2021-02-14T16:10:00Z">
        <w:r w:rsidRPr="00FA397C">
          <w:t xml:space="preserve">Το τρίτο </w:t>
        </w:r>
        <w:r>
          <w:t xml:space="preserve">γυναικείο λεοπάρ </w:t>
        </w:r>
        <w:r w:rsidRPr="00FA397C">
          <w:t>πουκάμισο της πρώτης σειράς φορέσ</w:t>
        </w:r>
        <w:r>
          <w:t>ει το σχεδιαστή μοιάζει αρκετά μ</w:t>
        </w:r>
        <w:r w:rsidRPr="00FA397C">
          <w:t>ε το τέταρτο</w:t>
        </w:r>
        <w:r>
          <w:t xml:space="preserve"> γυναικείο</w:t>
        </w:r>
        <w:r w:rsidRPr="00FA397C">
          <w:t xml:space="preserve"> πουκάμισο της δεύτερης σειράς που προτείνει το σύστημα</w:t>
        </w:r>
        <w:r>
          <w:t>.</w:t>
        </w:r>
      </w:ins>
    </w:p>
    <w:p w14:paraId="3F4F9520" w14:textId="76DA384F" w:rsidR="00FA397C" w:rsidRDefault="00FA397C">
      <w:pPr>
        <w:pStyle w:val="a6"/>
        <w:numPr>
          <w:ilvl w:val="0"/>
          <w:numId w:val="26"/>
        </w:numPr>
        <w:rPr>
          <w:ins w:id="11207" w:author="mpountou" w:date="2021-02-14T16:11:00Z"/>
        </w:rPr>
        <w:pPrChange w:id="11208" w:author="mpountou" w:date="2021-02-14T16:08:00Z">
          <w:pPr/>
        </w:pPrChange>
      </w:pPr>
      <w:ins w:id="11209" w:author="mpountou" w:date="2021-02-14T16:11:00Z">
        <w:r>
          <w:t xml:space="preserve">Το πρώτο, </w:t>
        </w:r>
        <w:r w:rsidRPr="00FA397C">
          <w:t xml:space="preserve">τέταρτο και το πέμπτο είναι άσπρα </w:t>
        </w:r>
        <w:r>
          <w:t xml:space="preserve">γυναικεία </w:t>
        </w:r>
        <w:r w:rsidRPr="00FA397C">
          <w:t xml:space="preserve">πουκάμισα </w:t>
        </w:r>
        <w:r>
          <w:t>που α</w:t>
        </w:r>
        <w:r w:rsidRPr="00FA397C">
          <w:t xml:space="preserve">ρέσουν </w:t>
        </w:r>
        <w:r>
          <w:t>στον σχεδιαστή και μοιάζουν με το</w:t>
        </w:r>
        <w:r w:rsidRPr="00FA397C">
          <w:t xml:space="preserve"> πέμπτο πουκάμισο της δεύτερης σειράς που προτείνει το σύστημα</w:t>
        </w:r>
        <w:r>
          <w:t>.</w:t>
        </w:r>
      </w:ins>
    </w:p>
    <w:p w14:paraId="2CAF26A9" w14:textId="57191AAD" w:rsidR="00FA397C" w:rsidRDefault="00FA397C">
      <w:pPr>
        <w:pStyle w:val="a6"/>
        <w:numPr>
          <w:ilvl w:val="0"/>
          <w:numId w:val="26"/>
        </w:numPr>
        <w:rPr>
          <w:ins w:id="11210" w:author="mpountou" w:date="2021-02-14T16:12:00Z"/>
        </w:rPr>
        <w:pPrChange w:id="11211" w:author="mpountou" w:date="2021-02-14T16:08:00Z">
          <w:pPr/>
        </w:pPrChange>
      </w:pPr>
      <w:ins w:id="11212" w:author="mpountou" w:date="2021-02-14T16:11:00Z">
        <w:r w:rsidRPr="00FA397C">
          <w:t xml:space="preserve">Το δεύτερο </w:t>
        </w:r>
        <w:r>
          <w:t xml:space="preserve">γυναικείο </w:t>
        </w:r>
        <w:r w:rsidRPr="00FA397C">
          <w:t xml:space="preserve">πουκάμισο </w:t>
        </w:r>
      </w:ins>
      <w:ins w:id="11213" w:author="mpountou" w:date="2021-02-14T16:12:00Z">
        <w:r>
          <w:t xml:space="preserve">που αρέσει </w:t>
        </w:r>
      </w:ins>
      <w:ins w:id="11214" w:author="mpountou" w:date="2021-02-14T16:11:00Z">
        <w:r w:rsidRPr="00FA397C">
          <w:t>σχεδιαστή έχει παρόμοιο ύφασμα με το δεύτερο πουκάμισο που προτείνει το σύστημα</w:t>
        </w:r>
      </w:ins>
      <w:ins w:id="11215" w:author="mpountou" w:date="2021-02-14T16:16:00Z">
        <w:r w:rsidR="00B51ADF">
          <w:t>.</w:t>
        </w:r>
      </w:ins>
    </w:p>
    <w:p w14:paraId="7C68F8AD" w14:textId="6556846C" w:rsidR="008B4AA0" w:rsidRDefault="00FA397C">
      <w:pPr>
        <w:numPr>
          <w:ilvl w:val="0"/>
          <w:numId w:val="26"/>
        </w:numPr>
        <w:rPr>
          <w:ins w:id="11216" w:author="mpountou" w:date="2021-02-14T16:16:00Z"/>
        </w:rPr>
        <w:pPrChange w:id="11217" w:author="mpountou" w:date="2021-02-14T16:16:00Z">
          <w:pPr/>
        </w:pPrChange>
      </w:pPr>
      <w:ins w:id="11218" w:author="mpountou" w:date="2021-02-14T16:12: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4322FD13" w14:textId="30571E6F" w:rsidR="00B51ADF" w:rsidRDefault="00B51ADF">
      <w:pPr>
        <w:ind w:left="720"/>
        <w:rPr>
          <w:ins w:id="11219" w:author="mpountou" w:date="2021-02-14T16:16:00Z"/>
        </w:rPr>
        <w:pPrChange w:id="11220" w:author="mpountou" w:date="2021-02-14T16:16:00Z">
          <w:pPr/>
        </w:pPrChange>
      </w:pPr>
    </w:p>
    <w:p w14:paraId="19375428" w14:textId="77777777" w:rsidR="00B51ADF" w:rsidRDefault="00B51ADF">
      <w:pPr>
        <w:ind w:left="720"/>
        <w:pPrChange w:id="11221" w:author="mpountou" w:date="2021-02-14T16:16:00Z">
          <w:pPr/>
        </w:pPrChange>
      </w:pPr>
    </w:p>
    <w:p w14:paraId="16C6B32E" w14:textId="77777777" w:rsidR="005B3126" w:rsidRDefault="005B3126" w:rsidP="00FB3F52">
      <w:pPr>
        <w:jc w:val="center"/>
        <w:rPr>
          <w:lang w:val="en-US"/>
        </w:rPr>
      </w:pPr>
      <w:r>
        <w:rPr>
          <w:noProof/>
          <w:lang w:eastAsia="el-GR"/>
        </w:rPr>
        <w:drawing>
          <wp:inline distT="0" distB="0" distL="0" distR="0" wp14:anchorId="548C858D" wp14:editId="2DEC5667">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1200" cy="3240000"/>
                    </a:xfrm>
                    <a:prstGeom prst="rect">
                      <a:avLst/>
                    </a:prstGeom>
                  </pic:spPr>
                </pic:pic>
              </a:graphicData>
            </a:graphic>
          </wp:inline>
        </w:drawing>
      </w:r>
    </w:p>
    <w:p w14:paraId="5FD4973E" w14:textId="47949FED" w:rsidR="00294CAA" w:rsidRPr="00294CAA" w:rsidRDefault="00294CAA" w:rsidP="00294CAA">
      <w:pPr>
        <w:pStyle w:val="aa"/>
        <w:jc w:val="center"/>
        <w:rPr>
          <w:sz w:val="14"/>
          <w:szCs w:val="14"/>
        </w:rPr>
      </w:pPr>
      <w:bookmarkStart w:id="11222" w:name="_Ref64211594"/>
      <w:bookmarkStart w:id="11223" w:name="_Toc63089805"/>
      <w:bookmarkStart w:id="11224" w:name="_Toc63089881"/>
      <w:bookmarkStart w:id="11225" w:name="_Toc63885491"/>
      <w:bookmarkStart w:id="11226" w:name="_Toc64223244"/>
      <w:r w:rsidRPr="00EC7B21">
        <w:rPr>
          <w:b/>
          <w:sz w:val="14"/>
          <w:szCs w:val="14"/>
          <w:rPrChange w:id="11227" w:author="mpountou" w:date="2021-02-10T22:41:00Z">
            <w:rPr>
              <w:sz w:val="14"/>
              <w:szCs w:val="14"/>
            </w:rPr>
          </w:rPrChange>
        </w:rPr>
        <w:t xml:space="preserve">Εικόνα </w:t>
      </w:r>
      <w:r w:rsidRPr="00EC7B21">
        <w:rPr>
          <w:b/>
          <w:sz w:val="14"/>
          <w:szCs w:val="14"/>
          <w:rPrChange w:id="11228" w:author="mpountou" w:date="2021-02-10T22:41:00Z">
            <w:rPr>
              <w:sz w:val="14"/>
              <w:szCs w:val="14"/>
            </w:rPr>
          </w:rPrChange>
        </w:rPr>
        <w:fldChar w:fldCharType="begin"/>
      </w:r>
      <w:r w:rsidRPr="00EC7B21">
        <w:rPr>
          <w:b/>
          <w:sz w:val="14"/>
          <w:szCs w:val="14"/>
          <w:rPrChange w:id="11229" w:author="mpountou" w:date="2021-02-10T22:41:00Z">
            <w:rPr>
              <w:sz w:val="14"/>
              <w:szCs w:val="14"/>
            </w:rPr>
          </w:rPrChange>
        </w:rPr>
        <w:instrText xml:space="preserve"> SEQ Εικόνα \* ARABIC </w:instrText>
      </w:r>
      <w:r w:rsidRPr="00EC7B21">
        <w:rPr>
          <w:b/>
          <w:sz w:val="14"/>
          <w:szCs w:val="14"/>
          <w:rPrChange w:id="11230" w:author="mpountou" w:date="2021-02-10T22:41:00Z">
            <w:rPr>
              <w:sz w:val="14"/>
              <w:szCs w:val="14"/>
            </w:rPr>
          </w:rPrChange>
        </w:rPr>
        <w:fldChar w:fldCharType="separate"/>
      </w:r>
      <w:ins w:id="11231" w:author="mpountou" w:date="2021-02-14T02:13:00Z">
        <w:r w:rsidR="004344EE">
          <w:rPr>
            <w:b/>
            <w:noProof/>
            <w:sz w:val="14"/>
            <w:szCs w:val="14"/>
          </w:rPr>
          <w:t>79</w:t>
        </w:r>
      </w:ins>
      <w:del w:id="11232" w:author="mpountou" w:date="2021-02-12T21:41:00Z">
        <w:r w:rsidR="005F634F" w:rsidRPr="00EC7B21" w:rsidDel="00E6746E">
          <w:rPr>
            <w:b/>
            <w:noProof/>
            <w:sz w:val="14"/>
            <w:szCs w:val="14"/>
            <w:rPrChange w:id="11233" w:author="mpountou" w:date="2021-02-10T22:41:00Z">
              <w:rPr>
                <w:noProof/>
                <w:sz w:val="14"/>
                <w:szCs w:val="14"/>
              </w:rPr>
            </w:rPrChange>
          </w:rPr>
          <w:delText>76</w:delText>
        </w:r>
      </w:del>
      <w:r w:rsidRPr="00EC7B21">
        <w:rPr>
          <w:b/>
          <w:sz w:val="14"/>
          <w:szCs w:val="14"/>
          <w:rPrChange w:id="11234" w:author="mpountou" w:date="2021-02-10T22:41:00Z">
            <w:rPr>
              <w:sz w:val="14"/>
              <w:szCs w:val="14"/>
            </w:rPr>
          </w:rPrChange>
        </w:rPr>
        <w:fldChar w:fldCharType="end"/>
      </w:r>
      <w:bookmarkEnd w:id="11222"/>
      <w:r w:rsidRPr="00294CAA">
        <w:rPr>
          <w:sz w:val="14"/>
          <w:szCs w:val="14"/>
        </w:rPr>
        <w:t xml:space="preserve"> </w:t>
      </w:r>
      <w:ins w:id="11235" w:author="mpountou" w:date="2021-02-10T22:41:00Z">
        <w:r w:rsidR="00EC7B21" w:rsidRPr="00450D72">
          <w:rPr>
            <w:sz w:val="14"/>
            <w:szCs w:val="14"/>
            <w:rPrChange w:id="11236" w:author="mpountou" w:date="2021-02-10T22:45:00Z">
              <w:rPr>
                <w:sz w:val="14"/>
                <w:szCs w:val="14"/>
                <w:lang w:val="en-US"/>
              </w:rPr>
            </w:rPrChange>
          </w:rPr>
          <w:t xml:space="preserve">- </w:t>
        </w:r>
      </w:ins>
      <w:r w:rsidRPr="00294CAA">
        <w:rPr>
          <w:sz w:val="14"/>
          <w:szCs w:val="14"/>
        </w:rPr>
        <w:t>Παρουσίαση αποτελεσμάτων ρούχων. Αναζήτηση: Γυναικεία Πουκάμισα</w:t>
      </w:r>
      <w:bookmarkEnd w:id="11223"/>
      <w:bookmarkEnd w:id="11224"/>
      <w:bookmarkEnd w:id="11225"/>
      <w:bookmarkEnd w:id="11226"/>
    </w:p>
    <w:p w14:paraId="79BB13D1" w14:textId="490188F0" w:rsidR="00B307EF" w:rsidRDefault="00B307EF" w:rsidP="00B307EF">
      <w:pPr>
        <w:rPr>
          <w:ins w:id="11237" w:author="mpountou" w:date="2021-02-14T16:04:00Z"/>
        </w:rPr>
      </w:pPr>
    </w:p>
    <w:p w14:paraId="30F0DDAA" w14:textId="25A76A9E" w:rsidR="008002CC" w:rsidRDefault="008002CC" w:rsidP="00B307EF">
      <w:pPr>
        <w:rPr>
          <w:ins w:id="11238" w:author="mpountou" w:date="2021-02-14T16:04:00Z"/>
        </w:rPr>
      </w:pPr>
    </w:p>
    <w:p w14:paraId="13E87D7C" w14:textId="7C2EF048" w:rsidR="00E45BD2" w:rsidRPr="006259DE" w:rsidRDefault="00E45BD2" w:rsidP="00E45BD2">
      <w:pPr>
        <w:pStyle w:val="3"/>
        <w:rPr>
          <w:ins w:id="11239" w:author="mpountou" w:date="2021-02-14T16:18:00Z"/>
          <w:b/>
          <w:bCs/>
        </w:rPr>
      </w:pPr>
      <w:ins w:id="11240" w:author="mpountou" w:date="2021-02-14T16:18:00Z">
        <w:r>
          <w:lastRenderedPageBreak/>
          <w:t xml:space="preserve"> </w:t>
        </w:r>
        <w:bookmarkStart w:id="11241" w:name="_Toc64223461"/>
        <w:r w:rsidRPr="006259DE">
          <w:rPr>
            <w:b/>
            <w:bCs/>
          </w:rPr>
          <w:t xml:space="preserve">Κατηγορία: </w:t>
        </w:r>
        <w:r>
          <w:rPr>
            <w:b/>
            <w:bCs/>
          </w:rPr>
          <w:t xml:space="preserve">Αντρικά </w:t>
        </w:r>
        <w:commentRangeStart w:id="11242"/>
        <w:commentRangeStart w:id="11243"/>
        <w:r w:rsidRPr="006259DE">
          <w:rPr>
            <w:b/>
            <w:bCs/>
          </w:rPr>
          <w:t>Πουκάμισα</w:t>
        </w:r>
        <w:commentRangeEnd w:id="11242"/>
        <w:r>
          <w:rPr>
            <w:rStyle w:val="ad"/>
            <w:rFonts w:eastAsiaTheme="minorHAnsi" w:cs="Segoe UI Light"/>
          </w:rPr>
          <w:commentReference w:id="11242"/>
        </w:r>
      </w:ins>
      <w:commentRangeEnd w:id="11243"/>
      <w:ins w:id="11244" w:author="mpountou" w:date="2021-02-14T19:18:00Z">
        <w:r w:rsidR="00257878">
          <w:rPr>
            <w:rStyle w:val="ad"/>
            <w:rFonts w:eastAsiaTheme="minorHAnsi" w:cs="Segoe UI Light"/>
          </w:rPr>
          <w:commentReference w:id="11243"/>
        </w:r>
      </w:ins>
      <w:bookmarkEnd w:id="11241"/>
    </w:p>
    <w:p w14:paraId="7DE0D2E6" w14:textId="691645EB" w:rsidR="00E45BD2" w:rsidRDefault="00E45BD2">
      <w:pPr>
        <w:pStyle w:val="3"/>
        <w:numPr>
          <w:ilvl w:val="0"/>
          <w:numId w:val="0"/>
        </w:numPr>
        <w:ind w:left="720"/>
        <w:rPr>
          <w:ins w:id="11245" w:author="mpountou" w:date="2021-02-14T16:18:00Z"/>
        </w:rPr>
        <w:pPrChange w:id="11246" w:author="mpountou" w:date="2021-02-14T16:18:00Z">
          <w:pPr/>
        </w:pPrChange>
      </w:pPr>
    </w:p>
    <w:p w14:paraId="6695AFA0" w14:textId="7F731B07" w:rsidR="00B7434E" w:rsidRDefault="00D22EB3" w:rsidP="00D22EB3">
      <w:pPr>
        <w:rPr>
          <w:ins w:id="11247" w:author="mpountou" w:date="2021-02-14T16:12:00Z"/>
          <w:i/>
          <w:szCs w:val="22"/>
          <w:u w:val="single"/>
        </w:rPr>
      </w:pPr>
      <w:ins w:id="11248" w:author="mpountou" w:date="2021-02-14T16:04:00Z">
        <w:r w:rsidRPr="00D22EB3">
          <w:rPr>
            <w:i/>
            <w:u w:val="single"/>
          </w:rPr>
          <w:t>Παρατηρήσεις</w:t>
        </w:r>
        <w:r w:rsidRPr="00D22EB3">
          <w:rPr>
            <w:i/>
          </w:rPr>
          <w:t xml:space="preserve">: </w:t>
        </w:r>
        <w:r w:rsidRPr="00F74656">
          <w:rPr>
            <w:i/>
            <w:szCs w:val="22"/>
            <w:rPrChange w:id="11249" w:author="mpountou" w:date="2021-02-14T16:06:00Z">
              <w:rPr>
                <w:i/>
              </w:rPr>
            </w:rPrChange>
          </w:rPr>
          <w:t>(</w:t>
        </w:r>
      </w:ins>
      <w:ins w:id="11250" w:author="mpountou" w:date="2021-02-14T16:06:00Z">
        <w:r w:rsidR="00F74656" w:rsidRPr="00F74656">
          <w:rPr>
            <w:i/>
            <w:szCs w:val="22"/>
            <w:u w:val="single"/>
            <w:rPrChange w:id="11251" w:author="mpountou" w:date="2021-02-14T16:06:00Z">
              <w:rPr>
                <w:i/>
                <w:u w:val="single"/>
              </w:rPr>
            </w:rPrChange>
          </w:rPr>
          <w:fldChar w:fldCharType="begin"/>
        </w:r>
        <w:r w:rsidR="00F74656" w:rsidRPr="00F74656">
          <w:rPr>
            <w:i/>
            <w:szCs w:val="22"/>
            <w:rPrChange w:id="11252" w:author="mpountou" w:date="2021-02-14T16:06:00Z">
              <w:rPr>
                <w:i/>
              </w:rPr>
            </w:rPrChange>
          </w:rPr>
          <w:instrText xml:space="preserve"> REF _Ref64211214 \h </w:instrText>
        </w:r>
      </w:ins>
      <w:r w:rsidR="00F74656" w:rsidRPr="00F74656">
        <w:rPr>
          <w:i/>
          <w:szCs w:val="22"/>
          <w:u w:val="single"/>
          <w:rPrChange w:id="11253" w:author="mpountou" w:date="2021-02-14T16:06:00Z">
            <w:rPr>
              <w:b/>
              <w:i/>
              <w:u w:val="single"/>
            </w:rPr>
          </w:rPrChange>
        </w:rPr>
        <w:instrText xml:space="preserve"> \* MERGEFORMAT </w:instrText>
      </w:r>
      <w:r w:rsidR="00F74656" w:rsidRPr="00F74656">
        <w:rPr>
          <w:i/>
          <w:szCs w:val="22"/>
          <w:u w:val="single"/>
          <w:rPrChange w:id="11254" w:author="mpountou" w:date="2021-02-14T16:06:00Z">
            <w:rPr>
              <w:i/>
              <w:szCs w:val="22"/>
              <w:u w:val="single"/>
            </w:rPr>
          </w:rPrChange>
        </w:rPr>
      </w:r>
      <w:r w:rsidR="00F74656" w:rsidRPr="00F74656">
        <w:rPr>
          <w:i/>
          <w:szCs w:val="22"/>
          <w:u w:val="single"/>
          <w:rPrChange w:id="11255" w:author="mpountou" w:date="2021-02-14T16:06:00Z">
            <w:rPr>
              <w:i/>
              <w:u w:val="single"/>
            </w:rPr>
          </w:rPrChange>
        </w:rPr>
        <w:fldChar w:fldCharType="separate"/>
      </w:r>
      <w:ins w:id="11256" w:author="mpountou" w:date="2021-02-14T16:06:00Z">
        <w:r w:rsidR="00F74656" w:rsidRPr="00F74656">
          <w:rPr>
            <w:i/>
            <w:szCs w:val="22"/>
            <w:rPrChange w:id="11257" w:author="mpountou" w:date="2021-02-14T16:06:00Z">
              <w:rPr>
                <w:sz w:val="14"/>
                <w:szCs w:val="14"/>
              </w:rPr>
            </w:rPrChange>
          </w:rPr>
          <w:t xml:space="preserve">Εικόνα </w:t>
        </w:r>
        <w:r w:rsidR="00F74656" w:rsidRPr="00F74656">
          <w:rPr>
            <w:i/>
            <w:noProof/>
            <w:szCs w:val="22"/>
            <w:rPrChange w:id="11258" w:author="mpountou" w:date="2021-02-14T16:06:00Z">
              <w:rPr>
                <w:b/>
                <w:noProof/>
                <w:sz w:val="14"/>
                <w:szCs w:val="14"/>
              </w:rPr>
            </w:rPrChange>
          </w:rPr>
          <w:t>80</w:t>
        </w:r>
        <w:r w:rsidR="00F74656" w:rsidRPr="00F74656">
          <w:rPr>
            <w:i/>
            <w:szCs w:val="22"/>
            <w:u w:val="single"/>
            <w:rPrChange w:id="11259" w:author="mpountou" w:date="2021-02-14T16:06:00Z">
              <w:rPr>
                <w:i/>
                <w:u w:val="single"/>
              </w:rPr>
            </w:rPrChange>
          </w:rPr>
          <w:fldChar w:fldCharType="end"/>
        </w:r>
      </w:ins>
      <w:ins w:id="11260" w:author="mpountou" w:date="2021-02-14T16:04:00Z">
        <w:r w:rsidRPr="00F74656">
          <w:rPr>
            <w:i/>
            <w:szCs w:val="22"/>
            <w:u w:val="single"/>
            <w:rPrChange w:id="11261" w:author="mpountou" w:date="2021-02-14T16:06:00Z">
              <w:rPr>
                <w:i/>
                <w:u w:val="single"/>
              </w:rPr>
            </w:rPrChange>
          </w:rPr>
          <w:t>)</w:t>
        </w:r>
      </w:ins>
      <w:ins w:id="11262" w:author="mpountou" w:date="2021-02-14T16:07:00Z">
        <w:r w:rsidR="00CF6611">
          <w:rPr>
            <w:i/>
            <w:szCs w:val="22"/>
            <w:u w:val="single"/>
          </w:rPr>
          <w:t>:</w:t>
        </w:r>
      </w:ins>
    </w:p>
    <w:p w14:paraId="1FB8C4B2" w14:textId="77777777" w:rsidR="00B51ADF" w:rsidRPr="00F74656" w:rsidRDefault="00B51ADF" w:rsidP="00D22EB3">
      <w:pPr>
        <w:rPr>
          <w:ins w:id="11263" w:author="mpountou" w:date="2021-02-14T16:04:00Z"/>
          <w:i/>
          <w:szCs w:val="22"/>
          <w:rPrChange w:id="11264" w:author="mpountou" w:date="2021-02-14T16:06:00Z">
            <w:rPr>
              <w:ins w:id="11265" w:author="mpountou" w:date="2021-02-14T16:04:00Z"/>
            </w:rPr>
          </w:rPrChange>
        </w:rPr>
      </w:pPr>
    </w:p>
    <w:p w14:paraId="085E9E71" w14:textId="5E380581" w:rsidR="00D22EB3" w:rsidRDefault="00D22EB3" w:rsidP="00D22EB3">
      <w:pPr>
        <w:numPr>
          <w:ilvl w:val="0"/>
          <w:numId w:val="24"/>
        </w:numPr>
        <w:rPr>
          <w:ins w:id="11266" w:author="mpountou" w:date="2021-02-14T16:06:00Z"/>
        </w:rPr>
      </w:pPr>
      <w:ins w:id="11267" w:author="mpountou" w:date="2021-02-14T16:06:00Z">
        <w:r w:rsidRPr="00D22EB3">
          <w:t>Το πρώτο πουκάμισο της πρώτης σειράς με</w:t>
        </w:r>
        <w:r>
          <w:t xml:space="preserve"> τα ριγέ σχέδια που αρέσει στον σχεδιαστή μοιάζει αρκετά μ</w:t>
        </w:r>
        <w:r w:rsidRPr="00D22EB3">
          <w:t>ε το πέμπτο πουκάμισο της δεύτερης σειράς που προτείνει το σύστημα</w:t>
        </w:r>
      </w:ins>
    </w:p>
    <w:p w14:paraId="103E8525" w14:textId="4295D023" w:rsidR="00D22EB3" w:rsidRPr="00D22EB3" w:rsidRDefault="00D22EB3" w:rsidP="00D22EB3">
      <w:pPr>
        <w:numPr>
          <w:ilvl w:val="0"/>
          <w:numId w:val="24"/>
        </w:numPr>
        <w:rPr>
          <w:ins w:id="11268" w:author="mpountou" w:date="2021-02-14T16:04:00Z"/>
        </w:rPr>
      </w:pPr>
      <w:ins w:id="11269" w:author="mpountou" w:date="2021-02-14T16:04:00Z">
        <w:r w:rsidRPr="00D22EB3">
          <w:t xml:space="preserve">Το τρίτο </w:t>
        </w:r>
      </w:ins>
      <w:ins w:id="11270" w:author="mpountou" w:date="2021-02-14T16:05:00Z">
        <w:r>
          <w:t xml:space="preserve">αντρικό </w:t>
        </w:r>
      </w:ins>
      <w:ins w:id="11271" w:author="mpountou" w:date="2021-02-14T16:04:00Z">
        <w:r w:rsidRPr="00D22EB3">
          <w:t>πουκάμισο της πρώτης σειράς που αρέσε</w:t>
        </w:r>
        <w:r>
          <w:t>ι τον σχεδιαστή μοιάζει αρκετά μ</w:t>
        </w:r>
        <w:r w:rsidRPr="00D22EB3">
          <w:t>ε το τρίτο πουκάμισο της δεύτερης σειράς που προτείνει το σύστημα</w:t>
        </w:r>
      </w:ins>
      <w:ins w:id="11272" w:author="mpountou" w:date="2021-02-14T16:05:00Z">
        <w:r>
          <w:t>.</w:t>
        </w:r>
      </w:ins>
    </w:p>
    <w:p w14:paraId="12668DD5" w14:textId="78E2E2F1" w:rsidR="00D22EB3" w:rsidRDefault="00D22EB3" w:rsidP="00D22EB3">
      <w:pPr>
        <w:numPr>
          <w:ilvl w:val="0"/>
          <w:numId w:val="24"/>
        </w:numPr>
        <w:rPr>
          <w:ins w:id="11273" w:author="mpountou" w:date="2021-02-14T16:05:00Z"/>
        </w:rPr>
      </w:pPr>
      <w:ins w:id="11274" w:author="mpountou" w:date="2021-02-14T16:05:00Z">
        <w:r w:rsidRPr="00D22EB3">
          <w:t xml:space="preserve">Το δεύτερο </w:t>
        </w:r>
        <w:r>
          <w:t xml:space="preserve">αντρικό </w:t>
        </w:r>
        <w:r w:rsidRPr="00D22EB3">
          <w:t>πουκάμισο της πρώτης σειράς που εί</w:t>
        </w:r>
        <w:r>
          <w:t>ναι σκούρο μπλε μοιάζει αρκετά μ</w:t>
        </w:r>
        <w:r w:rsidRPr="00D22EB3">
          <w:t>ε το τέταρτο πουκάμισο της δεύτερης σειράς σου προτείνει το σύστημα</w:t>
        </w:r>
        <w:r>
          <w:t>.</w:t>
        </w:r>
      </w:ins>
    </w:p>
    <w:p w14:paraId="497185DF" w14:textId="20483A4C" w:rsidR="00EC61F3" w:rsidRDefault="00D22EB3" w:rsidP="00D22EB3">
      <w:pPr>
        <w:numPr>
          <w:ilvl w:val="0"/>
          <w:numId w:val="24"/>
        </w:numPr>
        <w:rPr>
          <w:ins w:id="11275" w:author="mpountou" w:date="2021-02-14T16:06:00Z"/>
        </w:rPr>
      </w:pPr>
      <w:ins w:id="11276" w:author="mpountou" w:date="2021-02-14T16:04: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0DF12E55" w14:textId="77777777" w:rsidR="00F74656" w:rsidRPr="00D22EB3" w:rsidRDefault="00F74656">
      <w:pPr>
        <w:ind w:left="720"/>
        <w:rPr>
          <w:ins w:id="11277" w:author="mpountou" w:date="2021-02-14T16:04:00Z"/>
        </w:rPr>
        <w:pPrChange w:id="11278" w:author="mpountou" w:date="2021-02-14T16:06:00Z">
          <w:pPr>
            <w:numPr>
              <w:numId w:val="24"/>
            </w:numPr>
            <w:ind w:left="720" w:hanging="360"/>
          </w:pPr>
        </w:pPrChange>
      </w:pPr>
    </w:p>
    <w:p w14:paraId="4331BF01" w14:textId="77777777" w:rsidR="00D22EB3" w:rsidRPr="00294CAA" w:rsidRDefault="00D22EB3" w:rsidP="00B307EF"/>
    <w:p w14:paraId="18F42127" w14:textId="77777777" w:rsidR="00877948" w:rsidRDefault="005B3126" w:rsidP="00B307EF">
      <w:r>
        <w:rPr>
          <w:noProof/>
          <w:lang w:eastAsia="el-GR"/>
        </w:rPr>
        <w:drawing>
          <wp:inline distT="0" distB="0" distL="0" distR="0" wp14:anchorId="5EBB81A3" wp14:editId="5A692A59">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000" cy="3240000"/>
                    </a:xfrm>
                    <a:prstGeom prst="rect">
                      <a:avLst/>
                    </a:prstGeom>
                  </pic:spPr>
                </pic:pic>
              </a:graphicData>
            </a:graphic>
          </wp:inline>
        </w:drawing>
      </w:r>
    </w:p>
    <w:p w14:paraId="68A8A21E" w14:textId="69F8B92D" w:rsidR="00294CAA" w:rsidRPr="00294CAA" w:rsidRDefault="00294CAA" w:rsidP="00294CAA">
      <w:pPr>
        <w:pStyle w:val="aa"/>
        <w:jc w:val="center"/>
        <w:rPr>
          <w:sz w:val="14"/>
          <w:szCs w:val="14"/>
        </w:rPr>
      </w:pPr>
      <w:bookmarkStart w:id="11279" w:name="_Ref64211214"/>
      <w:bookmarkStart w:id="11280" w:name="_Toc63089806"/>
      <w:bookmarkStart w:id="11281" w:name="_Toc63089882"/>
      <w:bookmarkStart w:id="11282" w:name="_Toc63885492"/>
      <w:bookmarkStart w:id="11283" w:name="_Toc64223245"/>
      <w:r w:rsidRPr="00EC7B21">
        <w:rPr>
          <w:b/>
          <w:sz w:val="14"/>
          <w:szCs w:val="14"/>
          <w:rPrChange w:id="11284" w:author="mpountou" w:date="2021-02-10T22:41:00Z">
            <w:rPr>
              <w:sz w:val="14"/>
              <w:szCs w:val="14"/>
            </w:rPr>
          </w:rPrChange>
        </w:rPr>
        <w:t xml:space="preserve">Εικόνα </w:t>
      </w:r>
      <w:r w:rsidRPr="00EC7B21">
        <w:rPr>
          <w:b/>
          <w:sz w:val="14"/>
          <w:szCs w:val="14"/>
          <w:rPrChange w:id="11285" w:author="mpountou" w:date="2021-02-10T22:41:00Z">
            <w:rPr>
              <w:sz w:val="14"/>
              <w:szCs w:val="14"/>
            </w:rPr>
          </w:rPrChange>
        </w:rPr>
        <w:fldChar w:fldCharType="begin"/>
      </w:r>
      <w:r w:rsidRPr="00EC7B21">
        <w:rPr>
          <w:b/>
          <w:sz w:val="14"/>
          <w:szCs w:val="14"/>
          <w:rPrChange w:id="11286" w:author="mpountou" w:date="2021-02-10T22:41:00Z">
            <w:rPr>
              <w:sz w:val="14"/>
              <w:szCs w:val="14"/>
            </w:rPr>
          </w:rPrChange>
        </w:rPr>
        <w:instrText xml:space="preserve"> SEQ Εικόνα \* ARABIC </w:instrText>
      </w:r>
      <w:r w:rsidRPr="00EC7B21">
        <w:rPr>
          <w:b/>
          <w:sz w:val="14"/>
          <w:szCs w:val="14"/>
          <w:rPrChange w:id="11287" w:author="mpountou" w:date="2021-02-10T22:41:00Z">
            <w:rPr>
              <w:sz w:val="14"/>
              <w:szCs w:val="14"/>
            </w:rPr>
          </w:rPrChange>
        </w:rPr>
        <w:fldChar w:fldCharType="separate"/>
      </w:r>
      <w:ins w:id="11288" w:author="mpountou" w:date="2021-02-14T02:13:00Z">
        <w:r w:rsidR="004344EE">
          <w:rPr>
            <w:b/>
            <w:noProof/>
            <w:sz w:val="14"/>
            <w:szCs w:val="14"/>
          </w:rPr>
          <w:t>80</w:t>
        </w:r>
      </w:ins>
      <w:del w:id="11289" w:author="mpountou" w:date="2021-02-12T21:41:00Z">
        <w:r w:rsidR="005F634F" w:rsidRPr="00EC7B21" w:rsidDel="00E6746E">
          <w:rPr>
            <w:b/>
            <w:noProof/>
            <w:sz w:val="14"/>
            <w:szCs w:val="14"/>
            <w:rPrChange w:id="11290" w:author="mpountou" w:date="2021-02-10T22:41:00Z">
              <w:rPr>
                <w:noProof/>
                <w:sz w:val="14"/>
                <w:szCs w:val="14"/>
              </w:rPr>
            </w:rPrChange>
          </w:rPr>
          <w:delText>77</w:delText>
        </w:r>
      </w:del>
      <w:r w:rsidRPr="00EC7B21">
        <w:rPr>
          <w:b/>
          <w:sz w:val="14"/>
          <w:szCs w:val="14"/>
          <w:rPrChange w:id="11291" w:author="mpountou" w:date="2021-02-10T22:41:00Z">
            <w:rPr>
              <w:sz w:val="14"/>
              <w:szCs w:val="14"/>
            </w:rPr>
          </w:rPrChange>
        </w:rPr>
        <w:fldChar w:fldCharType="end"/>
      </w:r>
      <w:bookmarkEnd w:id="11279"/>
      <w:ins w:id="11292" w:author="mpountou" w:date="2021-02-10T22:41:00Z">
        <w:r w:rsidR="00EC7B21" w:rsidRPr="00450D72">
          <w:rPr>
            <w:sz w:val="14"/>
            <w:szCs w:val="14"/>
            <w:rPrChange w:id="11293"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Ανδρικά Πουκάμισα</w:t>
      </w:r>
      <w:bookmarkEnd w:id="11280"/>
      <w:bookmarkEnd w:id="11281"/>
      <w:bookmarkEnd w:id="11282"/>
      <w:bookmarkEnd w:id="11283"/>
    </w:p>
    <w:p w14:paraId="286047A5" w14:textId="77777777" w:rsidR="00877948" w:rsidRDefault="00877948" w:rsidP="00B307EF"/>
    <w:p w14:paraId="5C0FBC39" w14:textId="1FC26F54" w:rsidR="00F74656" w:rsidRDefault="00F74656" w:rsidP="00B307EF"/>
    <w:p w14:paraId="499253C3" w14:textId="36A428DB" w:rsidR="00EC61F3" w:rsidRDefault="00EC61F3" w:rsidP="00EC61F3">
      <w:pPr>
        <w:pStyle w:val="3"/>
        <w:rPr>
          <w:ins w:id="11294" w:author="mpountou" w:date="2021-02-14T15:48:00Z"/>
          <w:b/>
          <w:bCs/>
        </w:rPr>
      </w:pPr>
      <w:bookmarkStart w:id="11295" w:name="_Toc64223462"/>
      <w:r w:rsidRPr="00282090">
        <w:rPr>
          <w:b/>
          <w:bCs/>
          <w:rPrChange w:id="11296" w:author="Sotirios Filippos Tsarouchis" w:date="2021-02-10T15:31:00Z">
            <w:rPr/>
          </w:rPrChange>
        </w:rPr>
        <w:lastRenderedPageBreak/>
        <w:t xml:space="preserve">Κατηγορία: </w:t>
      </w:r>
      <w:ins w:id="11297" w:author="mpountou" w:date="2021-02-14T16:18:00Z">
        <w:r w:rsidR="00E45BD2">
          <w:rPr>
            <w:b/>
            <w:bCs/>
          </w:rPr>
          <w:t xml:space="preserve">Γυναικεία </w:t>
        </w:r>
      </w:ins>
      <w:commentRangeStart w:id="11298"/>
      <w:commentRangeStart w:id="11299"/>
      <w:r w:rsidR="00294CAA" w:rsidRPr="00282090">
        <w:rPr>
          <w:b/>
          <w:bCs/>
          <w:rPrChange w:id="11300" w:author="Sotirios Filippos Tsarouchis" w:date="2021-02-10T15:31:00Z">
            <w:rPr/>
          </w:rPrChange>
        </w:rPr>
        <w:t>Μαγιό</w:t>
      </w:r>
      <w:commentRangeEnd w:id="11298"/>
      <w:r w:rsidR="00983DF7">
        <w:rPr>
          <w:rStyle w:val="ad"/>
          <w:rFonts w:eastAsiaTheme="minorHAnsi" w:cs="Segoe UI Light"/>
        </w:rPr>
        <w:commentReference w:id="11298"/>
      </w:r>
      <w:commentRangeEnd w:id="11299"/>
      <w:r w:rsidR="00810E84">
        <w:rPr>
          <w:rStyle w:val="ad"/>
          <w:rFonts w:eastAsiaTheme="minorHAnsi" w:cs="Segoe UI Light"/>
        </w:rPr>
        <w:commentReference w:id="11299"/>
      </w:r>
      <w:bookmarkEnd w:id="11295"/>
    </w:p>
    <w:p w14:paraId="648C1448" w14:textId="3B2AA5D6" w:rsidR="00890CE4" w:rsidRDefault="00890CE4">
      <w:pPr>
        <w:rPr>
          <w:ins w:id="11301" w:author="mpountou" w:date="2021-02-14T15:48:00Z"/>
        </w:rPr>
        <w:pPrChange w:id="11302" w:author="mpountou" w:date="2021-02-14T15:48:00Z">
          <w:pPr>
            <w:pStyle w:val="3"/>
          </w:pPr>
        </w:pPrChange>
      </w:pPr>
    </w:p>
    <w:p w14:paraId="2B70774F" w14:textId="66B26963" w:rsidR="00B7434E" w:rsidRDefault="00B7434E">
      <w:pPr>
        <w:rPr>
          <w:ins w:id="11303" w:author="mpountou" w:date="2021-02-14T17:24:00Z"/>
          <w:i/>
          <w:szCs w:val="22"/>
          <w:u w:val="single"/>
        </w:rPr>
        <w:pPrChange w:id="11304" w:author="mpountou" w:date="2021-02-14T15:58:00Z">
          <w:pPr>
            <w:pStyle w:val="3"/>
          </w:pPr>
        </w:pPrChange>
      </w:pPr>
      <w:ins w:id="11305" w:author="mpountou" w:date="2021-02-14T15:57:00Z">
        <w:r w:rsidRPr="00B7434E">
          <w:rPr>
            <w:i/>
            <w:u w:val="single"/>
            <w:rPrChange w:id="11306" w:author="mpountou" w:date="2021-02-14T15:58:00Z">
              <w:rPr/>
            </w:rPrChange>
          </w:rPr>
          <w:t>Παρατηρήσεις</w:t>
        </w:r>
      </w:ins>
      <w:ins w:id="11307" w:author="mpountou" w:date="2021-02-14T16:02:00Z">
        <w:r w:rsidR="00D22EB3" w:rsidRPr="00D22EB3">
          <w:rPr>
            <w:i/>
            <w:rPrChange w:id="11308" w:author="mpountou" w:date="2021-02-14T16:02:00Z">
              <w:rPr>
                <w:i/>
                <w:u w:val="single"/>
              </w:rPr>
            </w:rPrChange>
          </w:rPr>
          <w:t>:</w:t>
        </w:r>
      </w:ins>
      <w:ins w:id="11309" w:author="mpountou" w:date="2021-02-14T15:59:00Z">
        <w:r w:rsidR="00D22EB3">
          <w:rPr>
            <w:i/>
            <w:rPrChange w:id="11310" w:author="mpountou" w:date="2021-02-14T16:02:00Z">
              <w:rPr>
                <w:i/>
              </w:rPr>
            </w:rPrChange>
          </w:rPr>
          <w:t xml:space="preserve"> </w:t>
        </w:r>
        <w:r w:rsidRPr="00D22EB3">
          <w:rPr>
            <w:i/>
            <w:szCs w:val="22"/>
            <w:rPrChange w:id="11311" w:author="mpountou" w:date="2021-02-14T16:02:00Z">
              <w:rPr>
                <w:i/>
                <w:u w:val="single"/>
              </w:rPr>
            </w:rPrChange>
          </w:rPr>
          <w:t>(</w:t>
        </w:r>
      </w:ins>
      <w:ins w:id="11312" w:author="mpountou" w:date="2021-02-14T16:02:00Z">
        <w:r w:rsidR="00D22EB3" w:rsidRPr="00D22EB3">
          <w:rPr>
            <w:i/>
            <w:szCs w:val="22"/>
            <w:u w:val="single"/>
            <w:rPrChange w:id="11313" w:author="mpountou" w:date="2021-02-14T16:02:00Z">
              <w:rPr>
                <w:i/>
                <w:u w:val="single"/>
              </w:rPr>
            </w:rPrChange>
          </w:rPr>
          <w:fldChar w:fldCharType="begin"/>
        </w:r>
        <w:r w:rsidR="00D22EB3" w:rsidRPr="00D22EB3">
          <w:rPr>
            <w:i/>
            <w:szCs w:val="22"/>
            <w:u w:val="single"/>
            <w:rPrChange w:id="11314" w:author="mpountou" w:date="2021-02-14T16:02:00Z">
              <w:rPr>
                <w:i/>
                <w:u w:val="single"/>
              </w:rPr>
            </w:rPrChange>
          </w:rPr>
          <w:instrText xml:space="preserve"> REF _Ref64210962 \h </w:instrText>
        </w:r>
      </w:ins>
      <w:r w:rsidR="00D22EB3" w:rsidRPr="00D22EB3">
        <w:rPr>
          <w:i/>
          <w:szCs w:val="22"/>
          <w:u w:val="single"/>
          <w:rPrChange w:id="11315" w:author="mpountou" w:date="2021-02-14T16:02:00Z">
            <w:rPr>
              <w:i/>
              <w:szCs w:val="22"/>
              <w:u w:val="single"/>
            </w:rPr>
          </w:rPrChange>
        </w:rPr>
        <w:instrText xml:space="preserve"> \* MERGEFORMAT </w:instrText>
      </w:r>
      <w:r w:rsidR="00D22EB3" w:rsidRPr="00D22EB3">
        <w:rPr>
          <w:i/>
          <w:szCs w:val="22"/>
          <w:u w:val="single"/>
          <w:rPrChange w:id="11316" w:author="mpountou" w:date="2021-02-14T16:02:00Z">
            <w:rPr>
              <w:i/>
              <w:szCs w:val="22"/>
              <w:u w:val="single"/>
            </w:rPr>
          </w:rPrChange>
        </w:rPr>
      </w:r>
      <w:r w:rsidR="00D22EB3" w:rsidRPr="00D22EB3">
        <w:rPr>
          <w:i/>
          <w:szCs w:val="22"/>
          <w:u w:val="single"/>
          <w:rPrChange w:id="11317" w:author="mpountou" w:date="2021-02-14T16:02:00Z">
            <w:rPr>
              <w:i/>
              <w:u w:val="single"/>
            </w:rPr>
          </w:rPrChange>
        </w:rPr>
        <w:fldChar w:fldCharType="separate"/>
      </w:r>
      <w:ins w:id="11318" w:author="mpountou" w:date="2021-02-14T16:02:00Z">
        <w:r w:rsidR="00D22EB3" w:rsidRPr="00D22EB3">
          <w:rPr>
            <w:szCs w:val="22"/>
            <w:rPrChange w:id="11319" w:author="mpountou" w:date="2021-02-14T16:02:00Z">
              <w:rPr>
                <w:sz w:val="14"/>
                <w:szCs w:val="14"/>
              </w:rPr>
            </w:rPrChange>
          </w:rPr>
          <w:t xml:space="preserve">Εικόνα </w:t>
        </w:r>
        <w:r w:rsidR="00D22EB3" w:rsidRPr="00D22EB3">
          <w:rPr>
            <w:noProof/>
            <w:szCs w:val="22"/>
            <w:rPrChange w:id="11320" w:author="mpountou" w:date="2021-02-14T16:02:00Z">
              <w:rPr>
                <w:b/>
                <w:noProof/>
                <w:sz w:val="14"/>
                <w:szCs w:val="14"/>
              </w:rPr>
            </w:rPrChange>
          </w:rPr>
          <w:t>81</w:t>
        </w:r>
        <w:r w:rsidR="00D22EB3" w:rsidRPr="00D22EB3">
          <w:rPr>
            <w:i/>
            <w:szCs w:val="22"/>
            <w:u w:val="single"/>
            <w:rPrChange w:id="11321" w:author="mpountou" w:date="2021-02-14T16:02:00Z">
              <w:rPr>
                <w:i/>
                <w:u w:val="single"/>
              </w:rPr>
            </w:rPrChange>
          </w:rPr>
          <w:fldChar w:fldCharType="end"/>
        </w:r>
      </w:ins>
      <w:ins w:id="11322" w:author="mpountou" w:date="2021-02-14T15:59:00Z">
        <w:r w:rsidRPr="00D22EB3">
          <w:rPr>
            <w:i/>
            <w:szCs w:val="22"/>
            <w:u w:val="single"/>
            <w:rPrChange w:id="11323" w:author="mpountou" w:date="2021-02-14T16:02:00Z">
              <w:rPr>
                <w:i/>
                <w:u w:val="single"/>
              </w:rPr>
            </w:rPrChange>
          </w:rPr>
          <w:t>)</w:t>
        </w:r>
      </w:ins>
      <w:ins w:id="11324" w:author="mpountou" w:date="2021-02-14T17:24:00Z">
        <w:r w:rsidR="00676D40">
          <w:rPr>
            <w:i/>
            <w:szCs w:val="22"/>
            <w:u w:val="single"/>
          </w:rPr>
          <w:t>:</w:t>
        </w:r>
      </w:ins>
    </w:p>
    <w:p w14:paraId="6581F7F1" w14:textId="77777777" w:rsidR="00676D40" w:rsidRPr="00676D40" w:rsidRDefault="00676D40">
      <w:pPr>
        <w:rPr>
          <w:ins w:id="11325" w:author="mpountou" w:date="2021-02-14T15:58:00Z"/>
          <w:lang w:val="en-US"/>
          <w:rPrChange w:id="11326" w:author="mpountou" w:date="2021-02-14T17:27:00Z">
            <w:rPr>
              <w:ins w:id="11327" w:author="mpountou" w:date="2021-02-14T15:58:00Z"/>
            </w:rPr>
          </w:rPrChange>
        </w:rPr>
        <w:pPrChange w:id="11328" w:author="mpountou" w:date="2021-02-14T15:58:00Z">
          <w:pPr>
            <w:pStyle w:val="3"/>
          </w:pPr>
        </w:pPrChange>
      </w:pPr>
    </w:p>
    <w:p w14:paraId="6E28E891" w14:textId="70A0CDC8" w:rsidR="00890CE4" w:rsidRDefault="00B7434E">
      <w:pPr>
        <w:pStyle w:val="a6"/>
        <w:numPr>
          <w:ilvl w:val="0"/>
          <w:numId w:val="25"/>
        </w:numPr>
        <w:rPr>
          <w:ins w:id="11329" w:author="mpountou" w:date="2021-02-14T16:07:00Z"/>
        </w:rPr>
        <w:pPrChange w:id="11330" w:author="mpountou" w:date="2021-02-14T16:07:00Z">
          <w:pPr>
            <w:pStyle w:val="3"/>
          </w:pPr>
        </w:pPrChange>
      </w:pPr>
      <w:ins w:id="11331" w:author="mpountou" w:date="2021-02-14T15:58:00Z">
        <w:r>
          <w:t>Τ</w:t>
        </w:r>
      </w:ins>
      <w:ins w:id="11332" w:author="mpountou" w:date="2021-02-14T15:57:00Z">
        <w:r w:rsidRPr="00B7434E">
          <w:rPr>
            <w:rPrChange w:id="11333" w:author="mpountou" w:date="2021-02-14T15:58:00Z">
              <w:rPr>
                <w:i/>
                <w:u w:val="single"/>
              </w:rPr>
            </w:rPrChange>
          </w:rPr>
          <w:t xml:space="preserve">ο δεύτερο μαγιό της πρώτης σειράς </w:t>
        </w:r>
      </w:ins>
      <w:ins w:id="11334" w:author="mpountou" w:date="2021-02-14T15:58:00Z">
        <w:r>
          <w:t xml:space="preserve">που αρέσει στον σχεδιαστή </w:t>
        </w:r>
      </w:ins>
      <w:ins w:id="11335" w:author="mpountou" w:date="2021-02-14T15:57:00Z">
        <w:r w:rsidRPr="00B7434E">
          <w:rPr>
            <w:rPrChange w:id="11336" w:author="mpountou" w:date="2021-02-14T15:58:00Z">
              <w:rPr>
                <w:i/>
                <w:u w:val="single"/>
              </w:rPr>
            </w:rPrChange>
          </w:rPr>
          <w:t xml:space="preserve">μοιάζει αρκετά </w:t>
        </w:r>
      </w:ins>
      <w:ins w:id="11337" w:author="mpountou" w:date="2021-02-14T15:58:00Z">
        <w:r>
          <w:t>μ</w:t>
        </w:r>
      </w:ins>
      <w:ins w:id="11338" w:author="mpountou" w:date="2021-02-14T15:57:00Z">
        <w:r w:rsidRPr="00B7434E">
          <w:rPr>
            <w:rPrChange w:id="11339" w:author="mpountou" w:date="2021-02-14T15:58:00Z">
              <w:rPr>
                <w:i/>
                <w:u w:val="single"/>
              </w:rPr>
            </w:rPrChange>
          </w:rPr>
          <w:t xml:space="preserve">ε το δεύτερο μαγιό της δεύτερης σειράς </w:t>
        </w:r>
      </w:ins>
      <w:ins w:id="11340" w:author="mpountou" w:date="2021-02-14T15:58:00Z">
        <w:r>
          <w:t xml:space="preserve">που προτείνει το σύστημα. </w:t>
        </w:r>
      </w:ins>
      <w:ins w:id="11341" w:author="mpountou" w:date="2021-02-14T15:59:00Z">
        <w:r>
          <w:t xml:space="preserve">Τα δύο αυτά μαγιο </w:t>
        </w:r>
      </w:ins>
      <w:ins w:id="11342" w:author="mpountou" w:date="2021-02-14T15:57:00Z">
        <w:r w:rsidRPr="00B7434E">
          <w:rPr>
            <w:rPrChange w:id="11343" w:author="mpountou" w:date="2021-02-14T15:58:00Z">
              <w:rPr>
                <w:i/>
                <w:u w:val="single"/>
              </w:rPr>
            </w:rPrChange>
          </w:rPr>
          <w:t xml:space="preserve">είναι ασπρόμαυρα </w:t>
        </w:r>
      </w:ins>
      <w:ins w:id="11344" w:author="mpountou" w:date="2021-02-14T15:59:00Z">
        <w:r>
          <w:t>με</w:t>
        </w:r>
      </w:ins>
      <w:ins w:id="11345" w:author="mpountou" w:date="2021-02-14T15:57:00Z">
        <w:r w:rsidRPr="00B7434E">
          <w:rPr>
            <w:rPrChange w:id="11346" w:author="mpountou" w:date="2021-02-14T15:58:00Z">
              <w:rPr>
                <w:i/>
                <w:u w:val="single"/>
              </w:rPr>
            </w:rPrChange>
          </w:rPr>
          <w:t xml:space="preserve"> παρόμοια σχέδια</w:t>
        </w:r>
      </w:ins>
      <w:ins w:id="11347" w:author="mpountou" w:date="2021-02-14T15:59:00Z">
        <w:r>
          <w:t xml:space="preserve"> και διαστάσεις</w:t>
        </w:r>
      </w:ins>
    </w:p>
    <w:p w14:paraId="77CADAF8" w14:textId="77777777" w:rsidR="00F74656" w:rsidRDefault="00F74656" w:rsidP="00F74656">
      <w:pPr>
        <w:pStyle w:val="a6"/>
        <w:numPr>
          <w:ilvl w:val="0"/>
          <w:numId w:val="25"/>
        </w:numPr>
        <w:rPr>
          <w:ins w:id="11348" w:author="mpountou" w:date="2021-02-14T16:07:00Z"/>
        </w:rPr>
      </w:pPr>
      <w:ins w:id="11349" w:author="mpountou" w:date="2021-02-14T16:07:00Z">
        <w:r>
          <w:t>Τ</w:t>
        </w:r>
        <w:r w:rsidRPr="00B7434E">
          <w:t xml:space="preserve">ο τέταρτο μαγιό της πρώτης σειράς που αρέσει στον σχεδιαστή είναι μαύρο ολόσωμο </w:t>
        </w:r>
        <w:r>
          <w:t>και μοιάζει αρκετά με το μαγιό</w:t>
        </w:r>
        <w:r w:rsidRPr="00B7434E">
          <w:t xml:space="preserve"> στην δεύτερη σειρά της </w:t>
        </w:r>
        <w:r>
          <w:t>τέταρτης</w:t>
        </w:r>
        <w:r w:rsidRPr="00B7434E">
          <w:t xml:space="preserve"> θέσης</w:t>
        </w:r>
        <w:r>
          <w:t xml:space="preserve"> που </w:t>
        </w:r>
        <w:r w:rsidRPr="00B7434E">
          <w:t>προτείνει το σύστημα.</w:t>
        </w:r>
      </w:ins>
    </w:p>
    <w:p w14:paraId="53D18CF6" w14:textId="77777777" w:rsidR="00F74656" w:rsidRDefault="00F74656" w:rsidP="00F74656">
      <w:pPr>
        <w:pStyle w:val="a6"/>
        <w:numPr>
          <w:ilvl w:val="0"/>
          <w:numId w:val="25"/>
        </w:numPr>
        <w:rPr>
          <w:ins w:id="11350" w:author="mpountou" w:date="2021-02-14T16:07:00Z"/>
        </w:rPr>
      </w:pPr>
      <w:ins w:id="11351" w:author="mpountou" w:date="2021-02-14T16:07:00Z">
        <w:r>
          <w:t>Το μαγιό στην π</w:t>
        </w:r>
        <w:r w:rsidRPr="00B7434E">
          <w:t>έμπτη θέση της πρώτης σειράς</w:t>
        </w:r>
        <w:r>
          <w:t xml:space="preserve"> που </w:t>
        </w:r>
        <w:r w:rsidRPr="00B7434E">
          <w:t xml:space="preserve">ο σχεδιαστής έχει δηλώσει όπως του αρέσει </w:t>
        </w:r>
        <w:r>
          <w:t xml:space="preserve">είναι </w:t>
        </w:r>
        <w:r w:rsidRPr="00B7434E">
          <w:t>ένα λεοπάρ μαγιό και υπάρχει αντίστοιχα πρόταση παρόμοιου λεοπά</w:t>
        </w:r>
        <w:r>
          <w:t>ρ μαγιό στην δεύτερη σειρά της π</w:t>
        </w:r>
        <w:r w:rsidRPr="00B7434E">
          <w:t>έμπτης θέσης</w:t>
        </w:r>
      </w:ins>
    </w:p>
    <w:p w14:paraId="1ED59347" w14:textId="77777777" w:rsidR="00F74656" w:rsidRPr="006259DE" w:rsidRDefault="00F74656" w:rsidP="00F74656">
      <w:pPr>
        <w:pStyle w:val="a6"/>
        <w:numPr>
          <w:ilvl w:val="0"/>
          <w:numId w:val="25"/>
        </w:numPr>
        <w:rPr>
          <w:ins w:id="11352" w:author="mpountou" w:date="2021-02-14T16:07:00Z"/>
        </w:rPr>
      </w:pPr>
      <w:ins w:id="11353" w:author="mpountou" w:date="2021-02-14T16:07:00Z">
        <w:r>
          <w:t xml:space="preserve">Οι υπόλοιπες προτάσεις που </w:t>
        </w:r>
        <w:r w:rsidRPr="00B7434E">
          <w:t>υπάρχουν προτάσεις δ</w:t>
        </w:r>
        <w:r>
          <w:t>εν μπορούν να εξηγηθούν από την παρούσα φωτογραφία</w:t>
        </w:r>
        <w:r w:rsidRPr="00B7434E">
          <w:t xml:space="preserve"> και πολύ πιθανόν να αποτελούν αποτέλεσμα προτάσεων από αλληλεπιδράσεις άλλων χρηστών</w:t>
        </w:r>
      </w:ins>
    </w:p>
    <w:p w14:paraId="64035A2E" w14:textId="77777777" w:rsidR="00F74656" w:rsidRDefault="00F74656">
      <w:pPr>
        <w:pStyle w:val="a6"/>
        <w:rPr>
          <w:ins w:id="11354" w:author="mpountou" w:date="2021-02-14T15:59:00Z"/>
        </w:rPr>
        <w:pPrChange w:id="11355" w:author="mpountou" w:date="2021-02-14T16:07:00Z">
          <w:pPr>
            <w:pStyle w:val="3"/>
          </w:pPr>
        </w:pPrChange>
      </w:pPr>
    </w:p>
    <w:p w14:paraId="3FEC76FA" w14:textId="6A76031B" w:rsidR="00B7434E" w:rsidDel="00F74656" w:rsidRDefault="00B7434E">
      <w:pPr>
        <w:pStyle w:val="a6"/>
        <w:numPr>
          <w:ilvl w:val="0"/>
          <w:numId w:val="24"/>
        </w:numPr>
        <w:rPr>
          <w:del w:id="11356" w:author="mpountou" w:date="2021-02-14T16:01:00Z"/>
        </w:rPr>
        <w:pPrChange w:id="11357" w:author="mpountou" w:date="2021-02-14T16:01:00Z">
          <w:pPr/>
        </w:pPrChange>
      </w:pPr>
    </w:p>
    <w:p w14:paraId="0DA449DE" w14:textId="2CCEB783" w:rsidR="00EC61F3" w:rsidRDefault="00EC61F3">
      <w:pPr>
        <w:pStyle w:val="a6"/>
        <w:rPr>
          <w:ins w:id="11358" w:author="mpountou" w:date="2021-02-14T16:07:00Z"/>
        </w:rPr>
        <w:pPrChange w:id="11359" w:author="mpountou" w:date="2021-02-14T16:07:00Z">
          <w:pPr/>
        </w:pPrChange>
      </w:pPr>
    </w:p>
    <w:p w14:paraId="1162D4DD" w14:textId="5CC1CAD4" w:rsidR="00F74656" w:rsidRDefault="00F74656">
      <w:pPr>
        <w:pStyle w:val="a6"/>
        <w:rPr>
          <w:ins w:id="11360" w:author="mpountou" w:date="2021-02-14T16:07:00Z"/>
        </w:rPr>
        <w:pPrChange w:id="11361" w:author="mpountou" w:date="2021-02-14T16:07:00Z">
          <w:pPr/>
        </w:pPrChange>
      </w:pPr>
    </w:p>
    <w:p w14:paraId="118F13AA" w14:textId="77777777" w:rsidR="00F74656" w:rsidRDefault="00F74656">
      <w:pPr>
        <w:pStyle w:val="a6"/>
        <w:pPrChange w:id="11362" w:author="mpountou" w:date="2021-02-14T16:07:00Z">
          <w:pPr/>
        </w:pPrChange>
      </w:pPr>
    </w:p>
    <w:p w14:paraId="72B27DF2" w14:textId="77777777" w:rsidR="00B307EF" w:rsidRDefault="00EC61F3" w:rsidP="00294CAA">
      <w:pPr>
        <w:jc w:val="center"/>
      </w:pPr>
      <w:r>
        <w:rPr>
          <w:noProof/>
          <w:lang w:eastAsia="el-GR"/>
        </w:rPr>
        <w:drawing>
          <wp:inline distT="0" distB="0" distL="0" distR="0" wp14:anchorId="0F8A73E6" wp14:editId="4D8CF0AE">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1600" cy="3240000"/>
                    </a:xfrm>
                    <a:prstGeom prst="rect">
                      <a:avLst/>
                    </a:prstGeom>
                  </pic:spPr>
                </pic:pic>
              </a:graphicData>
            </a:graphic>
          </wp:inline>
        </w:drawing>
      </w:r>
    </w:p>
    <w:p w14:paraId="4496A4E0" w14:textId="0AD4B063" w:rsidR="00B933E6" w:rsidRDefault="00294CAA" w:rsidP="00294CAA">
      <w:pPr>
        <w:pStyle w:val="aa"/>
        <w:jc w:val="center"/>
        <w:rPr>
          <w:sz w:val="14"/>
          <w:szCs w:val="14"/>
        </w:rPr>
      </w:pPr>
      <w:bookmarkStart w:id="11363" w:name="_Ref64210962"/>
      <w:bookmarkStart w:id="11364" w:name="_Toc63089807"/>
      <w:bookmarkStart w:id="11365" w:name="_Toc63089883"/>
      <w:bookmarkStart w:id="11366" w:name="_Toc63885493"/>
      <w:bookmarkStart w:id="11367" w:name="_Toc64223246"/>
      <w:r w:rsidRPr="00EC7B21">
        <w:rPr>
          <w:b/>
          <w:sz w:val="14"/>
          <w:szCs w:val="14"/>
          <w:rPrChange w:id="11368" w:author="mpountou" w:date="2021-02-10T22:41:00Z">
            <w:rPr>
              <w:sz w:val="14"/>
              <w:szCs w:val="14"/>
            </w:rPr>
          </w:rPrChange>
        </w:rPr>
        <w:t xml:space="preserve">Εικόνα </w:t>
      </w:r>
      <w:r w:rsidRPr="00EC7B21">
        <w:rPr>
          <w:b/>
          <w:sz w:val="14"/>
          <w:szCs w:val="14"/>
          <w:rPrChange w:id="11369" w:author="mpountou" w:date="2021-02-10T22:41:00Z">
            <w:rPr>
              <w:sz w:val="14"/>
              <w:szCs w:val="14"/>
            </w:rPr>
          </w:rPrChange>
        </w:rPr>
        <w:fldChar w:fldCharType="begin"/>
      </w:r>
      <w:r w:rsidRPr="00EC7B21">
        <w:rPr>
          <w:b/>
          <w:sz w:val="14"/>
          <w:szCs w:val="14"/>
          <w:rPrChange w:id="11370" w:author="mpountou" w:date="2021-02-10T22:41:00Z">
            <w:rPr>
              <w:sz w:val="14"/>
              <w:szCs w:val="14"/>
            </w:rPr>
          </w:rPrChange>
        </w:rPr>
        <w:instrText xml:space="preserve"> SEQ Εικόνα \* ARABIC </w:instrText>
      </w:r>
      <w:r w:rsidRPr="00EC7B21">
        <w:rPr>
          <w:b/>
          <w:sz w:val="14"/>
          <w:szCs w:val="14"/>
          <w:rPrChange w:id="11371" w:author="mpountou" w:date="2021-02-10T22:41:00Z">
            <w:rPr>
              <w:sz w:val="14"/>
              <w:szCs w:val="14"/>
            </w:rPr>
          </w:rPrChange>
        </w:rPr>
        <w:fldChar w:fldCharType="separate"/>
      </w:r>
      <w:ins w:id="11372" w:author="mpountou" w:date="2021-02-14T02:13:00Z">
        <w:r w:rsidR="004344EE">
          <w:rPr>
            <w:b/>
            <w:noProof/>
            <w:sz w:val="14"/>
            <w:szCs w:val="14"/>
          </w:rPr>
          <w:t>81</w:t>
        </w:r>
      </w:ins>
      <w:del w:id="11373" w:author="mpountou" w:date="2021-02-12T21:41:00Z">
        <w:r w:rsidR="005F634F" w:rsidRPr="00EC7B21" w:rsidDel="00E6746E">
          <w:rPr>
            <w:b/>
            <w:noProof/>
            <w:sz w:val="14"/>
            <w:szCs w:val="14"/>
            <w:rPrChange w:id="11374" w:author="mpountou" w:date="2021-02-10T22:41:00Z">
              <w:rPr>
                <w:noProof/>
                <w:sz w:val="14"/>
                <w:szCs w:val="14"/>
              </w:rPr>
            </w:rPrChange>
          </w:rPr>
          <w:delText>78</w:delText>
        </w:r>
      </w:del>
      <w:r w:rsidRPr="00EC7B21">
        <w:rPr>
          <w:b/>
          <w:sz w:val="14"/>
          <w:szCs w:val="14"/>
          <w:rPrChange w:id="11375" w:author="mpountou" w:date="2021-02-10T22:41:00Z">
            <w:rPr>
              <w:sz w:val="14"/>
              <w:szCs w:val="14"/>
            </w:rPr>
          </w:rPrChange>
        </w:rPr>
        <w:fldChar w:fldCharType="end"/>
      </w:r>
      <w:bookmarkEnd w:id="11363"/>
      <w:ins w:id="11376" w:author="mpountou" w:date="2021-02-10T22:41:00Z">
        <w:r w:rsidR="00EC7B21" w:rsidRPr="00450D72">
          <w:rPr>
            <w:b/>
            <w:sz w:val="14"/>
            <w:szCs w:val="14"/>
            <w:rPrChange w:id="11377" w:author="mpountou" w:date="2021-02-10T22:45:00Z">
              <w:rPr>
                <w:b/>
                <w:sz w:val="14"/>
                <w:szCs w:val="14"/>
                <w:lang w:val="en-US"/>
              </w:rPr>
            </w:rPrChange>
          </w:rPr>
          <w:t xml:space="preserve"> -</w:t>
        </w:r>
      </w:ins>
      <w:r w:rsidRPr="00294CAA">
        <w:rPr>
          <w:sz w:val="14"/>
          <w:szCs w:val="14"/>
        </w:rPr>
        <w:t xml:space="preserve"> Παρουσίαση αποτελεσμάτων ρούχων. Αναζήτηση: Γυναικεία Μαγιό</w:t>
      </w:r>
      <w:bookmarkEnd w:id="11364"/>
      <w:bookmarkEnd w:id="11365"/>
      <w:bookmarkEnd w:id="11366"/>
      <w:bookmarkEnd w:id="11367"/>
    </w:p>
    <w:p w14:paraId="623FF7DF" w14:textId="77777777" w:rsidR="005E78D0" w:rsidRDefault="005E78D0" w:rsidP="005E78D0"/>
    <w:p w14:paraId="2F61BC7E" w14:textId="10A0B92C" w:rsidR="00B7434E" w:rsidRDefault="00B7434E" w:rsidP="005E78D0">
      <w:pPr>
        <w:rPr>
          <w:ins w:id="11378" w:author="mpountou" w:date="2021-02-14T16:01:00Z"/>
        </w:rPr>
      </w:pPr>
    </w:p>
    <w:p w14:paraId="00EC8410" w14:textId="77777777" w:rsidR="009A1473" w:rsidRDefault="009A1473" w:rsidP="005E78D0"/>
    <w:p w14:paraId="7F9400C5" w14:textId="77777777" w:rsidR="005E78D0" w:rsidRPr="00983DF7" w:rsidRDefault="005E78D0" w:rsidP="005E78D0">
      <w:pPr>
        <w:pStyle w:val="1"/>
        <w:rPr>
          <w:b/>
          <w:bCs/>
          <w:rPrChange w:id="11379" w:author="Sotirios Filippos Tsarouchis" w:date="2021-02-10T15:33:00Z">
            <w:rPr/>
          </w:rPrChange>
        </w:rPr>
      </w:pPr>
      <w:bookmarkStart w:id="11380" w:name="_Toc64223463"/>
      <w:r w:rsidRPr="00983DF7">
        <w:rPr>
          <w:b/>
          <w:bCs/>
          <w:rPrChange w:id="11381" w:author="Sotirios Filippos Tsarouchis" w:date="2021-02-10T15:33:00Z">
            <w:rPr/>
          </w:rPrChange>
        </w:rPr>
        <w:lastRenderedPageBreak/>
        <w:t>Συμπεράσματα και Μελλοντικές Επεκτάσεις</w:t>
      </w:r>
      <w:bookmarkEnd w:id="11380"/>
    </w:p>
    <w:p w14:paraId="6BEE7BCD" w14:textId="77777777" w:rsidR="005E78D0" w:rsidRDefault="005E78D0" w:rsidP="005E78D0"/>
    <w:p w14:paraId="37105997" w14:textId="77777777" w:rsidR="005E78D0" w:rsidRDefault="005E78D0" w:rsidP="005E78D0">
      <w:r w:rsidRPr="005E78D0">
        <w:t xml:space="preserve">Στο </w:t>
      </w:r>
      <w:r>
        <w:t>τελευταίο κεφάλαιο</w:t>
      </w:r>
      <w:r w:rsidRPr="005E78D0">
        <w:t xml:space="preserve"> παρουσιάζονται τα συμπεράσματα που προέκυψαν από την έκβαση των πειραμάτων αλλά και </w:t>
      </w:r>
      <w:r>
        <w:t xml:space="preserve">οι </w:t>
      </w:r>
      <w:r w:rsidRPr="005E78D0">
        <w:t xml:space="preserve">μελλοντικές επεκτάσεις </w:t>
      </w:r>
      <w:r>
        <w:t>είναι εφικτό</w:t>
      </w:r>
      <w:r w:rsidRPr="005E78D0">
        <w:t xml:space="preserve"> να γίνουν ώστε να βελτιωθεί το </w:t>
      </w:r>
      <w:r>
        <w:t>γενικευμένο σύστημα προτάσεων</w:t>
      </w:r>
      <w:r w:rsidRPr="005E78D0">
        <w:t xml:space="preserve">. </w:t>
      </w:r>
    </w:p>
    <w:p w14:paraId="0949C1E9" w14:textId="77777777" w:rsidR="005E78D0" w:rsidRDefault="005E78D0" w:rsidP="005E78D0"/>
    <w:p w14:paraId="6DA0C921" w14:textId="77777777" w:rsidR="005E78D0" w:rsidRPr="00983DF7" w:rsidRDefault="00EA2969" w:rsidP="00EA2969">
      <w:pPr>
        <w:pStyle w:val="2"/>
        <w:rPr>
          <w:b/>
          <w:bCs/>
          <w:rPrChange w:id="11382" w:author="Sotirios Filippos Tsarouchis" w:date="2021-02-10T15:33:00Z">
            <w:rPr/>
          </w:rPrChange>
        </w:rPr>
      </w:pPr>
      <w:bookmarkStart w:id="11383" w:name="_Toc64223464"/>
      <w:r w:rsidRPr="00983DF7">
        <w:rPr>
          <w:b/>
          <w:bCs/>
          <w:rPrChange w:id="11384" w:author="Sotirios Filippos Tsarouchis" w:date="2021-02-10T15:33:00Z">
            <w:rPr/>
          </w:rPrChange>
        </w:rPr>
        <w:t>Γενικά Συμπεράσματα</w:t>
      </w:r>
      <w:bookmarkEnd w:id="11383"/>
    </w:p>
    <w:p w14:paraId="4C50EDC0" w14:textId="77777777" w:rsidR="00EA2969" w:rsidRDefault="00EA2969" w:rsidP="00EA2969"/>
    <w:p w14:paraId="08654C00" w14:textId="196EF54F" w:rsidR="00BB2194" w:rsidRDefault="00EA2969" w:rsidP="00EA2969">
      <w:pPr>
        <w:rPr>
          <w:ins w:id="11385" w:author="mpountou" w:date="2021-02-14T15:27:00Z"/>
        </w:rPr>
      </w:pPr>
      <w:commentRangeStart w:id="11386"/>
      <w:commentRangeStart w:id="11387"/>
      <w:r>
        <w:t xml:space="preserve">Η παρούσα διπλωματική εστιάζει κυρίως στην ανάπτυξη ενός συστήματος γενικευμένων προτάσεων όπου τα δεδομένα </w:t>
      </w:r>
      <w:del w:id="11388" w:author="mpountou" w:date="2021-02-14T02:37:00Z">
        <w:r w:rsidDel="00E30566">
          <w:delText xml:space="preserve">θα </w:delText>
        </w:r>
      </w:del>
      <w:r>
        <w:t xml:space="preserve">προσαρμόζονται στο σύστημα </w:t>
      </w:r>
      <w:del w:id="11389" w:author="mpountou" w:date="2021-02-14T02:37:00Z">
        <w:r w:rsidDel="00E30566">
          <w:delText xml:space="preserve">θα </w:delText>
        </w:r>
      </w:del>
      <w:r w:rsidR="00AF1264">
        <w:t>προ-επεξεργάζονται</w:t>
      </w:r>
      <w:r>
        <w:t xml:space="preserve"> και </w:t>
      </w:r>
      <w:del w:id="11390" w:author="mpountou" w:date="2021-02-14T02:37:00Z">
        <w:r w:rsidDel="00E30566">
          <w:delText xml:space="preserve">θα </w:delText>
        </w:r>
      </w:del>
      <w:r>
        <w:t>εξάγουν χρήσιμα συμπεράσματα.</w:t>
      </w:r>
      <w:commentRangeEnd w:id="11386"/>
      <w:r w:rsidR="00072D7D">
        <w:rPr>
          <w:rStyle w:val="ad"/>
        </w:rPr>
        <w:commentReference w:id="11386"/>
      </w:r>
      <w:commentRangeEnd w:id="11387"/>
      <w:r w:rsidR="00810E84">
        <w:rPr>
          <w:rStyle w:val="ad"/>
        </w:rPr>
        <w:commentReference w:id="11387"/>
      </w:r>
      <w:ins w:id="11391" w:author="mpountou" w:date="2021-02-14T02:25:00Z">
        <w:r w:rsidR="000869D6" w:rsidRPr="000869D6">
          <w:rPr>
            <w:rPrChange w:id="11392" w:author="mpountou" w:date="2021-02-14T02:25:00Z">
              <w:rPr>
                <w:lang w:val="en-US"/>
              </w:rPr>
            </w:rPrChange>
          </w:rPr>
          <w:t xml:space="preserve"> </w:t>
        </w:r>
      </w:ins>
      <w:ins w:id="11393" w:author="mpountou" w:date="2021-02-14T15:32:00Z">
        <w:r w:rsidR="00BB2194" w:rsidRPr="00BB2194">
          <w:t xml:space="preserve">Τα πειράματα που ακολούθησαν στο γενικευμένο σύστημα αφορούν δεδομένα εισόδου από κριτικές ρούχων για τη δημιουργία προτάσεων σε σχεδιαστές και δεδομένα εισόδου </w:t>
        </w:r>
      </w:ins>
      <w:ins w:id="11394" w:author="mpountou" w:date="2021-02-14T15:33:00Z">
        <w:r w:rsidR="00BB2194">
          <w:t>από κριτικές ταινιών</w:t>
        </w:r>
      </w:ins>
      <w:ins w:id="11395" w:author="mpountou" w:date="2021-02-14T15:32:00Z">
        <w:r w:rsidR="00BB2194" w:rsidRPr="00BB2194">
          <w:t xml:space="preserve"> </w:t>
        </w:r>
      </w:ins>
      <w:ins w:id="11396" w:author="mpountou" w:date="2021-02-14T15:33:00Z">
        <w:r w:rsidR="00BB2194">
          <w:t>για την παροχή προτάσεων</w:t>
        </w:r>
      </w:ins>
      <w:ins w:id="11397" w:author="mpountou" w:date="2021-02-14T15:32:00Z">
        <w:r w:rsidR="00BB2194">
          <w:t>, ικαν</w:t>
        </w:r>
      </w:ins>
      <w:ins w:id="11398" w:author="mpountou" w:date="2021-02-14T15:33:00Z">
        <w:r w:rsidR="00BB2194">
          <w:t xml:space="preserve">ών, </w:t>
        </w:r>
      </w:ins>
      <w:ins w:id="11399" w:author="mpountou" w:date="2021-02-14T15:32:00Z">
        <w:r w:rsidR="00BB2194" w:rsidRPr="00BB2194">
          <w:t>να κερδίσουν το ενδιαφέρον κάθε χρήστη</w:t>
        </w:r>
      </w:ins>
      <w:ins w:id="11400" w:author="mpountou" w:date="2021-02-14T15:33:00Z">
        <w:r w:rsidR="00BB2194">
          <w:t>.</w:t>
        </w:r>
      </w:ins>
    </w:p>
    <w:p w14:paraId="3757A786" w14:textId="04BECD88" w:rsidR="000869D6" w:rsidRDefault="000869D6" w:rsidP="00EA2969">
      <w:pPr>
        <w:rPr>
          <w:ins w:id="11401" w:author="mpountou" w:date="2021-02-14T15:37:00Z"/>
        </w:rPr>
      </w:pPr>
      <w:ins w:id="11402" w:author="mpountou" w:date="2021-02-14T02:28:00Z">
        <w:r>
          <w:t xml:space="preserve">Για την δημιουργία των προτάσεων χρησιμοποιούνται 4 μοντέλα </w:t>
        </w:r>
      </w:ins>
      <w:ins w:id="11403" w:author="mpountou" w:date="2021-02-14T02:30:00Z">
        <w:r>
          <w:t xml:space="preserve">τα οποία </w:t>
        </w:r>
      </w:ins>
      <w:ins w:id="11404" w:author="mpountou" w:date="2021-02-14T02:28:00Z">
        <w:r>
          <w:t>μ</w:t>
        </w:r>
      </w:ins>
      <w:ins w:id="11405" w:author="mpountou" w:date="2021-02-14T02:30:00Z">
        <w:r>
          <w:t>έσω της</w:t>
        </w:r>
      </w:ins>
      <w:ins w:id="11406" w:author="mpountou" w:date="2021-02-14T02:28:00Z">
        <w:r>
          <w:t xml:space="preserve"> χρ</w:t>
        </w:r>
      </w:ins>
      <w:ins w:id="11407" w:author="mpountou" w:date="2021-02-14T02:29:00Z">
        <w:r>
          <w:t>ήση</w:t>
        </w:r>
      </w:ins>
      <w:ins w:id="11408" w:author="mpountou" w:date="2021-02-14T02:30:00Z">
        <w:r>
          <w:t>ς</w:t>
        </w:r>
      </w:ins>
      <w:ins w:id="11409" w:author="mpountou" w:date="2021-02-14T02:29:00Z">
        <w:r>
          <w:t xml:space="preserve"> ενός υβριδικού συστήματος αξιοποιούνται </w:t>
        </w:r>
      </w:ins>
      <w:ins w:id="11410" w:author="mpountou" w:date="2021-02-14T15:34:00Z">
        <w:r w:rsidR="001048E9">
          <w:t xml:space="preserve">με διαφορετική βαρύτητα </w:t>
        </w:r>
      </w:ins>
      <w:ins w:id="11411" w:author="mpountou" w:date="2021-02-14T02:29:00Z">
        <w:r>
          <w:t xml:space="preserve">για την </w:t>
        </w:r>
      </w:ins>
      <w:ins w:id="11412" w:author="mpountou" w:date="2021-02-14T15:34:00Z">
        <w:r w:rsidR="001048E9">
          <w:t>εξαγωγή</w:t>
        </w:r>
      </w:ins>
      <w:ins w:id="11413" w:author="mpountou" w:date="2021-02-14T02:29:00Z">
        <w:r>
          <w:t xml:space="preserve"> των τελικ</w:t>
        </w:r>
      </w:ins>
      <w:ins w:id="11414" w:author="mpountou" w:date="2021-02-14T02:30:00Z">
        <w:r>
          <w:t>ών προτάσεων. Κάθε ένα από τα 4 μοντέλα έχουν τις δικές τους παραμέτρους και ρυθμ</w:t>
        </w:r>
      </w:ins>
      <w:ins w:id="11415" w:author="mpountou" w:date="2021-02-14T02:31:00Z">
        <w:r>
          <w:t>ίζονται κατάλληλα με όσο κατά τον δυνατόν αυτοματοποιημένο τρόπο</w:t>
        </w:r>
      </w:ins>
      <w:ins w:id="11416" w:author="mpountou" w:date="2021-02-14T15:34:00Z">
        <w:r w:rsidR="001048E9">
          <w:t>.</w:t>
        </w:r>
      </w:ins>
      <w:ins w:id="11417" w:author="mpountou" w:date="2021-02-14T02:31:00Z">
        <w:r w:rsidR="001048E9">
          <w:t xml:space="preserve"> Κατά την διάρκεια των πειραμάτων, η διαδικασ</w:t>
        </w:r>
      </w:ins>
      <w:ins w:id="11418" w:author="mpountou" w:date="2021-02-14T15:35:00Z">
        <w:r w:rsidR="001048E9">
          <w:t xml:space="preserve">ία ρύθμισης αυτών τον παραμέτρων </w:t>
        </w:r>
      </w:ins>
      <w:ins w:id="11419" w:author="mpountou" w:date="2021-02-14T02:31:00Z">
        <w:r>
          <w:t>φάνηκε αρκετά σημαντικ</w:t>
        </w:r>
      </w:ins>
      <w:ins w:id="11420" w:author="mpountou" w:date="2021-02-14T15:35:00Z">
        <w:r w:rsidR="001048E9">
          <w:t>ή</w:t>
        </w:r>
      </w:ins>
      <w:ins w:id="11421" w:author="mpountou" w:date="2021-02-14T02:32:00Z">
        <w:r>
          <w:t xml:space="preserve"> στην επίδραση των επιδόσεων ακρίβειας, ταξινόμησης και σφάλματος.</w:t>
        </w:r>
      </w:ins>
      <w:ins w:id="11422" w:author="mpountou" w:date="2021-02-14T15:35:00Z">
        <w:r w:rsidR="001048E9">
          <w:t xml:space="preserve"> </w:t>
        </w:r>
      </w:ins>
    </w:p>
    <w:p w14:paraId="26DF9B12" w14:textId="28EE9CD4" w:rsidR="003D063F" w:rsidRDefault="003D063F" w:rsidP="00EA2969">
      <w:pPr>
        <w:rPr>
          <w:ins w:id="11423" w:author="mpountou" w:date="2021-02-14T02:36:00Z"/>
        </w:rPr>
      </w:pPr>
      <w:ins w:id="11424" w:author="mpountou" w:date="2021-02-14T15:43:00Z">
        <w:r>
          <w:t>Ό</w:t>
        </w:r>
        <w:r w:rsidRPr="003D063F">
          <w:t xml:space="preserve">πως φάνηκε από τα πειράματα το μοντέλο συνεργατικού φιλτραρίσματος </w:t>
        </w:r>
        <w:r>
          <w:t xml:space="preserve">ως </w:t>
        </w:r>
      </w:ins>
      <w:ins w:id="11425" w:author="mpountou" w:date="2021-02-14T15:44:00Z">
        <w:r>
          <w:t>προς</w:t>
        </w:r>
      </w:ins>
      <w:ins w:id="11426" w:author="mpountou" w:date="2021-02-14T15:43:00Z">
        <w:r>
          <w:t xml:space="preserve"> </w:t>
        </w:r>
      </w:ins>
      <w:ins w:id="11427" w:author="mpountou" w:date="2021-02-14T15:44:00Z">
        <w:r>
          <w:t>τον</w:t>
        </w:r>
      </w:ins>
      <w:ins w:id="11428" w:author="mpountou" w:date="2021-02-14T15:43:00Z">
        <w:r w:rsidRPr="003D063F">
          <w:t xml:space="preserve"> χρήστη μπόρεσε να δώσει προ</w:t>
        </w:r>
        <w:r>
          <w:t>τάσεις με υψηλή ακρίβεια χωρίς ω</w:t>
        </w:r>
        <w:r w:rsidRPr="003D063F">
          <w:t xml:space="preserve">στόσο να ανακαλύψει πετυχημένα ολόκληρη την βάση αφού οι προτάσεις αυτές </w:t>
        </w:r>
      </w:ins>
      <w:ins w:id="11429" w:author="mpountou" w:date="2021-02-14T15:44:00Z">
        <w:r>
          <w:t xml:space="preserve">που δημιουργήθηκαν </w:t>
        </w:r>
      </w:ins>
      <w:ins w:id="11430" w:author="mpountou" w:date="2021-02-14T15:43:00Z">
        <w:r w:rsidRPr="003D063F">
          <w:t xml:space="preserve">ήταν για </w:t>
        </w:r>
      </w:ins>
      <w:ins w:id="11431" w:author="mpountou" w:date="2021-02-14T15:44:00Z">
        <w:r>
          <w:t>μικρό ποσοστό των ρούχων</w:t>
        </w:r>
      </w:ins>
      <w:ins w:id="11432" w:author="mpountou" w:date="2021-02-14T15:43:00Z">
        <w:r>
          <w:t>. Από την άλλη η υλοποίηση της Ανάλυσης Π</w:t>
        </w:r>
        <w:r w:rsidRPr="003D063F">
          <w:t xml:space="preserve">ίνακας </w:t>
        </w:r>
      </w:ins>
      <w:ins w:id="11433" w:author="mpountou" w:date="2021-02-14T15:45:00Z">
        <w:r>
          <w:t>σε Ιδιάζουσες</w:t>
        </w:r>
      </w:ins>
      <w:ins w:id="11434" w:author="mpountou" w:date="2021-02-14T15:43:00Z">
        <w:r>
          <w:t xml:space="preserve"> τιμές και του Συνεργατικού Ν</w:t>
        </w:r>
        <w:r w:rsidRPr="003D063F">
          <w:t>ευρωνικού</w:t>
        </w:r>
        <w:r>
          <w:t xml:space="preserve"> Φ</w:t>
        </w:r>
        <w:r w:rsidRPr="003D063F">
          <w:t xml:space="preserve">ιλτραρίσματος έδωσαν προτάσεις με καλή ακρίβεια και ποικιλία αφού λάμβαναν υπόψη τις </w:t>
        </w:r>
      </w:ins>
      <w:ins w:id="11435" w:author="mpountou" w:date="2021-02-14T15:45:00Z">
        <w:r>
          <w:t>αλληλεπιδράσεις</w:t>
        </w:r>
      </w:ins>
      <w:ins w:id="11436" w:author="mpountou" w:date="2021-02-14T15:43:00Z">
        <w:r w:rsidRPr="003D063F">
          <w:t xml:space="preserve"> άλλων χρηστών</w:t>
        </w:r>
        <w:r>
          <w:t xml:space="preserve">. Τέλος η υλοποίηση των Τυχαίων Δασών και </w:t>
        </w:r>
      </w:ins>
      <w:ins w:id="11437" w:author="mpountou" w:date="2021-02-14T15:45:00Z">
        <w:r>
          <w:t xml:space="preserve">η </w:t>
        </w:r>
      </w:ins>
      <w:ins w:id="11438" w:author="mpountou" w:date="2021-02-14T15:43:00Z">
        <w:r>
          <w:t>υλοποίηση του Νευρωνικού Δικτύου Π</w:t>
        </w:r>
        <w:r w:rsidRPr="003D063F">
          <w:t>εριεχομένου φέραν και αυτές τις προτά</w:t>
        </w:r>
        <w:r>
          <w:t xml:space="preserve">σεις με υψηλή ακρίβεια </w:t>
        </w:r>
        <w:r w:rsidRPr="003D063F">
          <w:t>και κάποια</w:t>
        </w:r>
        <w:r>
          <w:t xml:space="preserve"> εξειδίκευση αφού αφορούσαν προτ</w:t>
        </w:r>
      </w:ins>
      <w:ins w:id="11439" w:author="mpountou" w:date="2021-02-14T15:46:00Z">
        <w:r>
          <w:t xml:space="preserve">άσεις </w:t>
        </w:r>
      </w:ins>
      <w:ins w:id="11440" w:author="mpountou" w:date="2021-02-14T15:43:00Z">
        <w:r w:rsidRPr="003D063F">
          <w:t xml:space="preserve">που δεν </w:t>
        </w:r>
      </w:ins>
      <w:ins w:id="11441" w:author="mpountou" w:date="2021-02-14T15:46:00Z">
        <w:r>
          <w:t>λάμβαναν</w:t>
        </w:r>
      </w:ins>
      <w:ins w:id="11442" w:author="mpountou" w:date="2021-02-14T15:43:00Z">
        <w:r w:rsidRPr="003D063F">
          <w:t xml:space="preserve"> υπόψη τους υπόλοι</w:t>
        </w:r>
        <w:r>
          <w:t xml:space="preserve">πους χρήστης παρά μόνο τον ίδιο. </w:t>
        </w:r>
        <w:r w:rsidRPr="003D063F">
          <w:t>Το υβριδικό σύστημα απέδειξε ό</w:t>
        </w:r>
        <w:r>
          <w:t>τι μπορεί να αξιοποιήσει όλα τα θετικ</w:t>
        </w:r>
      </w:ins>
      <w:ins w:id="11443" w:author="mpountou" w:date="2021-02-14T15:46:00Z">
        <w:r>
          <w:t xml:space="preserve">ά στοιχεία μιας υλοποίησης </w:t>
        </w:r>
      </w:ins>
      <w:ins w:id="11444" w:author="mpountou" w:date="2021-02-14T15:43:00Z">
        <w:r w:rsidRPr="003D063F">
          <w:t>και να φέρει το μέγιστο δυνατό αποτέλεσμα</w:t>
        </w:r>
      </w:ins>
      <w:ins w:id="11445" w:author="mpountou" w:date="2021-02-14T15:46:00Z">
        <w:r>
          <w:t>.</w:t>
        </w:r>
      </w:ins>
      <w:ins w:id="11446" w:author="mpountou" w:date="2021-02-14T15:47:00Z">
        <w:r w:rsidR="00AE2700">
          <w:t xml:space="preserve"> Σε όλα τα σύνολα δεδομένων το υβριδικό σύστημα γραμμικής παλινδρόμησης είχε τα καλύτερα ποσοστά ταξινόμησης και το ελάχιστο σφάλμα εκτίμησης.</w:t>
        </w:r>
      </w:ins>
    </w:p>
    <w:p w14:paraId="11E22479" w14:textId="77777777" w:rsidR="00E30566" w:rsidRPr="00E30566" w:rsidRDefault="00E30566" w:rsidP="00E30566">
      <w:pPr>
        <w:rPr>
          <w:ins w:id="11447" w:author="mpountou" w:date="2021-02-14T02:36:00Z"/>
        </w:rPr>
      </w:pPr>
      <w:ins w:id="11448" w:author="mpountou" w:date="2021-02-14T02:36:00Z">
        <w:r w:rsidRPr="00E30566">
          <w:t xml:space="preserve">Απ’ όλη την πορεία της παρούσας διπλωματικής φαίνεται τελικά πως τα συστήματα προτάσεων μπορούν να λύσουν σύγχρονα προβλήματα πολλών επιχειρήσεων διαφορετικού τύπου. Στο κομμάτι της ένδυσης, μπορεί να επιτευχθεί η </w:t>
        </w:r>
        <w:r w:rsidRPr="00E30566">
          <w:lastRenderedPageBreak/>
          <w:t>βελτιστοποίηση της παραγωγής και η δημιουργία προϊόντων κοντά στις προτιμήσεις των καταναλωτών, που αποτελούν και τα συστατικά της επιτυχίας στην εξέλιξη μιας επιχείρησης οίκου μόδας. Όμοια επιχειρήσεις συνδρομητικού κινηματογράφου έχουν ανάγκη την σωστή παροχή προτάσεων ώστε να μην χάσουν τους μηνιαίους συνδρομητές τους.</w:t>
        </w:r>
      </w:ins>
    </w:p>
    <w:p w14:paraId="3405C300" w14:textId="3FFF843E" w:rsidR="000869D6" w:rsidRPr="000869D6" w:rsidDel="00E30566" w:rsidRDefault="000869D6" w:rsidP="00EA2969">
      <w:pPr>
        <w:rPr>
          <w:del w:id="11449" w:author="mpountou" w:date="2021-02-14T02:36:00Z"/>
        </w:rPr>
      </w:pPr>
    </w:p>
    <w:p w14:paraId="6CFA47E6" w14:textId="77777777" w:rsidR="00AF1264" w:rsidRDefault="00AF1264" w:rsidP="00EA2969"/>
    <w:p w14:paraId="58A52469" w14:textId="77777777" w:rsidR="00AF1264" w:rsidRPr="00983DF7" w:rsidRDefault="00AF1264" w:rsidP="00AF1264">
      <w:pPr>
        <w:pStyle w:val="2"/>
        <w:rPr>
          <w:b/>
          <w:bCs/>
          <w:rPrChange w:id="11450" w:author="Sotirios Filippos Tsarouchis" w:date="2021-02-10T15:33:00Z">
            <w:rPr/>
          </w:rPrChange>
        </w:rPr>
      </w:pPr>
      <w:bookmarkStart w:id="11451" w:name="_Toc64223465"/>
      <w:r w:rsidRPr="00983DF7">
        <w:rPr>
          <w:b/>
          <w:bCs/>
          <w:rPrChange w:id="11452" w:author="Sotirios Filippos Tsarouchis" w:date="2021-02-10T15:33:00Z">
            <w:rPr/>
          </w:rPrChange>
        </w:rPr>
        <w:t>Μελλοντικές επεκτάσεις</w:t>
      </w:r>
      <w:bookmarkEnd w:id="11451"/>
    </w:p>
    <w:p w14:paraId="5272B2AD" w14:textId="77777777" w:rsidR="00AF1264" w:rsidRDefault="00AF1264" w:rsidP="00AF1264"/>
    <w:p w14:paraId="153D6B38" w14:textId="11EEFB90" w:rsidR="00AF1264" w:rsidRDefault="00AF1264" w:rsidP="004344EE">
      <w:pPr>
        <w:rPr>
          <w:ins w:id="11453" w:author="mpountou" w:date="2021-02-14T01:51:00Z"/>
        </w:rPr>
      </w:pPr>
      <w:commentRangeStart w:id="11454"/>
      <w:commentRangeStart w:id="11455"/>
      <w:del w:id="11456" w:author="mpountou" w:date="2021-02-14T01:45:00Z">
        <w:r w:rsidDel="00E9665C">
          <w:delText xml:space="preserve">Η </w:delText>
        </w:r>
      </w:del>
      <w:ins w:id="11457" w:author="mpountou" w:date="2021-02-14T01:45:00Z">
        <w:r w:rsidR="00E9665C">
          <w:t xml:space="preserve">Μια πρώτη μελλοντική επέκταση </w:t>
        </w:r>
      </w:ins>
      <w:ins w:id="11458" w:author="mpountou" w:date="2021-02-14T02:04:00Z">
        <w:r w:rsidR="004344EE">
          <w:t>για την καλύτερη λειτουργία του συστήματος</w:t>
        </w:r>
      </w:ins>
      <w:ins w:id="11459" w:author="mpountou" w:date="2021-02-14T01:45:00Z">
        <w:r w:rsidR="00E9665C">
          <w:t xml:space="preserve"> θα </w:t>
        </w:r>
      </w:ins>
      <w:ins w:id="11460" w:author="mpountou" w:date="2021-02-14T02:03:00Z">
        <w:r w:rsidR="004344EE">
          <w:t>μπορούσε να είναι</w:t>
        </w:r>
      </w:ins>
      <w:ins w:id="11461" w:author="mpountou" w:date="2021-02-14T01:51:00Z">
        <w:r w:rsidR="00E9665C">
          <w:t xml:space="preserve"> η</w:t>
        </w:r>
      </w:ins>
      <w:ins w:id="11462" w:author="mpountou" w:date="2021-02-14T01:45:00Z">
        <w:r w:rsidR="00E9665C">
          <w:t xml:space="preserve"> </w:t>
        </w:r>
      </w:ins>
      <w:r>
        <w:t>δημιουργία ενός καλύτερου συνόλου δεδομένων</w:t>
      </w:r>
      <w:ins w:id="11463" w:author="mpountou" w:date="2021-02-14T02:03:00Z">
        <w:r w:rsidR="004344EE">
          <w:t xml:space="preserve"> με περισσ</w:t>
        </w:r>
      </w:ins>
      <w:ins w:id="11464" w:author="mpountou" w:date="2021-02-14T02:04:00Z">
        <w:r w:rsidR="004344EE">
          <w:t>ότερα ρούχα και κατηγορίες</w:t>
        </w:r>
      </w:ins>
      <w:ins w:id="11465" w:author="mpountou" w:date="2021-02-14T02:03:00Z">
        <w:r w:rsidR="004344EE">
          <w:t xml:space="preserve">. </w:t>
        </w:r>
      </w:ins>
      <w:ins w:id="11466" w:author="mpountou" w:date="2021-02-14T02:09:00Z">
        <w:r w:rsidR="004344EE">
          <w:t>Αυτό για να συμβεί χρειάζεται οι</w:t>
        </w:r>
      </w:ins>
      <w:ins w:id="11467" w:author="mpountou" w:date="2021-02-14T02:05:00Z">
        <w:r w:rsidR="004344EE">
          <w:t xml:space="preserve"> εταιρίες ένδυσης</w:t>
        </w:r>
      </w:ins>
      <w:ins w:id="11468" w:author="mpountou" w:date="2021-02-14T02:09:00Z">
        <w:r w:rsidR="004344EE">
          <w:t xml:space="preserve"> να οργανώσουν καλά τα δεδομένα των ρούχων τους και</w:t>
        </w:r>
      </w:ins>
      <w:ins w:id="11469" w:author="mpountou" w:date="2021-02-14T02:05:00Z">
        <w:r w:rsidR="004344EE">
          <w:t xml:space="preserve"> μέσω</w:t>
        </w:r>
      </w:ins>
      <w:ins w:id="11470" w:author="mpountou" w:date="2021-02-14T02:09:00Z">
        <w:r w:rsidR="004344EE">
          <w:t xml:space="preserve"> ενός</w:t>
        </w:r>
      </w:ins>
      <w:del w:id="11471" w:author="mpountou" w:date="2021-02-14T02:03:00Z">
        <w:r w:rsidDel="004344EE">
          <w:delText xml:space="preserve"> </w:delText>
        </w:r>
      </w:del>
      <w:del w:id="11472" w:author="mpountou" w:date="2021-02-14T02:04:00Z">
        <w:r w:rsidDel="004344EE">
          <w:delText>μέσα από</w:delText>
        </w:r>
      </w:del>
      <w:r>
        <w:t xml:space="preserve"> εθελοντικ</w:t>
      </w:r>
      <w:ins w:id="11473" w:author="mpountou" w:date="2021-02-14T02:05:00Z">
        <w:r w:rsidR="004344EE">
          <w:t>ού</w:t>
        </w:r>
      </w:ins>
      <w:del w:id="11474" w:author="mpountou" w:date="2021-02-14T02:05:00Z">
        <w:r w:rsidDel="004344EE">
          <w:delText>ό</w:delText>
        </w:r>
      </w:del>
      <w:r>
        <w:t xml:space="preserve"> </w:t>
      </w:r>
      <w:ins w:id="11475" w:author="mpountou" w:date="2021-02-14T02:05:00Z">
        <w:r w:rsidR="004344EE">
          <w:t xml:space="preserve">ή μισθωτού </w:t>
        </w:r>
      </w:ins>
      <w:r>
        <w:t>προσωπικ</w:t>
      </w:r>
      <w:ins w:id="11476" w:author="mpountou" w:date="2021-02-14T02:05:00Z">
        <w:r w:rsidR="004344EE">
          <w:t>ού</w:t>
        </w:r>
      </w:ins>
      <w:del w:id="11477" w:author="mpountou" w:date="2021-02-14T02:05:00Z">
        <w:r w:rsidDel="004344EE">
          <w:delText>ό</w:delText>
        </w:r>
      </w:del>
      <w:r>
        <w:t xml:space="preserve"> </w:t>
      </w:r>
      <w:ins w:id="11478" w:author="mpountou" w:date="2021-02-14T02:05:00Z">
        <w:r w:rsidR="004344EE">
          <w:t>να λαμβ</w:t>
        </w:r>
      </w:ins>
      <w:ins w:id="11479" w:author="mpountou" w:date="2021-02-14T02:06:00Z">
        <w:r w:rsidR="004344EE">
          <w:t>άνουν καθημερινά αξιολογήσεις.</w:t>
        </w:r>
      </w:ins>
      <w:del w:id="11480" w:author="mpountou" w:date="2021-02-14T02:05:00Z">
        <w:r w:rsidDel="004344EE">
          <w:delText>που θα αξιολογεί</w:delText>
        </w:r>
        <w:r w:rsidR="00897112" w:rsidRPr="00897112" w:rsidDel="004344EE">
          <w:delText xml:space="preserve"> </w:delText>
        </w:r>
        <w:r w:rsidR="00897112" w:rsidDel="004344EE">
          <w:delText>καθημερινή βάση για λίγες ώρες</w:delText>
        </w:r>
        <w:r w:rsidDel="004344EE">
          <w:delText xml:space="preserve"> ρούχα</w:delText>
        </w:r>
        <w:r w:rsidR="00897112" w:rsidDel="004344EE">
          <w:delText xml:space="preserve"> ή</w:delText>
        </w:r>
        <w:r w:rsidDel="004344EE">
          <w:delText xml:space="preserve"> ταινίες θα </w:delText>
        </w:r>
      </w:del>
      <w:ins w:id="11481" w:author="mpountou" w:date="2021-02-14T02:06:00Z">
        <w:r w:rsidR="004344EE">
          <w:t xml:space="preserve"> Τα δεδομένα αυτά </w:t>
        </w:r>
      </w:ins>
      <w:ins w:id="11482" w:author="mpountou" w:date="2021-02-14T02:09:00Z">
        <w:r w:rsidR="004344EE">
          <w:t xml:space="preserve">που εν τέλη </w:t>
        </w:r>
      </w:ins>
      <w:ins w:id="11483" w:author="mpountou" w:date="2021-02-14T02:10:00Z">
        <w:r w:rsidR="004344EE">
          <w:t xml:space="preserve">συλλεχθούν </w:t>
        </w:r>
      </w:ins>
      <w:ins w:id="11484" w:author="mpountou" w:date="2021-02-14T02:06:00Z">
        <w:r w:rsidR="004344EE">
          <w:t xml:space="preserve">θα </w:t>
        </w:r>
      </w:ins>
      <w:r>
        <w:t>προσφέρ</w:t>
      </w:r>
      <w:ins w:id="11485" w:author="mpountou" w:date="2021-02-14T02:06:00Z">
        <w:r w:rsidR="004344EE">
          <w:t>ουν</w:t>
        </w:r>
      </w:ins>
      <w:del w:id="11486" w:author="mpountou" w:date="2021-02-14T02:06:00Z">
        <w:r w:rsidDel="004344EE">
          <w:delText>ει</w:delText>
        </w:r>
      </w:del>
      <w:r>
        <w:t xml:space="preserve"> αναμφίβολα περισσότερη ακρίβεια στις προβλέψεις του μοντέλου και κατ’ επέκταση καλύτερες προτάσεις</w:t>
      </w:r>
      <w:ins w:id="11487" w:author="mpountou" w:date="2021-02-14T02:07:00Z">
        <w:r w:rsidR="004344EE">
          <w:t xml:space="preserve"> εμπορικής αξίας στον σχεδιαστή</w:t>
        </w:r>
      </w:ins>
      <w:r>
        <w:t>.</w:t>
      </w:r>
      <w:commentRangeEnd w:id="11454"/>
      <w:r w:rsidR="00072D7D">
        <w:rPr>
          <w:rStyle w:val="ad"/>
        </w:rPr>
        <w:commentReference w:id="11454"/>
      </w:r>
      <w:commentRangeEnd w:id="11455"/>
      <w:r w:rsidR="00810E84">
        <w:rPr>
          <w:rStyle w:val="ad"/>
        </w:rPr>
        <w:commentReference w:id="11455"/>
      </w:r>
    </w:p>
    <w:p w14:paraId="5A511EE6" w14:textId="3468404C" w:rsidR="00E9665C" w:rsidRDefault="00E9665C" w:rsidP="004344EE">
      <w:pPr>
        <w:rPr>
          <w:ins w:id="11488" w:author="mpountou" w:date="2021-02-14T01:56:00Z"/>
        </w:rPr>
      </w:pPr>
      <w:ins w:id="11489" w:author="mpountou" w:date="2021-02-14T01:52:00Z">
        <w:r>
          <w:t>Ένας ακόμη μελλοντικός στόχος θα μπορούσε να είναι η αξιολόγηση των προτάσεων του συστήματος από</w:t>
        </w:r>
        <w:r w:rsidR="00281715">
          <w:t xml:space="preserve"> τον ίδιο τον σχεδιαστ</w:t>
        </w:r>
      </w:ins>
      <w:ins w:id="11490" w:author="mpountou" w:date="2021-02-14T01:53:00Z">
        <w:r w:rsidR="00281715">
          <w:t>ή</w:t>
        </w:r>
      </w:ins>
      <w:ins w:id="11491" w:author="mpountou" w:date="2021-02-14T01:52:00Z">
        <w:r>
          <w:t>.</w:t>
        </w:r>
      </w:ins>
      <w:ins w:id="11492" w:author="mpountou" w:date="2021-02-14T01:54:00Z">
        <w:r w:rsidR="00281715">
          <w:t xml:space="preserve"> Αυτό μπορεί να συμβεί με την </w:t>
        </w:r>
      </w:ins>
      <w:ins w:id="11493" w:author="mpountou" w:date="2021-02-14T02:12:00Z">
        <w:r w:rsidR="004344EE">
          <w:t>εμφάνιση</w:t>
        </w:r>
      </w:ins>
      <w:ins w:id="11494" w:author="mpountou" w:date="2021-02-14T01:53:00Z">
        <w:r w:rsidR="00281715">
          <w:t xml:space="preserve"> </w:t>
        </w:r>
      </w:ins>
      <w:ins w:id="11495" w:author="mpountou" w:date="2021-02-14T01:55:00Z">
        <w:r w:rsidR="00281715">
          <w:t>ενός παραθύρου στο σύστημα</w:t>
        </w:r>
      </w:ins>
      <w:ins w:id="11496" w:author="mpountou" w:date="2021-02-14T01:53:00Z">
        <w:r>
          <w:t xml:space="preserve"> </w:t>
        </w:r>
        <w:r w:rsidR="00281715">
          <w:t>το οποίο θα ρωτ</w:t>
        </w:r>
      </w:ins>
      <w:ins w:id="11497" w:author="mpountou" w:date="2021-02-14T01:55:00Z">
        <w:r w:rsidR="00281715">
          <w:t>ά</w:t>
        </w:r>
      </w:ins>
      <w:ins w:id="11498" w:author="mpountou" w:date="2021-02-14T01:53:00Z">
        <w:r w:rsidR="00281715">
          <w:t xml:space="preserve"> </w:t>
        </w:r>
      </w:ins>
      <w:ins w:id="11499" w:author="mpountou" w:date="2021-02-14T01:55:00Z">
        <w:r w:rsidR="00281715">
          <w:t xml:space="preserve">τον σχεδιαστή αν η πρόταση του ήταν αρεστή </w:t>
        </w:r>
      </w:ins>
      <w:ins w:id="11500" w:author="mpountou" w:date="2021-02-14T01:53:00Z">
        <w:r w:rsidR="00281715">
          <w:t>ή όχι</w:t>
        </w:r>
      </w:ins>
      <w:ins w:id="11501" w:author="mpountou" w:date="2021-02-14T01:55:00Z">
        <w:r w:rsidR="00281715">
          <w:t>.</w:t>
        </w:r>
      </w:ins>
      <w:ins w:id="11502" w:author="mpountou" w:date="2021-02-14T01:53:00Z">
        <w:r w:rsidR="00281715">
          <w:t xml:space="preserve"> </w:t>
        </w:r>
      </w:ins>
      <w:ins w:id="11503" w:author="mpountou" w:date="2021-02-14T01:55:00Z">
        <w:r w:rsidR="00281715">
          <w:t xml:space="preserve">Με αυτό τον τρόπο το σύστημα </w:t>
        </w:r>
      </w:ins>
      <w:ins w:id="11504" w:author="mpountou" w:date="2021-02-14T01:53:00Z">
        <w:r w:rsidR="00281715">
          <w:t xml:space="preserve">θα </w:t>
        </w:r>
      </w:ins>
      <w:ins w:id="11505" w:author="mpountou" w:date="2021-02-14T02:12:00Z">
        <w:r w:rsidR="004344EE">
          <w:t>μπορεί</w:t>
        </w:r>
      </w:ins>
      <w:ins w:id="11506" w:author="mpountou" w:date="2021-02-14T01:53:00Z">
        <w:r w:rsidR="00281715">
          <w:t xml:space="preserve"> να </w:t>
        </w:r>
      </w:ins>
      <w:ins w:id="11507" w:author="mpountou" w:date="2021-02-14T01:55:00Z">
        <w:r w:rsidR="00281715">
          <w:t>αναθεωρήσει</w:t>
        </w:r>
      </w:ins>
      <w:ins w:id="11508" w:author="mpountou" w:date="2021-02-14T01:53:00Z">
        <w:r w:rsidR="00281715">
          <w:t xml:space="preserve"> και </w:t>
        </w:r>
      </w:ins>
      <w:ins w:id="11509" w:author="mpountou" w:date="2021-02-14T01:56:00Z">
        <w:r w:rsidR="00281715">
          <w:t>τελικώς</w:t>
        </w:r>
      </w:ins>
      <w:ins w:id="11510" w:author="mpountou" w:date="2021-02-14T01:53:00Z">
        <w:r w:rsidR="00281715">
          <w:t xml:space="preserve"> να διορθώσει τυχ</w:t>
        </w:r>
      </w:ins>
      <w:ins w:id="11511" w:author="mpountou" w:date="2021-02-14T01:54:00Z">
        <w:r w:rsidR="00281715">
          <w:t>όν ατέλειες στις προτάσεις</w:t>
        </w:r>
      </w:ins>
      <w:ins w:id="11512" w:author="mpountou" w:date="2021-02-14T01:56:00Z">
        <w:r w:rsidR="00281715">
          <w:t>.</w:t>
        </w:r>
      </w:ins>
    </w:p>
    <w:p w14:paraId="637D884D" w14:textId="76365F86" w:rsidR="00281715" w:rsidDel="00AE2700" w:rsidRDefault="00281715" w:rsidP="005E78D0">
      <w:pPr>
        <w:rPr>
          <w:del w:id="11513" w:author="mpountou" w:date="2021-02-14T01:59:00Z"/>
        </w:rPr>
      </w:pPr>
      <w:ins w:id="11514" w:author="mpountou" w:date="2021-02-14T01:56:00Z">
        <w:r>
          <w:t>Τέλος, το σύστημα θα μπορούσε να αναβαθμιστεί λαμβ</w:t>
        </w:r>
      </w:ins>
      <w:ins w:id="11515" w:author="mpountou" w:date="2021-02-14T01:57:00Z">
        <w:r>
          <w:t xml:space="preserve">άνοντας όχι μόνο υπ’ όψη τις αξιολογήσεις των προϊόντων αλλά και τις πωλήσεις ώστε με αυτό τον τρόπο να </w:t>
        </w:r>
      </w:ins>
      <w:ins w:id="11516" w:author="mpountou" w:date="2021-02-14T01:59:00Z">
        <w:r w:rsidR="00BB21F1">
          <w:t xml:space="preserve">ικανοποιούνται και εμπορικές ανάγκες που θα αποτρέψουν ζημιογόνες επενδύσεις σε νέες κολεξιόν. </w:t>
        </w:r>
      </w:ins>
    </w:p>
    <w:p w14:paraId="1EFB9C4E" w14:textId="662912C2" w:rsidR="00AE2700" w:rsidRDefault="00AE2700" w:rsidP="004344EE">
      <w:pPr>
        <w:rPr>
          <w:ins w:id="11517" w:author="mpountou" w:date="2021-02-14T15:48:00Z"/>
        </w:rPr>
      </w:pPr>
    </w:p>
    <w:p w14:paraId="50C17F62" w14:textId="48F6B79F" w:rsidR="00AE2700" w:rsidRDefault="00AE2700" w:rsidP="004344EE">
      <w:pPr>
        <w:rPr>
          <w:ins w:id="11518" w:author="mpountou" w:date="2021-02-14T15:48:00Z"/>
        </w:rPr>
      </w:pPr>
    </w:p>
    <w:p w14:paraId="3BEF30B2" w14:textId="6CB12C81" w:rsidR="00AE2700" w:rsidRDefault="00AE2700" w:rsidP="004344EE">
      <w:pPr>
        <w:rPr>
          <w:ins w:id="11519" w:author="mpountou" w:date="2021-02-14T15:48:00Z"/>
        </w:rPr>
      </w:pPr>
    </w:p>
    <w:p w14:paraId="64054646" w14:textId="2E5FF343" w:rsidR="00AE2700" w:rsidRDefault="00AE2700" w:rsidP="004344EE">
      <w:pPr>
        <w:rPr>
          <w:ins w:id="11520" w:author="mpountou" w:date="2021-02-14T15:48:00Z"/>
        </w:rPr>
      </w:pPr>
    </w:p>
    <w:p w14:paraId="3204148D" w14:textId="6CE16643" w:rsidR="00AE2700" w:rsidRDefault="00AE2700" w:rsidP="004344EE">
      <w:pPr>
        <w:rPr>
          <w:ins w:id="11521" w:author="mpountou" w:date="2021-02-14T15:48:00Z"/>
        </w:rPr>
      </w:pPr>
    </w:p>
    <w:p w14:paraId="1E1CFFD1" w14:textId="71262975" w:rsidR="00AE2700" w:rsidRDefault="00AE2700" w:rsidP="004344EE">
      <w:pPr>
        <w:rPr>
          <w:ins w:id="11522" w:author="mpountou" w:date="2021-02-14T15:48:00Z"/>
        </w:rPr>
      </w:pPr>
    </w:p>
    <w:p w14:paraId="60115D4C" w14:textId="6A202BBA" w:rsidR="00AE2700" w:rsidRDefault="00AE2700" w:rsidP="004344EE">
      <w:pPr>
        <w:rPr>
          <w:ins w:id="11523" w:author="mpountou" w:date="2021-02-14T15:48:00Z"/>
        </w:rPr>
      </w:pPr>
    </w:p>
    <w:p w14:paraId="6F3A74A8" w14:textId="3D1FEAAC" w:rsidR="00AE2700" w:rsidRDefault="00AE2700" w:rsidP="004344EE">
      <w:pPr>
        <w:rPr>
          <w:ins w:id="11524" w:author="mpountou" w:date="2021-02-14T15:48:00Z"/>
        </w:rPr>
      </w:pPr>
    </w:p>
    <w:p w14:paraId="0C7AA88C" w14:textId="77777777" w:rsidR="00AE2700" w:rsidRDefault="00AE2700" w:rsidP="004344EE">
      <w:pPr>
        <w:rPr>
          <w:ins w:id="11525" w:author="mpountou" w:date="2021-02-14T15:48:00Z"/>
        </w:rPr>
      </w:pPr>
    </w:p>
    <w:p w14:paraId="70470B0C" w14:textId="77777777" w:rsidR="00897112" w:rsidRPr="00323992" w:rsidDel="00C51335" w:rsidRDefault="00897112" w:rsidP="00AF1264">
      <w:pPr>
        <w:rPr>
          <w:del w:id="11526" w:author="mpountou" w:date="2021-02-14T01:59:00Z"/>
        </w:rPr>
      </w:pPr>
    </w:p>
    <w:p w14:paraId="707FC50A" w14:textId="77777777" w:rsidR="00AF1264" w:rsidDel="00C51335" w:rsidRDefault="00AF1264" w:rsidP="00AF1264">
      <w:pPr>
        <w:rPr>
          <w:del w:id="11527" w:author="mpountou" w:date="2021-02-14T01:59:00Z"/>
        </w:rPr>
      </w:pPr>
    </w:p>
    <w:p w14:paraId="70B7103C" w14:textId="77777777" w:rsidR="00AF1264" w:rsidRPr="00AF1264" w:rsidDel="00C51335" w:rsidRDefault="00AF1264" w:rsidP="00AF1264">
      <w:pPr>
        <w:rPr>
          <w:del w:id="11528" w:author="mpountou" w:date="2021-02-14T01:59:00Z"/>
        </w:rPr>
      </w:pPr>
    </w:p>
    <w:p w14:paraId="39F6B486" w14:textId="77777777" w:rsidR="00AF1264" w:rsidDel="00C51335" w:rsidRDefault="00AF1264" w:rsidP="00AF1264">
      <w:pPr>
        <w:rPr>
          <w:del w:id="11529" w:author="mpountou" w:date="2021-02-14T01:59:00Z"/>
        </w:rPr>
      </w:pPr>
    </w:p>
    <w:p w14:paraId="487853B8" w14:textId="77777777" w:rsidR="00AF1264" w:rsidDel="00C51335" w:rsidRDefault="00AF1264" w:rsidP="00AF1264">
      <w:pPr>
        <w:rPr>
          <w:del w:id="11530" w:author="mpountou" w:date="2021-02-14T01:59:00Z"/>
        </w:rPr>
      </w:pPr>
    </w:p>
    <w:p w14:paraId="4B3087EB" w14:textId="77777777" w:rsidR="00AF1264" w:rsidDel="00C51335" w:rsidRDefault="00AF1264" w:rsidP="00AF1264">
      <w:pPr>
        <w:rPr>
          <w:del w:id="11531" w:author="mpountou" w:date="2021-02-14T01:59:00Z"/>
        </w:rPr>
      </w:pPr>
    </w:p>
    <w:p w14:paraId="1FDB268D" w14:textId="77777777" w:rsidR="00AF1264" w:rsidDel="00C51335" w:rsidRDefault="00AF1264" w:rsidP="00AF1264">
      <w:pPr>
        <w:rPr>
          <w:del w:id="11532" w:author="mpountou" w:date="2021-02-14T01:59:00Z"/>
        </w:rPr>
      </w:pPr>
    </w:p>
    <w:p w14:paraId="3562C371" w14:textId="77777777" w:rsidR="00AF1264" w:rsidRPr="00AF1264" w:rsidDel="00C51335" w:rsidRDefault="00AF1264" w:rsidP="00AF1264">
      <w:pPr>
        <w:rPr>
          <w:del w:id="11533" w:author="mpountou" w:date="2021-02-14T01:59:00Z"/>
        </w:rPr>
      </w:pPr>
    </w:p>
    <w:p w14:paraId="28F0A62F" w14:textId="77777777" w:rsidR="005E78D0" w:rsidDel="00C51335" w:rsidRDefault="005E78D0" w:rsidP="005E78D0">
      <w:pPr>
        <w:rPr>
          <w:del w:id="11534" w:author="mpountou" w:date="2021-02-14T01:59:00Z"/>
        </w:rPr>
      </w:pPr>
    </w:p>
    <w:p w14:paraId="332434A3" w14:textId="77777777" w:rsidR="005E78D0" w:rsidRPr="005E78D0" w:rsidRDefault="005E78D0" w:rsidP="005E78D0"/>
    <w:bookmarkStart w:id="11535" w:name="_Toc64223466" w:displacedByCustomXml="next"/>
    <w:bookmarkStart w:id="11536" w:name="_Toc54106828"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14:paraId="0F0429B5" w14:textId="77777777" w:rsidR="0012162E" w:rsidRPr="00072D7D" w:rsidRDefault="0012162E" w:rsidP="0012162E">
          <w:pPr>
            <w:pStyle w:val="1"/>
            <w:numPr>
              <w:ilvl w:val="0"/>
              <w:numId w:val="0"/>
            </w:numPr>
            <w:rPr>
              <w:rFonts w:eastAsiaTheme="minorHAnsi" w:cs="Segoe UI Light"/>
              <w:b/>
              <w:bCs/>
              <w:sz w:val="24"/>
              <w:szCs w:val="24"/>
              <w:rPrChange w:id="11537" w:author="Sotirios Filippos Tsarouchis" w:date="2021-02-10T15:49:00Z">
                <w:rPr>
                  <w:rFonts w:eastAsiaTheme="minorHAnsi" w:cs="Segoe UI Light"/>
                  <w:sz w:val="24"/>
                  <w:szCs w:val="24"/>
                </w:rPr>
              </w:rPrChange>
            </w:rPr>
          </w:pPr>
          <w:r w:rsidRPr="00072D7D">
            <w:rPr>
              <w:b/>
              <w:bCs/>
              <w:rPrChange w:id="11538" w:author="Sotirios Filippos Tsarouchis" w:date="2021-02-10T15:49:00Z">
                <w:rPr/>
              </w:rPrChange>
            </w:rPr>
            <w:t>Βιβλιογραφία</w:t>
          </w:r>
          <w:bookmarkEnd w:id="11536"/>
          <w:bookmarkEnd w:id="11535"/>
        </w:p>
        <w:p w14:paraId="2DC0CC16" w14:textId="77777777" w:rsidR="0012162E" w:rsidRPr="00E43C0D" w:rsidRDefault="0012162E" w:rsidP="0012162E"/>
        <w:sdt>
          <w:sdtPr>
            <w:id w:val="111145805"/>
            <w:bibliography/>
          </w:sdtPr>
          <w:sdtEndPr/>
          <w:sdtContent>
            <w:p w14:paraId="58623ED5" w14:textId="77777777"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E96B59" w14:paraId="0E2964A7" w14:textId="77777777" w:rsidTr="00946E5C">
                <w:trPr>
                  <w:divId w:val="954555468"/>
                  <w:tblCellSpacing w:w="15" w:type="dxa"/>
                </w:trPr>
                <w:tc>
                  <w:tcPr>
                    <w:tcW w:w="314" w:type="pct"/>
                    <w:hideMark/>
                  </w:tcPr>
                  <w:p w14:paraId="4C115F39" w14:textId="77777777" w:rsidR="001103F1" w:rsidRDefault="001103F1">
                    <w:pPr>
                      <w:pStyle w:val="a7"/>
                      <w:rPr>
                        <w:noProof/>
                      </w:rPr>
                    </w:pPr>
                    <w:r>
                      <w:rPr>
                        <w:noProof/>
                      </w:rPr>
                      <w:t xml:space="preserve">[1] </w:t>
                    </w:r>
                  </w:p>
                </w:tc>
                <w:tc>
                  <w:tcPr>
                    <w:tcW w:w="4632" w:type="pct"/>
                    <w:hideMark/>
                  </w:tcPr>
                  <w:p w14:paraId="517EF27C" w14:textId="77777777" w:rsidR="001103F1" w:rsidRPr="001103F1" w:rsidRDefault="001103F1">
                    <w:pPr>
                      <w:pStyle w:val="a7"/>
                      <w:rPr>
                        <w:noProof/>
                        <w:lang w:val="en-US"/>
                      </w:rPr>
                    </w:pPr>
                    <w:r w:rsidRPr="001103F1">
                      <w:rPr>
                        <w:noProof/>
                        <w:lang w:val="en-US"/>
                      </w:rPr>
                      <w:t>Y</w:t>
                    </w:r>
                    <w:r w:rsidRPr="004344EE">
                      <w:rPr>
                        <w:noProof/>
                        <w:lang w:val="en-US"/>
                      </w:rPr>
                      <w:t xml:space="preserve">. </w:t>
                    </w:r>
                    <w:r w:rsidRPr="001103F1">
                      <w:rPr>
                        <w:noProof/>
                        <w:lang w:val="en-US"/>
                      </w:rPr>
                      <w:t>Koren</w:t>
                    </w:r>
                    <w:r w:rsidRPr="004344EE">
                      <w:rPr>
                        <w:noProof/>
                        <w:lang w:val="en-US"/>
                      </w:rPr>
                      <w:t xml:space="preserve">, </w:t>
                    </w:r>
                    <w:r w:rsidRPr="001103F1">
                      <w:rPr>
                        <w:noProof/>
                        <w:lang w:val="en-US"/>
                      </w:rPr>
                      <w:t>Factorization</w:t>
                    </w:r>
                    <w:r w:rsidRPr="004344EE">
                      <w:rPr>
                        <w:noProof/>
                        <w:lang w:val="en-US"/>
                      </w:rPr>
                      <w:t xml:space="preserve"> </w:t>
                    </w:r>
                    <w:r w:rsidRPr="001103F1">
                      <w:rPr>
                        <w:noProof/>
                        <w:lang w:val="en-US"/>
                      </w:rPr>
                      <w:t>Meets</w:t>
                    </w:r>
                    <w:r w:rsidRPr="004344EE">
                      <w:rPr>
                        <w:noProof/>
                        <w:lang w:val="en-US"/>
                      </w:rPr>
                      <w:t xml:space="preserve"> </w:t>
                    </w:r>
                    <w:r w:rsidRPr="001103F1">
                      <w:rPr>
                        <w:noProof/>
                        <w:lang w:val="en-US"/>
                      </w:rPr>
                      <w:t>the</w:t>
                    </w:r>
                    <w:r w:rsidRPr="004344EE">
                      <w:rPr>
                        <w:noProof/>
                        <w:lang w:val="en-US"/>
                      </w:rPr>
                      <w:t xml:space="preserve"> </w:t>
                    </w:r>
                    <w:r w:rsidRPr="001103F1">
                      <w:rPr>
                        <w:noProof/>
                        <w:lang w:val="en-US"/>
                      </w:rPr>
                      <w:t>Neighborhood</w:t>
                    </w:r>
                    <w:r w:rsidRPr="004344EE">
                      <w:rPr>
                        <w:noProof/>
                        <w:lang w:val="en-US"/>
                      </w:rPr>
                      <w:t xml:space="preserve">: </w:t>
                    </w:r>
                    <w:r w:rsidRPr="001103F1">
                      <w:rPr>
                        <w:noProof/>
                        <w:lang w:val="en-US"/>
                      </w:rPr>
                      <w:t>a</w:t>
                    </w:r>
                    <w:r w:rsidRPr="004344EE">
                      <w:rPr>
                        <w:noProof/>
                        <w:lang w:val="en-US"/>
                      </w:rPr>
                      <w:t xml:space="preserve"> </w:t>
                    </w:r>
                    <w:r w:rsidRPr="001103F1">
                      <w:rPr>
                        <w:noProof/>
                        <w:lang w:val="en-US"/>
                      </w:rPr>
                      <w:t>Multifaceted</w:t>
                    </w:r>
                    <w:r w:rsidRPr="004344EE">
                      <w:rPr>
                        <w:noProof/>
                        <w:lang w:val="en-US"/>
                      </w:rPr>
                      <w:t xml:space="preserve"> </w:t>
                    </w:r>
                    <w:r w:rsidRPr="001103F1">
                      <w:rPr>
                        <w:noProof/>
                        <w:lang w:val="en-US"/>
                      </w:rPr>
                      <w:t>Collabora</w:t>
                    </w:r>
                    <w:r w:rsidRPr="004344EE">
                      <w:rPr>
                        <w:noProof/>
                        <w:lang w:val="en-US"/>
                      </w:rPr>
                      <w:t>-</w:t>
                    </w:r>
                    <w:r w:rsidRPr="001103F1">
                      <w:rPr>
                        <w:noProof/>
                        <w:lang w:val="en-US"/>
                      </w:rPr>
                      <w:t>tive</w:t>
                    </w:r>
                    <w:r w:rsidRPr="004344EE">
                      <w:rPr>
                        <w:noProof/>
                        <w:lang w:val="en-US"/>
                      </w:rPr>
                      <w:t xml:space="preserve"> </w:t>
                    </w:r>
                    <w:r w:rsidRPr="001103F1">
                      <w:rPr>
                        <w:noProof/>
                        <w:lang w:val="en-US"/>
                      </w:rPr>
                      <w:t xml:space="preserve">Filtering Model, 2008. </w:t>
                    </w:r>
                  </w:p>
                </w:tc>
              </w:tr>
              <w:tr w:rsidR="001103F1" w:rsidRPr="00E96B59" w14:paraId="57537FDE" w14:textId="77777777" w:rsidTr="00946E5C">
                <w:trPr>
                  <w:divId w:val="954555468"/>
                  <w:tblCellSpacing w:w="15" w:type="dxa"/>
                </w:trPr>
                <w:tc>
                  <w:tcPr>
                    <w:tcW w:w="314" w:type="pct"/>
                    <w:hideMark/>
                  </w:tcPr>
                  <w:p w14:paraId="650719D5" w14:textId="77777777" w:rsidR="001103F1" w:rsidRDefault="001103F1">
                    <w:pPr>
                      <w:pStyle w:val="a7"/>
                      <w:rPr>
                        <w:noProof/>
                      </w:rPr>
                    </w:pPr>
                    <w:r>
                      <w:rPr>
                        <w:noProof/>
                      </w:rPr>
                      <w:t xml:space="preserve">[2] </w:t>
                    </w:r>
                  </w:p>
                </w:tc>
                <w:tc>
                  <w:tcPr>
                    <w:tcW w:w="4632" w:type="pct"/>
                    <w:hideMark/>
                  </w:tcPr>
                  <w:p w14:paraId="5C76DEF0" w14:textId="77777777"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E96B59" w14:paraId="33BDFEAA" w14:textId="77777777" w:rsidTr="00946E5C">
                <w:trPr>
                  <w:divId w:val="954555468"/>
                  <w:tblCellSpacing w:w="15" w:type="dxa"/>
                </w:trPr>
                <w:tc>
                  <w:tcPr>
                    <w:tcW w:w="314" w:type="pct"/>
                    <w:hideMark/>
                  </w:tcPr>
                  <w:p w14:paraId="395D49F5" w14:textId="77777777" w:rsidR="001103F1" w:rsidRDefault="001103F1">
                    <w:pPr>
                      <w:pStyle w:val="a7"/>
                      <w:rPr>
                        <w:noProof/>
                      </w:rPr>
                    </w:pPr>
                    <w:r>
                      <w:rPr>
                        <w:noProof/>
                      </w:rPr>
                      <w:t xml:space="preserve">[3] </w:t>
                    </w:r>
                  </w:p>
                </w:tc>
                <w:tc>
                  <w:tcPr>
                    <w:tcW w:w="4632" w:type="pct"/>
                    <w:hideMark/>
                  </w:tcPr>
                  <w:p w14:paraId="4AEAFB78" w14:textId="77777777"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E96B59" w14:paraId="29E2EA28" w14:textId="77777777" w:rsidTr="00946E5C">
                <w:trPr>
                  <w:divId w:val="954555468"/>
                  <w:tblCellSpacing w:w="15" w:type="dxa"/>
                </w:trPr>
                <w:tc>
                  <w:tcPr>
                    <w:tcW w:w="314" w:type="pct"/>
                    <w:hideMark/>
                  </w:tcPr>
                  <w:p w14:paraId="1ADF91F5" w14:textId="77777777" w:rsidR="001103F1" w:rsidRDefault="001103F1">
                    <w:pPr>
                      <w:pStyle w:val="a7"/>
                      <w:rPr>
                        <w:noProof/>
                      </w:rPr>
                    </w:pPr>
                    <w:r>
                      <w:rPr>
                        <w:noProof/>
                      </w:rPr>
                      <w:t xml:space="preserve">[4] </w:t>
                    </w:r>
                  </w:p>
                </w:tc>
                <w:tc>
                  <w:tcPr>
                    <w:tcW w:w="4632" w:type="pct"/>
                    <w:hideMark/>
                  </w:tcPr>
                  <w:p w14:paraId="0DEF2173" w14:textId="77777777"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14:paraId="5968DB31" w14:textId="77777777" w:rsidTr="00946E5C">
                <w:trPr>
                  <w:divId w:val="954555468"/>
                  <w:tblCellSpacing w:w="15" w:type="dxa"/>
                </w:trPr>
                <w:tc>
                  <w:tcPr>
                    <w:tcW w:w="314" w:type="pct"/>
                    <w:hideMark/>
                  </w:tcPr>
                  <w:p w14:paraId="013DCEE9" w14:textId="77777777" w:rsidR="001103F1" w:rsidRDefault="001103F1">
                    <w:pPr>
                      <w:pStyle w:val="a7"/>
                      <w:rPr>
                        <w:noProof/>
                      </w:rPr>
                    </w:pPr>
                    <w:r>
                      <w:rPr>
                        <w:noProof/>
                      </w:rPr>
                      <w:t xml:space="preserve">[5] </w:t>
                    </w:r>
                  </w:p>
                </w:tc>
                <w:tc>
                  <w:tcPr>
                    <w:tcW w:w="4632" w:type="pct"/>
                    <w:hideMark/>
                  </w:tcPr>
                  <w:p w14:paraId="3B3773F9" w14:textId="77777777" w:rsidR="001103F1" w:rsidRDefault="001103F1">
                    <w:pPr>
                      <w:rPr>
                        <w:noProof/>
                      </w:rPr>
                    </w:pPr>
                  </w:p>
                </w:tc>
              </w:tr>
              <w:tr w:rsidR="001103F1" w:rsidRPr="00E96B59" w14:paraId="1E862F8B" w14:textId="77777777" w:rsidTr="00946E5C">
                <w:trPr>
                  <w:divId w:val="954555468"/>
                  <w:tblCellSpacing w:w="15" w:type="dxa"/>
                </w:trPr>
                <w:tc>
                  <w:tcPr>
                    <w:tcW w:w="314" w:type="pct"/>
                    <w:hideMark/>
                  </w:tcPr>
                  <w:p w14:paraId="26ADD3E6" w14:textId="77777777" w:rsidR="001103F1" w:rsidRDefault="001103F1">
                    <w:pPr>
                      <w:pStyle w:val="a7"/>
                      <w:rPr>
                        <w:rFonts w:eastAsiaTheme="minorEastAsia"/>
                        <w:noProof/>
                      </w:rPr>
                    </w:pPr>
                    <w:r>
                      <w:rPr>
                        <w:noProof/>
                      </w:rPr>
                      <w:t xml:space="preserve">[6] </w:t>
                    </w:r>
                  </w:p>
                </w:tc>
                <w:tc>
                  <w:tcPr>
                    <w:tcW w:w="4632" w:type="pct"/>
                    <w:hideMark/>
                  </w:tcPr>
                  <w:p w14:paraId="75A6E403" w14:textId="77777777"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E96B59" w14:paraId="645DBB91" w14:textId="77777777" w:rsidTr="00946E5C">
                <w:trPr>
                  <w:divId w:val="954555468"/>
                  <w:tblCellSpacing w:w="15" w:type="dxa"/>
                </w:trPr>
                <w:tc>
                  <w:tcPr>
                    <w:tcW w:w="314" w:type="pct"/>
                    <w:hideMark/>
                  </w:tcPr>
                  <w:p w14:paraId="1CDAA311" w14:textId="77777777" w:rsidR="001103F1" w:rsidRDefault="001103F1">
                    <w:pPr>
                      <w:pStyle w:val="a7"/>
                      <w:rPr>
                        <w:noProof/>
                      </w:rPr>
                    </w:pPr>
                    <w:r>
                      <w:rPr>
                        <w:noProof/>
                      </w:rPr>
                      <w:t xml:space="preserve">[7] </w:t>
                    </w:r>
                  </w:p>
                </w:tc>
                <w:tc>
                  <w:tcPr>
                    <w:tcW w:w="4632" w:type="pct"/>
                    <w:hideMark/>
                  </w:tcPr>
                  <w:p w14:paraId="0AAE862A" w14:textId="77777777"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E96B59" w14:paraId="36EE837F" w14:textId="77777777" w:rsidTr="00946E5C">
                <w:trPr>
                  <w:divId w:val="954555468"/>
                  <w:tblCellSpacing w:w="15" w:type="dxa"/>
                </w:trPr>
                <w:tc>
                  <w:tcPr>
                    <w:tcW w:w="314" w:type="pct"/>
                    <w:hideMark/>
                  </w:tcPr>
                  <w:p w14:paraId="7AF1A05C" w14:textId="77777777" w:rsidR="001103F1" w:rsidRDefault="001103F1">
                    <w:pPr>
                      <w:pStyle w:val="a7"/>
                      <w:rPr>
                        <w:noProof/>
                      </w:rPr>
                    </w:pPr>
                    <w:r>
                      <w:rPr>
                        <w:noProof/>
                      </w:rPr>
                      <w:t xml:space="preserve">[8] </w:t>
                    </w:r>
                  </w:p>
                </w:tc>
                <w:tc>
                  <w:tcPr>
                    <w:tcW w:w="4632" w:type="pct"/>
                    <w:hideMark/>
                  </w:tcPr>
                  <w:p w14:paraId="22A1DED6" w14:textId="77777777"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E96B59" w14:paraId="58569577" w14:textId="77777777" w:rsidTr="00946E5C">
                <w:trPr>
                  <w:divId w:val="954555468"/>
                  <w:tblCellSpacing w:w="15" w:type="dxa"/>
                </w:trPr>
                <w:tc>
                  <w:tcPr>
                    <w:tcW w:w="314" w:type="pct"/>
                    <w:hideMark/>
                  </w:tcPr>
                  <w:p w14:paraId="77376B1C" w14:textId="77777777" w:rsidR="001103F1" w:rsidRDefault="001103F1">
                    <w:pPr>
                      <w:pStyle w:val="a7"/>
                      <w:rPr>
                        <w:noProof/>
                      </w:rPr>
                    </w:pPr>
                    <w:r>
                      <w:rPr>
                        <w:noProof/>
                      </w:rPr>
                      <w:t xml:space="preserve">[9] </w:t>
                    </w:r>
                  </w:p>
                </w:tc>
                <w:tc>
                  <w:tcPr>
                    <w:tcW w:w="4632" w:type="pct"/>
                    <w:hideMark/>
                  </w:tcPr>
                  <w:p w14:paraId="2415186B" w14:textId="77777777"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E96B59" w14:paraId="5DE082F6" w14:textId="77777777" w:rsidTr="00946E5C">
                <w:trPr>
                  <w:divId w:val="954555468"/>
                  <w:tblCellSpacing w:w="15" w:type="dxa"/>
                </w:trPr>
                <w:tc>
                  <w:tcPr>
                    <w:tcW w:w="314" w:type="pct"/>
                    <w:hideMark/>
                  </w:tcPr>
                  <w:p w14:paraId="0CB0D2D8" w14:textId="77777777" w:rsidR="001103F1" w:rsidRDefault="001103F1">
                    <w:pPr>
                      <w:pStyle w:val="a7"/>
                      <w:rPr>
                        <w:noProof/>
                      </w:rPr>
                    </w:pPr>
                    <w:r>
                      <w:rPr>
                        <w:noProof/>
                      </w:rPr>
                      <w:t xml:space="preserve">[10] </w:t>
                    </w:r>
                  </w:p>
                </w:tc>
                <w:tc>
                  <w:tcPr>
                    <w:tcW w:w="4632" w:type="pct"/>
                    <w:hideMark/>
                  </w:tcPr>
                  <w:p w14:paraId="76956F6C" w14:textId="77777777"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E96B59" w14:paraId="476A4CFD" w14:textId="77777777" w:rsidTr="00946E5C">
                <w:trPr>
                  <w:divId w:val="954555468"/>
                  <w:tblCellSpacing w:w="15" w:type="dxa"/>
                </w:trPr>
                <w:tc>
                  <w:tcPr>
                    <w:tcW w:w="314" w:type="pct"/>
                    <w:hideMark/>
                  </w:tcPr>
                  <w:p w14:paraId="090CF39C" w14:textId="77777777" w:rsidR="001103F1" w:rsidRDefault="001103F1">
                    <w:pPr>
                      <w:pStyle w:val="a7"/>
                      <w:rPr>
                        <w:noProof/>
                      </w:rPr>
                    </w:pPr>
                    <w:r>
                      <w:rPr>
                        <w:noProof/>
                      </w:rPr>
                      <w:t xml:space="preserve">[11] </w:t>
                    </w:r>
                  </w:p>
                </w:tc>
                <w:tc>
                  <w:tcPr>
                    <w:tcW w:w="4632" w:type="pct"/>
                    <w:hideMark/>
                  </w:tcPr>
                  <w:p w14:paraId="50EA4BC9" w14:textId="77777777"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E96B59" w14:paraId="33488C14" w14:textId="77777777" w:rsidTr="00946E5C">
                <w:trPr>
                  <w:divId w:val="954555468"/>
                  <w:tblCellSpacing w:w="15" w:type="dxa"/>
                </w:trPr>
                <w:tc>
                  <w:tcPr>
                    <w:tcW w:w="314" w:type="pct"/>
                    <w:hideMark/>
                  </w:tcPr>
                  <w:p w14:paraId="5418601F" w14:textId="77777777" w:rsidR="001103F1" w:rsidRDefault="001103F1">
                    <w:pPr>
                      <w:pStyle w:val="a7"/>
                      <w:rPr>
                        <w:noProof/>
                      </w:rPr>
                    </w:pPr>
                    <w:r>
                      <w:rPr>
                        <w:noProof/>
                      </w:rPr>
                      <w:t xml:space="preserve">[12] </w:t>
                    </w:r>
                  </w:p>
                </w:tc>
                <w:tc>
                  <w:tcPr>
                    <w:tcW w:w="4632" w:type="pct"/>
                    <w:hideMark/>
                  </w:tcPr>
                  <w:p w14:paraId="462C79C6" w14:textId="77777777"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E96B59" w14:paraId="5CBCE849" w14:textId="77777777" w:rsidTr="00946E5C">
                <w:trPr>
                  <w:divId w:val="954555468"/>
                  <w:tblCellSpacing w:w="15" w:type="dxa"/>
                </w:trPr>
                <w:tc>
                  <w:tcPr>
                    <w:tcW w:w="314" w:type="pct"/>
                    <w:hideMark/>
                  </w:tcPr>
                  <w:p w14:paraId="0132AB5E" w14:textId="77777777" w:rsidR="001103F1" w:rsidRDefault="001103F1">
                    <w:pPr>
                      <w:pStyle w:val="a7"/>
                      <w:rPr>
                        <w:noProof/>
                      </w:rPr>
                    </w:pPr>
                    <w:r>
                      <w:rPr>
                        <w:noProof/>
                      </w:rPr>
                      <w:t xml:space="preserve">[13] </w:t>
                    </w:r>
                  </w:p>
                </w:tc>
                <w:tc>
                  <w:tcPr>
                    <w:tcW w:w="4632" w:type="pct"/>
                    <w:hideMark/>
                  </w:tcPr>
                  <w:p w14:paraId="0FE4EF4C" w14:textId="77777777"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E96B59" w14:paraId="04F08773" w14:textId="77777777" w:rsidTr="00946E5C">
                <w:trPr>
                  <w:divId w:val="954555468"/>
                  <w:tblCellSpacing w:w="15" w:type="dxa"/>
                </w:trPr>
                <w:tc>
                  <w:tcPr>
                    <w:tcW w:w="314" w:type="pct"/>
                    <w:hideMark/>
                  </w:tcPr>
                  <w:p w14:paraId="56282E45" w14:textId="77777777" w:rsidR="001103F1" w:rsidRDefault="001103F1">
                    <w:pPr>
                      <w:pStyle w:val="a7"/>
                      <w:rPr>
                        <w:noProof/>
                      </w:rPr>
                    </w:pPr>
                    <w:r>
                      <w:rPr>
                        <w:noProof/>
                      </w:rPr>
                      <w:t xml:space="preserve">[14] </w:t>
                    </w:r>
                  </w:p>
                </w:tc>
                <w:tc>
                  <w:tcPr>
                    <w:tcW w:w="4632" w:type="pct"/>
                    <w:hideMark/>
                  </w:tcPr>
                  <w:p w14:paraId="5E83E4E1" w14:textId="77777777"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E96B59" w14:paraId="39F47324" w14:textId="77777777" w:rsidTr="00946E5C">
                <w:trPr>
                  <w:divId w:val="954555468"/>
                  <w:tblCellSpacing w:w="15" w:type="dxa"/>
                </w:trPr>
                <w:tc>
                  <w:tcPr>
                    <w:tcW w:w="314" w:type="pct"/>
                    <w:hideMark/>
                  </w:tcPr>
                  <w:p w14:paraId="1A88F5FC" w14:textId="77777777" w:rsidR="001103F1" w:rsidRDefault="001103F1">
                    <w:pPr>
                      <w:pStyle w:val="a7"/>
                      <w:rPr>
                        <w:noProof/>
                      </w:rPr>
                    </w:pPr>
                    <w:r>
                      <w:rPr>
                        <w:noProof/>
                      </w:rPr>
                      <w:t xml:space="preserve">[15] </w:t>
                    </w:r>
                  </w:p>
                </w:tc>
                <w:tc>
                  <w:tcPr>
                    <w:tcW w:w="4632" w:type="pct"/>
                    <w:hideMark/>
                  </w:tcPr>
                  <w:p w14:paraId="135188A9" w14:textId="77777777"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E96B59" w14:paraId="005C79AB" w14:textId="77777777" w:rsidTr="00946E5C">
                <w:trPr>
                  <w:divId w:val="954555468"/>
                  <w:tblCellSpacing w:w="15" w:type="dxa"/>
                </w:trPr>
                <w:tc>
                  <w:tcPr>
                    <w:tcW w:w="314" w:type="pct"/>
                    <w:hideMark/>
                  </w:tcPr>
                  <w:p w14:paraId="71F20B4F" w14:textId="77777777" w:rsidR="001103F1" w:rsidRDefault="001103F1">
                    <w:pPr>
                      <w:pStyle w:val="a7"/>
                      <w:rPr>
                        <w:noProof/>
                      </w:rPr>
                    </w:pPr>
                    <w:r>
                      <w:rPr>
                        <w:noProof/>
                      </w:rPr>
                      <w:lastRenderedPageBreak/>
                      <w:t xml:space="preserve">[16] </w:t>
                    </w:r>
                  </w:p>
                </w:tc>
                <w:tc>
                  <w:tcPr>
                    <w:tcW w:w="4632" w:type="pct"/>
                    <w:hideMark/>
                  </w:tcPr>
                  <w:p w14:paraId="6DA8D0BB" w14:textId="77777777"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E96B59" w14:paraId="191FED83" w14:textId="77777777" w:rsidTr="00946E5C">
                <w:trPr>
                  <w:divId w:val="954555468"/>
                  <w:tblCellSpacing w:w="15" w:type="dxa"/>
                </w:trPr>
                <w:tc>
                  <w:tcPr>
                    <w:tcW w:w="314" w:type="pct"/>
                    <w:hideMark/>
                  </w:tcPr>
                  <w:p w14:paraId="76B43F9A" w14:textId="77777777" w:rsidR="001103F1" w:rsidRDefault="001103F1">
                    <w:pPr>
                      <w:pStyle w:val="a7"/>
                      <w:rPr>
                        <w:noProof/>
                      </w:rPr>
                    </w:pPr>
                    <w:r>
                      <w:rPr>
                        <w:noProof/>
                      </w:rPr>
                      <w:t xml:space="preserve">[17] </w:t>
                    </w:r>
                  </w:p>
                </w:tc>
                <w:tc>
                  <w:tcPr>
                    <w:tcW w:w="4632" w:type="pct"/>
                    <w:hideMark/>
                  </w:tcPr>
                  <w:p w14:paraId="7BF8F6C5" w14:textId="77777777"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E96B59" w14:paraId="5024BAB3" w14:textId="77777777" w:rsidTr="00946E5C">
                <w:trPr>
                  <w:divId w:val="954555468"/>
                  <w:tblCellSpacing w:w="15" w:type="dxa"/>
                </w:trPr>
                <w:tc>
                  <w:tcPr>
                    <w:tcW w:w="314" w:type="pct"/>
                    <w:hideMark/>
                  </w:tcPr>
                  <w:p w14:paraId="78E77D7F" w14:textId="77777777" w:rsidR="001103F1" w:rsidRDefault="001103F1">
                    <w:pPr>
                      <w:pStyle w:val="a7"/>
                      <w:rPr>
                        <w:noProof/>
                      </w:rPr>
                    </w:pPr>
                    <w:r>
                      <w:rPr>
                        <w:noProof/>
                      </w:rPr>
                      <w:t xml:space="preserve">[18] </w:t>
                    </w:r>
                  </w:p>
                </w:tc>
                <w:tc>
                  <w:tcPr>
                    <w:tcW w:w="4632" w:type="pct"/>
                    <w:hideMark/>
                  </w:tcPr>
                  <w:p w14:paraId="63C67934" w14:textId="77777777"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E96B59" w14:paraId="23492D79" w14:textId="77777777" w:rsidTr="00946E5C">
                <w:trPr>
                  <w:divId w:val="954555468"/>
                  <w:tblCellSpacing w:w="15" w:type="dxa"/>
                </w:trPr>
                <w:tc>
                  <w:tcPr>
                    <w:tcW w:w="314" w:type="pct"/>
                    <w:hideMark/>
                  </w:tcPr>
                  <w:p w14:paraId="2C1B33B4" w14:textId="77777777" w:rsidR="001103F1" w:rsidRDefault="001103F1">
                    <w:pPr>
                      <w:pStyle w:val="a7"/>
                      <w:rPr>
                        <w:noProof/>
                      </w:rPr>
                    </w:pPr>
                    <w:r>
                      <w:rPr>
                        <w:noProof/>
                      </w:rPr>
                      <w:t xml:space="preserve">[19] </w:t>
                    </w:r>
                  </w:p>
                </w:tc>
                <w:tc>
                  <w:tcPr>
                    <w:tcW w:w="4632" w:type="pct"/>
                    <w:hideMark/>
                  </w:tcPr>
                  <w:p w14:paraId="2A9B4F97" w14:textId="77777777"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E96B59" w14:paraId="2A1F3F78" w14:textId="77777777" w:rsidTr="00946E5C">
                <w:trPr>
                  <w:divId w:val="954555468"/>
                  <w:tblCellSpacing w:w="15" w:type="dxa"/>
                </w:trPr>
                <w:tc>
                  <w:tcPr>
                    <w:tcW w:w="314" w:type="pct"/>
                    <w:hideMark/>
                  </w:tcPr>
                  <w:p w14:paraId="496237B9" w14:textId="77777777" w:rsidR="001103F1" w:rsidRDefault="001103F1">
                    <w:pPr>
                      <w:pStyle w:val="a7"/>
                      <w:rPr>
                        <w:noProof/>
                      </w:rPr>
                    </w:pPr>
                    <w:r>
                      <w:rPr>
                        <w:noProof/>
                      </w:rPr>
                      <w:t xml:space="preserve">[20] </w:t>
                    </w:r>
                  </w:p>
                </w:tc>
                <w:tc>
                  <w:tcPr>
                    <w:tcW w:w="4632" w:type="pct"/>
                    <w:hideMark/>
                  </w:tcPr>
                  <w:p w14:paraId="580099F5" w14:textId="77777777"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E96B59" w14:paraId="3754DE2A" w14:textId="77777777" w:rsidTr="00946E5C">
                <w:trPr>
                  <w:divId w:val="954555468"/>
                  <w:tblCellSpacing w:w="15" w:type="dxa"/>
                </w:trPr>
                <w:tc>
                  <w:tcPr>
                    <w:tcW w:w="314" w:type="pct"/>
                    <w:hideMark/>
                  </w:tcPr>
                  <w:p w14:paraId="0BD2B4EA" w14:textId="77777777" w:rsidR="001103F1" w:rsidRDefault="001103F1">
                    <w:pPr>
                      <w:pStyle w:val="a7"/>
                      <w:rPr>
                        <w:noProof/>
                      </w:rPr>
                    </w:pPr>
                    <w:r>
                      <w:rPr>
                        <w:noProof/>
                      </w:rPr>
                      <w:t xml:space="preserve">[21] </w:t>
                    </w:r>
                  </w:p>
                </w:tc>
                <w:tc>
                  <w:tcPr>
                    <w:tcW w:w="4632" w:type="pct"/>
                    <w:hideMark/>
                  </w:tcPr>
                  <w:p w14:paraId="2D733213" w14:textId="77777777"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E96B59" w14:paraId="4E8DEF2A" w14:textId="77777777" w:rsidTr="00946E5C">
                <w:trPr>
                  <w:divId w:val="954555468"/>
                  <w:tblCellSpacing w:w="15" w:type="dxa"/>
                </w:trPr>
                <w:tc>
                  <w:tcPr>
                    <w:tcW w:w="314" w:type="pct"/>
                    <w:hideMark/>
                  </w:tcPr>
                  <w:p w14:paraId="4DDBD43D" w14:textId="77777777" w:rsidR="001103F1" w:rsidRDefault="001103F1">
                    <w:pPr>
                      <w:pStyle w:val="a7"/>
                      <w:rPr>
                        <w:noProof/>
                      </w:rPr>
                    </w:pPr>
                    <w:r>
                      <w:rPr>
                        <w:noProof/>
                      </w:rPr>
                      <w:t xml:space="preserve">[22] </w:t>
                    </w:r>
                  </w:p>
                </w:tc>
                <w:tc>
                  <w:tcPr>
                    <w:tcW w:w="4632" w:type="pct"/>
                    <w:hideMark/>
                  </w:tcPr>
                  <w:p w14:paraId="0569FFFB" w14:textId="77777777"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E96B59" w14:paraId="3FB739BC" w14:textId="77777777" w:rsidTr="00946E5C">
                <w:trPr>
                  <w:divId w:val="954555468"/>
                  <w:tblCellSpacing w:w="15" w:type="dxa"/>
                </w:trPr>
                <w:tc>
                  <w:tcPr>
                    <w:tcW w:w="314" w:type="pct"/>
                    <w:hideMark/>
                  </w:tcPr>
                  <w:p w14:paraId="361CF3D4" w14:textId="77777777" w:rsidR="001103F1" w:rsidRDefault="001103F1">
                    <w:pPr>
                      <w:pStyle w:val="a7"/>
                      <w:rPr>
                        <w:noProof/>
                      </w:rPr>
                    </w:pPr>
                    <w:r>
                      <w:rPr>
                        <w:noProof/>
                      </w:rPr>
                      <w:t xml:space="preserve">[23] </w:t>
                    </w:r>
                  </w:p>
                </w:tc>
                <w:tc>
                  <w:tcPr>
                    <w:tcW w:w="4632" w:type="pct"/>
                    <w:hideMark/>
                  </w:tcPr>
                  <w:p w14:paraId="0FC2D021" w14:textId="77777777"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E96B59" w14:paraId="17991AA2" w14:textId="77777777" w:rsidTr="00946E5C">
                <w:trPr>
                  <w:divId w:val="954555468"/>
                  <w:tblCellSpacing w:w="15" w:type="dxa"/>
                </w:trPr>
                <w:tc>
                  <w:tcPr>
                    <w:tcW w:w="314" w:type="pct"/>
                    <w:hideMark/>
                  </w:tcPr>
                  <w:p w14:paraId="732EC087" w14:textId="77777777" w:rsidR="001103F1" w:rsidRDefault="001103F1">
                    <w:pPr>
                      <w:pStyle w:val="a7"/>
                      <w:rPr>
                        <w:noProof/>
                      </w:rPr>
                    </w:pPr>
                    <w:r>
                      <w:rPr>
                        <w:noProof/>
                      </w:rPr>
                      <w:t xml:space="preserve">[24] </w:t>
                    </w:r>
                  </w:p>
                </w:tc>
                <w:tc>
                  <w:tcPr>
                    <w:tcW w:w="4632" w:type="pct"/>
                    <w:hideMark/>
                  </w:tcPr>
                  <w:p w14:paraId="639CF613" w14:textId="77777777"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E96B59" w14:paraId="49325A13" w14:textId="77777777" w:rsidTr="00946E5C">
                <w:trPr>
                  <w:divId w:val="954555468"/>
                  <w:tblCellSpacing w:w="15" w:type="dxa"/>
                </w:trPr>
                <w:tc>
                  <w:tcPr>
                    <w:tcW w:w="314" w:type="pct"/>
                    <w:hideMark/>
                  </w:tcPr>
                  <w:p w14:paraId="679F899F" w14:textId="77777777" w:rsidR="001103F1" w:rsidRDefault="001103F1">
                    <w:pPr>
                      <w:pStyle w:val="a7"/>
                      <w:rPr>
                        <w:noProof/>
                      </w:rPr>
                    </w:pPr>
                    <w:r>
                      <w:rPr>
                        <w:noProof/>
                      </w:rPr>
                      <w:t xml:space="preserve">[25] </w:t>
                    </w:r>
                  </w:p>
                </w:tc>
                <w:tc>
                  <w:tcPr>
                    <w:tcW w:w="4632" w:type="pct"/>
                    <w:hideMark/>
                  </w:tcPr>
                  <w:p w14:paraId="6E6F919E" w14:textId="77777777"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E96B59" w14:paraId="68C91F30" w14:textId="77777777" w:rsidTr="00946E5C">
                <w:trPr>
                  <w:divId w:val="954555468"/>
                  <w:tblCellSpacing w:w="15" w:type="dxa"/>
                </w:trPr>
                <w:tc>
                  <w:tcPr>
                    <w:tcW w:w="314" w:type="pct"/>
                    <w:hideMark/>
                  </w:tcPr>
                  <w:p w14:paraId="2BB67886" w14:textId="77777777" w:rsidR="001103F1" w:rsidRDefault="001103F1">
                    <w:pPr>
                      <w:pStyle w:val="a7"/>
                      <w:rPr>
                        <w:noProof/>
                      </w:rPr>
                    </w:pPr>
                    <w:r>
                      <w:rPr>
                        <w:noProof/>
                      </w:rPr>
                      <w:t xml:space="preserve">[26] </w:t>
                    </w:r>
                  </w:p>
                </w:tc>
                <w:tc>
                  <w:tcPr>
                    <w:tcW w:w="4632" w:type="pct"/>
                    <w:hideMark/>
                  </w:tcPr>
                  <w:p w14:paraId="123A7C8E" w14:textId="77777777"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E96B59" w14:paraId="27CBC035" w14:textId="77777777" w:rsidTr="00946E5C">
                <w:trPr>
                  <w:divId w:val="954555468"/>
                  <w:tblCellSpacing w:w="15" w:type="dxa"/>
                </w:trPr>
                <w:tc>
                  <w:tcPr>
                    <w:tcW w:w="314" w:type="pct"/>
                    <w:hideMark/>
                  </w:tcPr>
                  <w:p w14:paraId="06BE58D8" w14:textId="77777777" w:rsidR="001103F1" w:rsidRDefault="001103F1">
                    <w:pPr>
                      <w:pStyle w:val="a7"/>
                      <w:rPr>
                        <w:noProof/>
                      </w:rPr>
                    </w:pPr>
                    <w:r>
                      <w:rPr>
                        <w:noProof/>
                      </w:rPr>
                      <w:t xml:space="preserve">[27] </w:t>
                    </w:r>
                  </w:p>
                </w:tc>
                <w:tc>
                  <w:tcPr>
                    <w:tcW w:w="4632" w:type="pct"/>
                    <w:hideMark/>
                  </w:tcPr>
                  <w:p w14:paraId="4F63193B" w14:textId="77777777"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14:paraId="4E996794" w14:textId="77777777" w:rsidR="001103F1" w:rsidRPr="001103F1" w:rsidRDefault="001103F1">
              <w:pPr>
                <w:divId w:val="954555468"/>
                <w:rPr>
                  <w:rFonts w:eastAsia="Times New Roman"/>
                  <w:noProof/>
                  <w:lang w:val="en-US"/>
                </w:rPr>
              </w:pPr>
            </w:p>
            <w:p w14:paraId="6E2766B0" w14:textId="77777777" w:rsidR="0012162E" w:rsidRDefault="0012162E" w:rsidP="0012162E">
              <w:r>
                <w:rPr>
                  <w:b/>
                  <w:bCs/>
                </w:rPr>
                <w:fldChar w:fldCharType="end"/>
              </w:r>
            </w:p>
          </w:sdtContent>
        </w:sdt>
      </w:sdtContent>
    </w:sdt>
    <w:p w14:paraId="789B6A8A" w14:textId="77777777" w:rsidR="00210D34" w:rsidRPr="00210D34" w:rsidRDefault="00210D34" w:rsidP="00146C9E"/>
    <w:p w14:paraId="7D533307" w14:textId="77777777" w:rsidR="00FC3BF6" w:rsidRPr="00FE7D97" w:rsidRDefault="00FC3BF6" w:rsidP="00FE7D97"/>
    <w:sectPr w:rsidR="00FC3BF6" w:rsidRPr="00FE7D97" w:rsidSect="00F31D84">
      <w:pgSz w:w="11906" w:h="16838"/>
      <w:pgMar w:top="1440" w:right="1800" w:bottom="1440" w:left="180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209" w:author="Sotirios Filippos Tsarouchis" w:date="2021-02-09T12:03:00Z" w:initials="SFT">
    <w:p w14:paraId="7FB69A01" w14:textId="3FA1D39A" w:rsidR="003D2EF4" w:rsidRPr="001A614D" w:rsidRDefault="003D2EF4">
      <w:pPr>
        <w:pStyle w:val="ae"/>
      </w:pPr>
      <w:r>
        <w:rPr>
          <w:rStyle w:val="ad"/>
        </w:rPr>
        <w:annotationRef/>
      </w:r>
      <w:r>
        <w:rPr>
          <w:lang w:val="en-US"/>
        </w:rPr>
        <w:t>Bold</w:t>
      </w:r>
      <w:r w:rsidRPr="001A614D">
        <w:t xml:space="preserve"> </w:t>
      </w:r>
      <w:r>
        <w:t xml:space="preserve">το Εικόνα 1 και να είναι ίδιο </w:t>
      </w:r>
      <w:r>
        <w:rPr>
          <w:lang w:val="en-US"/>
        </w:rPr>
        <w:t>format</w:t>
      </w:r>
      <w:r w:rsidRPr="001A614D">
        <w:t xml:space="preserve"> </w:t>
      </w:r>
      <w:r>
        <w:t>όλα</w:t>
      </w:r>
    </w:p>
  </w:comment>
  <w:comment w:id="3210" w:author="mpountou" w:date="2021-02-11T21:27:00Z" w:initials="m">
    <w:p w14:paraId="15208032" w14:textId="1E427CA0" w:rsidR="003D2EF4" w:rsidRPr="00745585" w:rsidRDefault="003D2EF4">
      <w:pPr>
        <w:pStyle w:val="ae"/>
      </w:pPr>
      <w:r>
        <w:rPr>
          <w:rStyle w:val="ad"/>
        </w:rPr>
        <w:annotationRef/>
      </w:r>
      <w:r>
        <w:rPr>
          <w:lang w:val="en-US"/>
        </w:rPr>
        <w:t>Done</w:t>
      </w:r>
    </w:p>
  </w:comment>
  <w:comment w:id="4153" w:author="Sotirios Filippos Tsarouchis" w:date="2021-02-09T12:04:00Z" w:initials="SFT">
    <w:p w14:paraId="59DD3A4E" w14:textId="069E7F2D" w:rsidR="003D2EF4" w:rsidRDefault="003D2EF4">
      <w:pPr>
        <w:pStyle w:val="ae"/>
      </w:pPr>
      <w:r>
        <w:rPr>
          <w:rStyle w:val="ad"/>
        </w:rPr>
        <w:annotationRef/>
      </w:r>
      <w:r>
        <w:t>Το ίδιο με τις εικόνες και εδώ</w:t>
      </w:r>
    </w:p>
  </w:comment>
  <w:comment w:id="4154" w:author="mpountou" w:date="2021-02-14T19:29:00Z" w:initials="m">
    <w:p w14:paraId="3E59B798" w14:textId="4012BBFA" w:rsidR="00C95835" w:rsidRPr="00C95835" w:rsidRDefault="00C95835">
      <w:pPr>
        <w:pStyle w:val="ae"/>
        <w:rPr>
          <w:lang w:val="en-US"/>
        </w:rPr>
      </w:pPr>
      <w:r>
        <w:rPr>
          <w:rStyle w:val="ad"/>
        </w:rPr>
        <w:annotationRef/>
      </w:r>
      <w:r>
        <w:rPr>
          <w:lang w:val="en-US"/>
        </w:rPr>
        <w:t>done</w:t>
      </w:r>
    </w:p>
  </w:comment>
  <w:comment w:id="4228" w:author="Sotirios Filippos Tsarouchis" w:date="2021-02-09T12:30:00Z" w:initials="SFT">
    <w:p w14:paraId="606B10FA" w14:textId="3E8E3B01" w:rsidR="003D2EF4" w:rsidRDefault="003D2EF4">
      <w:pPr>
        <w:pStyle w:val="ae"/>
      </w:pPr>
      <w:r>
        <w:rPr>
          <w:rStyle w:val="ad"/>
        </w:rPr>
        <w:annotationRef/>
      </w:r>
      <w:r>
        <w:t>Θα ήθελα λίγο μεγαλύτερο και πιο εκτενή ορισμό του προβλήματος.</w:t>
      </w:r>
    </w:p>
  </w:comment>
  <w:comment w:id="4229" w:author="mpountou" w:date="2021-02-11T21:28:00Z" w:initials="m">
    <w:p w14:paraId="116B1FEF" w14:textId="634DDC3E" w:rsidR="003D2EF4" w:rsidRPr="00745585" w:rsidRDefault="003D2EF4">
      <w:pPr>
        <w:pStyle w:val="ae"/>
      </w:pPr>
      <w:r>
        <w:rPr>
          <w:rStyle w:val="ad"/>
        </w:rPr>
        <w:annotationRef/>
      </w:r>
      <w:r>
        <w:rPr>
          <w:lang w:val="en-US"/>
        </w:rPr>
        <w:t>done</w:t>
      </w:r>
    </w:p>
  </w:comment>
  <w:comment w:id="4240" w:author="Sotirios Filippos Tsarouchis" w:date="2021-02-09T12:33:00Z" w:initials="SFT">
    <w:p w14:paraId="2F16000D" w14:textId="77777777" w:rsidR="003D2EF4" w:rsidRDefault="003D2EF4" w:rsidP="00AB6EF6">
      <w:pPr>
        <w:pStyle w:val="ae"/>
      </w:pPr>
      <w:r>
        <w:rPr>
          <w:rStyle w:val="ad"/>
        </w:rPr>
        <w:annotationRef/>
      </w:r>
      <w:r>
        <w:t>Είναι και εδώ ελλιπής ο ορισμός του στόχου. Γράψε για τους σχεδιαστές και δώσε μια πιο σαφή εικόνα αυτού που πάμε να κάνουμε</w:t>
      </w:r>
    </w:p>
    <w:p w14:paraId="717A7DBC" w14:textId="7A0CC4FE" w:rsidR="003D2EF4" w:rsidRDefault="003D2EF4">
      <w:pPr>
        <w:pStyle w:val="ae"/>
      </w:pPr>
    </w:p>
  </w:comment>
  <w:comment w:id="4241" w:author="mpountou" w:date="2021-02-11T21:28:00Z" w:initials="m">
    <w:p w14:paraId="617E3B77" w14:textId="54F48F2B" w:rsidR="003D2EF4" w:rsidRPr="00217CA7" w:rsidRDefault="003D2EF4">
      <w:pPr>
        <w:pStyle w:val="ae"/>
      </w:pPr>
      <w:r>
        <w:rPr>
          <w:rStyle w:val="ad"/>
        </w:rPr>
        <w:annotationRef/>
      </w:r>
      <w:r>
        <w:rPr>
          <w:lang w:val="en-US"/>
        </w:rPr>
        <w:t>done</w:t>
      </w:r>
    </w:p>
  </w:comment>
  <w:comment w:id="4252" w:author="mpountou" w:date="2021-02-11T21:29:00Z" w:initials="m">
    <w:p w14:paraId="4C9D9D45" w14:textId="18C0F9BE" w:rsidR="003D2EF4" w:rsidRPr="00217CA7" w:rsidRDefault="003D2EF4">
      <w:pPr>
        <w:pStyle w:val="ae"/>
      </w:pPr>
      <w:r>
        <w:rPr>
          <w:rStyle w:val="ad"/>
        </w:rPr>
        <w:annotationRef/>
      </w:r>
      <w:r>
        <w:t xml:space="preserve">αφαιρέθηκε ο πίνακας με το </w:t>
      </w:r>
      <w:r>
        <w:rPr>
          <w:lang w:val="en-US"/>
        </w:rPr>
        <w:t>dataset</w:t>
      </w:r>
      <w:r w:rsidRPr="00217CA7">
        <w:t xml:space="preserve"> </w:t>
      </w:r>
      <w:r>
        <w:t>και μεταφέρθηκε στο κεφαλαιο με τα αποτελέσματα</w:t>
      </w:r>
    </w:p>
  </w:comment>
  <w:comment w:id="4441" w:author="Sotirios Filippos Tsarouchis" w:date="2021-02-09T15:19:00Z" w:initials="SFT">
    <w:p w14:paraId="7ACE2A61" w14:textId="77777777" w:rsidR="003D2EF4" w:rsidRPr="004C1AC0" w:rsidRDefault="003D2EF4" w:rsidP="00F75D6D">
      <w:pPr>
        <w:pStyle w:val="ae"/>
      </w:pPr>
      <w:r>
        <w:rPr>
          <w:rStyle w:val="ad"/>
        </w:rPr>
        <w:annotationRef/>
      </w:r>
      <w:r>
        <w:t xml:space="preserve">Αναφορά στην εικόνα με </w:t>
      </w:r>
      <w:r>
        <w:rPr>
          <w:lang w:val="en-US"/>
        </w:rPr>
        <w:t>hyperlink</w:t>
      </w:r>
    </w:p>
    <w:p w14:paraId="523CB842" w14:textId="77777777" w:rsidR="003D2EF4" w:rsidRPr="000E5D49" w:rsidRDefault="003D2EF4" w:rsidP="00F75D6D">
      <w:pPr>
        <w:pStyle w:val="ae"/>
      </w:pPr>
      <w:r>
        <w:t>Επίσης πρέπει να αριθμήσεις όλους τους τύπους που έχεις στη διπλωματική (1), (2) κτλ.</w:t>
      </w:r>
    </w:p>
  </w:comment>
  <w:comment w:id="4442" w:author="mpountou" w:date="2021-02-11T22:17:00Z" w:initials="m">
    <w:p w14:paraId="2064D792" w14:textId="300A3E18" w:rsidR="003D2EF4" w:rsidRPr="00D348FD" w:rsidRDefault="003D2EF4">
      <w:pPr>
        <w:pStyle w:val="ae"/>
      </w:pPr>
      <w:r>
        <w:rPr>
          <w:rStyle w:val="ad"/>
        </w:rPr>
        <w:annotationRef/>
      </w:r>
      <w:r>
        <w:rPr>
          <w:lang w:val="en-US"/>
        </w:rPr>
        <w:t>done</w:t>
      </w:r>
    </w:p>
  </w:comment>
  <w:comment w:id="4543" w:author="Sotirios Filippos Tsarouchis" w:date="2021-02-09T15:20:00Z" w:initials="SFT">
    <w:p w14:paraId="4B775F24" w14:textId="5870B117" w:rsidR="003D2EF4" w:rsidRPr="00CD31B0" w:rsidRDefault="003D2EF4">
      <w:pPr>
        <w:pStyle w:val="ae"/>
      </w:pPr>
      <w:r>
        <w:rPr>
          <w:rStyle w:val="ad"/>
        </w:rPr>
        <w:annotationRef/>
      </w:r>
      <w:r>
        <w:t xml:space="preserve">Αναφορά σε εικόνα με </w:t>
      </w:r>
      <w:r>
        <w:rPr>
          <w:lang w:val="en-US"/>
        </w:rPr>
        <w:t>hyperlink</w:t>
      </w:r>
    </w:p>
  </w:comment>
  <w:comment w:id="4544" w:author="mpountou" w:date="2021-02-13T18:56:00Z" w:initials="m">
    <w:p w14:paraId="502142A3" w14:textId="105AFC35" w:rsidR="003D2EF4" w:rsidRPr="004423FD" w:rsidRDefault="003D2EF4">
      <w:pPr>
        <w:pStyle w:val="ae"/>
        <w:rPr>
          <w:lang w:val="en-US"/>
        </w:rPr>
      </w:pPr>
      <w:r>
        <w:rPr>
          <w:rStyle w:val="ad"/>
        </w:rPr>
        <w:annotationRef/>
      </w:r>
      <w:r>
        <w:rPr>
          <w:lang w:val="en-US"/>
        </w:rPr>
        <w:t>done</w:t>
      </w:r>
    </w:p>
  </w:comment>
  <w:comment w:id="4575" w:author="Sotirios Filippos Tsarouchis" w:date="2021-02-09T15:23:00Z" w:initials="SFT">
    <w:p w14:paraId="370BFB8F" w14:textId="55136061" w:rsidR="003D2EF4" w:rsidRPr="004423FD" w:rsidRDefault="003D2EF4">
      <w:pPr>
        <w:pStyle w:val="ae"/>
        <w:rPr>
          <w:lang w:val="en-US"/>
        </w:rPr>
      </w:pPr>
      <w:r>
        <w:rPr>
          <w:rStyle w:val="ad"/>
        </w:rPr>
        <w:annotationRef/>
      </w:r>
      <w:r>
        <w:t>Επαναδιατύπωση</w:t>
      </w:r>
      <w:r w:rsidRPr="004423FD">
        <w:rPr>
          <w:lang w:val="en-US"/>
        </w:rPr>
        <w:t xml:space="preserve"> </w:t>
      </w:r>
    </w:p>
  </w:comment>
  <w:comment w:id="4576" w:author="mpountou" w:date="2021-02-11T22:41:00Z" w:initials="m">
    <w:p w14:paraId="51AD8656" w14:textId="1B16EBE0" w:rsidR="003D2EF4" w:rsidRPr="004423FD" w:rsidRDefault="003D2EF4">
      <w:pPr>
        <w:pStyle w:val="ae"/>
        <w:rPr>
          <w:lang w:val="en-US"/>
        </w:rPr>
      </w:pPr>
      <w:r>
        <w:rPr>
          <w:rStyle w:val="ad"/>
        </w:rPr>
        <w:annotationRef/>
      </w:r>
      <w:r>
        <w:rPr>
          <w:lang w:val="en-US"/>
        </w:rPr>
        <w:t>done</w:t>
      </w:r>
    </w:p>
  </w:comment>
  <w:comment w:id="4889" w:author="Sotirios Filippos Tsarouchis" w:date="2021-02-09T16:51:00Z" w:initials="SFT">
    <w:p w14:paraId="1B1B8B68" w14:textId="33061551" w:rsidR="003D2EF4" w:rsidRPr="004423FD" w:rsidRDefault="003D2EF4">
      <w:pPr>
        <w:pStyle w:val="ae"/>
        <w:rPr>
          <w:lang w:val="en-US"/>
        </w:rPr>
      </w:pPr>
      <w:r>
        <w:rPr>
          <w:rStyle w:val="ad"/>
        </w:rPr>
        <w:annotationRef/>
      </w:r>
      <w:r>
        <w:rPr>
          <w:lang w:val="en-US"/>
        </w:rPr>
        <w:t>Reference</w:t>
      </w:r>
      <w:r w:rsidRPr="004423FD">
        <w:rPr>
          <w:lang w:val="en-US"/>
        </w:rPr>
        <w:t xml:space="preserve"> </w:t>
      </w:r>
      <w:r>
        <w:t>σε</w:t>
      </w:r>
      <w:r w:rsidRPr="004423FD">
        <w:rPr>
          <w:lang w:val="en-US"/>
        </w:rPr>
        <w:t xml:space="preserve"> </w:t>
      </w:r>
      <w:r>
        <w:t>εικόνα</w:t>
      </w:r>
      <w:r w:rsidRPr="004423FD">
        <w:rPr>
          <w:lang w:val="en-US"/>
        </w:rPr>
        <w:t xml:space="preserve"> </w:t>
      </w:r>
      <w:r>
        <w:t>με</w:t>
      </w:r>
      <w:r w:rsidRPr="004423FD">
        <w:rPr>
          <w:lang w:val="en-US"/>
        </w:rPr>
        <w:t xml:space="preserve"> </w:t>
      </w:r>
      <w:r>
        <w:rPr>
          <w:lang w:val="en-US"/>
        </w:rPr>
        <w:t>hyperlink</w:t>
      </w:r>
    </w:p>
  </w:comment>
  <w:comment w:id="4890" w:author="mpountou" w:date="2021-02-13T18:56:00Z" w:initials="m">
    <w:p w14:paraId="3EA5EA93" w14:textId="50FC1BD5" w:rsidR="003D2EF4" w:rsidRPr="004423FD" w:rsidRDefault="003D2EF4">
      <w:pPr>
        <w:pStyle w:val="ae"/>
        <w:rPr>
          <w:lang w:val="en-US"/>
        </w:rPr>
      </w:pPr>
      <w:r>
        <w:rPr>
          <w:rStyle w:val="ad"/>
        </w:rPr>
        <w:annotationRef/>
      </w:r>
      <w:r>
        <w:rPr>
          <w:lang w:val="en-US"/>
        </w:rPr>
        <w:t>done</w:t>
      </w:r>
    </w:p>
  </w:comment>
  <w:comment w:id="4933" w:author="Sotirios Filippos Tsarouchis" w:date="2021-02-09T16:53:00Z" w:initials="SFT">
    <w:p w14:paraId="1AA8E6FB" w14:textId="5D16AB4D" w:rsidR="003D2EF4" w:rsidRPr="004423FD" w:rsidRDefault="003D2EF4">
      <w:pPr>
        <w:pStyle w:val="ae"/>
        <w:rPr>
          <w:lang w:val="en-US"/>
        </w:rPr>
      </w:pPr>
      <w:r>
        <w:rPr>
          <w:rStyle w:val="ad"/>
        </w:rPr>
        <w:annotationRef/>
      </w:r>
      <w:r>
        <w:t>Διατύπωση</w:t>
      </w:r>
      <w:r w:rsidRPr="004423FD">
        <w:rPr>
          <w:lang w:val="en-US"/>
        </w:rPr>
        <w:t>???</w:t>
      </w:r>
    </w:p>
  </w:comment>
  <w:comment w:id="4934" w:author="mpountou" w:date="2021-02-11T22:53:00Z" w:initials="m">
    <w:p w14:paraId="32AB1CF2" w14:textId="7460E7F6" w:rsidR="003D2EF4" w:rsidRPr="00E834E5" w:rsidRDefault="003D2EF4">
      <w:pPr>
        <w:pStyle w:val="ae"/>
        <w:rPr>
          <w:lang w:val="en-US"/>
        </w:rPr>
      </w:pPr>
      <w:r>
        <w:rPr>
          <w:rStyle w:val="ad"/>
        </w:rPr>
        <w:annotationRef/>
      </w:r>
      <w:r>
        <w:rPr>
          <w:lang w:val="en-US"/>
        </w:rPr>
        <w:t>done</w:t>
      </w:r>
    </w:p>
  </w:comment>
  <w:comment w:id="4969" w:author="Sotirios Filippos Tsarouchis" w:date="2021-02-09T16:55:00Z" w:initials="SFT">
    <w:p w14:paraId="032BADB2" w14:textId="53B85353" w:rsidR="003D2EF4" w:rsidRPr="00391ABE" w:rsidRDefault="003D2EF4">
      <w:pPr>
        <w:pStyle w:val="ae"/>
        <w:rPr>
          <w:lang w:val="en-US"/>
        </w:rPr>
      </w:pPr>
      <w:r>
        <w:rPr>
          <w:rStyle w:val="ad"/>
        </w:rPr>
        <w:annotationRef/>
      </w:r>
      <w:r>
        <w:rPr>
          <w:lang w:val="en-US"/>
        </w:rPr>
        <w:t xml:space="preserve">Reference </w:t>
      </w:r>
      <w:r>
        <w:t>σε</w:t>
      </w:r>
      <w:r w:rsidRPr="004C1AC0">
        <w:rPr>
          <w:lang w:val="en-US"/>
        </w:rPr>
        <w:t xml:space="preserve"> </w:t>
      </w:r>
      <w:r>
        <w:t>εικόνα</w:t>
      </w:r>
      <w:r w:rsidRPr="004C1AC0">
        <w:rPr>
          <w:lang w:val="en-US"/>
        </w:rPr>
        <w:t xml:space="preserve"> </w:t>
      </w:r>
      <w:r>
        <w:t>με</w:t>
      </w:r>
      <w:r w:rsidRPr="004C1AC0">
        <w:rPr>
          <w:lang w:val="en-US"/>
        </w:rPr>
        <w:t xml:space="preserve"> </w:t>
      </w:r>
      <w:r>
        <w:rPr>
          <w:lang w:val="en-US"/>
        </w:rPr>
        <w:t>hyperlink</w:t>
      </w:r>
    </w:p>
  </w:comment>
  <w:comment w:id="4970" w:author="mpountou" w:date="2021-02-11T22:57:00Z" w:initials="m">
    <w:p w14:paraId="5412C872" w14:textId="50874B11" w:rsidR="003D2EF4" w:rsidRPr="00745585" w:rsidRDefault="003D2EF4">
      <w:pPr>
        <w:pStyle w:val="ae"/>
        <w:rPr>
          <w:lang w:val="en-US"/>
        </w:rPr>
      </w:pPr>
      <w:r>
        <w:rPr>
          <w:rStyle w:val="ad"/>
        </w:rPr>
        <w:annotationRef/>
      </w:r>
      <w:r>
        <w:rPr>
          <w:lang w:val="en-US"/>
        </w:rPr>
        <w:t>done</w:t>
      </w:r>
    </w:p>
  </w:comment>
  <w:comment w:id="5016" w:author="Sotirios Filippos Tsarouchis" w:date="2021-02-09T17:08:00Z" w:initials="SFT">
    <w:p w14:paraId="42C38802" w14:textId="62F40085" w:rsidR="003D2EF4" w:rsidRPr="006F750E" w:rsidRDefault="003D2EF4">
      <w:pPr>
        <w:pStyle w:val="ae"/>
        <w:rPr>
          <w:lang w:val="en-US"/>
        </w:rPr>
      </w:pPr>
      <w:r>
        <w:rPr>
          <w:rStyle w:val="ad"/>
        </w:rPr>
        <w:annotationRef/>
      </w:r>
      <w:r>
        <w:rPr>
          <w:lang w:val="en-US"/>
        </w:rPr>
        <w:t xml:space="preserve">Reference </w:t>
      </w:r>
      <w:r>
        <w:t>εικόνα</w:t>
      </w:r>
      <w:r w:rsidRPr="004C1AC0">
        <w:rPr>
          <w:lang w:val="en-US"/>
        </w:rPr>
        <w:t xml:space="preserve"> </w:t>
      </w:r>
      <w:r>
        <w:t>με</w:t>
      </w:r>
      <w:r w:rsidRPr="004C1AC0">
        <w:rPr>
          <w:lang w:val="en-US"/>
        </w:rPr>
        <w:t xml:space="preserve"> </w:t>
      </w:r>
      <w:r>
        <w:rPr>
          <w:lang w:val="en-US"/>
        </w:rPr>
        <w:t>hyperlink</w:t>
      </w:r>
    </w:p>
  </w:comment>
  <w:comment w:id="5017" w:author="mpountou" w:date="2021-02-11T22:57:00Z" w:initials="m">
    <w:p w14:paraId="35D26D10" w14:textId="3A23DD00" w:rsidR="003D2EF4" w:rsidRPr="002C2CE2" w:rsidRDefault="003D2EF4">
      <w:pPr>
        <w:pStyle w:val="ae"/>
        <w:rPr>
          <w:lang w:val="en-US"/>
        </w:rPr>
      </w:pPr>
      <w:r>
        <w:rPr>
          <w:rStyle w:val="ad"/>
        </w:rPr>
        <w:annotationRef/>
      </w:r>
      <w:r>
        <w:rPr>
          <w:lang w:val="en-US"/>
        </w:rPr>
        <w:t>done</w:t>
      </w:r>
    </w:p>
  </w:comment>
  <w:comment w:id="5066" w:author="Sotirios Filippos Tsarouchis" w:date="2021-02-09T17:12:00Z" w:initials="SFT">
    <w:p w14:paraId="4A46A57D" w14:textId="77777777" w:rsidR="003D2EF4" w:rsidRPr="002C2CE2" w:rsidRDefault="003D2EF4" w:rsidP="00745585">
      <w:pPr>
        <w:pStyle w:val="ae"/>
        <w:rPr>
          <w:lang w:val="en-US"/>
        </w:rPr>
      </w:pPr>
      <w:r>
        <w:rPr>
          <w:rStyle w:val="ad"/>
        </w:rPr>
        <w:annotationRef/>
      </w:r>
      <w:r>
        <w:t>Αρίθμηση</w:t>
      </w:r>
      <w:r w:rsidRPr="002C2CE2">
        <w:rPr>
          <w:lang w:val="en-US"/>
        </w:rPr>
        <w:t xml:space="preserve"> </w:t>
      </w:r>
      <w:r>
        <w:t>τύπου</w:t>
      </w:r>
    </w:p>
  </w:comment>
  <w:comment w:id="5067" w:author="mpountou" w:date="2021-02-11T23:00:00Z" w:initials="m">
    <w:p w14:paraId="49FFFEDF" w14:textId="5D0E3ACA" w:rsidR="003D2EF4" w:rsidRPr="004423FD" w:rsidRDefault="003D2EF4">
      <w:pPr>
        <w:pStyle w:val="ae"/>
        <w:rPr>
          <w:lang w:val="en-US"/>
        </w:rPr>
      </w:pPr>
      <w:r>
        <w:rPr>
          <w:rStyle w:val="ad"/>
        </w:rPr>
        <w:annotationRef/>
      </w:r>
      <w:r>
        <w:rPr>
          <w:lang w:val="en-US"/>
        </w:rPr>
        <w:t>done</w:t>
      </w:r>
    </w:p>
  </w:comment>
  <w:comment w:id="5177" w:author="Sotirios Filippos Tsarouchis" w:date="2021-02-09T17:18:00Z" w:initials="SFT">
    <w:p w14:paraId="41F87C4C" w14:textId="77777777" w:rsidR="003D2EF4" w:rsidRDefault="003D2EF4" w:rsidP="00745585">
      <w:pPr>
        <w:pStyle w:val="ae"/>
      </w:pPr>
      <w:r>
        <w:rPr>
          <w:rStyle w:val="ad"/>
        </w:rPr>
        <w:annotationRef/>
      </w:r>
      <w:r>
        <w:t>Αρίθμηση τύπων</w:t>
      </w:r>
    </w:p>
  </w:comment>
  <w:comment w:id="5178" w:author="mpountou" w:date="2021-02-13T18:55:00Z" w:initials="m">
    <w:p w14:paraId="53D105AE" w14:textId="21D1A01A" w:rsidR="003D2EF4" w:rsidRDefault="003D2EF4">
      <w:pPr>
        <w:pStyle w:val="ae"/>
      </w:pPr>
      <w:r>
        <w:rPr>
          <w:rStyle w:val="ad"/>
        </w:rPr>
        <w:annotationRef/>
      </w:r>
      <w:r>
        <w:t>δονε</w:t>
      </w:r>
    </w:p>
  </w:comment>
  <w:comment w:id="5234" w:author="Sotirios Filippos Tsarouchis" w:date="2021-02-09T17:19:00Z" w:initials="SFT">
    <w:p w14:paraId="02B0389B" w14:textId="724C3F18" w:rsidR="003D2EF4" w:rsidRPr="00166DCC" w:rsidRDefault="003D2EF4">
      <w:pPr>
        <w:pStyle w:val="ae"/>
      </w:pPr>
      <w:r>
        <w:rPr>
          <w:rStyle w:val="ad"/>
        </w:rPr>
        <w:annotationRef/>
      </w:r>
      <w:r>
        <w:rPr>
          <w:lang w:val="en-US"/>
        </w:rPr>
        <w:t>Reference</w:t>
      </w:r>
      <w:r w:rsidRPr="004C1AC0">
        <w:t xml:space="preserve"> </w:t>
      </w:r>
      <w:r>
        <w:t>στο πίνακα</w:t>
      </w:r>
    </w:p>
  </w:comment>
  <w:comment w:id="5235" w:author="mpountou" w:date="2021-02-13T18:55:00Z" w:initials="m">
    <w:p w14:paraId="5E1D66D6" w14:textId="1FE3F214" w:rsidR="003D2EF4" w:rsidRDefault="003D2EF4">
      <w:pPr>
        <w:pStyle w:val="ae"/>
      </w:pPr>
      <w:r>
        <w:rPr>
          <w:rStyle w:val="ad"/>
        </w:rPr>
        <w:annotationRef/>
      </w:r>
      <w:r>
        <w:t>δονε</w:t>
      </w:r>
    </w:p>
  </w:comment>
  <w:comment w:id="5382" w:author="Sotirios Filippos Tsarouchis" w:date="2021-02-09T17:19:00Z" w:initials="SFT">
    <w:p w14:paraId="5F33673F" w14:textId="77777777" w:rsidR="003D2EF4" w:rsidRDefault="003D2EF4" w:rsidP="009D3366">
      <w:pPr>
        <w:pStyle w:val="ae"/>
      </w:pPr>
      <w:r>
        <w:rPr>
          <w:rStyle w:val="ad"/>
        </w:rPr>
        <w:annotationRef/>
      </w:r>
      <w:r>
        <w:t>αρίθμηση</w:t>
      </w:r>
    </w:p>
  </w:comment>
  <w:comment w:id="5383" w:author="mpountou" w:date="2021-02-11T23:19:00Z" w:initials="m">
    <w:p w14:paraId="1685EF57" w14:textId="051F2546" w:rsidR="003D2EF4" w:rsidRPr="00EF472C" w:rsidRDefault="003D2EF4">
      <w:pPr>
        <w:pStyle w:val="ae"/>
      </w:pPr>
      <w:r>
        <w:rPr>
          <w:rStyle w:val="ad"/>
        </w:rPr>
        <w:annotationRef/>
      </w:r>
      <w:r>
        <w:rPr>
          <w:lang w:val="en-US"/>
        </w:rPr>
        <w:t>done</w:t>
      </w:r>
    </w:p>
  </w:comment>
  <w:comment w:id="5478" w:author="Sotirios Filippos Tsarouchis" w:date="2021-02-09T17:19:00Z" w:initials="SFT">
    <w:p w14:paraId="721D7BFE" w14:textId="2DED4C3B" w:rsidR="003D2EF4" w:rsidRDefault="003D2EF4">
      <w:pPr>
        <w:pStyle w:val="ae"/>
      </w:pPr>
      <w:r>
        <w:rPr>
          <w:rStyle w:val="ad"/>
        </w:rPr>
        <w:annotationRef/>
      </w:r>
      <w:r>
        <w:t>αρίθμηση</w:t>
      </w:r>
    </w:p>
  </w:comment>
  <w:comment w:id="5479" w:author="mpountou" w:date="2021-02-11T23:19:00Z" w:initials="m">
    <w:p w14:paraId="720416BE" w14:textId="722C3A73" w:rsidR="003D2EF4" w:rsidRPr="00EF472C" w:rsidRDefault="003D2EF4">
      <w:pPr>
        <w:pStyle w:val="ae"/>
      </w:pPr>
      <w:r>
        <w:rPr>
          <w:rStyle w:val="ad"/>
        </w:rPr>
        <w:annotationRef/>
      </w:r>
      <w:r>
        <w:rPr>
          <w:lang w:val="en-US"/>
        </w:rPr>
        <w:t>done</w:t>
      </w:r>
    </w:p>
  </w:comment>
  <w:comment w:id="5540" w:author="Sotirios Filippos Tsarouchis" w:date="2021-02-09T17:19:00Z" w:initials="SFT">
    <w:p w14:paraId="52DEA15B" w14:textId="77777777" w:rsidR="003D2EF4" w:rsidRPr="00166DCC" w:rsidRDefault="003D2EF4" w:rsidP="009D3366">
      <w:pPr>
        <w:pStyle w:val="ae"/>
      </w:pPr>
      <w:r>
        <w:rPr>
          <w:rStyle w:val="ad"/>
        </w:rPr>
        <w:annotationRef/>
      </w:r>
      <w:r>
        <w:t xml:space="preserve">αριθμηση. Δεν είναι απαραίτητο να είναι σαν </w:t>
      </w:r>
      <w:r>
        <w:rPr>
          <w:lang w:val="en-US"/>
        </w:rPr>
        <w:t>footer</w:t>
      </w:r>
      <w:r w:rsidRPr="00166DCC">
        <w:t xml:space="preserve"> </w:t>
      </w:r>
      <w:r>
        <w:t>όπως το έχεις εδώ. Εάν θες έτσι κάνε και τα παραπάνω</w:t>
      </w:r>
    </w:p>
  </w:comment>
  <w:comment w:id="5541" w:author="mpountou" w:date="2021-02-11T23:19:00Z" w:initials="m">
    <w:p w14:paraId="6E4D306D" w14:textId="0C0C7C53" w:rsidR="003D2EF4" w:rsidRPr="008A17B8" w:rsidRDefault="003D2EF4">
      <w:pPr>
        <w:pStyle w:val="ae"/>
      </w:pPr>
      <w:r>
        <w:rPr>
          <w:rStyle w:val="ad"/>
        </w:rPr>
        <w:annotationRef/>
      </w:r>
      <w:r>
        <w:rPr>
          <w:lang w:val="en-US"/>
        </w:rPr>
        <w:t>done</w:t>
      </w:r>
    </w:p>
  </w:comment>
  <w:comment w:id="5624" w:author="Sotirios Filippos Tsarouchis" w:date="2021-02-09T17:20:00Z" w:initials="SFT">
    <w:p w14:paraId="103B3192" w14:textId="77777777" w:rsidR="003D2EF4" w:rsidRDefault="003D2EF4" w:rsidP="009D3366">
      <w:pPr>
        <w:pStyle w:val="ae"/>
      </w:pPr>
      <w:r>
        <w:rPr>
          <w:rStyle w:val="ad"/>
        </w:rPr>
        <w:annotationRef/>
      </w:r>
      <w:r>
        <w:t>αρίθμηση</w:t>
      </w:r>
    </w:p>
  </w:comment>
  <w:comment w:id="5625" w:author="mpountou" w:date="2021-02-11T23:20:00Z" w:initials="m">
    <w:p w14:paraId="6500D8DB" w14:textId="2B87D5C7" w:rsidR="003D2EF4" w:rsidRPr="00EF472C" w:rsidRDefault="003D2EF4">
      <w:pPr>
        <w:pStyle w:val="ae"/>
      </w:pPr>
      <w:r>
        <w:rPr>
          <w:rStyle w:val="ad"/>
        </w:rPr>
        <w:annotationRef/>
      </w:r>
      <w:r>
        <w:rPr>
          <w:lang w:val="en-US"/>
        </w:rPr>
        <w:t>done</w:t>
      </w:r>
    </w:p>
  </w:comment>
  <w:comment w:id="5648" w:author="Sotirios Filippos Tsarouchis" w:date="2021-02-09T17:20:00Z" w:initials="SFT">
    <w:p w14:paraId="7AFB0363" w14:textId="1FCB6AEF" w:rsidR="003D2EF4" w:rsidRDefault="003D2EF4">
      <w:pPr>
        <w:pStyle w:val="ae"/>
      </w:pPr>
      <w:r>
        <w:rPr>
          <w:rStyle w:val="ad"/>
        </w:rPr>
        <w:annotationRef/>
      </w:r>
      <w:r>
        <w:t>αρίθμηση</w:t>
      </w:r>
    </w:p>
  </w:comment>
  <w:comment w:id="5716" w:author="Sotirios Filippos Tsarouchis" w:date="2021-02-09T17:21:00Z" w:initials="SFT">
    <w:p w14:paraId="59D20EFE" w14:textId="4C96FD2D" w:rsidR="003D2EF4" w:rsidRDefault="003D2EF4">
      <w:pPr>
        <w:pStyle w:val="ae"/>
      </w:pPr>
      <w:r>
        <w:rPr>
          <w:rStyle w:val="ad"/>
        </w:rPr>
        <w:annotationRef/>
      </w:r>
      <w:r>
        <w:t>αρίθμηση</w:t>
      </w:r>
    </w:p>
  </w:comment>
  <w:comment w:id="5717" w:author="mpountou" w:date="2021-02-11T23:20:00Z" w:initials="m">
    <w:p w14:paraId="28105E16" w14:textId="1480775C" w:rsidR="003D2EF4" w:rsidRPr="008A17B8" w:rsidRDefault="003D2EF4">
      <w:pPr>
        <w:pStyle w:val="ae"/>
      </w:pPr>
      <w:r>
        <w:rPr>
          <w:rStyle w:val="ad"/>
        </w:rPr>
        <w:annotationRef/>
      </w:r>
      <w:r>
        <w:rPr>
          <w:lang w:val="en-US"/>
        </w:rPr>
        <w:t>done</w:t>
      </w:r>
    </w:p>
  </w:comment>
  <w:comment w:id="5743" w:author="Sotirios Filippos Tsarouchis" w:date="2021-02-09T17:22:00Z" w:initials="SFT">
    <w:p w14:paraId="18211E77" w14:textId="77777777" w:rsidR="003D2EF4" w:rsidRDefault="003D2EF4" w:rsidP="008A17B8">
      <w:pPr>
        <w:pStyle w:val="ae"/>
      </w:pPr>
      <w:r>
        <w:rPr>
          <w:rStyle w:val="ad"/>
        </w:rPr>
        <w:annotationRef/>
      </w:r>
      <w:r>
        <w:t>Αρίθμηση</w:t>
      </w:r>
    </w:p>
  </w:comment>
  <w:comment w:id="5744" w:author="mpountou" w:date="2021-02-11T23:21:00Z" w:initials="m">
    <w:p w14:paraId="36BCDA39" w14:textId="77777777" w:rsidR="003D2EF4" w:rsidRPr="008A17B8" w:rsidRDefault="003D2EF4" w:rsidP="008A17B8">
      <w:pPr>
        <w:pStyle w:val="ae"/>
      </w:pPr>
      <w:r>
        <w:rPr>
          <w:rStyle w:val="ad"/>
        </w:rPr>
        <w:annotationRef/>
      </w:r>
      <w:r w:rsidRPr="008A17B8">
        <w:annotationRef/>
      </w:r>
      <w:r w:rsidRPr="008A17B8">
        <w:rPr>
          <w:lang w:val="en-US"/>
        </w:rPr>
        <w:t>done</w:t>
      </w:r>
    </w:p>
    <w:p w14:paraId="6D1B4D47" w14:textId="4B709008" w:rsidR="003D2EF4" w:rsidRDefault="003D2EF4">
      <w:pPr>
        <w:pStyle w:val="ae"/>
      </w:pPr>
    </w:p>
  </w:comment>
  <w:comment w:id="5772" w:author="Sotirios Filippos Tsarouchis" w:date="2021-02-09T17:22:00Z" w:initials="SFT">
    <w:p w14:paraId="577B8F32" w14:textId="0CBF4605" w:rsidR="003D2EF4" w:rsidRDefault="003D2EF4">
      <w:pPr>
        <w:pStyle w:val="ae"/>
      </w:pPr>
      <w:r>
        <w:rPr>
          <w:rStyle w:val="ad"/>
        </w:rPr>
        <w:annotationRef/>
      </w:r>
      <w:r>
        <w:t>Αρίθμηση</w:t>
      </w:r>
    </w:p>
  </w:comment>
  <w:comment w:id="5773" w:author="mpountou" w:date="2021-02-11T23:21:00Z" w:initials="m">
    <w:p w14:paraId="11E80EAC" w14:textId="77777777" w:rsidR="003D2EF4" w:rsidRPr="008A17B8" w:rsidRDefault="003D2EF4" w:rsidP="008A17B8">
      <w:pPr>
        <w:pStyle w:val="ae"/>
      </w:pPr>
      <w:r>
        <w:rPr>
          <w:rStyle w:val="ad"/>
        </w:rPr>
        <w:annotationRef/>
      </w:r>
      <w:r w:rsidRPr="008A17B8">
        <w:annotationRef/>
      </w:r>
      <w:r w:rsidRPr="008A17B8">
        <w:rPr>
          <w:lang w:val="en-US"/>
        </w:rPr>
        <w:t>done</w:t>
      </w:r>
    </w:p>
    <w:p w14:paraId="465E9812" w14:textId="35FCC74D" w:rsidR="003D2EF4" w:rsidRDefault="003D2EF4">
      <w:pPr>
        <w:pStyle w:val="ae"/>
      </w:pPr>
    </w:p>
  </w:comment>
  <w:comment w:id="5804" w:author="Sotirios Filippos Tsarouchis" w:date="2021-02-09T17:22:00Z" w:initials="SFT">
    <w:p w14:paraId="35C3691B" w14:textId="77777777" w:rsidR="003D2EF4" w:rsidRDefault="003D2EF4" w:rsidP="008A17B8">
      <w:pPr>
        <w:pStyle w:val="ae"/>
      </w:pPr>
      <w:r>
        <w:rPr>
          <w:rStyle w:val="ad"/>
        </w:rPr>
        <w:annotationRef/>
      </w:r>
      <w:r>
        <w:t>αρίθμηση</w:t>
      </w:r>
    </w:p>
  </w:comment>
  <w:comment w:id="5805" w:author="mpountou" w:date="2021-02-11T23:21:00Z" w:initials="m">
    <w:p w14:paraId="24A40DE0" w14:textId="77777777" w:rsidR="003D2EF4" w:rsidRPr="008A17B8" w:rsidRDefault="003D2EF4" w:rsidP="008A17B8">
      <w:pPr>
        <w:pStyle w:val="ae"/>
      </w:pPr>
      <w:r>
        <w:rPr>
          <w:rStyle w:val="ad"/>
        </w:rPr>
        <w:annotationRef/>
      </w:r>
      <w:r w:rsidRPr="008A17B8">
        <w:annotationRef/>
      </w:r>
      <w:r w:rsidRPr="008A17B8">
        <w:rPr>
          <w:lang w:val="en-US"/>
        </w:rPr>
        <w:t>done</w:t>
      </w:r>
    </w:p>
    <w:p w14:paraId="44B5056B" w14:textId="77777777" w:rsidR="003D2EF4" w:rsidRDefault="003D2EF4" w:rsidP="008A17B8">
      <w:pPr>
        <w:pStyle w:val="ae"/>
      </w:pPr>
    </w:p>
  </w:comment>
  <w:comment w:id="5830" w:author="Sotirios Filippos Tsarouchis" w:date="2021-02-09T17:22:00Z" w:initials="SFT">
    <w:p w14:paraId="0F42C9F7" w14:textId="5DF140D3" w:rsidR="003D2EF4" w:rsidRDefault="003D2EF4">
      <w:pPr>
        <w:pStyle w:val="ae"/>
      </w:pPr>
      <w:r>
        <w:rPr>
          <w:rStyle w:val="ad"/>
        </w:rPr>
        <w:annotationRef/>
      </w:r>
      <w:r>
        <w:t>αρίθμηση</w:t>
      </w:r>
    </w:p>
  </w:comment>
  <w:comment w:id="5831" w:author="mpountou" w:date="2021-02-11T23:21:00Z" w:initials="m">
    <w:p w14:paraId="5FB7548E" w14:textId="77777777" w:rsidR="003D2EF4" w:rsidRPr="008A17B8" w:rsidRDefault="003D2EF4" w:rsidP="008A17B8">
      <w:pPr>
        <w:pStyle w:val="ae"/>
      </w:pPr>
      <w:r>
        <w:rPr>
          <w:rStyle w:val="ad"/>
        </w:rPr>
        <w:annotationRef/>
      </w:r>
      <w:r w:rsidRPr="008A17B8">
        <w:annotationRef/>
      </w:r>
      <w:r w:rsidRPr="008A17B8">
        <w:rPr>
          <w:lang w:val="en-US"/>
        </w:rPr>
        <w:t>done</w:t>
      </w:r>
    </w:p>
    <w:p w14:paraId="6CD2E2BD" w14:textId="715154E2" w:rsidR="003D2EF4" w:rsidRDefault="003D2EF4">
      <w:pPr>
        <w:pStyle w:val="ae"/>
      </w:pPr>
    </w:p>
  </w:comment>
  <w:comment w:id="5870" w:author="Sotirios Filippos Tsarouchis" w:date="2021-02-09T17:23:00Z" w:initials="SFT">
    <w:p w14:paraId="07100D22" w14:textId="77777777" w:rsidR="003D2EF4" w:rsidRDefault="003D2EF4" w:rsidP="00D11017">
      <w:pPr>
        <w:pStyle w:val="ae"/>
      </w:pPr>
      <w:r>
        <w:rPr>
          <w:rStyle w:val="ad"/>
        </w:rPr>
        <w:annotationRef/>
      </w:r>
      <w:r>
        <w:t>αρίθμηση</w:t>
      </w:r>
    </w:p>
  </w:comment>
  <w:comment w:id="5871" w:author="mpountou" w:date="2021-02-11T23:21:00Z" w:initials="m">
    <w:p w14:paraId="0DD48BF3" w14:textId="77777777" w:rsidR="003D2EF4" w:rsidRPr="008A17B8" w:rsidRDefault="003D2EF4" w:rsidP="00D11017">
      <w:pPr>
        <w:pStyle w:val="ae"/>
      </w:pPr>
      <w:r>
        <w:rPr>
          <w:rStyle w:val="ad"/>
        </w:rPr>
        <w:annotationRef/>
      </w:r>
      <w:r w:rsidRPr="008A17B8">
        <w:annotationRef/>
      </w:r>
      <w:r w:rsidRPr="008A17B8">
        <w:rPr>
          <w:lang w:val="en-US"/>
        </w:rPr>
        <w:t>done</w:t>
      </w:r>
    </w:p>
    <w:p w14:paraId="2E099E67" w14:textId="77777777" w:rsidR="003D2EF4" w:rsidRDefault="003D2EF4" w:rsidP="00D11017">
      <w:pPr>
        <w:pStyle w:val="ae"/>
      </w:pPr>
    </w:p>
  </w:comment>
  <w:comment w:id="5909" w:author="Sotirios Filippos Tsarouchis" w:date="2021-02-09T17:23:00Z" w:initials="SFT">
    <w:p w14:paraId="09AAC1B0" w14:textId="730EFD24" w:rsidR="003D2EF4" w:rsidRDefault="003D2EF4">
      <w:pPr>
        <w:pStyle w:val="ae"/>
      </w:pPr>
      <w:r>
        <w:rPr>
          <w:rStyle w:val="ad"/>
        </w:rPr>
        <w:annotationRef/>
      </w:r>
      <w:r>
        <w:t>αρίθμηση</w:t>
      </w:r>
    </w:p>
  </w:comment>
  <w:comment w:id="5910" w:author="mpountou" w:date="2021-02-11T23:21:00Z" w:initials="m">
    <w:p w14:paraId="58BA61FA" w14:textId="77777777" w:rsidR="003D2EF4" w:rsidRPr="008A17B8" w:rsidRDefault="003D2EF4" w:rsidP="008A17B8">
      <w:pPr>
        <w:pStyle w:val="ae"/>
      </w:pPr>
      <w:r>
        <w:rPr>
          <w:rStyle w:val="ad"/>
        </w:rPr>
        <w:annotationRef/>
      </w:r>
      <w:r w:rsidRPr="008A17B8">
        <w:annotationRef/>
      </w:r>
      <w:r w:rsidRPr="008A17B8">
        <w:rPr>
          <w:lang w:val="en-US"/>
        </w:rPr>
        <w:t>done</w:t>
      </w:r>
    </w:p>
    <w:p w14:paraId="41F5568A" w14:textId="7C05B556" w:rsidR="003D2EF4" w:rsidRDefault="003D2EF4">
      <w:pPr>
        <w:pStyle w:val="ae"/>
      </w:pPr>
    </w:p>
  </w:comment>
  <w:comment w:id="5947" w:author="Sotirios Filippos Tsarouchis" w:date="2021-02-09T17:25:00Z" w:initials="SFT">
    <w:p w14:paraId="43519EFF" w14:textId="77777777" w:rsidR="003D2EF4" w:rsidRDefault="003D2EF4" w:rsidP="00C52021">
      <w:pPr>
        <w:pStyle w:val="ae"/>
      </w:pPr>
      <w:r>
        <w:rPr>
          <w:rStyle w:val="ad"/>
        </w:rPr>
        <w:annotationRef/>
      </w:r>
      <w:r>
        <w:t>αρίθμηση</w:t>
      </w:r>
    </w:p>
  </w:comment>
  <w:comment w:id="5948" w:author="mpountou" w:date="2021-02-11T23:30:00Z" w:initials="m">
    <w:p w14:paraId="393BB723" w14:textId="511615A3" w:rsidR="003D2EF4" w:rsidRDefault="003D2EF4">
      <w:pPr>
        <w:pStyle w:val="ae"/>
      </w:pPr>
      <w:r>
        <w:rPr>
          <w:rStyle w:val="ad"/>
        </w:rPr>
        <w:annotationRef/>
      </w:r>
      <w:r w:rsidRPr="00DE5E38">
        <w:rPr>
          <w:lang w:val="en-US"/>
        </w:rPr>
        <w:t>done</w:t>
      </w:r>
    </w:p>
  </w:comment>
  <w:comment w:id="5976" w:author="Sotirios Filippos Tsarouchis" w:date="2021-02-09T17:25:00Z" w:initials="SFT">
    <w:p w14:paraId="5EB4F962" w14:textId="104CFA4B" w:rsidR="003D2EF4" w:rsidRDefault="003D2EF4">
      <w:pPr>
        <w:pStyle w:val="ae"/>
      </w:pPr>
      <w:r>
        <w:rPr>
          <w:rStyle w:val="ad"/>
        </w:rPr>
        <w:annotationRef/>
      </w:r>
      <w:r>
        <w:t>αρίθμηση</w:t>
      </w:r>
    </w:p>
  </w:comment>
  <w:comment w:id="5977" w:author="mpountou" w:date="2021-02-11T23:30:00Z" w:initials="m">
    <w:p w14:paraId="5E118979" w14:textId="2109B63F" w:rsidR="003D2EF4" w:rsidRDefault="003D2EF4">
      <w:pPr>
        <w:pStyle w:val="ae"/>
      </w:pPr>
      <w:r>
        <w:rPr>
          <w:rStyle w:val="ad"/>
        </w:rPr>
        <w:annotationRef/>
      </w:r>
      <w:r w:rsidRPr="00DE5E38">
        <w:rPr>
          <w:lang w:val="en-US"/>
        </w:rPr>
        <w:t>done</w:t>
      </w:r>
    </w:p>
  </w:comment>
  <w:comment w:id="6004" w:author="Sotirios Filippos Tsarouchis" w:date="2021-02-09T17:29:00Z" w:initials="SFT">
    <w:p w14:paraId="62AF2256" w14:textId="77777777" w:rsidR="003D2EF4" w:rsidRDefault="003D2EF4">
      <w:pPr>
        <w:pStyle w:val="ae"/>
      </w:pPr>
      <w:r>
        <w:rPr>
          <w:rStyle w:val="ad"/>
        </w:rPr>
        <w:annotationRef/>
      </w:r>
      <w:r>
        <w:t>αναφορά στην εικόνα</w:t>
      </w:r>
    </w:p>
    <w:p w14:paraId="3A27404C" w14:textId="050E7872" w:rsidR="003D2EF4" w:rsidRPr="001E793D" w:rsidRDefault="003D2EF4">
      <w:pPr>
        <w:pStyle w:val="ae"/>
      </w:pPr>
      <w:r>
        <w:t>Κάνε και ένα πίνακα με τις τιμές και τις κατηγορίες γιατί δεν φαίνονται νούμερα από την εικόνα</w:t>
      </w:r>
    </w:p>
  </w:comment>
  <w:comment w:id="6005" w:author="mpountou" w:date="2021-02-12T00:04:00Z" w:initials="m">
    <w:p w14:paraId="58C247EF" w14:textId="4919DCFD" w:rsidR="003D2EF4" w:rsidRPr="00AD6A0F" w:rsidRDefault="003D2EF4">
      <w:pPr>
        <w:pStyle w:val="ae"/>
      </w:pPr>
      <w:r>
        <w:rPr>
          <w:rStyle w:val="ad"/>
        </w:rPr>
        <w:annotationRef/>
      </w:r>
      <w:r>
        <w:rPr>
          <w:lang w:val="en-US"/>
        </w:rPr>
        <w:t>Done</w:t>
      </w:r>
    </w:p>
    <w:p w14:paraId="1B596F64" w14:textId="51837331" w:rsidR="003D2EF4" w:rsidRPr="00AD6A0F" w:rsidRDefault="003D2EF4">
      <w:pPr>
        <w:pStyle w:val="ae"/>
      </w:pPr>
      <w:r>
        <w:t>Αν γινεται να αφήσουμε τον πίνακα με τις τιμες που λες γιατι είναι παρα πολλες οι κατηγορίες που υπάρχουν (γυρω στις 22) δε θα μπορεί οπτικά κάποιος να βγάλει συμπέρασμα (γνώμη μου)</w:t>
      </w:r>
    </w:p>
  </w:comment>
  <w:comment w:id="6044" w:author="Sotirios Filippos Tsarouchis" w:date="2021-02-09T17:28:00Z" w:initials="SFT">
    <w:p w14:paraId="086EC552" w14:textId="5B3719F3" w:rsidR="003D2EF4" w:rsidRPr="001E793D" w:rsidRDefault="003D2EF4">
      <w:pPr>
        <w:pStyle w:val="ae"/>
      </w:pPr>
      <w:r>
        <w:rPr>
          <w:rStyle w:val="ad"/>
        </w:rPr>
        <w:annotationRef/>
      </w:r>
      <w:r>
        <w:t xml:space="preserve">αναφορά στην εικόνα και </w:t>
      </w:r>
      <w:r>
        <w:rPr>
          <w:lang w:val="en-US"/>
        </w:rPr>
        <w:t>reference</w:t>
      </w:r>
    </w:p>
  </w:comment>
  <w:comment w:id="6045" w:author="mpountou" w:date="2021-02-12T00:04:00Z" w:initials="m">
    <w:p w14:paraId="346FE7EF" w14:textId="6A17902A" w:rsidR="003D2EF4" w:rsidRPr="00EF472C" w:rsidRDefault="003D2EF4">
      <w:pPr>
        <w:pStyle w:val="ae"/>
      </w:pPr>
      <w:r>
        <w:rPr>
          <w:rStyle w:val="ad"/>
        </w:rPr>
        <w:annotationRef/>
      </w:r>
      <w:r>
        <w:rPr>
          <w:lang w:val="en-US"/>
        </w:rPr>
        <w:t>done</w:t>
      </w:r>
    </w:p>
  </w:comment>
  <w:comment w:id="6080" w:author="Sotirios Filippos Tsarouchis" w:date="2021-02-09T17:31:00Z" w:initials="SFT">
    <w:p w14:paraId="44F656EE" w14:textId="62A36248" w:rsidR="003D2EF4" w:rsidRDefault="003D2EF4">
      <w:pPr>
        <w:pStyle w:val="ae"/>
      </w:pPr>
      <w:r>
        <w:rPr>
          <w:rStyle w:val="ad"/>
        </w:rPr>
        <w:annotationRef/>
      </w:r>
      <w:r>
        <w:t>αναφορά σε εικόνα</w:t>
      </w:r>
    </w:p>
  </w:comment>
  <w:comment w:id="6081" w:author="mpountou" w:date="2021-02-12T00:11:00Z" w:initials="m">
    <w:p w14:paraId="07FC7AE3" w14:textId="075986C9" w:rsidR="003D2EF4" w:rsidRDefault="003D2EF4">
      <w:pPr>
        <w:pStyle w:val="ae"/>
      </w:pPr>
      <w:r>
        <w:rPr>
          <w:rStyle w:val="ad"/>
        </w:rPr>
        <w:annotationRef/>
      </w:r>
      <w:r w:rsidRPr="00EF472C">
        <w:rPr>
          <w:lang w:val="en-US"/>
        </w:rPr>
        <w:t>done</w:t>
      </w:r>
    </w:p>
  </w:comment>
  <w:comment w:id="6083" w:author="Sotirios Filippos Tsarouchis" w:date="2021-02-09T17:31:00Z" w:initials="SFT">
    <w:p w14:paraId="30FE5E4A" w14:textId="15D83A8F" w:rsidR="003D2EF4" w:rsidRDefault="003D2EF4">
      <w:pPr>
        <w:pStyle w:val="ae"/>
      </w:pPr>
      <w:r>
        <w:rPr>
          <w:rStyle w:val="ad"/>
        </w:rPr>
        <w:annotationRef/>
      </w:r>
      <w:r>
        <w:t>Θέλει παραπάνω λόγια εδώ. Εξήγησε τι έκανες και προέκυψαν αυτά</w:t>
      </w:r>
    </w:p>
  </w:comment>
  <w:comment w:id="6084" w:author="mpountou" w:date="2021-02-12T00:11:00Z" w:initials="m">
    <w:p w14:paraId="56784DD5" w14:textId="4E3496DA" w:rsidR="003D2EF4" w:rsidRDefault="003D2EF4">
      <w:pPr>
        <w:pStyle w:val="ae"/>
      </w:pPr>
      <w:r>
        <w:rPr>
          <w:rStyle w:val="ad"/>
        </w:rPr>
        <w:annotationRef/>
      </w:r>
      <w:r w:rsidRPr="00EF472C">
        <w:rPr>
          <w:lang w:val="en-US"/>
        </w:rPr>
        <w:t>done</w:t>
      </w:r>
    </w:p>
  </w:comment>
  <w:comment w:id="6485" w:author="Sotirios Filippos Tsarouchis" w:date="2021-02-09T17:34:00Z" w:initials="SFT">
    <w:p w14:paraId="74746FCB" w14:textId="383651D5" w:rsidR="003D2EF4" w:rsidRDefault="003D2EF4">
      <w:pPr>
        <w:pStyle w:val="ae"/>
      </w:pPr>
      <w:r>
        <w:rPr>
          <w:rStyle w:val="ad"/>
        </w:rPr>
        <w:annotationRef/>
      </w:r>
      <w:r>
        <w:t>Αναφορά στην εικόνα</w:t>
      </w:r>
    </w:p>
  </w:comment>
  <w:comment w:id="6486" w:author="mpountou" w:date="2021-02-12T00:45:00Z" w:initials="m">
    <w:p w14:paraId="609F6B5B" w14:textId="092A84DA" w:rsidR="003D2EF4" w:rsidRPr="007D7A58" w:rsidRDefault="003D2EF4">
      <w:pPr>
        <w:pStyle w:val="ae"/>
      </w:pPr>
      <w:r>
        <w:rPr>
          <w:rStyle w:val="ad"/>
        </w:rPr>
        <w:annotationRef/>
      </w:r>
      <w:r>
        <w:rPr>
          <w:lang w:val="en-US"/>
        </w:rPr>
        <w:t>done</w:t>
      </w:r>
    </w:p>
  </w:comment>
  <w:comment w:id="6590" w:author="Sotirios Filippos Tsarouchis" w:date="2021-02-09T17:34:00Z" w:initials="SFT">
    <w:p w14:paraId="103F7FF3" w14:textId="77777777" w:rsidR="003D2EF4" w:rsidRDefault="003D2EF4" w:rsidP="009D0017">
      <w:pPr>
        <w:pStyle w:val="ae"/>
      </w:pPr>
      <w:r>
        <w:rPr>
          <w:rStyle w:val="ad"/>
        </w:rPr>
        <w:annotationRef/>
      </w:r>
      <w:r>
        <w:t>Αναφορά στην εικόνα</w:t>
      </w:r>
    </w:p>
  </w:comment>
  <w:comment w:id="6591" w:author="mpountou" w:date="2021-02-12T00:45:00Z" w:initials="m">
    <w:p w14:paraId="6F1C4B77" w14:textId="77777777" w:rsidR="003D2EF4" w:rsidRPr="007D7A58" w:rsidRDefault="003D2EF4" w:rsidP="009D0017">
      <w:pPr>
        <w:pStyle w:val="ae"/>
      </w:pPr>
      <w:r>
        <w:rPr>
          <w:rStyle w:val="ad"/>
        </w:rPr>
        <w:annotationRef/>
      </w:r>
      <w:r>
        <w:rPr>
          <w:lang w:val="en-US"/>
        </w:rPr>
        <w:t>done</w:t>
      </w:r>
    </w:p>
  </w:comment>
  <w:comment w:id="6651" w:author="Sotirios Filippos Tsarouchis" w:date="2021-02-09T17:40:00Z" w:initials="SFT">
    <w:p w14:paraId="086EA6D8" w14:textId="36685B71" w:rsidR="003D2EF4" w:rsidRDefault="003D2EF4">
      <w:pPr>
        <w:pStyle w:val="ae"/>
      </w:pPr>
      <w:r>
        <w:rPr>
          <w:rStyle w:val="ad"/>
        </w:rPr>
        <w:annotationRef/>
      </w:r>
      <w:r>
        <w:t>Μορφοποίησε τους πίνακες για να είναι λίγο πιο όμορφοι. Να μην έχουν απλά την τυπική μορφή</w:t>
      </w:r>
    </w:p>
  </w:comment>
  <w:comment w:id="6652" w:author="mpountou" w:date="2021-02-12T00:47:00Z" w:initials="m">
    <w:p w14:paraId="6FE14F11" w14:textId="27BDC58D" w:rsidR="003D2EF4" w:rsidRPr="007D7A58" w:rsidRDefault="003D2EF4">
      <w:pPr>
        <w:pStyle w:val="ae"/>
      </w:pPr>
      <w:r>
        <w:rPr>
          <w:rStyle w:val="ad"/>
        </w:rPr>
        <w:annotationRef/>
      </w:r>
      <w:r>
        <w:rPr>
          <w:lang w:val="en-US"/>
        </w:rPr>
        <w:t>done</w:t>
      </w:r>
    </w:p>
  </w:comment>
  <w:comment w:id="6734" w:author="Sotirios Filippos Tsarouchis" w:date="2021-02-09T17:41:00Z" w:initials="SFT">
    <w:p w14:paraId="1C9EE491" w14:textId="2B088416" w:rsidR="003D2EF4" w:rsidRPr="00662C6D" w:rsidRDefault="003D2EF4">
      <w:pPr>
        <w:pStyle w:val="ae"/>
      </w:pPr>
      <w:r>
        <w:rPr>
          <w:rStyle w:val="ad"/>
        </w:rPr>
        <w:annotationRef/>
      </w:r>
      <w:r>
        <w:rPr>
          <w:lang w:val="en-US"/>
        </w:rPr>
        <w:t>Reference</w:t>
      </w:r>
      <w:r w:rsidRPr="004C1AC0">
        <w:t xml:space="preserve"> </w:t>
      </w:r>
      <w:r>
        <w:t>σε πίνακα</w:t>
      </w:r>
    </w:p>
  </w:comment>
  <w:comment w:id="6735" w:author="mpountou" w:date="2021-02-12T14:33:00Z" w:initials="m">
    <w:p w14:paraId="29C16E3B" w14:textId="523DA99B" w:rsidR="003D2EF4" w:rsidRDefault="003D2EF4">
      <w:pPr>
        <w:pStyle w:val="ae"/>
      </w:pPr>
      <w:r>
        <w:rPr>
          <w:rStyle w:val="ad"/>
        </w:rPr>
        <w:annotationRef/>
      </w:r>
      <w:r>
        <w:t>δονε</w:t>
      </w:r>
    </w:p>
  </w:comment>
  <w:comment w:id="6824" w:author="Sotirios Filippos Tsarouchis" w:date="2021-02-09T17:42:00Z" w:initials="SFT">
    <w:p w14:paraId="1990598A" w14:textId="77777777" w:rsidR="003D2EF4" w:rsidRDefault="003D2EF4" w:rsidP="00560B51">
      <w:pPr>
        <w:pStyle w:val="ae"/>
      </w:pPr>
      <w:r>
        <w:rPr>
          <w:rStyle w:val="ad"/>
        </w:rPr>
        <w:annotationRef/>
      </w:r>
      <w:r>
        <w:t>αρίθμηση</w:t>
      </w:r>
    </w:p>
  </w:comment>
  <w:comment w:id="6825" w:author="mpountou" w:date="2021-02-12T14:36:00Z" w:initials="m">
    <w:p w14:paraId="479CBAC9" w14:textId="195D7DCD" w:rsidR="003D2EF4" w:rsidRDefault="003D2EF4">
      <w:pPr>
        <w:pStyle w:val="ae"/>
      </w:pPr>
      <w:r>
        <w:rPr>
          <w:rStyle w:val="ad"/>
        </w:rPr>
        <w:annotationRef/>
      </w:r>
      <w:r>
        <w:t>δονε</w:t>
      </w:r>
    </w:p>
  </w:comment>
  <w:comment w:id="6881" w:author="Sotirios Filippos Tsarouchis" w:date="2021-02-09T17:43:00Z" w:initials="SFT">
    <w:p w14:paraId="1F4CA6D2" w14:textId="77777777" w:rsidR="003D2EF4" w:rsidRDefault="003D2EF4" w:rsidP="007509A9">
      <w:pPr>
        <w:pStyle w:val="ae"/>
      </w:pPr>
      <w:r>
        <w:rPr>
          <w:rStyle w:val="ad"/>
        </w:rPr>
        <w:annotationRef/>
      </w:r>
      <w:r>
        <w:t>αρίθμηση</w:t>
      </w:r>
    </w:p>
  </w:comment>
  <w:comment w:id="6882" w:author="mpountou" w:date="2021-02-12T14:39:00Z" w:initials="m">
    <w:p w14:paraId="7650E988" w14:textId="4A92E271" w:rsidR="003D2EF4" w:rsidRDefault="003D2EF4">
      <w:pPr>
        <w:pStyle w:val="ae"/>
      </w:pPr>
      <w:r>
        <w:rPr>
          <w:rStyle w:val="ad"/>
        </w:rPr>
        <w:annotationRef/>
      </w:r>
      <w:r>
        <w:t>δονε</w:t>
      </w:r>
    </w:p>
  </w:comment>
  <w:comment w:id="6918" w:author="Sotirios Filippos Tsarouchis" w:date="2021-02-09T17:45:00Z" w:initials="SFT">
    <w:p w14:paraId="47AF8E47" w14:textId="3D8B677F" w:rsidR="003D2EF4" w:rsidRPr="0071448C" w:rsidRDefault="003D2EF4">
      <w:pPr>
        <w:pStyle w:val="ae"/>
      </w:pPr>
      <w:r>
        <w:rPr>
          <w:rStyle w:val="ad"/>
        </w:rPr>
        <w:annotationRef/>
      </w:r>
      <w:r>
        <w:rPr>
          <w:lang w:val="en-US"/>
        </w:rPr>
        <w:t>reference</w:t>
      </w:r>
      <w:r w:rsidRPr="004C1AC0">
        <w:t xml:space="preserve"> </w:t>
      </w:r>
      <w:r>
        <w:t>σε πίνακα</w:t>
      </w:r>
    </w:p>
  </w:comment>
  <w:comment w:id="6919" w:author="mpountou" w:date="2021-02-12T17:06:00Z" w:initials="m">
    <w:p w14:paraId="789F178C" w14:textId="476E7179" w:rsidR="003D2EF4" w:rsidRPr="00C439BC" w:rsidRDefault="003D2EF4">
      <w:pPr>
        <w:pStyle w:val="ae"/>
      </w:pPr>
      <w:r>
        <w:rPr>
          <w:rStyle w:val="ad"/>
        </w:rPr>
        <w:annotationRef/>
      </w:r>
      <w:r>
        <w:rPr>
          <w:lang w:val="en-US"/>
        </w:rPr>
        <w:t>done</w:t>
      </w:r>
    </w:p>
  </w:comment>
  <w:comment w:id="7028" w:author="Sotirios Filippos Tsarouchis" w:date="2021-02-09T17:45:00Z" w:initials="SFT">
    <w:p w14:paraId="2CDB6365" w14:textId="77777777" w:rsidR="003D2EF4" w:rsidRDefault="003D2EF4" w:rsidP="00D30F1D">
      <w:pPr>
        <w:pStyle w:val="ae"/>
      </w:pPr>
      <w:r>
        <w:rPr>
          <w:rStyle w:val="ad"/>
        </w:rPr>
        <w:annotationRef/>
      </w:r>
      <w:r>
        <w:t>αρίθμηση</w:t>
      </w:r>
    </w:p>
  </w:comment>
  <w:comment w:id="7029" w:author="mpountou" w:date="2021-02-12T14:47:00Z" w:initials="m">
    <w:p w14:paraId="3D429F33" w14:textId="5459DAAD" w:rsidR="003D2EF4" w:rsidRDefault="003D2EF4">
      <w:pPr>
        <w:pStyle w:val="ae"/>
      </w:pPr>
      <w:r>
        <w:rPr>
          <w:rStyle w:val="ad"/>
        </w:rPr>
        <w:annotationRef/>
      </w:r>
      <w:r>
        <w:t>δονε</w:t>
      </w:r>
    </w:p>
  </w:comment>
  <w:comment w:id="7103" w:author="Sotirios Filippos Tsarouchis" w:date="2021-02-09T17:46:00Z" w:initials="SFT">
    <w:p w14:paraId="67F072A3" w14:textId="1BADA1C2" w:rsidR="003D2EF4" w:rsidRPr="004C1AC0" w:rsidRDefault="003D2EF4">
      <w:pPr>
        <w:pStyle w:val="ae"/>
      </w:pPr>
      <w:r>
        <w:rPr>
          <w:rStyle w:val="ad"/>
        </w:rPr>
        <w:annotationRef/>
      </w:r>
      <w:r>
        <w:rPr>
          <w:lang w:val="en-US"/>
        </w:rPr>
        <w:t>reference</w:t>
      </w:r>
    </w:p>
  </w:comment>
  <w:comment w:id="7104" w:author="mpountou" w:date="2021-02-12T14:54:00Z" w:initials="m">
    <w:p w14:paraId="266EC2F5" w14:textId="480552BD" w:rsidR="003D2EF4" w:rsidRDefault="003D2EF4">
      <w:pPr>
        <w:pStyle w:val="ae"/>
      </w:pPr>
      <w:r>
        <w:rPr>
          <w:rStyle w:val="ad"/>
        </w:rPr>
        <w:annotationRef/>
      </w:r>
      <w:r>
        <w:t>δονε</w:t>
      </w:r>
    </w:p>
  </w:comment>
  <w:comment w:id="7177" w:author="Sotirios Filippos Tsarouchis" w:date="2021-02-09T17:46:00Z" w:initials="SFT">
    <w:p w14:paraId="6F2344BF" w14:textId="31C8A33C" w:rsidR="003D2EF4" w:rsidRPr="0071448C" w:rsidRDefault="003D2EF4">
      <w:pPr>
        <w:pStyle w:val="ae"/>
      </w:pPr>
      <w:r>
        <w:rPr>
          <w:rStyle w:val="ad"/>
        </w:rPr>
        <w:annotationRef/>
      </w:r>
      <w:r>
        <w:t>παρουσίασε τα αποτελέσματα που είχες για να καταλάβουν και οι αναγνώστες πως επιλέχθηκε αυτό</w:t>
      </w:r>
    </w:p>
  </w:comment>
  <w:comment w:id="7178" w:author="mpountou" w:date="2021-02-12T14:59:00Z" w:initials="m">
    <w:p w14:paraId="669E4F5D" w14:textId="4522F53E" w:rsidR="003D2EF4" w:rsidRDefault="003D2EF4">
      <w:pPr>
        <w:pStyle w:val="ae"/>
      </w:pPr>
      <w:r>
        <w:rPr>
          <w:rStyle w:val="ad"/>
        </w:rPr>
        <w:annotationRef/>
      </w:r>
    </w:p>
  </w:comment>
  <w:comment w:id="7179" w:author="Sotirios Filippos Tsarouchis" w:date="2021-02-09T17:48:00Z" w:initials="SFT">
    <w:p w14:paraId="6D003101" w14:textId="60209815" w:rsidR="003D2EF4" w:rsidRPr="0071448C" w:rsidRDefault="003D2EF4">
      <w:pPr>
        <w:pStyle w:val="ae"/>
      </w:pPr>
      <w:r>
        <w:rPr>
          <w:rStyle w:val="ad"/>
        </w:rPr>
        <w:annotationRef/>
      </w:r>
      <w:r>
        <w:t xml:space="preserve">είναι πολύ μόνο του και δεν γίνεται </w:t>
      </w:r>
      <w:r>
        <w:rPr>
          <w:lang w:val="en-US"/>
        </w:rPr>
        <w:t>reference</w:t>
      </w:r>
      <w:r w:rsidRPr="0071448C">
        <w:t xml:space="preserve"> </w:t>
      </w:r>
      <w:r>
        <w:t xml:space="preserve">πουθενά. Εξήγησέ το με λόγια. Ας γράφεις παρόμοια πράγματα με αυτά που λέει μέσα στα κουτάκια. Πρέπει να γράφει πιο πολύ </w:t>
      </w:r>
    </w:p>
  </w:comment>
  <w:comment w:id="7180" w:author="mpountou" w:date="2021-02-12T15:06:00Z" w:initials="m">
    <w:p w14:paraId="060CF100" w14:textId="3DBE8817" w:rsidR="003D2EF4" w:rsidRDefault="003D2EF4">
      <w:pPr>
        <w:pStyle w:val="ae"/>
      </w:pPr>
      <w:r>
        <w:rPr>
          <w:rStyle w:val="ad"/>
        </w:rPr>
        <w:annotationRef/>
      </w:r>
      <w:r>
        <w:t>δονε</w:t>
      </w:r>
    </w:p>
  </w:comment>
  <w:comment w:id="7225" w:author="Sotirios Filippos Tsarouchis" w:date="2021-02-09T17:50:00Z" w:initials="SFT">
    <w:p w14:paraId="4D65825C" w14:textId="3661A570" w:rsidR="003D2EF4" w:rsidRDefault="003D2EF4">
      <w:pPr>
        <w:pStyle w:val="ae"/>
      </w:pPr>
      <w:r>
        <w:rPr>
          <w:rStyle w:val="ad"/>
        </w:rPr>
        <w:annotationRef/>
      </w:r>
      <w:r>
        <w:t>πως έγινε αυτό. Γράψε στοιχεία</w:t>
      </w:r>
    </w:p>
  </w:comment>
  <w:comment w:id="7226" w:author="mpountou" w:date="2021-02-12T17:54:00Z" w:initials="m">
    <w:p w14:paraId="6E1E4393" w14:textId="34227040" w:rsidR="003D2EF4" w:rsidRPr="00374C29" w:rsidRDefault="003D2EF4">
      <w:pPr>
        <w:pStyle w:val="ae"/>
      </w:pPr>
      <w:r>
        <w:rPr>
          <w:rStyle w:val="ad"/>
        </w:rPr>
        <w:annotationRef/>
      </w:r>
      <w:r>
        <w:rPr>
          <w:rStyle w:val="ad"/>
          <w:lang w:val="en-US"/>
        </w:rPr>
        <w:t>done</w:t>
      </w:r>
    </w:p>
  </w:comment>
  <w:comment w:id="7239" w:author="Sotirios Filippos Tsarouchis" w:date="2021-02-09T17:51:00Z" w:initials="SFT">
    <w:p w14:paraId="336475E4" w14:textId="375E3AB9" w:rsidR="003D2EF4" w:rsidRDefault="003D2EF4">
      <w:pPr>
        <w:pStyle w:val="ae"/>
      </w:pPr>
      <w:r>
        <w:rPr>
          <w:rStyle w:val="ad"/>
        </w:rPr>
        <w:annotationRef/>
      </w:r>
      <w:r>
        <w:t>επαναδιατύπωση</w:t>
      </w:r>
    </w:p>
  </w:comment>
  <w:comment w:id="7240" w:author="mpountou" w:date="2021-02-12T17:54:00Z" w:initials="m">
    <w:p w14:paraId="27DC68D1" w14:textId="2DD6D783" w:rsidR="003D2EF4" w:rsidRPr="009051B8" w:rsidRDefault="003D2EF4">
      <w:pPr>
        <w:pStyle w:val="ae"/>
      </w:pPr>
      <w:r>
        <w:rPr>
          <w:rStyle w:val="ad"/>
        </w:rPr>
        <w:annotationRef/>
      </w:r>
      <w:r>
        <w:rPr>
          <w:lang w:val="en-US"/>
        </w:rPr>
        <w:t>done</w:t>
      </w:r>
      <w:r w:rsidRPr="009051B8">
        <w:t xml:space="preserve"> </w:t>
      </w:r>
    </w:p>
  </w:comment>
  <w:comment w:id="7246" w:author="Sotirios Filippos Tsarouchis" w:date="2021-02-09T17:53:00Z" w:initials="SFT">
    <w:p w14:paraId="5E282829" w14:textId="198F66D4" w:rsidR="003D2EF4" w:rsidRDefault="003D2EF4">
      <w:pPr>
        <w:pStyle w:val="ae"/>
      </w:pPr>
      <w:r>
        <w:rPr>
          <w:rStyle w:val="ad"/>
        </w:rPr>
        <w:annotationRef/>
      </w:r>
      <w:r>
        <w:t>Σωστό είναι αυτό, αλλά θέλω να μου συγκεντρώσεις και όλα τα χαρακτηριστικά που αναφέρεις εδώ σε ένα πινακάκι</w:t>
      </w:r>
    </w:p>
  </w:comment>
  <w:comment w:id="7247" w:author="mpountou" w:date="2021-02-12T18:50:00Z" w:initials="m">
    <w:p w14:paraId="488471D5" w14:textId="5272F661" w:rsidR="003D2EF4" w:rsidRPr="004423FD" w:rsidRDefault="003D2EF4">
      <w:pPr>
        <w:pStyle w:val="ae"/>
        <w:rPr>
          <w:lang w:val="en-US"/>
        </w:rPr>
      </w:pPr>
      <w:r>
        <w:rPr>
          <w:rStyle w:val="ad"/>
        </w:rPr>
        <w:annotationRef/>
      </w:r>
      <w:r>
        <w:rPr>
          <w:lang w:val="en-US"/>
        </w:rPr>
        <w:t>done</w:t>
      </w:r>
    </w:p>
  </w:comment>
  <w:comment w:id="7544" w:author="Sotirios Filippos Tsarouchis" w:date="2021-02-09T17:52:00Z" w:initials="SFT">
    <w:p w14:paraId="1306BC9F" w14:textId="38F24F92" w:rsidR="003D2EF4" w:rsidRPr="004423FD" w:rsidRDefault="003D2EF4">
      <w:pPr>
        <w:pStyle w:val="ae"/>
        <w:rPr>
          <w:lang w:val="en-US"/>
        </w:rPr>
      </w:pPr>
      <w:r>
        <w:rPr>
          <w:rStyle w:val="ad"/>
        </w:rPr>
        <w:annotationRef/>
      </w:r>
      <w:r>
        <w:rPr>
          <w:lang w:val="en-US"/>
        </w:rPr>
        <w:t>reference</w:t>
      </w:r>
      <w:r w:rsidRPr="004423FD">
        <w:rPr>
          <w:lang w:val="en-US"/>
        </w:rPr>
        <w:t xml:space="preserve"> </w:t>
      </w:r>
      <w:r>
        <w:t>και</w:t>
      </w:r>
      <w:r w:rsidRPr="004423FD">
        <w:rPr>
          <w:lang w:val="en-US"/>
        </w:rPr>
        <w:t xml:space="preserve"> </w:t>
      </w:r>
      <w:r>
        <w:t>περιγραφή</w:t>
      </w:r>
    </w:p>
  </w:comment>
  <w:comment w:id="7545" w:author="mpountou" w:date="2021-02-12T18:52:00Z" w:initials="m">
    <w:p w14:paraId="0BF59001" w14:textId="02E8B2D9" w:rsidR="003D2EF4" w:rsidRPr="004423FD" w:rsidRDefault="003D2EF4">
      <w:pPr>
        <w:pStyle w:val="ae"/>
        <w:rPr>
          <w:lang w:val="en-US"/>
        </w:rPr>
      </w:pPr>
      <w:r>
        <w:rPr>
          <w:rStyle w:val="ad"/>
        </w:rPr>
        <w:annotationRef/>
      </w:r>
      <w:r>
        <w:rPr>
          <w:lang w:val="en-US"/>
        </w:rPr>
        <w:t>done</w:t>
      </w:r>
    </w:p>
  </w:comment>
  <w:comment w:id="7571" w:author="Sotirios Filippos Tsarouchis" w:date="2021-02-09T17:55:00Z" w:initials="SFT">
    <w:p w14:paraId="316A7C42" w14:textId="11748A29" w:rsidR="003D2EF4" w:rsidRPr="004423FD" w:rsidRDefault="003D2EF4">
      <w:pPr>
        <w:pStyle w:val="ae"/>
        <w:rPr>
          <w:lang w:val="en-US"/>
        </w:rPr>
      </w:pPr>
      <w:r>
        <w:rPr>
          <w:rStyle w:val="ad"/>
        </w:rPr>
        <w:annotationRef/>
      </w:r>
      <w:r>
        <w:t>Διάγραμμα</w:t>
      </w:r>
      <w:r w:rsidRPr="004423FD">
        <w:rPr>
          <w:lang w:val="en-US"/>
        </w:rPr>
        <w:t>????</w:t>
      </w:r>
    </w:p>
  </w:comment>
  <w:comment w:id="7572" w:author="mpountou" w:date="2021-02-12T22:06:00Z" w:initials="m">
    <w:p w14:paraId="7E63D3C0" w14:textId="4EF32606" w:rsidR="003D2EF4" w:rsidRPr="004423FD" w:rsidRDefault="003D2EF4">
      <w:pPr>
        <w:pStyle w:val="ae"/>
        <w:rPr>
          <w:lang w:val="en-US"/>
        </w:rPr>
      </w:pPr>
      <w:r>
        <w:rPr>
          <w:rStyle w:val="ad"/>
        </w:rPr>
        <w:annotationRef/>
      </w:r>
      <w:r>
        <w:rPr>
          <w:lang w:val="en-US"/>
        </w:rPr>
        <w:t>done</w:t>
      </w:r>
    </w:p>
  </w:comment>
  <w:comment w:id="7632" w:author="Sotirios Filippos Tsarouchis" w:date="2021-02-09T17:56:00Z" w:initials="SFT">
    <w:p w14:paraId="69DD2AFB" w14:textId="6D038630" w:rsidR="003D2EF4" w:rsidRDefault="003D2EF4">
      <w:pPr>
        <w:pStyle w:val="ae"/>
      </w:pPr>
      <w:r>
        <w:rPr>
          <w:rStyle w:val="ad"/>
        </w:rPr>
        <w:annotationRef/>
      </w:r>
      <w:r>
        <w:t>Πινακάκι με τα αποτελέσματα και ίσως ένα διαγραμματάκι</w:t>
      </w:r>
    </w:p>
  </w:comment>
  <w:comment w:id="7633" w:author="mpountou" w:date="2021-02-12T22:43:00Z" w:initials="m">
    <w:p w14:paraId="6B06B7E4" w14:textId="0756BF4A" w:rsidR="003D2EF4" w:rsidRPr="00374C29" w:rsidRDefault="003D2EF4">
      <w:pPr>
        <w:pStyle w:val="ae"/>
      </w:pPr>
      <w:r>
        <w:rPr>
          <w:rStyle w:val="ad"/>
        </w:rPr>
        <w:annotationRef/>
      </w:r>
      <w:r>
        <w:rPr>
          <w:lang w:val="en-US"/>
        </w:rPr>
        <w:t>done</w:t>
      </w:r>
    </w:p>
  </w:comment>
  <w:comment w:id="7839" w:author="Sotirios Filippos Tsarouchis" w:date="2021-02-09T17:57:00Z" w:initials="SFT">
    <w:p w14:paraId="3B3FD1EE" w14:textId="37E979CF" w:rsidR="003D2EF4" w:rsidRPr="002B2746" w:rsidRDefault="003D2EF4">
      <w:pPr>
        <w:pStyle w:val="ae"/>
      </w:pPr>
      <w:r>
        <w:rPr>
          <w:rStyle w:val="ad"/>
        </w:rPr>
        <w:annotationRef/>
      </w:r>
      <w:r>
        <w:t xml:space="preserve">Αναφορές στις εικόνες. Εδώ να μπει το κομμάτι από παραπάνω που περιγράφεις το </w:t>
      </w:r>
      <w:r>
        <w:rPr>
          <w:lang w:val="en-US"/>
        </w:rPr>
        <w:t>dataset</w:t>
      </w:r>
    </w:p>
  </w:comment>
  <w:comment w:id="7840" w:author="mpountou" w:date="2021-02-12T22:45:00Z" w:initials="m">
    <w:p w14:paraId="235930B0" w14:textId="44B85C70" w:rsidR="003D2EF4" w:rsidRPr="008819AC" w:rsidRDefault="003D2EF4">
      <w:pPr>
        <w:pStyle w:val="ae"/>
        <w:rPr>
          <w:lang w:val="en-US"/>
        </w:rPr>
      </w:pPr>
      <w:r>
        <w:rPr>
          <w:rStyle w:val="ad"/>
        </w:rPr>
        <w:annotationRef/>
      </w:r>
      <w:r>
        <w:rPr>
          <w:lang w:val="en-US"/>
        </w:rPr>
        <w:t>done</w:t>
      </w:r>
    </w:p>
  </w:comment>
  <w:comment w:id="7907" w:author="Sotirios Filippos Tsarouchis" w:date="2021-02-09T18:11:00Z" w:initials="SFT">
    <w:p w14:paraId="22719607" w14:textId="6BA260ED" w:rsidR="003D2EF4" w:rsidRPr="00A41F51" w:rsidRDefault="003D2EF4">
      <w:pPr>
        <w:pStyle w:val="ae"/>
        <w:rPr>
          <w:lang w:val="en-US"/>
        </w:rPr>
      </w:pPr>
      <w:r>
        <w:rPr>
          <w:rStyle w:val="ad"/>
        </w:rPr>
        <w:annotationRef/>
      </w:r>
      <w:r>
        <w:rPr>
          <w:lang w:val="en-US"/>
        </w:rPr>
        <w:t>reference</w:t>
      </w:r>
    </w:p>
  </w:comment>
  <w:comment w:id="7908" w:author="mpountou" w:date="2021-02-12T22:58:00Z" w:initials="m">
    <w:p w14:paraId="67169DD1" w14:textId="109F47CC" w:rsidR="003D2EF4" w:rsidRPr="00635969" w:rsidRDefault="003D2EF4">
      <w:pPr>
        <w:pStyle w:val="ae"/>
        <w:rPr>
          <w:lang w:val="en-US"/>
        </w:rPr>
      </w:pPr>
      <w:r>
        <w:rPr>
          <w:rStyle w:val="ad"/>
        </w:rPr>
        <w:annotationRef/>
      </w:r>
      <w:r>
        <w:rPr>
          <w:lang w:val="en-US"/>
        </w:rPr>
        <w:t>done</w:t>
      </w:r>
    </w:p>
  </w:comment>
  <w:comment w:id="8018" w:author="Sotirios Filippos Tsarouchis" w:date="2021-02-09T18:12:00Z" w:initials="SFT">
    <w:p w14:paraId="19308249" w14:textId="107BDE4E" w:rsidR="003D2EF4" w:rsidRPr="00A41F51" w:rsidRDefault="003D2EF4">
      <w:pPr>
        <w:pStyle w:val="ae"/>
        <w:rPr>
          <w:lang w:val="en-US"/>
        </w:rPr>
      </w:pPr>
      <w:r>
        <w:rPr>
          <w:rStyle w:val="ad"/>
        </w:rPr>
        <w:annotationRef/>
      </w:r>
      <w:r>
        <w:rPr>
          <w:lang w:val="en-US"/>
        </w:rPr>
        <w:t>reference</w:t>
      </w:r>
      <w:r w:rsidRPr="00A41F51">
        <w:rPr>
          <w:lang w:val="en-US"/>
        </w:rPr>
        <w:t xml:space="preserve"> </w:t>
      </w:r>
      <w:r>
        <w:t>εικόνα</w:t>
      </w:r>
    </w:p>
  </w:comment>
  <w:comment w:id="8019" w:author="mpountou" w:date="2021-02-12T23:10:00Z" w:initials="m">
    <w:p w14:paraId="210B48F5" w14:textId="57D8DB9C" w:rsidR="003D2EF4" w:rsidRPr="00A41F51" w:rsidRDefault="003D2EF4">
      <w:pPr>
        <w:pStyle w:val="ae"/>
        <w:rPr>
          <w:lang w:val="en-US"/>
        </w:rPr>
      </w:pPr>
      <w:r>
        <w:rPr>
          <w:rStyle w:val="ad"/>
        </w:rPr>
        <w:annotationRef/>
      </w:r>
      <w:r>
        <w:rPr>
          <w:lang w:val="en-US"/>
        </w:rPr>
        <w:t>done</w:t>
      </w:r>
    </w:p>
  </w:comment>
  <w:comment w:id="8034" w:author="Sotirios Filippos Tsarouchis" w:date="2021-02-09T18:12:00Z" w:initials="SFT">
    <w:p w14:paraId="7B0C11E7" w14:textId="2C6B7E8A" w:rsidR="003D2EF4" w:rsidRPr="001F4DB3" w:rsidRDefault="003D2EF4">
      <w:pPr>
        <w:pStyle w:val="ae"/>
      </w:pPr>
      <w:r>
        <w:rPr>
          <w:rStyle w:val="ad"/>
        </w:rPr>
        <w:annotationRef/>
      </w:r>
      <w:r>
        <w:rPr>
          <w:lang w:val="en-US"/>
        </w:rPr>
        <w:t>reference</w:t>
      </w:r>
      <w:r w:rsidRPr="004C1AC0">
        <w:t xml:space="preserve"> </w:t>
      </w:r>
      <w:r>
        <w:t>εικόνα</w:t>
      </w:r>
    </w:p>
  </w:comment>
  <w:comment w:id="8035" w:author="mpountou" w:date="2021-02-12T23:10:00Z" w:initials="m">
    <w:p w14:paraId="645E1E55" w14:textId="32156960" w:rsidR="003D2EF4" w:rsidRPr="00374C29" w:rsidRDefault="003D2EF4">
      <w:pPr>
        <w:pStyle w:val="ae"/>
      </w:pPr>
      <w:r>
        <w:rPr>
          <w:rStyle w:val="ad"/>
        </w:rPr>
        <w:annotationRef/>
      </w:r>
      <w:r>
        <w:rPr>
          <w:lang w:val="en-US"/>
        </w:rPr>
        <w:t>done</w:t>
      </w:r>
    </w:p>
  </w:comment>
  <w:comment w:id="8113" w:author="Sotirios Filippos Tsarouchis" w:date="2021-02-10T14:59:00Z" w:initials="SFT">
    <w:p w14:paraId="78309665" w14:textId="47A90316" w:rsidR="003D2EF4" w:rsidRDefault="003D2EF4">
      <w:pPr>
        <w:pStyle w:val="ae"/>
      </w:pPr>
      <w:r>
        <w:rPr>
          <w:rStyle w:val="ad"/>
        </w:rPr>
        <w:annotationRef/>
      </w:r>
      <w:r>
        <w:t>Σχολιασμός για τις εικόνες και αναφορές. Να αναφέρεις τιμές και να τα σχολιάσεις. Είναι πολύ άδειο μόνο με τις εικόνες.</w:t>
      </w:r>
    </w:p>
  </w:comment>
  <w:comment w:id="8150" w:author="Sotirios Filippos Tsarouchis" w:date="2021-02-10T15:00:00Z" w:initials="SFT">
    <w:p w14:paraId="1DD164C9" w14:textId="352372E3" w:rsidR="003D2EF4" w:rsidRDefault="003D2EF4">
      <w:pPr>
        <w:pStyle w:val="ae"/>
      </w:pPr>
      <w:r>
        <w:rPr>
          <w:rStyle w:val="ad"/>
        </w:rPr>
        <w:annotationRef/>
      </w:r>
      <w:r>
        <w:t>Σχολιασμός – Παραπάνω πληροφορίες</w:t>
      </w:r>
    </w:p>
  </w:comment>
  <w:comment w:id="8151" w:author="mpountou" w:date="2021-02-14T19:20:00Z" w:initials="m">
    <w:p w14:paraId="1CF4AAA2" w14:textId="16434357" w:rsidR="0013554F" w:rsidRPr="0013554F" w:rsidRDefault="0013554F">
      <w:pPr>
        <w:pStyle w:val="ae"/>
        <w:rPr>
          <w:lang w:val="en-US"/>
        </w:rPr>
      </w:pPr>
      <w:r>
        <w:rPr>
          <w:rStyle w:val="ad"/>
        </w:rPr>
        <w:annotationRef/>
      </w:r>
      <w:r>
        <w:rPr>
          <w:lang w:val="en-US"/>
        </w:rPr>
        <w:t>done</w:t>
      </w:r>
    </w:p>
  </w:comment>
  <w:comment w:id="8285" w:author="Sotirios Filippos Tsarouchis" w:date="2021-02-10T15:02:00Z" w:initials="SFT">
    <w:p w14:paraId="09E001AF" w14:textId="444D9F75" w:rsidR="003D2EF4" w:rsidRDefault="003D2EF4">
      <w:pPr>
        <w:pStyle w:val="ae"/>
      </w:pPr>
      <w:r>
        <w:rPr>
          <w:rStyle w:val="ad"/>
        </w:rPr>
        <w:annotationRef/>
      </w:r>
      <w:r>
        <w:t>Σχολιασμός εικόνων και περισσότερα λόγια για αυτές</w:t>
      </w:r>
    </w:p>
  </w:comment>
  <w:comment w:id="8286" w:author="mpountou" w:date="2021-02-13T22:01:00Z" w:initials="m">
    <w:p w14:paraId="7C037FF2" w14:textId="1E12BBBD" w:rsidR="003D2EF4" w:rsidRPr="003D07FB" w:rsidRDefault="003D2EF4">
      <w:pPr>
        <w:pStyle w:val="ae"/>
      </w:pPr>
      <w:r>
        <w:rPr>
          <w:rStyle w:val="ad"/>
        </w:rPr>
        <w:annotationRef/>
      </w:r>
      <w:r>
        <w:rPr>
          <w:lang w:val="en-US"/>
        </w:rPr>
        <w:t>done</w:t>
      </w:r>
    </w:p>
  </w:comment>
  <w:comment w:id="8462" w:author="Sotirios Filippos Tsarouchis" w:date="2021-02-10T15:03:00Z" w:initials="SFT">
    <w:p w14:paraId="70EB1BC0" w14:textId="2E791264" w:rsidR="003D2EF4" w:rsidRDefault="003D2EF4">
      <w:pPr>
        <w:pStyle w:val="ae"/>
      </w:pPr>
      <w:r>
        <w:rPr>
          <w:rStyle w:val="ad"/>
        </w:rPr>
        <w:annotationRef/>
      </w:r>
      <w:r>
        <w:t>Περιγραφή διαγραμμάτων</w:t>
      </w:r>
    </w:p>
  </w:comment>
  <w:comment w:id="8463" w:author="mpountou" w:date="2021-02-13T02:15:00Z" w:initials="m">
    <w:p w14:paraId="4ECAC272" w14:textId="77B78976" w:rsidR="003D2EF4" w:rsidRPr="00E00D0A" w:rsidRDefault="003D2EF4">
      <w:pPr>
        <w:pStyle w:val="ae"/>
      </w:pPr>
      <w:r>
        <w:rPr>
          <w:rStyle w:val="ad"/>
        </w:rPr>
        <w:annotationRef/>
      </w:r>
      <w:r>
        <w:rPr>
          <w:lang w:val="en-US"/>
        </w:rPr>
        <w:t>done</w:t>
      </w:r>
    </w:p>
  </w:comment>
  <w:comment w:id="8604" w:author="Sotirios Filippos Tsarouchis" w:date="2021-02-10T15:04:00Z" w:initials="SFT">
    <w:p w14:paraId="75C3553A" w14:textId="237CD0D8" w:rsidR="003D2EF4" w:rsidRDefault="003D2EF4">
      <w:pPr>
        <w:pStyle w:val="ae"/>
      </w:pPr>
      <w:r>
        <w:rPr>
          <w:rStyle w:val="ad"/>
        </w:rPr>
        <w:annotationRef/>
      </w:r>
      <w:r>
        <w:t>Περιγραφή διαγραμμάτων</w:t>
      </w:r>
    </w:p>
  </w:comment>
  <w:comment w:id="8605" w:author="mpountou" w:date="2021-02-13T03:03:00Z" w:initials="m">
    <w:p w14:paraId="24EDDE7B" w14:textId="3B2BB346" w:rsidR="003D2EF4" w:rsidRPr="00E00D0A" w:rsidRDefault="003D2EF4">
      <w:pPr>
        <w:pStyle w:val="ae"/>
      </w:pPr>
      <w:r>
        <w:rPr>
          <w:rStyle w:val="ad"/>
        </w:rPr>
        <w:annotationRef/>
      </w:r>
      <w:r>
        <w:rPr>
          <w:lang w:val="en-US"/>
        </w:rPr>
        <w:t>done</w:t>
      </w:r>
    </w:p>
  </w:comment>
  <w:comment w:id="8945" w:author="Sotirios Filippos Tsarouchis" w:date="2021-02-10T15:09:00Z" w:initials="SFT">
    <w:p w14:paraId="015F93A4" w14:textId="77777777" w:rsidR="003D2EF4" w:rsidRDefault="003D2EF4" w:rsidP="00E00D0A">
      <w:pPr>
        <w:pStyle w:val="ae"/>
      </w:pPr>
      <w:r>
        <w:rPr>
          <w:rStyle w:val="ad"/>
        </w:rPr>
        <w:annotationRef/>
      </w:r>
      <w:r>
        <w:t>Αναφορά σε εικόνες και εξήγηση αυτών</w:t>
      </w:r>
    </w:p>
  </w:comment>
  <w:comment w:id="8946" w:author="mpountou" w:date="2021-02-13T03:29:00Z" w:initials="m">
    <w:p w14:paraId="29143AA7" w14:textId="0E63B0AA" w:rsidR="003D2EF4" w:rsidRPr="00DA7511" w:rsidRDefault="003D2EF4">
      <w:pPr>
        <w:pStyle w:val="ae"/>
      </w:pPr>
      <w:r>
        <w:rPr>
          <w:rStyle w:val="ad"/>
        </w:rPr>
        <w:annotationRef/>
      </w:r>
      <w:r>
        <w:rPr>
          <w:lang w:val="en-US"/>
        </w:rPr>
        <w:t>done</w:t>
      </w:r>
    </w:p>
  </w:comment>
  <w:comment w:id="9028" w:author="Sotirios Filippos Tsarouchis" w:date="2021-02-10T15:11:00Z" w:initials="SFT">
    <w:p w14:paraId="2FD0A6F1" w14:textId="3C3100BA" w:rsidR="003D2EF4" w:rsidRDefault="003D2EF4">
      <w:pPr>
        <w:pStyle w:val="ae"/>
      </w:pPr>
      <w:r>
        <w:rPr>
          <w:rStyle w:val="ad"/>
        </w:rPr>
        <w:annotationRef/>
      </w:r>
      <w:r>
        <w:t>Κάτι τέτοιο και σε λίγο μεγαλύτερη έκταση θέλω και στις προηγούμενες εικόνες.</w:t>
      </w:r>
    </w:p>
  </w:comment>
  <w:comment w:id="9337" w:author="Sotirios Filippos Tsarouchis" w:date="2021-02-10T15:09:00Z" w:initials="SFT">
    <w:p w14:paraId="322A73EE" w14:textId="77777777" w:rsidR="003D2EF4" w:rsidRDefault="003D2EF4" w:rsidP="00EA0709">
      <w:pPr>
        <w:pStyle w:val="ae"/>
      </w:pPr>
      <w:r>
        <w:rPr>
          <w:rStyle w:val="ad"/>
        </w:rPr>
        <w:annotationRef/>
      </w:r>
      <w:r>
        <w:t>Αναφορά σε εικόνες και εξήγηση αυτών</w:t>
      </w:r>
    </w:p>
  </w:comment>
  <w:comment w:id="9338" w:author="mpountou" w:date="2021-02-13T03:29:00Z" w:initials="m">
    <w:p w14:paraId="21AE4682" w14:textId="77777777" w:rsidR="003D2EF4" w:rsidRPr="00D07E18" w:rsidRDefault="003D2EF4" w:rsidP="00EA0709">
      <w:pPr>
        <w:pStyle w:val="ae"/>
      </w:pPr>
      <w:r>
        <w:rPr>
          <w:rStyle w:val="ad"/>
        </w:rPr>
        <w:annotationRef/>
      </w:r>
      <w:r>
        <w:rPr>
          <w:lang w:val="en-US"/>
        </w:rPr>
        <w:t>done</w:t>
      </w:r>
    </w:p>
  </w:comment>
  <w:comment w:id="9340" w:author="Sotirios Filippos Tsarouchis" w:date="2021-02-10T15:13:00Z" w:initials="SFT">
    <w:p w14:paraId="76B8CB60" w14:textId="6F7F6CA0" w:rsidR="003D2EF4" w:rsidRDefault="003D2EF4">
      <w:pPr>
        <w:pStyle w:val="ae"/>
      </w:pPr>
      <w:r>
        <w:rPr>
          <w:rStyle w:val="ad"/>
        </w:rPr>
        <w:annotationRef/>
      </w:r>
      <w:r>
        <w:t>Σχολιασμός Διαγραμμάτων</w:t>
      </w:r>
    </w:p>
  </w:comment>
  <w:comment w:id="9341" w:author="mpountou" w:date="2021-02-13T04:33:00Z" w:initials="m">
    <w:p w14:paraId="323D2748" w14:textId="2CA1CD7C" w:rsidR="003D2EF4" w:rsidRDefault="003D2EF4">
      <w:pPr>
        <w:pStyle w:val="ae"/>
      </w:pPr>
      <w:r>
        <w:rPr>
          <w:rStyle w:val="ad"/>
        </w:rPr>
        <w:annotationRef/>
      </w:r>
      <w:r>
        <w:t>δονε</w:t>
      </w:r>
    </w:p>
  </w:comment>
  <w:comment w:id="9465" w:author="Sotirios Filippos Tsarouchis" w:date="2021-02-10T15:13:00Z" w:initials="SFT">
    <w:p w14:paraId="06773429" w14:textId="36B12CD8" w:rsidR="003D2EF4" w:rsidRDefault="003D2EF4">
      <w:pPr>
        <w:pStyle w:val="ae"/>
      </w:pPr>
      <w:r>
        <w:rPr>
          <w:rStyle w:val="ad"/>
        </w:rPr>
        <w:annotationRef/>
      </w:r>
      <w:r>
        <w:t>Σχολιασμός διαγραμμάτων</w:t>
      </w:r>
    </w:p>
  </w:comment>
  <w:comment w:id="9466" w:author="mpountou" w:date="2021-02-13T04:33:00Z" w:initials="m">
    <w:p w14:paraId="09DF3ABB" w14:textId="7BC1C7D6" w:rsidR="003D2EF4" w:rsidRPr="003D5EB4" w:rsidRDefault="003D2EF4">
      <w:pPr>
        <w:pStyle w:val="ae"/>
        <w:rPr>
          <w:lang w:val="en-US"/>
        </w:rPr>
      </w:pPr>
      <w:r>
        <w:rPr>
          <w:rStyle w:val="ad"/>
        </w:rPr>
        <w:annotationRef/>
      </w:r>
      <w:r w:rsidR="003D5EB4">
        <w:rPr>
          <w:lang w:val="en-US"/>
        </w:rPr>
        <w:t>done</w:t>
      </w:r>
    </w:p>
  </w:comment>
  <w:comment w:id="9728" w:author="Sotirios Filippos Tsarouchis" w:date="2021-02-10T15:15:00Z" w:initials="SFT">
    <w:p w14:paraId="249AA6B1" w14:textId="50594FF8" w:rsidR="003D2EF4" w:rsidRDefault="003D2EF4">
      <w:pPr>
        <w:pStyle w:val="ae"/>
      </w:pPr>
      <w:r>
        <w:rPr>
          <w:rStyle w:val="ad"/>
        </w:rPr>
        <w:annotationRef/>
      </w:r>
      <w:r>
        <w:t>Σχολιασμός</w:t>
      </w:r>
    </w:p>
  </w:comment>
  <w:comment w:id="9729" w:author="mpountou" w:date="2021-02-13T04:33:00Z" w:initials="m">
    <w:p w14:paraId="2603FEF1" w14:textId="6FB6F454" w:rsidR="003D2EF4" w:rsidRPr="003D5EB4" w:rsidRDefault="003D2EF4">
      <w:pPr>
        <w:pStyle w:val="ae"/>
        <w:rPr>
          <w:lang w:val="en-US"/>
        </w:rPr>
      </w:pPr>
      <w:r>
        <w:rPr>
          <w:rStyle w:val="ad"/>
        </w:rPr>
        <w:annotationRef/>
      </w:r>
      <w:r w:rsidR="003D5EB4">
        <w:rPr>
          <w:lang w:val="en-US"/>
        </w:rPr>
        <w:t>done</w:t>
      </w:r>
    </w:p>
  </w:comment>
  <w:comment w:id="9979" w:author="Sotirios Filippos Tsarouchis" w:date="2021-02-10T15:16:00Z" w:initials="SFT">
    <w:p w14:paraId="3704B6F3" w14:textId="021ADF51" w:rsidR="003D2EF4" w:rsidRDefault="003D2EF4">
      <w:pPr>
        <w:pStyle w:val="ae"/>
      </w:pPr>
      <w:r>
        <w:rPr>
          <w:rStyle w:val="ad"/>
        </w:rPr>
        <w:annotationRef/>
      </w:r>
      <w:r>
        <w:t>Σχολιασμός διαγραμμάτων</w:t>
      </w:r>
    </w:p>
  </w:comment>
  <w:comment w:id="9980" w:author="mpountou" w:date="2021-02-13T04:42:00Z" w:initials="m">
    <w:p w14:paraId="17030BF5" w14:textId="1FA16302" w:rsidR="003D2EF4" w:rsidRPr="002C2CE2" w:rsidRDefault="003D2EF4">
      <w:pPr>
        <w:pStyle w:val="ae"/>
      </w:pPr>
      <w:r>
        <w:rPr>
          <w:rStyle w:val="ad"/>
        </w:rPr>
        <w:annotationRef/>
      </w:r>
      <w:r>
        <w:rPr>
          <w:lang w:val="en-US"/>
        </w:rPr>
        <w:t>done</w:t>
      </w:r>
    </w:p>
  </w:comment>
  <w:comment w:id="10166" w:author="Sotirios Filippos Tsarouchis" w:date="2021-02-10T15:17:00Z" w:initials="SFT">
    <w:p w14:paraId="6CE5A65A" w14:textId="77777777" w:rsidR="003D2EF4" w:rsidRDefault="003D2EF4" w:rsidP="00C75489">
      <w:pPr>
        <w:pStyle w:val="ae"/>
      </w:pPr>
      <w:r>
        <w:rPr>
          <w:rStyle w:val="ad"/>
        </w:rPr>
        <w:annotationRef/>
      </w:r>
      <w:r>
        <w:t>Σχολιασμός διαγραμμάτων</w:t>
      </w:r>
    </w:p>
  </w:comment>
  <w:comment w:id="10167" w:author="mpountou" w:date="2021-02-13T22:01:00Z" w:initials="m">
    <w:p w14:paraId="56ABC8D1" w14:textId="5294B6E9" w:rsidR="003D2EF4" w:rsidRPr="003D07FB" w:rsidRDefault="003D2EF4">
      <w:pPr>
        <w:pStyle w:val="ae"/>
      </w:pPr>
      <w:r>
        <w:rPr>
          <w:rStyle w:val="ad"/>
        </w:rPr>
        <w:annotationRef/>
      </w:r>
      <w:r>
        <w:rPr>
          <w:lang w:val="en-US"/>
        </w:rPr>
        <w:t>done</w:t>
      </w:r>
    </w:p>
  </w:comment>
  <w:comment w:id="10195" w:author="Sotirios Filippos Tsarouchis" w:date="2021-02-10T15:17:00Z" w:initials="SFT">
    <w:p w14:paraId="42AF3211" w14:textId="7EDB3574" w:rsidR="003D2EF4" w:rsidRDefault="003D2EF4">
      <w:pPr>
        <w:pStyle w:val="ae"/>
      </w:pPr>
      <w:r>
        <w:rPr>
          <w:rStyle w:val="ad"/>
        </w:rPr>
        <w:annotationRef/>
      </w:r>
      <w:r>
        <w:t>Σχολιασμός διαγραμμάτων</w:t>
      </w:r>
    </w:p>
  </w:comment>
  <w:comment w:id="10363" w:author="Sotirios Filippos Tsarouchis" w:date="2021-02-10T15:26:00Z" w:initials="SFT">
    <w:p w14:paraId="264EB4D6" w14:textId="5A54BE46" w:rsidR="003D2EF4" w:rsidRDefault="003D2EF4">
      <w:pPr>
        <w:pStyle w:val="ae"/>
      </w:pPr>
      <w:r>
        <w:rPr>
          <w:rStyle w:val="ad"/>
        </w:rPr>
        <w:annotationRef/>
      </w:r>
      <w:r>
        <w:t>Σχολιασμός τιμών</w:t>
      </w:r>
    </w:p>
  </w:comment>
  <w:comment w:id="10685" w:author="Sotirios Filippos Tsarouchis" w:date="2021-02-10T15:28:00Z" w:initials="SFT">
    <w:p w14:paraId="3A9EA824" w14:textId="68675885" w:rsidR="003D2EF4" w:rsidRPr="00947B4E" w:rsidRDefault="003D2EF4">
      <w:pPr>
        <w:pStyle w:val="ae"/>
        <w:rPr>
          <w:b/>
          <w:bCs/>
        </w:rPr>
      </w:pPr>
      <w:r>
        <w:t>Σχολιασμός των διαγραμμάτων και κατάληξη σε συμπέρασμα.</w:t>
      </w:r>
      <w:r>
        <w:br/>
      </w:r>
      <w:r>
        <w:rPr>
          <w:rStyle w:val="ad"/>
        </w:rPr>
        <w:annotationRef/>
      </w:r>
      <w:r>
        <w:t>Ίσως ένα πινακάκι για να συγκεντρώσεις όλες τις τιμές από τις προηγούμενες προσεγγίσεις και να φαίνεται καλύτερα</w:t>
      </w:r>
    </w:p>
  </w:comment>
  <w:comment w:id="10686" w:author="mpountou" w:date="2021-02-13T21:10:00Z" w:initials="m">
    <w:p w14:paraId="7221DB74" w14:textId="20C9D6E6" w:rsidR="003D2EF4" w:rsidRDefault="003D2EF4">
      <w:pPr>
        <w:pStyle w:val="ae"/>
      </w:pPr>
      <w:r>
        <w:rPr>
          <w:rStyle w:val="ad"/>
        </w:rPr>
        <w:annotationRef/>
      </w:r>
      <w:r>
        <w:t>Τσέκαρε τα σχόλια που πρόσθεσα κι αν πιστεύεις ότι χρειάζεται επιπλέον πινακάκι πες μου να το προσθέσω</w:t>
      </w:r>
    </w:p>
  </w:comment>
  <w:comment w:id="10867" w:author="Sotirios Filippos Tsarouchis" w:date="2021-02-10T15:29:00Z" w:initials="SFT">
    <w:p w14:paraId="5FBBDFA0" w14:textId="0AE07A3B" w:rsidR="003D2EF4" w:rsidRDefault="003D2EF4">
      <w:pPr>
        <w:pStyle w:val="ae"/>
      </w:pPr>
      <w:r>
        <w:rPr>
          <w:rStyle w:val="ad"/>
        </w:rPr>
        <w:annotationRef/>
      </w:r>
      <w:r>
        <w:t>Όμοια με προηγούμενο σχόλιο</w:t>
      </w:r>
    </w:p>
  </w:comment>
  <w:comment w:id="10941" w:author="Sotirios Filippos Tsarouchis" w:date="2021-02-10T15:33:00Z" w:initials="SFT">
    <w:p w14:paraId="5DCDC46D" w14:textId="78D3DC13" w:rsidR="003D2EF4" w:rsidRDefault="003D2EF4">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0942" w:author="mpountou" w:date="2021-02-14T19:18:00Z" w:initials="m">
    <w:p w14:paraId="6AFB8851" w14:textId="5CADD1CB" w:rsidR="004B432B" w:rsidRPr="004B432B" w:rsidRDefault="004B432B">
      <w:pPr>
        <w:pStyle w:val="ae"/>
        <w:rPr>
          <w:lang w:val="en-US"/>
        </w:rPr>
      </w:pPr>
      <w:r>
        <w:rPr>
          <w:rStyle w:val="ad"/>
        </w:rPr>
        <w:annotationRef/>
      </w:r>
      <w:r>
        <w:rPr>
          <w:lang w:val="en-US"/>
        </w:rPr>
        <w:t>done</w:t>
      </w:r>
    </w:p>
  </w:comment>
  <w:comment w:id="11011" w:author="Sotirios Filippos Tsarouchis" w:date="2021-02-10T15:33:00Z" w:initials="SFT">
    <w:p w14:paraId="2CCD20E6" w14:textId="6F5E519D" w:rsidR="003D2EF4" w:rsidRDefault="003D2EF4">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1012" w:author="mpountou" w:date="2021-02-14T19:18:00Z" w:initials="m">
    <w:p w14:paraId="67F33E14" w14:textId="5E048429" w:rsidR="009A3E7C" w:rsidRPr="009A3E7C" w:rsidRDefault="009A3E7C">
      <w:pPr>
        <w:pStyle w:val="ae"/>
        <w:rPr>
          <w:lang w:val="en-US"/>
        </w:rPr>
      </w:pPr>
      <w:r>
        <w:rPr>
          <w:rStyle w:val="ad"/>
        </w:rPr>
        <w:annotationRef/>
      </w:r>
      <w:r>
        <w:rPr>
          <w:lang w:val="en-US"/>
        </w:rPr>
        <w:t>done</w:t>
      </w:r>
    </w:p>
  </w:comment>
  <w:comment w:id="11069" w:author="Sotirios Filippos Tsarouchis" w:date="2021-02-10T15:33:00Z" w:initials="SFT">
    <w:p w14:paraId="2251DDC6" w14:textId="64CC9F14" w:rsidR="003D2EF4" w:rsidRDefault="003D2EF4">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1070" w:author="mpountou" w:date="2021-02-14T19:18:00Z" w:initials="m">
    <w:p w14:paraId="1FF37CAA" w14:textId="3604F647" w:rsidR="00832258" w:rsidRPr="00832258" w:rsidRDefault="00832258">
      <w:pPr>
        <w:pStyle w:val="ae"/>
        <w:rPr>
          <w:lang w:val="en-US"/>
        </w:rPr>
      </w:pPr>
      <w:r>
        <w:rPr>
          <w:rStyle w:val="ad"/>
        </w:rPr>
        <w:annotationRef/>
      </w:r>
      <w:r>
        <w:rPr>
          <w:lang w:val="en-US"/>
        </w:rPr>
        <w:t>done</w:t>
      </w:r>
    </w:p>
  </w:comment>
  <w:comment w:id="11128" w:author="Sotirios Filippos Tsarouchis" w:date="2021-02-10T15:34:00Z" w:initials="SFT">
    <w:p w14:paraId="2B823744" w14:textId="23C38A93" w:rsidR="003D2EF4" w:rsidRDefault="003D2EF4">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1129" w:author="mpountou" w:date="2021-02-14T19:18:00Z" w:initials="m">
    <w:p w14:paraId="5F768A8F" w14:textId="20695A67" w:rsidR="00156DB7" w:rsidRPr="00156DB7" w:rsidRDefault="00156DB7">
      <w:pPr>
        <w:pStyle w:val="ae"/>
        <w:rPr>
          <w:lang w:val="en-US"/>
        </w:rPr>
      </w:pPr>
      <w:r>
        <w:rPr>
          <w:rStyle w:val="ad"/>
        </w:rPr>
        <w:annotationRef/>
      </w:r>
      <w:r>
        <w:rPr>
          <w:lang w:val="en-US"/>
        </w:rPr>
        <w:t>done</w:t>
      </w:r>
    </w:p>
  </w:comment>
  <w:comment w:id="11184" w:author="Sotirios Filippos Tsarouchis" w:date="2021-02-10T15:34:00Z" w:initials="SFT">
    <w:p w14:paraId="7EE8B49F" w14:textId="07A04098" w:rsidR="003D2EF4" w:rsidRDefault="003D2EF4">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1185" w:author="mpountou" w:date="2021-02-14T19:18:00Z" w:initials="m">
    <w:p w14:paraId="3A802327" w14:textId="339FB2E7" w:rsidR="00156DB7" w:rsidRPr="00156DB7" w:rsidRDefault="00156DB7">
      <w:pPr>
        <w:pStyle w:val="ae"/>
        <w:rPr>
          <w:lang w:val="en-US"/>
        </w:rPr>
      </w:pPr>
      <w:r>
        <w:rPr>
          <w:rStyle w:val="ad"/>
        </w:rPr>
        <w:annotationRef/>
      </w:r>
      <w:r>
        <w:rPr>
          <w:lang w:val="en-US"/>
        </w:rPr>
        <w:t>done</w:t>
      </w:r>
    </w:p>
  </w:comment>
  <w:comment w:id="11242" w:author="Sotirios Filippos Tsarouchis" w:date="2021-02-10T15:34:00Z" w:initials="SFT">
    <w:p w14:paraId="5922C24E" w14:textId="77777777" w:rsidR="00E45BD2" w:rsidRDefault="00E45BD2" w:rsidP="00E45BD2">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1243" w:author="mpountou" w:date="2021-02-14T19:18:00Z" w:initials="m">
    <w:p w14:paraId="2FAC5E64" w14:textId="64C6536D" w:rsidR="00257878" w:rsidRPr="00257878" w:rsidRDefault="00257878">
      <w:pPr>
        <w:pStyle w:val="ae"/>
        <w:rPr>
          <w:lang w:val="en-US"/>
        </w:rPr>
      </w:pPr>
      <w:r>
        <w:rPr>
          <w:rStyle w:val="ad"/>
        </w:rPr>
        <w:annotationRef/>
      </w:r>
      <w:r>
        <w:rPr>
          <w:lang w:val="en-US"/>
        </w:rPr>
        <w:t>done</w:t>
      </w:r>
    </w:p>
  </w:comment>
  <w:comment w:id="11298" w:author="Sotirios Filippos Tsarouchis" w:date="2021-02-10T15:34:00Z" w:initials="SFT">
    <w:p w14:paraId="4276FCE3" w14:textId="4575C4A4" w:rsidR="003D2EF4" w:rsidRDefault="003D2EF4">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1299" w:author="mpountou" w:date="2021-02-14T19:18:00Z" w:initials="m">
    <w:p w14:paraId="5627EDAD" w14:textId="6E9778FB" w:rsidR="00810E84" w:rsidRPr="000D2B64" w:rsidRDefault="00810E84">
      <w:pPr>
        <w:pStyle w:val="ae"/>
      </w:pPr>
      <w:r>
        <w:rPr>
          <w:rStyle w:val="ad"/>
        </w:rPr>
        <w:annotationRef/>
      </w:r>
      <w:r>
        <w:rPr>
          <w:lang w:val="en-US"/>
        </w:rPr>
        <w:t>done</w:t>
      </w:r>
    </w:p>
  </w:comment>
  <w:comment w:id="11386" w:author="Sotirios Filippos Tsarouchis" w:date="2021-02-10T15:40:00Z" w:initials="SFT">
    <w:p w14:paraId="46E25E79" w14:textId="0F5471A7" w:rsidR="003D2EF4" w:rsidRDefault="003D2EF4">
      <w:pPr>
        <w:pStyle w:val="ae"/>
      </w:pPr>
      <w:r>
        <w:rPr>
          <w:rStyle w:val="ad"/>
        </w:rPr>
        <w:annotationRef/>
      </w:r>
      <w:r>
        <w:t>Θέλουμε λίγα λόγια ακόμα που να αναφέρονται και στο τι χρησιμοποίησες κατά την ανάπτυξη.</w:t>
      </w:r>
    </w:p>
  </w:comment>
  <w:comment w:id="11387" w:author="mpountou" w:date="2021-02-14T19:18:00Z" w:initials="m">
    <w:p w14:paraId="127E33C3" w14:textId="295AC72E" w:rsidR="00810E84" w:rsidRPr="00810E84" w:rsidRDefault="00810E84">
      <w:pPr>
        <w:pStyle w:val="ae"/>
        <w:rPr>
          <w:lang w:val="en-US"/>
        </w:rPr>
      </w:pPr>
      <w:r>
        <w:rPr>
          <w:rStyle w:val="ad"/>
        </w:rPr>
        <w:annotationRef/>
      </w:r>
      <w:r>
        <w:rPr>
          <w:lang w:val="en-US"/>
        </w:rPr>
        <w:t>done</w:t>
      </w:r>
    </w:p>
  </w:comment>
  <w:comment w:id="11454" w:author="Sotirios Filippos Tsarouchis" w:date="2021-02-10T15:41:00Z" w:initials="SFT">
    <w:p w14:paraId="6C592D50" w14:textId="77777777" w:rsidR="003D2EF4" w:rsidRPr="004C1AC0" w:rsidRDefault="003D2EF4">
      <w:pPr>
        <w:pStyle w:val="ae"/>
      </w:pPr>
      <w:r>
        <w:rPr>
          <w:rStyle w:val="ad"/>
        </w:rPr>
        <w:annotationRef/>
      </w:r>
      <w:r>
        <w:t>Προσπάθησε να γράψεις 2  - 3 παραγράφους.</w:t>
      </w:r>
      <w:r>
        <w:br/>
        <w:t xml:space="preserve">Ιδέες: Χρησιμοποίηση εκτός από βαθμολογίες, των πεδίων που υπάρχουν (αν εχει κάνει </w:t>
      </w:r>
      <w:r>
        <w:rPr>
          <w:lang w:val="en-US"/>
        </w:rPr>
        <w:t>like</w:t>
      </w:r>
      <w:r w:rsidRPr="00072D7D">
        <w:t xml:space="preserve"> </w:t>
      </w:r>
      <w:r>
        <w:t xml:space="preserve">η όχι, αν το έχει βάλει στα αγαπημένα του, αν το θεωρεί </w:t>
      </w:r>
      <w:r>
        <w:rPr>
          <w:lang w:val="en-US"/>
        </w:rPr>
        <w:t>irrelevant</w:t>
      </w:r>
      <w:r w:rsidRPr="00072D7D">
        <w:t>)</w:t>
      </w:r>
      <w:r>
        <w:br/>
        <w:t xml:space="preserve">Να υπάρξει σύστημα αρνητικής βαθμολογίας και </w:t>
      </w:r>
      <w:r>
        <w:rPr>
          <w:lang w:val="en-US"/>
        </w:rPr>
        <w:t>ranking</w:t>
      </w:r>
    </w:p>
    <w:p w14:paraId="3598DE13" w14:textId="2D690B5B" w:rsidR="003D2EF4" w:rsidRPr="00072D7D" w:rsidRDefault="003D2EF4">
      <w:pPr>
        <w:pStyle w:val="ae"/>
      </w:pPr>
      <w:r>
        <w:t>Να χρησιμοποιηθεί από σχεδιαστές μόδας, που να προτείνουν νέες ιδέες με τη χρήση.</w:t>
      </w:r>
    </w:p>
  </w:comment>
  <w:comment w:id="11455" w:author="mpountou" w:date="2021-02-14T19:18:00Z" w:initials="m">
    <w:p w14:paraId="507A327E" w14:textId="619FD86D" w:rsidR="00810E84" w:rsidRPr="00810E84" w:rsidRDefault="00810E84">
      <w:pPr>
        <w:pStyle w:val="ae"/>
        <w:rPr>
          <w:lang w:val="en-US"/>
        </w:rPr>
      </w:pPr>
      <w:r>
        <w:rPr>
          <w:rStyle w:val="ad"/>
        </w:rPr>
        <w:annotationRef/>
      </w:r>
      <w:r>
        <w:rPr>
          <w:lang w:val="en-US"/>
        </w:rP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B69A01" w15:done="0"/>
  <w15:commentEx w15:paraId="15208032" w15:paraIdParent="7FB69A01" w15:done="0"/>
  <w15:commentEx w15:paraId="59DD3A4E" w15:done="0"/>
  <w15:commentEx w15:paraId="3E59B798" w15:paraIdParent="59DD3A4E" w15:done="0"/>
  <w15:commentEx w15:paraId="606B10FA" w15:done="0"/>
  <w15:commentEx w15:paraId="116B1FEF" w15:paraIdParent="606B10FA" w15:done="0"/>
  <w15:commentEx w15:paraId="717A7DBC" w15:done="0"/>
  <w15:commentEx w15:paraId="617E3B77" w15:paraIdParent="717A7DBC" w15:done="0"/>
  <w15:commentEx w15:paraId="4C9D9D45" w15:done="0"/>
  <w15:commentEx w15:paraId="523CB842" w15:done="0"/>
  <w15:commentEx w15:paraId="2064D792" w15:paraIdParent="523CB842" w15:done="0"/>
  <w15:commentEx w15:paraId="4B775F24" w15:done="0"/>
  <w15:commentEx w15:paraId="502142A3" w15:paraIdParent="4B775F24" w15:done="0"/>
  <w15:commentEx w15:paraId="370BFB8F" w15:done="0"/>
  <w15:commentEx w15:paraId="51AD8656" w15:paraIdParent="370BFB8F" w15:done="0"/>
  <w15:commentEx w15:paraId="1B1B8B68" w15:done="0"/>
  <w15:commentEx w15:paraId="3EA5EA93" w15:paraIdParent="1B1B8B68" w15:done="0"/>
  <w15:commentEx w15:paraId="1AA8E6FB" w15:done="0"/>
  <w15:commentEx w15:paraId="32AB1CF2" w15:paraIdParent="1AA8E6FB" w15:done="0"/>
  <w15:commentEx w15:paraId="032BADB2" w15:done="0"/>
  <w15:commentEx w15:paraId="5412C872" w15:paraIdParent="032BADB2" w15:done="0"/>
  <w15:commentEx w15:paraId="42C38802" w15:done="0"/>
  <w15:commentEx w15:paraId="35D26D10" w15:paraIdParent="42C38802" w15:done="0"/>
  <w15:commentEx w15:paraId="4A46A57D" w15:done="0"/>
  <w15:commentEx w15:paraId="49FFFEDF" w15:paraIdParent="4A46A57D" w15:done="0"/>
  <w15:commentEx w15:paraId="41F87C4C" w15:done="0"/>
  <w15:commentEx w15:paraId="53D105AE" w15:paraIdParent="41F87C4C" w15:done="0"/>
  <w15:commentEx w15:paraId="02B0389B" w15:done="0"/>
  <w15:commentEx w15:paraId="5E1D66D6" w15:paraIdParent="02B0389B" w15:done="0"/>
  <w15:commentEx w15:paraId="5F33673F" w15:done="0"/>
  <w15:commentEx w15:paraId="1685EF57" w15:paraIdParent="5F33673F" w15:done="0"/>
  <w15:commentEx w15:paraId="721D7BFE" w15:done="0"/>
  <w15:commentEx w15:paraId="720416BE" w15:paraIdParent="721D7BFE" w15:done="0"/>
  <w15:commentEx w15:paraId="52DEA15B" w15:done="0"/>
  <w15:commentEx w15:paraId="6E4D306D" w15:paraIdParent="52DEA15B" w15:done="0"/>
  <w15:commentEx w15:paraId="103B3192" w15:done="0"/>
  <w15:commentEx w15:paraId="6500D8DB" w15:paraIdParent="103B3192" w15:done="0"/>
  <w15:commentEx w15:paraId="7AFB0363" w15:done="0"/>
  <w15:commentEx w15:paraId="59D20EFE" w15:done="0"/>
  <w15:commentEx w15:paraId="28105E16" w15:paraIdParent="59D20EFE" w15:done="0"/>
  <w15:commentEx w15:paraId="18211E77" w15:done="0"/>
  <w15:commentEx w15:paraId="6D1B4D47" w15:paraIdParent="18211E77" w15:done="0"/>
  <w15:commentEx w15:paraId="577B8F32" w15:done="0"/>
  <w15:commentEx w15:paraId="465E9812" w15:paraIdParent="577B8F32" w15:done="0"/>
  <w15:commentEx w15:paraId="35C3691B" w15:done="0"/>
  <w15:commentEx w15:paraId="44B5056B" w15:paraIdParent="35C3691B" w15:done="0"/>
  <w15:commentEx w15:paraId="0F42C9F7" w15:done="0"/>
  <w15:commentEx w15:paraId="6CD2E2BD" w15:paraIdParent="0F42C9F7" w15:done="0"/>
  <w15:commentEx w15:paraId="07100D22" w15:done="0"/>
  <w15:commentEx w15:paraId="2E099E67" w15:paraIdParent="07100D22" w15:done="0"/>
  <w15:commentEx w15:paraId="09AAC1B0" w15:done="0"/>
  <w15:commentEx w15:paraId="41F5568A" w15:paraIdParent="09AAC1B0" w15:done="0"/>
  <w15:commentEx w15:paraId="43519EFF" w15:done="0"/>
  <w15:commentEx w15:paraId="393BB723" w15:paraIdParent="43519EFF" w15:done="0"/>
  <w15:commentEx w15:paraId="5EB4F962" w15:done="0"/>
  <w15:commentEx w15:paraId="5E118979" w15:paraIdParent="5EB4F962" w15:done="0"/>
  <w15:commentEx w15:paraId="3A27404C" w15:done="0"/>
  <w15:commentEx w15:paraId="1B596F64" w15:paraIdParent="3A27404C" w15:done="0"/>
  <w15:commentEx w15:paraId="086EC552" w15:done="0"/>
  <w15:commentEx w15:paraId="346FE7EF" w15:paraIdParent="086EC552" w15:done="0"/>
  <w15:commentEx w15:paraId="44F656EE" w15:done="0"/>
  <w15:commentEx w15:paraId="07FC7AE3" w15:paraIdParent="44F656EE" w15:done="0"/>
  <w15:commentEx w15:paraId="30FE5E4A" w15:done="0"/>
  <w15:commentEx w15:paraId="56784DD5" w15:paraIdParent="30FE5E4A" w15:done="0"/>
  <w15:commentEx w15:paraId="74746FCB" w15:done="0"/>
  <w15:commentEx w15:paraId="609F6B5B" w15:paraIdParent="74746FCB" w15:done="0"/>
  <w15:commentEx w15:paraId="103F7FF3" w15:done="0"/>
  <w15:commentEx w15:paraId="6F1C4B77" w15:paraIdParent="103F7FF3" w15:done="0"/>
  <w15:commentEx w15:paraId="086EA6D8" w15:done="0"/>
  <w15:commentEx w15:paraId="6FE14F11" w15:paraIdParent="086EA6D8" w15:done="0"/>
  <w15:commentEx w15:paraId="1C9EE491" w15:done="0"/>
  <w15:commentEx w15:paraId="29C16E3B" w15:paraIdParent="1C9EE491" w15:done="0"/>
  <w15:commentEx w15:paraId="1990598A" w15:done="0"/>
  <w15:commentEx w15:paraId="479CBAC9" w15:paraIdParent="1990598A" w15:done="0"/>
  <w15:commentEx w15:paraId="1F4CA6D2" w15:done="0"/>
  <w15:commentEx w15:paraId="7650E988" w15:paraIdParent="1F4CA6D2" w15:done="0"/>
  <w15:commentEx w15:paraId="47AF8E47" w15:done="0"/>
  <w15:commentEx w15:paraId="789F178C" w15:paraIdParent="47AF8E47" w15:done="0"/>
  <w15:commentEx w15:paraId="2CDB6365" w15:done="0"/>
  <w15:commentEx w15:paraId="3D429F33" w15:paraIdParent="2CDB6365" w15:done="0"/>
  <w15:commentEx w15:paraId="67F072A3" w15:done="0"/>
  <w15:commentEx w15:paraId="266EC2F5" w15:paraIdParent="67F072A3" w15:done="0"/>
  <w15:commentEx w15:paraId="6F2344BF" w15:done="0"/>
  <w15:commentEx w15:paraId="669E4F5D" w15:paraIdParent="6F2344BF" w15:done="0"/>
  <w15:commentEx w15:paraId="6D003101" w15:done="0"/>
  <w15:commentEx w15:paraId="060CF100" w15:paraIdParent="6D003101" w15:done="0"/>
  <w15:commentEx w15:paraId="4D65825C" w15:done="0"/>
  <w15:commentEx w15:paraId="6E1E4393" w15:paraIdParent="4D65825C" w15:done="0"/>
  <w15:commentEx w15:paraId="336475E4" w15:done="0"/>
  <w15:commentEx w15:paraId="27DC68D1" w15:paraIdParent="336475E4" w15:done="0"/>
  <w15:commentEx w15:paraId="5E282829" w15:done="0"/>
  <w15:commentEx w15:paraId="488471D5" w15:paraIdParent="5E282829" w15:done="0"/>
  <w15:commentEx w15:paraId="1306BC9F" w15:done="0"/>
  <w15:commentEx w15:paraId="0BF59001" w15:paraIdParent="1306BC9F" w15:done="0"/>
  <w15:commentEx w15:paraId="316A7C42" w15:done="0"/>
  <w15:commentEx w15:paraId="7E63D3C0" w15:paraIdParent="316A7C42" w15:done="0"/>
  <w15:commentEx w15:paraId="69DD2AFB" w15:done="0"/>
  <w15:commentEx w15:paraId="6B06B7E4" w15:paraIdParent="69DD2AFB" w15:done="0"/>
  <w15:commentEx w15:paraId="3B3FD1EE" w15:done="0"/>
  <w15:commentEx w15:paraId="235930B0" w15:paraIdParent="3B3FD1EE" w15:done="0"/>
  <w15:commentEx w15:paraId="22719607" w15:done="0"/>
  <w15:commentEx w15:paraId="67169DD1" w15:paraIdParent="22719607" w15:done="0"/>
  <w15:commentEx w15:paraId="19308249" w15:done="0"/>
  <w15:commentEx w15:paraId="210B48F5" w15:paraIdParent="19308249" w15:done="0"/>
  <w15:commentEx w15:paraId="7B0C11E7" w15:done="0"/>
  <w15:commentEx w15:paraId="645E1E55" w15:paraIdParent="7B0C11E7" w15:done="0"/>
  <w15:commentEx w15:paraId="78309665" w15:done="0"/>
  <w15:commentEx w15:paraId="1DD164C9" w15:done="0"/>
  <w15:commentEx w15:paraId="1CF4AAA2" w15:paraIdParent="1DD164C9" w15:done="0"/>
  <w15:commentEx w15:paraId="09E001AF" w15:done="0"/>
  <w15:commentEx w15:paraId="7C037FF2" w15:paraIdParent="09E001AF" w15:done="0"/>
  <w15:commentEx w15:paraId="70EB1BC0" w15:done="0"/>
  <w15:commentEx w15:paraId="4ECAC272" w15:paraIdParent="70EB1BC0" w15:done="0"/>
  <w15:commentEx w15:paraId="75C3553A" w15:done="0"/>
  <w15:commentEx w15:paraId="24EDDE7B" w15:paraIdParent="75C3553A" w15:done="0"/>
  <w15:commentEx w15:paraId="015F93A4" w15:done="0"/>
  <w15:commentEx w15:paraId="29143AA7" w15:paraIdParent="015F93A4" w15:done="0"/>
  <w15:commentEx w15:paraId="2FD0A6F1" w15:done="0"/>
  <w15:commentEx w15:paraId="322A73EE" w15:done="0"/>
  <w15:commentEx w15:paraId="21AE4682" w15:paraIdParent="322A73EE" w15:done="0"/>
  <w15:commentEx w15:paraId="76B8CB60" w15:done="0"/>
  <w15:commentEx w15:paraId="323D2748" w15:paraIdParent="76B8CB60" w15:done="0"/>
  <w15:commentEx w15:paraId="06773429" w15:done="0"/>
  <w15:commentEx w15:paraId="09DF3ABB" w15:paraIdParent="06773429" w15:done="0"/>
  <w15:commentEx w15:paraId="249AA6B1" w15:done="0"/>
  <w15:commentEx w15:paraId="2603FEF1" w15:paraIdParent="249AA6B1" w15:done="0"/>
  <w15:commentEx w15:paraId="3704B6F3" w15:done="0"/>
  <w15:commentEx w15:paraId="17030BF5" w15:paraIdParent="3704B6F3" w15:done="0"/>
  <w15:commentEx w15:paraId="6CE5A65A" w15:done="0"/>
  <w15:commentEx w15:paraId="56ABC8D1" w15:paraIdParent="6CE5A65A" w15:done="0"/>
  <w15:commentEx w15:paraId="42AF3211" w15:done="0"/>
  <w15:commentEx w15:paraId="264EB4D6" w15:done="0"/>
  <w15:commentEx w15:paraId="3A9EA824" w15:done="0"/>
  <w15:commentEx w15:paraId="7221DB74" w15:paraIdParent="3A9EA824" w15:done="0"/>
  <w15:commentEx w15:paraId="5FBBDFA0" w15:done="0"/>
  <w15:commentEx w15:paraId="5DCDC46D" w15:done="0"/>
  <w15:commentEx w15:paraId="6AFB8851" w15:paraIdParent="5DCDC46D" w15:done="0"/>
  <w15:commentEx w15:paraId="2CCD20E6" w15:done="0"/>
  <w15:commentEx w15:paraId="67F33E14" w15:paraIdParent="2CCD20E6" w15:done="0"/>
  <w15:commentEx w15:paraId="2251DDC6" w15:done="0"/>
  <w15:commentEx w15:paraId="1FF37CAA" w15:paraIdParent="2251DDC6" w15:done="0"/>
  <w15:commentEx w15:paraId="2B823744" w15:done="0"/>
  <w15:commentEx w15:paraId="5F768A8F" w15:paraIdParent="2B823744" w15:done="0"/>
  <w15:commentEx w15:paraId="7EE8B49F" w15:done="0"/>
  <w15:commentEx w15:paraId="3A802327" w15:paraIdParent="7EE8B49F" w15:done="0"/>
  <w15:commentEx w15:paraId="5922C24E" w15:done="0"/>
  <w15:commentEx w15:paraId="2FAC5E64" w15:paraIdParent="5922C24E" w15:done="0"/>
  <w15:commentEx w15:paraId="4276FCE3" w15:done="0"/>
  <w15:commentEx w15:paraId="5627EDAD" w15:paraIdParent="4276FCE3" w15:done="0"/>
  <w15:commentEx w15:paraId="46E25E79" w15:done="0"/>
  <w15:commentEx w15:paraId="127E33C3" w15:paraIdParent="46E25E79" w15:done="0"/>
  <w15:commentEx w15:paraId="3598DE13" w15:done="0"/>
  <w15:commentEx w15:paraId="507A327E" w15:paraIdParent="3598DE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73C3" w16cex:dateUtc="2021-02-10T13:01:00Z"/>
  <w16cex:commentExtensible w16cex:durableId="23CCF7BF" w16cex:dateUtc="2021-02-09T09:59:00Z"/>
  <w16cex:commentExtensible w16cex:durableId="23CCF88E" w16cex:dateUtc="2021-02-09T10:03:00Z"/>
  <w16cex:commentExtensible w16cex:durableId="23CCF8B7" w16cex:dateUtc="2021-02-09T10:04:00Z"/>
  <w16cex:commentExtensible w16cex:durableId="23CCFEE2" w16cex:dateUtc="2021-02-09T10:30:00Z"/>
  <w16cex:commentExtensible w16cex:durableId="23CCFF89" w16cex:dateUtc="2021-02-09T10:33:00Z"/>
  <w16cex:commentExtensible w16cex:durableId="23CCFFFB" w16cex:dateUtc="2021-02-09T10:35:00Z"/>
  <w16cex:commentExtensible w16cex:durableId="23CD016B" w16cex:dateUtc="2021-02-09T10:41:00Z"/>
  <w16cex:commentExtensible w16cex:durableId="23CD2696" w16cex:dateUtc="2021-02-09T13:19:00Z"/>
  <w16cex:commentExtensible w16cex:durableId="23CD26C9" w16cex:dateUtc="2021-02-09T13:20:00Z"/>
  <w16cex:commentExtensible w16cex:durableId="23CD278D" w16cex:dateUtc="2021-02-09T13:23:00Z"/>
  <w16cex:commentExtensible w16cex:durableId="23CD3C00" w16cex:dateUtc="2021-02-09T14:51:00Z"/>
  <w16cex:commentExtensible w16cex:durableId="23CD3C74" w16cex:dateUtc="2021-02-09T14:53:00Z"/>
  <w16cex:commentExtensible w16cex:durableId="23CD3CF3" w16cex:dateUtc="2021-02-09T14:55:00Z"/>
  <w16cex:commentExtensible w16cex:durableId="23CD4013" w16cex:dateUtc="2021-02-09T15:08:00Z"/>
  <w16cex:commentExtensible w16cex:durableId="23CD4112" w16cex:dateUtc="2021-02-09T15:12:00Z"/>
  <w16cex:commentExtensible w16cex:durableId="23CD411B" w16cex:dateUtc="2021-02-09T15:12:00Z"/>
  <w16cex:commentExtensible w16cex:durableId="23CD4255" w16cex:dateUtc="2021-02-09T15:18:00Z"/>
  <w16cex:commentExtensible w16cex:durableId="23CD4287" w16cex:dateUtc="2021-02-09T15:19:00Z"/>
  <w16cex:commentExtensible w16cex:durableId="23CD4298" w16cex:dateUtc="2021-02-09T15:19:00Z"/>
  <w16cex:commentExtensible w16cex:durableId="23CD42AE" w16cex:dateUtc="2021-02-09T15:19:00Z"/>
  <w16cex:commentExtensible w16cex:durableId="23CD42E0" w16cex:dateUtc="2021-02-09T15:20:00Z"/>
  <w16cex:commentExtensible w16cex:durableId="23CD4322" w16cex:dateUtc="2021-02-09T15:21:00Z"/>
  <w16cex:commentExtensible w16cex:durableId="23CD433E" w16cex:dateUtc="2021-02-09T15:22:00Z"/>
  <w16cex:commentExtensible w16cex:durableId="23CD4365" w16cex:dateUtc="2021-02-09T15:22:00Z"/>
  <w16cex:commentExtensible w16cex:durableId="23CD43A7" w16cex:dateUtc="2021-02-09T15:23:00Z"/>
  <w16cex:commentExtensible w16cex:durableId="23CD4426" w16cex:dateUtc="2021-02-09T15:25:00Z"/>
  <w16cex:commentExtensible w16cex:durableId="23CD44E0" w16cex:dateUtc="2021-02-09T15:29:00Z"/>
  <w16cex:commentExtensible w16cex:durableId="23CD44CD" w16cex:dateUtc="2021-02-09T15:28:00Z"/>
  <w16cex:commentExtensible w16cex:durableId="23CD455A" w16cex:dateUtc="2021-02-09T15:31:00Z"/>
  <w16cex:commentExtensible w16cex:durableId="23CD4561" w16cex:dateUtc="2021-02-09T15:31:00Z"/>
  <w16cex:commentExtensible w16cex:durableId="23CD4611" w16cex:dateUtc="2021-02-09T15:34:00Z"/>
  <w16cex:commentExtensible w16cex:durableId="23CD4786" w16cex:dateUtc="2021-02-09T15:40:00Z"/>
  <w16cex:commentExtensible w16cex:durableId="23CD47D8" w16cex:dateUtc="2021-02-09T15:41:00Z"/>
  <w16cex:commentExtensible w16cex:durableId="23CD4804" w16cex:dateUtc="2021-02-09T15:42:00Z"/>
  <w16cex:commentExtensible w16cex:durableId="23CD4849" w16cex:dateUtc="2021-02-09T15:43:00Z"/>
  <w16cex:commentExtensible w16cex:durableId="23CD48A5" w16cex:dateUtc="2021-02-09T15:45:00Z"/>
  <w16cex:commentExtensible w16cex:durableId="23CD48BC" w16cex:dateUtc="2021-02-09T15:45:00Z"/>
  <w16cex:commentExtensible w16cex:durableId="23CD48DB" w16cex:dateUtc="2021-02-09T15:46:00Z"/>
  <w16cex:commentExtensible w16cex:durableId="23CD490E" w16cex:dateUtc="2021-02-09T15:46:00Z"/>
  <w16cex:commentExtensible w16cex:durableId="23CD495C" w16cex:dateUtc="2021-02-09T15:48:00Z"/>
  <w16cex:commentExtensible w16cex:durableId="23CD49C8" w16cex:dateUtc="2021-02-09T15:50:00Z"/>
  <w16cex:commentExtensible w16cex:durableId="23CD4A16" w16cex:dateUtc="2021-02-09T15:51:00Z"/>
  <w16cex:commentExtensible w16cex:durableId="23CD4A85" w16cex:dateUtc="2021-02-09T15:53:00Z"/>
  <w16cex:commentExtensible w16cex:durableId="23CD4A70" w16cex:dateUtc="2021-02-09T15:52:00Z"/>
  <w16cex:commentExtensible w16cex:durableId="23CD4AFE" w16cex:dateUtc="2021-02-09T15:55:00Z"/>
  <w16cex:commentExtensible w16cex:durableId="23CD4B59" w16cex:dateUtc="2021-02-09T15:56:00Z"/>
  <w16cex:commentExtensible w16cex:durableId="23CD4B92" w16cex:dateUtc="2021-02-09T15:57:00Z"/>
  <w16cex:commentExtensible w16cex:durableId="23CD4EED" w16cex:dateUtc="2021-02-09T16:11:00Z"/>
  <w16cex:commentExtensible w16cex:durableId="23CD4F19" w16cex:dateUtc="2021-02-09T16:12:00Z"/>
  <w16cex:commentExtensible w16cex:durableId="23CD4F22" w16cex:dateUtc="2021-02-09T16:12:00Z"/>
  <w16cex:commentExtensible w16cex:durableId="23CE733F" w16cex:dateUtc="2021-02-10T12:59:00Z"/>
  <w16cex:commentExtensible w16cex:durableId="23CE7398" w16cex:dateUtc="2021-02-10T13:00:00Z"/>
  <w16cex:commentExtensible w16cex:durableId="23CE73FA" w16cex:dateUtc="2021-02-10T13:02:00Z"/>
  <w16cex:commentExtensible w16cex:durableId="23CE744A" w16cex:dateUtc="2021-02-10T13:03:00Z"/>
  <w16cex:commentExtensible w16cex:durableId="23CE7463" w16cex:dateUtc="2021-02-10T13:04:00Z"/>
  <w16cex:commentExtensible w16cex:durableId="23CE75B2" w16cex:dateUtc="2021-02-10T13:09:00Z"/>
  <w16cex:commentExtensible w16cex:durableId="23CE7621" w16cex:dateUtc="2021-02-10T13:11:00Z"/>
  <w16cex:commentExtensible w16cex:durableId="23CE7657" w16cex:dateUtc="2021-02-10T13:12:00Z"/>
  <w16cex:commentExtensible w16cex:durableId="23CE7692" w16cex:dateUtc="2021-02-10T13:13:00Z"/>
  <w16cex:commentExtensible w16cex:durableId="23CE76AF" w16cex:dateUtc="2021-02-10T13:13:00Z"/>
  <w16cex:commentExtensible w16cex:durableId="23CE76EA" w16cex:dateUtc="2021-02-10T13:14:00Z"/>
  <w16cex:commentExtensible w16cex:durableId="23CE771A" w16cex:dateUtc="2021-02-10T13:15:00Z"/>
  <w16cex:commentExtensible w16cex:durableId="23CE7766" w16cex:dateUtc="2021-02-10T13:16:00Z"/>
  <w16cex:commentExtensible w16cex:durableId="23CE779C" w16cex:dateUtc="2021-02-10T13:17:00Z"/>
  <w16cex:commentExtensible w16cex:durableId="23CE79B9" w16cex:dateUtc="2021-02-10T13:26:00Z"/>
  <w16cex:commentExtensible w16cex:durableId="23CE7A27" w16cex:dateUtc="2021-02-10T13:28:00Z"/>
  <w16cex:commentExtensible w16cex:durableId="23CE7A6E" w16cex:dateUtc="2021-02-10T13:29:00Z"/>
  <w16cex:commentExtensible w16cex:durableId="23CE7B4C" w16cex:dateUtc="2021-02-10T13:33:00Z"/>
  <w16cex:commentExtensible w16cex:durableId="23CE7B5F" w16cex:dateUtc="2021-02-10T13:33:00Z"/>
  <w16cex:commentExtensible w16cex:durableId="23CE7B65" w16cex:dateUtc="2021-02-10T13:33:00Z"/>
  <w16cex:commentExtensible w16cex:durableId="23CE7B69" w16cex:dateUtc="2021-02-10T13:34:00Z"/>
  <w16cex:commentExtensible w16cex:durableId="23CE7B6D" w16cex:dateUtc="2021-02-10T13:34:00Z"/>
  <w16cex:commentExtensible w16cex:durableId="23CE7B74" w16cex:dateUtc="2021-02-10T13:34:00Z"/>
  <w16cex:commentExtensible w16cex:durableId="23CE7CF4" w16cex:dateUtc="2021-02-10T13:40:00Z"/>
  <w16cex:commentExtensible w16cex:durableId="23CE7D25" w16cex:dateUtc="2021-02-10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FB3ECA" w16cid:durableId="23CE73C3"/>
  <w16cid:commentId w16cid:paraId="5F6C6443" w16cid:durableId="23CCF7BF"/>
  <w16cid:commentId w16cid:paraId="7FB69A01" w16cid:durableId="23CCF88E"/>
  <w16cid:commentId w16cid:paraId="59DD3A4E" w16cid:durableId="23CCF8B7"/>
  <w16cid:commentId w16cid:paraId="606B10FA" w16cid:durableId="23CCFEE2"/>
  <w16cid:commentId w16cid:paraId="717A7DBC" w16cid:durableId="23CCFF89"/>
  <w16cid:commentId w16cid:paraId="56EE2F0C" w16cid:durableId="23CCFFFB"/>
  <w16cid:commentId w16cid:paraId="01782BD3" w16cid:durableId="23CD016B"/>
  <w16cid:commentId w16cid:paraId="08BD1609" w16cid:durableId="23CD2696"/>
  <w16cid:commentId w16cid:paraId="4B775F24" w16cid:durableId="23CD26C9"/>
  <w16cid:commentId w16cid:paraId="370BFB8F" w16cid:durableId="23CD278D"/>
  <w16cid:commentId w16cid:paraId="1B1B8B68" w16cid:durableId="23CD3C00"/>
  <w16cid:commentId w16cid:paraId="1AA8E6FB" w16cid:durableId="23CD3C74"/>
  <w16cid:commentId w16cid:paraId="032BADB2" w16cid:durableId="23CD3CF3"/>
  <w16cid:commentId w16cid:paraId="42C38802" w16cid:durableId="23CD4013"/>
  <w16cid:commentId w16cid:paraId="473965E3" w16cid:durableId="23CD4112"/>
  <w16cid:commentId w16cid:paraId="32DD6893" w16cid:durableId="23CD411B"/>
  <w16cid:commentId w16cid:paraId="04FB3413" w16cid:durableId="23CD4255"/>
  <w16cid:commentId w16cid:paraId="02B0389B" w16cid:durableId="23CD4287"/>
  <w16cid:commentId w16cid:paraId="721D7BFE" w16cid:durableId="23CD4298"/>
  <w16cid:commentId w16cid:paraId="03924D6D" w16cid:durableId="23CD42AE"/>
  <w16cid:commentId w16cid:paraId="7AFB0363" w16cid:durableId="23CD42E0"/>
  <w16cid:commentId w16cid:paraId="59D20EFE" w16cid:durableId="23CD4322"/>
  <w16cid:commentId w16cid:paraId="577B8F32" w16cid:durableId="23CD433E"/>
  <w16cid:commentId w16cid:paraId="0F42C9F7" w16cid:durableId="23CD4365"/>
  <w16cid:commentId w16cid:paraId="09AAC1B0" w16cid:durableId="23CD43A7"/>
  <w16cid:commentId w16cid:paraId="5EB4F962" w16cid:durableId="23CD4426"/>
  <w16cid:commentId w16cid:paraId="3A27404C" w16cid:durableId="23CD44E0"/>
  <w16cid:commentId w16cid:paraId="086EC552" w16cid:durableId="23CD44CD"/>
  <w16cid:commentId w16cid:paraId="44F656EE" w16cid:durableId="23CD455A"/>
  <w16cid:commentId w16cid:paraId="30FE5E4A" w16cid:durableId="23CD4561"/>
  <w16cid:commentId w16cid:paraId="74746FCB" w16cid:durableId="23CD4611"/>
  <w16cid:commentId w16cid:paraId="086EA6D8" w16cid:durableId="23CD4786"/>
  <w16cid:commentId w16cid:paraId="1C9EE491" w16cid:durableId="23CD47D8"/>
  <w16cid:commentId w16cid:paraId="00BFFCEA" w16cid:durableId="23CD4804"/>
  <w16cid:commentId w16cid:paraId="6FDE829C" w16cid:durableId="23CD4849"/>
  <w16cid:commentId w16cid:paraId="47AF8E47" w16cid:durableId="23CD48A5"/>
  <w16cid:commentId w16cid:paraId="280E43FC" w16cid:durableId="23CD48BC"/>
  <w16cid:commentId w16cid:paraId="67F072A3" w16cid:durableId="23CD48DB"/>
  <w16cid:commentId w16cid:paraId="6F2344BF" w16cid:durableId="23CD490E"/>
  <w16cid:commentId w16cid:paraId="6D003101" w16cid:durableId="23CD495C"/>
  <w16cid:commentId w16cid:paraId="4D65825C" w16cid:durableId="23CD49C8"/>
  <w16cid:commentId w16cid:paraId="336475E4" w16cid:durableId="23CD4A16"/>
  <w16cid:commentId w16cid:paraId="5E282829" w16cid:durableId="23CD4A85"/>
  <w16cid:commentId w16cid:paraId="1306BC9F" w16cid:durableId="23CD4A70"/>
  <w16cid:commentId w16cid:paraId="316A7C42" w16cid:durableId="23CD4AFE"/>
  <w16cid:commentId w16cid:paraId="69DD2AFB" w16cid:durableId="23CD4B59"/>
  <w16cid:commentId w16cid:paraId="3B3FD1EE" w16cid:durableId="23CD4B92"/>
  <w16cid:commentId w16cid:paraId="22719607" w16cid:durableId="23CD4EED"/>
  <w16cid:commentId w16cid:paraId="19308249" w16cid:durableId="23CD4F19"/>
  <w16cid:commentId w16cid:paraId="7B0C11E7" w16cid:durableId="23CD4F22"/>
  <w16cid:commentId w16cid:paraId="78309665" w16cid:durableId="23CE733F"/>
  <w16cid:commentId w16cid:paraId="1DD164C9" w16cid:durableId="23CE7398"/>
  <w16cid:commentId w16cid:paraId="09E001AF" w16cid:durableId="23CE73FA"/>
  <w16cid:commentId w16cid:paraId="70EB1BC0" w16cid:durableId="23CE744A"/>
  <w16cid:commentId w16cid:paraId="75C3553A" w16cid:durableId="23CE7463"/>
  <w16cid:commentId w16cid:paraId="2F934DC1" w16cid:durableId="23CE75B2"/>
  <w16cid:commentId w16cid:paraId="2FD0A6F1" w16cid:durableId="23CE7621"/>
  <w16cid:commentId w16cid:paraId="2319B2AF" w16cid:durableId="23CE7657"/>
  <w16cid:commentId w16cid:paraId="76B8CB60" w16cid:durableId="23CE7692"/>
  <w16cid:commentId w16cid:paraId="06773429" w16cid:durableId="23CE76AF"/>
  <w16cid:commentId w16cid:paraId="369A4526" w16cid:durableId="23CE76EA"/>
  <w16cid:commentId w16cid:paraId="249AA6B1" w16cid:durableId="23CE771A"/>
  <w16cid:commentId w16cid:paraId="3704B6F3" w16cid:durableId="23CE7766"/>
  <w16cid:commentId w16cid:paraId="42AF3211" w16cid:durableId="23CE779C"/>
  <w16cid:commentId w16cid:paraId="264EB4D6" w16cid:durableId="23CE79B9"/>
  <w16cid:commentId w16cid:paraId="3A9EA824" w16cid:durableId="23CE7A27"/>
  <w16cid:commentId w16cid:paraId="5FBBDFA0" w16cid:durableId="23CE7A6E"/>
  <w16cid:commentId w16cid:paraId="5DCDC46D" w16cid:durableId="23CE7B4C"/>
  <w16cid:commentId w16cid:paraId="2CCD20E6" w16cid:durableId="23CE7B5F"/>
  <w16cid:commentId w16cid:paraId="2251DDC6" w16cid:durableId="23CE7B65"/>
  <w16cid:commentId w16cid:paraId="2B823744" w16cid:durableId="23CE7B69"/>
  <w16cid:commentId w16cid:paraId="7EE8B49F" w16cid:durableId="23CE7B6D"/>
  <w16cid:commentId w16cid:paraId="4276FCE3" w16cid:durableId="23CE7B74"/>
  <w16cid:commentId w16cid:paraId="46E25E79" w16cid:durableId="23CE7CF4"/>
  <w16cid:commentId w16cid:paraId="3598DE13" w16cid:durableId="23CE7D2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3388E4" w14:textId="77777777" w:rsidR="00851A19" w:rsidRDefault="00851A19" w:rsidP="001B2877">
      <w:pPr>
        <w:spacing w:after="0" w:line="240" w:lineRule="auto"/>
      </w:pPr>
      <w:r>
        <w:separator/>
      </w:r>
    </w:p>
  </w:endnote>
  <w:endnote w:type="continuationSeparator" w:id="0">
    <w:p w14:paraId="39237D1C" w14:textId="77777777" w:rsidR="00851A19" w:rsidRDefault="00851A19"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1002AFF" w:usb1="4000ACFF" w:usb2="00000009"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55AD2B" w14:textId="77777777" w:rsidR="00851A19" w:rsidRDefault="00851A19" w:rsidP="001B2877">
      <w:pPr>
        <w:spacing w:after="0" w:line="240" w:lineRule="auto"/>
      </w:pPr>
      <w:r>
        <w:separator/>
      </w:r>
    </w:p>
  </w:footnote>
  <w:footnote w:type="continuationSeparator" w:id="0">
    <w:p w14:paraId="1011BD10" w14:textId="77777777" w:rsidR="00851A19" w:rsidRDefault="00851A19" w:rsidP="001B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13187"/>
      <w:docPartObj>
        <w:docPartGallery w:val="Page Numbers (Top of Page)"/>
        <w:docPartUnique/>
      </w:docPartObj>
    </w:sdtPr>
    <w:sdtEndPr/>
    <w:sdtContent>
      <w:p w14:paraId="0320426A" w14:textId="60138F84" w:rsidR="003D2EF4" w:rsidRDefault="003D2EF4">
        <w:pPr>
          <w:pStyle w:val="a3"/>
          <w:jc w:val="right"/>
        </w:pPr>
        <w:r>
          <w:fldChar w:fldCharType="begin"/>
        </w:r>
        <w:r>
          <w:instrText>PAGE   \* MERGEFORMAT</w:instrText>
        </w:r>
        <w:r>
          <w:fldChar w:fldCharType="separate"/>
        </w:r>
        <w:r w:rsidR="008861B2">
          <w:rPr>
            <w:noProof/>
          </w:rPr>
          <w:t>9</w:t>
        </w:r>
        <w:r>
          <w:fldChar w:fldCharType="end"/>
        </w:r>
      </w:p>
    </w:sdtContent>
  </w:sdt>
  <w:p w14:paraId="08FCD0CE" w14:textId="77777777" w:rsidR="003D2EF4" w:rsidRDefault="003D2EF4">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94E6D" w14:textId="5619219D" w:rsidR="003D2EF4" w:rsidRDefault="003D2EF4">
    <w:pPr>
      <w:pStyle w:val="a3"/>
      <w:jc w:val="right"/>
    </w:pPr>
  </w:p>
  <w:p w14:paraId="721F38E7" w14:textId="77777777" w:rsidR="003D2EF4" w:rsidRDefault="003D2EF4">
    <w:pPr>
      <w:pStyle w:val="a3"/>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616468"/>
      <w:docPartObj>
        <w:docPartGallery w:val="Page Numbers (Top of Page)"/>
        <w:docPartUnique/>
      </w:docPartObj>
    </w:sdtPr>
    <w:sdtEndPr/>
    <w:sdtContent>
      <w:p w14:paraId="47421E92" w14:textId="3C61916D" w:rsidR="003D2EF4" w:rsidRDefault="003D2EF4">
        <w:pPr>
          <w:pStyle w:val="a3"/>
          <w:jc w:val="right"/>
        </w:pPr>
        <w:r>
          <w:fldChar w:fldCharType="begin"/>
        </w:r>
        <w:r>
          <w:instrText>PAGE   \* MERGEFORMAT</w:instrText>
        </w:r>
        <w:r>
          <w:fldChar w:fldCharType="separate"/>
        </w:r>
        <w:r w:rsidR="008861B2">
          <w:rPr>
            <w:noProof/>
          </w:rPr>
          <w:t>1</w:t>
        </w:r>
        <w:r>
          <w:fldChar w:fldCharType="end"/>
        </w:r>
      </w:p>
    </w:sdtContent>
  </w:sdt>
  <w:p w14:paraId="3E429C7E" w14:textId="77777777" w:rsidR="003D2EF4" w:rsidRDefault="003D2EF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 w15:restartNumberingAfterBreak="0">
    <w:nsid w:val="185232CF"/>
    <w:multiLevelType w:val="hybridMultilevel"/>
    <w:tmpl w:val="B9FA4D1A"/>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C9650E9"/>
    <w:multiLevelType w:val="hybridMultilevel"/>
    <w:tmpl w:val="9FA4EAB0"/>
    <w:lvl w:ilvl="0" w:tplc="B5EC986A">
      <w:numFmt w:val="bullet"/>
      <w:lvlText w:val=""/>
      <w:lvlJc w:val="left"/>
      <w:pPr>
        <w:ind w:left="720" w:hanging="360"/>
      </w:pPr>
      <w:rPr>
        <w:rFonts w:ascii="Wingdings" w:eastAsiaTheme="minorHAnsi" w:hAnsi="Wingdings" w:cs="Segoe UI Light"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2A01FB8"/>
    <w:multiLevelType w:val="hybridMultilevel"/>
    <w:tmpl w:val="1E3E918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56003AB"/>
    <w:multiLevelType w:val="hybridMultilevel"/>
    <w:tmpl w:val="E3C6E4AA"/>
    <w:lvl w:ilvl="0" w:tplc="11485AB0">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31456FFB"/>
    <w:multiLevelType w:val="hybridMultilevel"/>
    <w:tmpl w:val="8070A5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2A939D2"/>
    <w:multiLevelType w:val="hybridMultilevel"/>
    <w:tmpl w:val="BD864FD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99D6E2C"/>
    <w:multiLevelType w:val="hybridMultilevel"/>
    <w:tmpl w:val="AD0C3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5" w15:restartNumberingAfterBreak="0">
    <w:nsid w:val="47E309FA"/>
    <w:multiLevelType w:val="hybridMultilevel"/>
    <w:tmpl w:val="2570814A"/>
    <w:lvl w:ilvl="0" w:tplc="9CCCBB36">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88278B0"/>
    <w:multiLevelType w:val="hybridMultilevel"/>
    <w:tmpl w:val="26EA3F06"/>
    <w:lvl w:ilvl="0" w:tplc="04090001">
      <w:start w:val="1"/>
      <w:numFmt w:val="bullet"/>
      <w:lvlText w:val=""/>
      <w:lvlJc w:val="left"/>
      <w:pPr>
        <w:ind w:left="720" w:hanging="360"/>
      </w:pPr>
      <w:rPr>
        <w:rFonts w:ascii="Symbol" w:hAnsi="Symbol" w:hint="default"/>
      </w:rPr>
    </w:lvl>
    <w:lvl w:ilvl="1" w:tplc="0408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3A44B0"/>
    <w:multiLevelType w:val="hybridMultilevel"/>
    <w:tmpl w:val="A5809D94"/>
    <w:lvl w:ilvl="0" w:tplc="DE6448C0">
      <w:start w:val="1"/>
      <w:numFmt w:val="decimal"/>
      <w:lvlText w:val="%1."/>
      <w:lvlJc w:val="left"/>
      <w:pPr>
        <w:ind w:left="643" w:hanging="360"/>
      </w:pPr>
      <w:rPr>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0" w15:restartNumberingAfterBreak="0">
    <w:nsid w:val="575E754E"/>
    <w:multiLevelType w:val="hybridMultilevel"/>
    <w:tmpl w:val="EDA694FC"/>
    <w:lvl w:ilvl="0" w:tplc="17C4FF3E">
      <w:start w:val="1"/>
      <w:numFmt w:val="decimal"/>
      <w:lvlText w:val="%1."/>
      <w:lvlJc w:val="left"/>
      <w:pPr>
        <w:ind w:left="1210" w:hanging="360"/>
      </w:pPr>
      <w:rPr>
        <w:b/>
        <w:bCs/>
      </w:rPr>
    </w:lvl>
    <w:lvl w:ilvl="1" w:tplc="04090019">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984742"/>
    <w:multiLevelType w:val="hybridMultilevel"/>
    <w:tmpl w:val="6226EA7C"/>
    <w:lvl w:ilvl="0" w:tplc="5504F44C">
      <w:start w:val="1"/>
      <w:numFmt w:val="decimal"/>
      <w:lvlText w:val="%1."/>
      <w:lvlJc w:val="left"/>
      <w:pPr>
        <w:ind w:left="1210" w:hanging="360"/>
      </w:pPr>
      <w:rPr>
        <w:b/>
        <w:bCs/>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15:restartNumberingAfterBreak="0">
    <w:nsid w:val="61F83CC9"/>
    <w:multiLevelType w:val="hybridMultilevel"/>
    <w:tmpl w:val="5F3018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7" w15:restartNumberingAfterBreak="0">
    <w:nsid w:val="729221D1"/>
    <w:multiLevelType w:val="hybridMultilevel"/>
    <w:tmpl w:val="0F048AC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729A4BFF"/>
    <w:multiLevelType w:val="hybridMultilevel"/>
    <w:tmpl w:val="6BB0D2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11"/>
  </w:num>
  <w:num w:numId="3">
    <w:abstractNumId w:val="8"/>
  </w:num>
  <w:num w:numId="4">
    <w:abstractNumId w:val="17"/>
  </w:num>
  <w:num w:numId="5">
    <w:abstractNumId w:val="7"/>
  </w:num>
  <w:num w:numId="6">
    <w:abstractNumId w:val="29"/>
  </w:num>
  <w:num w:numId="7">
    <w:abstractNumId w:val="26"/>
  </w:num>
  <w:num w:numId="8">
    <w:abstractNumId w:val="19"/>
  </w:num>
  <w:num w:numId="9">
    <w:abstractNumId w:val="16"/>
  </w:num>
  <w:num w:numId="10">
    <w:abstractNumId w:val="3"/>
  </w:num>
  <w:num w:numId="11">
    <w:abstractNumId w:val="22"/>
  </w:num>
  <w:num w:numId="12">
    <w:abstractNumId w:val="18"/>
  </w:num>
  <w:num w:numId="13">
    <w:abstractNumId w:val="20"/>
  </w:num>
  <w:num w:numId="14">
    <w:abstractNumId w:val="21"/>
  </w:num>
  <w:num w:numId="15">
    <w:abstractNumId w:val="14"/>
  </w:num>
  <w:num w:numId="16">
    <w:abstractNumId w:val="6"/>
  </w:num>
  <w:num w:numId="17">
    <w:abstractNumId w:val="15"/>
  </w:num>
  <w:num w:numId="18">
    <w:abstractNumId w:val="1"/>
  </w:num>
  <w:num w:numId="19">
    <w:abstractNumId w:val="25"/>
  </w:num>
  <w:num w:numId="20">
    <w:abstractNumId w:val="13"/>
  </w:num>
  <w:num w:numId="21">
    <w:abstractNumId w:val="24"/>
  </w:num>
  <w:num w:numId="22">
    <w:abstractNumId w:val="2"/>
  </w:num>
  <w:num w:numId="23">
    <w:abstractNumId w:val="4"/>
  </w:num>
  <w:num w:numId="24">
    <w:abstractNumId w:val="9"/>
  </w:num>
  <w:num w:numId="25">
    <w:abstractNumId w:val="23"/>
  </w:num>
  <w:num w:numId="26">
    <w:abstractNumId w:val="10"/>
  </w:num>
  <w:num w:numId="27">
    <w:abstractNumId w:val="27"/>
  </w:num>
  <w:num w:numId="28">
    <w:abstractNumId w:val="5"/>
  </w:num>
  <w:num w:numId="29">
    <w:abstractNumId w:val="28"/>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pountou">
    <w15:presenceInfo w15:providerId="None" w15:userId="mpountou"/>
  </w15:person>
  <w15:person w15:author="Sotirios Filippos Tsarouchis">
    <w15:presenceInfo w15:providerId="None" w15:userId="Sotirios Filippos Tsarouch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3EB1"/>
    <w:rsid w:val="00004668"/>
    <w:rsid w:val="00005636"/>
    <w:rsid w:val="00011111"/>
    <w:rsid w:val="00011240"/>
    <w:rsid w:val="000121A0"/>
    <w:rsid w:val="000144CC"/>
    <w:rsid w:val="000154C7"/>
    <w:rsid w:val="00015A83"/>
    <w:rsid w:val="00015FE1"/>
    <w:rsid w:val="0002081B"/>
    <w:rsid w:val="000208D1"/>
    <w:rsid w:val="00021B08"/>
    <w:rsid w:val="00022C63"/>
    <w:rsid w:val="000250BC"/>
    <w:rsid w:val="0002717B"/>
    <w:rsid w:val="000343FA"/>
    <w:rsid w:val="0003451A"/>
    <w:rsid w:val="000370CF"/>
    <w:rsid w:val="00042734"/>
    <w:rsid w:val="000428A4"/>
    <w:rsid w:val="000451B0"/>
    <w:rsid w:val="00046556"/>
    <w:rsid w:val="00046631"/>
    <w:rsid w:val="00050530"/>
    <w:rsid w:val="00050828"/>
    <w:rsid w:val="00050A31"/>
    <w:rsid w:val="000528C2"/>
    <w:rsid w:val="0005428E"/>
    <w:rsid w:val="00055A2B"/>
    <w:rsid w:val="00056A5C"/>
    <w:rsid w:val="000627D5"/>
    <w:rsid w:val="00064BE1"/>
    <w:rsid w:val="00065FA5"/>
    <w:rsid w:val="00067D5F"/>
    <w:rsid w:val="00072419"/>
    <w:rsid w:val="00072D7D"/>
    <w:rsid w:val="000734DD"/>
    <w:rsid w:val="00073FB2"/>
    <w:rsid w:val="00076081"/>
    <w:rsid w:val="000766CC"/>
    <w:rsid w:val="00077194"/>
    <w:rsid w:val="00077AC2"/>
    <w:rsid w:val="0008009F"/>
    <w:rsid w:val="00083A5F"/>
    <w:rsid w:val="00083D90"/>
    <w:rsid w:val="00083F11"/>
    <w:rsid w:val="00086125"/>
    <w:rsid w:val="000869D6"/>
    <w:rsid w:val="00086CA2"/>
    <w:rsid w:val="00086E39"/>
    <w:rsid w:val="00087458"/>
    <w:rsid w:val="000900B6"/>
    <w:rsid w:val="00090768"/>
    <w:rsid w:val="00090E39"/>
    <w:rsid w:val="000A0895"/>
    <w:rsid w:val="000A0B3A"/>
    <w:rsid w:val="000A1AB1"/>
    <w:rsid w:val="000A1F8D"/>
    <w:rsid w:val="000A3CF6"/>
    <w:rsid w:val="000A3E85"/>
    <w:rsid w:val="000A60CE"/>
    <w:rsid w:val="000A795B"/>
    <w:rsid w:val="000A7E2E"/>
    <w:rsid w:val="000B0E81"/>
    <w:rsid w:val="000B211E"/>
    <w:rsid w:val="000B4007"/>
    <w:rsid w:val="000B70A7"/>
    <w:rsid w:val="000B7E71"/>
    <w:rsid w:val="000C051B"/>
    <w:rsid w:val="000C2936"/>
    <w:rsid w:val="000C2E3C"/>
    <w:rsid w:val="000C466D"/>
    <w:rsid w:val="000C58A4"/>
    <w:rsid w:val="000D0D9A"/>
    <w:rsid w:val="000D1E82"/>
    <w:rsid w:val="000D2B64"/>
    <w:rsid w:val="000D2BE3"/>
    <w:rsid w:val="000D47F8"/>
    <w:rsid w:val="000D4B51"/>
    <w:rsid w:val="000E43E6"/>
    <w:rsid w:val="000E4433"/>
    <w:rsid w:val="000E5395"/>
    <w:rsid w:val="000E5D49"/>
    <w:rsid w:val="000E7155"/>
    <w:rsid w:val="000E7CF9"/>
    <w:rsid w:val="000E7F76"/>
    <w:rsid w:val="000F1D09"/>
    <w:rsid w:val="000F251E"/>
    <w:rsid w:val="000F32C8"/>
    <w:rsid w:val="000F7E8E"/>
    <w:rsid w:val="00100DDD"/>
    <w:rsid w:val="001048E9"/>
    <w:rsid w:val="00105B39"/>
    <w:rsid w:val="0010632F"/>
    <w:rsid w:val="00106B6E"/>
    <w:rsid w:val="001103F1"/>
    <w:rsid w:val="001146AD"/>
    <w:rsid w:val="001154A2"/>
    <w:rsid w:val="00116552"/>
    <w:rsid w:val="001207C6"/>
    <w:rsid w:val="0012162E"/>
    <w:rsid w:val="0012484E"/>
    <w:rsid w:val="00126287"/>
    <w:rsid w:val="001263A3"/>
    <w:rsid w:val="0012674E"/>
    <w:rsid w:val="00131721"/>
    <w:rsid w:val="00132AF4"/>
    <w:rsid w:val="001336FC"/>
    <w:rsid w:val="0013554F"/>
    <w:rsid w:val="0013559F"/>
    <w:rsid w:val="001367B1"/>
    <w:rsid w:val="00142875"/>
    <w:rsid w:val="00142F18"/>
    <w:rsid w:val="00142F31"/>
    <w:rsid w:val="00144692"/>
    <w:rsid w:val="0014571B"/>
    <w:rsid w:val="00146C9E"/>
    <w:rsid w:val="00152B32"/>
    <w:rsid w:val="00152C3F"/>
    <w:rsid w:val="001547BD"/>
    <w:rsid w:val="001560D3"/>
    <w:rsid w:val="00156B89"/>
    <w:rsid w:val="00156DB7"/>
    <w:rsid w:val="00164972"/>
    <w:rsid w:val="00165329"/>
    <w:rsid w:val="00166DCC"/>
    <w:rsid w:val="0017287F"/>
    <w:rsid w:val="001831B0"/>
    <w:rsid w:val="00184A98"/>
    <w:rsid w:val="0018746A"/>
    <w:rsid w:val="00187949"/>
    <w:rsid w:val="00191080"/>
    <w:rsid w:val="0019184A"/>
    <w:rsid w:val="00194329"/>
    <w:rsid w:val="001946D9"/>
    <w:rsid w:val="00194C17"/>
    <w:rsid w:val="0019536E"/>
    <w:rsid w:val="00196851"/>
    <w:rsid w:val="001A1B3E"/>
    <w:rsid w:val="001A20B6"/>
    <w:rsid w:val="001A29BC"/>
    <w:rsid w:val="001A300C"/>
    <w:rsid w:val="001A446E"/>
    <w:rsid w:val="001A469E"/>
    <w:rsid w:val="001A4B02"/>
    <w:rsid w:val="001A4B23"/>
    <w:rsid w:val="001A614D"/>
    <w:rsid w:val="001A7CD7"/>
    <w:rsid w:val="001B0E02"/>
    <w:rsid w:val="001B111D"/>
    <w:rsid w:val="001B2877"/>
    <w:rsid w:val="001B2A6D"/>
    <w:rsid w:val="001B3658"/>
    <w:rsid w:val="001C2319"/>
    <w:rsid w:val="001C2995"/>
    <w:rsid w:val="001C3C9D"/>
    <w:rsid w:val="001C4353"/>
    <w:rsid w:val="001C5D24"/>
    <w:rsid w:val="001C68D1"/>
    <w:rsid w:val="001C77F2"/>
    <w:rsid w:val="001D0910"/>
    <w:rsid w:val="001D2438"/>
    <w:rsid w:val="001D350C"/>
    <w:rsid w:val="001D3563"/>
    <w:rsid w:val="001D57C7"/>
    <w:rsid w:val="001D6CC4"/>
    <w:rsid w:val="001D757C"/>
    <w:rsid w:val="001D7C19"/>
    <w:rsid w:val="001E3189"/>
    <w:rsid w:val="001E4D58"/>
    <w:rsid w:val="001E793D"/>
    <w:rsid w:val="001F0944"/>
    <w:rsid w:val="001F11BE"/>
    <w:rsid w:val="001F4DB3"/>
    <w:rsid w:val="001F6957"/>
    <w:rsid w:val="002001A8"/>
    <w:rsid w:val="00201D71"/>
    <w:rsid w:val="00204E9C"/>
    <w:rsid w:val="00207552"/>
    <w:rsid w:val="00210D34"/>
    <w:rsid w:val="002119F9"/>
    <w:rsid w:val="00214167"/>
    <w:rsid w:val="00216A5E"/>
    <w:rsid w:val="00217CA7"/>
    <w:rsid w:val="00217E30"/>
    <w:rsid w:val="002218BC"/>
    <w:rsid w:val="00222D52"/>
    <w:rsid w:val="002245F6"/>
    <w:rsid w:val="00231DDA"/>
    <w:rsid w:val="00232230"/>
    <w:rsid w:val="00235078"/>
    <w:rsid w:val="00235D3F"/>
    <w:rsid w:val="00237339"/>
    <w:rsid w:val="00242FB4"/>
    <w:rsid w:val="002445CC"/>
    <w:rsid w:val="00246AB6"/>
    <w:rsid w:val="00247932"/>
    <w:rsid w:val="00250066"/>
    <w:rsid w:val="00250D54"/>
    <w:rsid w:val="00255BBE"/>
    <w:rsid w:val="00257711"/>
    <w:rsid w:val="00257878"/>
    <w:rsid w:val="00260613"/>
    <w:rsid w:val="00261628"/>
    <w:rsid w:val="00261CA2"/>
    <w:rsid w:val="00262F8F"/>
    <w:rsid w:val="0026338E"/>
    <w:rsid w:val="00271F2B"/>
    <w:rsid w:val="00272ABE"/>
    <w:rsid w:val="00274228"/>
    <w:rsid w:val="0027469E"/>
    <w:rsid w:val="0027532C"/>
    <w:rsid w:val="00276590"/>
    <w:rsid w:val="00281715"/>
    <w:rsid w:val="00281888"/>
    <w:rsid w:val="00282090"/>
    <w:rsid w:val="00282CE8"/>
    <w:rsid w:val="00286775"/>
    <w:rsid w:val="00286E29"/>
    <w:rsid w:val="00293ED2"/>
    <w:rsid w:val="00294CAA"/>
    <w:rsid w:val="00295B44"/>
    <w:rsid w:val="002961A1"/>
    <w:rsid w:val="002A077F"/>
    <w:rsid w:val="002A612A"/>
    <w:rsid w:val="002A6F8A"/>
    <w:rsid w:val="002B149D"/>
    <w:rsid w:val="002B2746"/>
    <w:rsid w:val="002B3A37"/>
    <w:rsid w:val="002B3EF6"/>
    <w:rsid w:val="002B79A3"/>
    <w:rsid w:val="002C0D16"/>
    <w:rsid w:val="002C1DDE"/>
    <w:rsid w:val="002C1FCD"/>
    <w:rsid w:val="002C2AAA"/>
    <w:rsid w:val="002C2CE2"/>
    <w:rsid w:val="002C2DEA"/>
    <w:rsid w:val="002C4883"/>
    <w:rsid w:val="002C6DAC"/>
    <w:rsid w:val="002D07CA"/>
    <w:rsid w:val="002D0921"/>
    <w:rsid w:val="002D1811"/>
    <w:rsid w:val="002D3277"/>
    <w:rsid w:val="002D412B"/>
    <w:rsid w:val="002D4D2C"/>
    <w:rsid w:val="002E4E8F"/>
    <w:rsid w:val="002E6438"/>
    <w:rsid w:val="002F2E35"/>
    <w:rsid w:val="002F34DD"/>
    <w:rsid w:val="002F3899"/>
    <w:rsid w:val="002F436C"/>
    <w:rsid w:val="002F524A"/>
    <w:rsid w:val="002F6EB9"/>
    <w:rsid w:val="003043B7"/>
    <w:rsid w:val="003067B2"/>
    <w:rsid w:val="0030748A"/>
    <w:rsid w:val="0031057F"/>
    <w:rsid w:val="0031225A"/>
    <w:rsid w:val="00312F9C"/>
    <w:rsid w:val="00314D48"/>
    <w:rsid w:val="00315B6D"/>
    <w:rsid w:val="00315E95"/>
    <w:rsid w:val="003160A3"/>
    <w:rsid w:val="003167A6"/>
    <w:rsid w:val="00316E9B"/>
    <w:rsid w:val="00317548"/>
    <w:rsid w:val="00317A9D"/>
    <w:rsid w:val="003208C8"/>
    <w:rsid w:val="00320B85"/>
    <w:rsid w:val="003218D5"/>
    <w:rsid w:val="00322AD8"/>
    <w:rsid w:val="00323992"/>
    <w:rsid w:val="003270C7"/>
    <w:rsid w:val="00331EC2"/>
    <w:rsid w:val="00334441"/>
    <w:rsid w:val="00337A05"/>
    <w:rsid w:val="003404CA"/>
    <w:rsid w:val="00341F62"/>
    <w:rsid w:val="00342827"/>
    <w:rsid w:val="0034307F"/>
    <w:rsid w:val="003430C2"/>
    <w:rsid w:val="00345852"/>
    <w:rsid w:val="00345EC7"/>
    <w:rsid w:val="00346BCA"/>
    <w:rsid w:val="00347707"/>
    <w:rsid w:val="00355670"/>
    <w:rsid w:val="0035616E"/>
    <w:rsid w:val="00356EA6"/>
    <w:rsid w:val="00360C50"/>
    <w:rsid w:val="00360E53"/>
    <w:rsid w:val="003612AB"/>
    <w:rsid w:val="003633FE"/>
    <w:rsid w:val="003636A2"/>
    <w:rsid w:val="00365999"/>
    <w:rsid w:val="00367E62"/>
    <w:rsid w:val="003748BA"/>
    <w:rsid w:val="00374C29"/>
    <w:rsid w:val="00381844"/>
    <w:rsid w:val="00381BDA"/>
    <w:rsid w:val="00382C7A"/>
    <w:rsid w:val="003830B1"/>
    <w:rsid w:val="00383C72"/>
    <w:rsid w:val="00384E9F"/>
    <w:rsid w:val="0038595C"/>
    <w:rsid w:val="00391ABE"/>
    <w:rsid w:val="003924CA"/>
    <w:rsid w:val="003933E4"/>
    <w:rsid w:val="003945B2"/>
    <w:rsid w:val="003A01D3"/>
    <w:rsid w:val="003A1BDE"/>
    <w:rsid w:val="003A41E1"/>
    <w:rsid w:val="003A469E"/>
    <w:rsid w:val="003A5B17"/>
    <w:rsid w:val="003A613E"/>
    <w:rsid w:val="003B0A63"/>
    <w:rsid w:val="003B0B5A"/>
    <w:rsid w:val="003B616B"/>
    <w:rsid w:val="003C11FF"/>
    <w:rsid w:val="003C258F"/>
    <w:rsid w:val="003C2BE6"/>
    <w:rsid w:val="003C54C6"/>
    <w:rsid w:val="003C62C5"/>
    <w:rsid w:val="003C6664"/>
    <w:rsid w:val="003D063F"/>
    <w:rsid w:val="003D07FB"/>
    <w:rsid w:val="003D1409"/>
    <w:rsid w:val="003D2EF4"/>
    <w:rsid w:val="003D3853"/>
    <w:rsid w:val="003D4F33"/>
    <w:rsid w:val="003D5EB4"/>
    <w:rsid w:val="003D6F13"/>
    <w:rsid w:val="003D7B40"/>
    <w:rsid w:val="003E05E7"/>
    <w:rsid w:val="003E0760"/>
    <w:rsid w:val="003E1B06"/>
    <w:rsid w:val="003F2D0E"/>
    <w:rsid w:val="003F41F5"/>
    <w:rsid w:val="003F4454"/>
    <w:rsid w:val="003F5D79"/>
    <w:rsid w:val="003F7F88"/>
    <w:rsid w:val="00402206"/>
    <w:rsid w:val="00402CBA"/>
    <w:rsid w:val="0040364D"/>
    <w:rsid w:val="00404C91"/>
    <w:rsid w:val="0040577D"/>
    <w:rsid w:val="00411127"/>
    <w:rsid w:val="0041207F"/>
    <w:rsid w:val="00412163"/>
    <w:rsid w:val="00412A54"/>
    <w:rsid w:val="00412E38"/>
    <w:rsid w:val="004149D0"/>
    <w:rsid w:val="00416548"/>
    <w:rsid w:val="00416BC2"/>
    <w:rsid w:val="00424151"/>
    <w:rsid w:val="00424B80"/>
    <w:rsid w:val="00424CB5"/>
    <w:rsid w:val="0043031C"/>
    <w:rsid w:val="004309C9"/>
    <w:rsid w:val="004310B0"/>
    <w:rsid w:val="0043364D"/>
    <w:rsid w:val="004344EE"/>
    <w:rsid w:val="0043621E"/>
    <w:rsid w:val="004377B2"/>
    <w:rsid w:val="0044055B"/>
    <w:rsid w:val="00440BF4"/>
    <w:rsid w:val="004423FD"/>
    <w:rsid w:val="00443F5B"/>
    <w:rsid w:val="00450D72"/>
    <w:rsid w:val="00450E34"/>
    <w:rsid w:val="00451EF1"/>
    <w:rsid w:val="00453443"/>
    <w:rsid w:val="0045435B"/>
    <w:rsid w:val="00455504"/>
    <w:rsid w:val="00456792"/>
    <w:rsid w:val="00457EFE"/>
    <w:rsid w:val="00460FDB"/>
    <w:rsid w:val="00461E9B"/>
    <w:rsid w:val="00463E5C"/>
    <w:rsid w:val="00464CDD"/>
    <w:rsid w:val="00465328"/>
    <w:rsid w:val="004702F5"/>
    <w:rsid w:val="004721A6"/>
    <w:rsid w:val="00472561"/>
    <w:rsid w:val="0047260A"/>
    <w:rsid w:val="004747CC"/>
    <w:rsid w:val="00474805"/>
    <w:rsid w:val="004764F5"/>
    <w:rsid w:val="00476E28"/>
    <w:rsid w:val="00480BC4"/>
    <w:rsid w:val="00485652"/>
    <w:rsid w:val="00485667"/>
    <w:rsid w:val="004873EC"/>
    <w:rsid w:val="00490657"/>
    <w:rsid w:val="004919C9"/>
    <w:rsid w:val="00495351"/>
    <w:rsid w:val="00496AB7"/>
    <w:rsid w:val="004975BE"/>
    <w:rsid w:val="004A15AC"/>
    <w:rsid w:val="004A4C38"/>
    <w:rsid w:val="004B3E49"/>
    <w:rsid w:val="004B432B"/>
    <w:rsid w:val="004B4E1E"/>
    <w:rsid w:val="004C1AC0"/>
    <w:rsid w:val="004C279B"/>
    <w:rsid w:val="004C3DAC"/>
    <w:rsid w:val="004C5A88"/>
    <w:rsid w:val="004D1301"/>
    <w:rsid w:val="004D1DB0"/>
    <w:rsid w:val="004D2A8C"/>
    <w:rsid w:val="004D465B"/>
    <w:rsid w:val="004E3F3E"/>
    <w:rsid w:val="004E5343"/>
    <w:rsid w:val="004F2FBE"/>
    <w:rsid w:val="004F4DE1"/>
    <w:rsid w:val="004F649A"/>
    <w:rsid w:val="004F6C82"/>
    <w:rsid w:val="004F71D8"/>
    <w:rsid w:val="00504769"/>
    <w:rsid w:val="00504DBA"/>
    <w:rsid w:val="00507286"/>
    <w:rsid w:val="005117E1"/>
    <w:rsid w:val="00512FCF"/>
    <w:rsid w:val="00515250"/>
    <w:rsid w:val="0051578E"/>
    <w:rsid w:val="005231F2"/>
    <w:rsid w:val="00523544"/>
    <w:rsid w:val="005246D1"/>
    <w:rsid w:val="00526949"/>
    <w:rsid w:val="005269EE"/>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526A6"/>
    <w:rsid w:val="005600ED"/>
    <w:rsid w:val="00560B51"/>
    <w:rsid w:val="00562211"/>
    <w:rsid w:val="00563686"/>
    <w:rsid w:val="00564121"/>
    <w:rsid w:val="0056451C"/>
    <w:rsid w:val="00570401"/>
    <w:rsid w:val="005712A4"/>
    <w:rsid w:val="00572BC4"/>
    <w:rsid w:val="00576C23"/>
    <w:rsid w:val="00577F8A"/>
    <w:rsid w:val="0058029C"/>
    <w:rsid w:val="00580C04"/>
    <w:rsid w:val="00580C9F"/>
    <w:rsid w:val="00580CD2"/>
    <w:rsid w:val="00580E01"/>
    <w:rsid w:val="00580EA0"/>
    <w:rsid w:val="00581B58"/>
    <w:rsid w:val="005820FB"/>
    <w:rsid w:val="00584490"/>
    <w:rsid w:val="00585AE5"/>
    <w:rsid w:val="00591BDA"/>
    <w:rsid w:val="00595931"/>
    <w:rsid w:val="00595EDB"/>
    <w:rsid w:val="005967AA"/>
    <w:rsid w:val="00596BE5"/>
    <w:rsid w:val="005A12A9"/>
    <w:rsid w:val="005A13CF"/>
    <w:rsid w:val="005A16D7"/>
    <w:rsid w:val="005A305E"/>
    <w:rsid w:val="005A39D6"/>
    <w:rsid w:val="005A4A09"/>
    <w:rsid w:val="005A4D35"/>
    <w:rsid w:val="005A5AF3"/>
    <w:rsid w:val="005A7410"/>
    <w:rsid w:val="005A79F9"/>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1B20"/>
    <w:rsid w:val="005E4673"/>
    <w:rsid w:val="005E78D0"/>
    <w:rsid w:val="005F33EE"/>
    <w:rsid w:val="005F5332"/>
    <w:rsid w:val="005F634F"/>
    <w:rsid w:val="005F7825"/>
    <w:rsid w:val="005F7F1B"/>
    <w:rsid w:val="006001A5"/>
    <w:rsid w:val="006002EA"/>
    <w:rsid w:val="00602AFC"/>
    <w:rsid w:val="00602C5F"/>
    <w:rsid w:val="006104DD"/>
    <w:rsid w:val="00610DF6"/>
    <w:rsid w:val="00611C3A"/>
    <w:rsid w:val="006133B9"/>
    <w:rsid w:val="00615B55"/>
    <w:rsid w:val="006256DD"/>
    <w:rsid w:val="00630C1D"/>
    <w:rsid w:val="006326EB"/>
    <w:rsid w:val="00635128"/>
    <w:rsid w:val="00635969"/>
    <w:rsid w:val="006361C9"/>
    <w:rsid w:val="00641E24"/>
    <w:rsid w:val="006432D5"/>
    <w:rsid w:val="00643BA0"/>
    <w:rsid w:val="00647CBB"/>
    <w:rsid w:val="0065129A"/>
    <w:rsid w:val="00651727"/>
    <w:rsid w:val="00651EB7"/>
    <w:rsid w:val="0065394D"/>
    <w:rsid w:val="00653D03"/>
    <w:rsid w:val="00655761"/>
    <w:rsid w:val="00656055"/>
    <w:rsid w:val="00656960"/>
    <w:rsid w:val="00657F2D"/>
    <w:rsid w:val="006607F0"/>
    <w:rsid w:val="00662C6D"/>
    <w:rsid w:val="0066632B"/>
    <w:rsid w:val="006675B7"/>
    <w:rsid w:val="0067044C"/>
    <w:rsid w:val="006710F5"/>
    <w:rsid w:val="006719B6"/>
    <w:rsid w:val="00672FA9"/>
    <w:rsid w:val="00676D40"/>
    <w:rsid w:val="00677DF6"/>
    <w:rsid w:val="00681863"/>
    <w:rsid w:val="006822AA"/>
    <w:rsid w:val="0068238A"/>
    <w:rsid w:val="00684386"/>
    <w:rsid w:val="00687E0A"/>
    <w:rsid w:val="00690EC6"/>
    <w:rsid w:val="006918C6"/>
    <w:rsid w:val="006920D3"/>
    <w:rsid w:val="006922D2"/>
    <w:rsid w:val="00692899"/>
    <w:rsid w:val="00693047"/>
    <w:rsid w:val="00696BD3"/>
    <w:rsid w:val="006A1438"/>
    <w:rsid w:val="006A22F1"/>
    <w:rsid w:val="006A2EDB"/>
    <w:rsid w:val="006A4C56"/>
    <w:rsid w:val="006A78C2"/>
    <w:rsid w:val="006B0407"/>
    <w:rsid w:val="006B0C6D"/>
    <w:rsid w:val="006B522B"/>
    <w:rsid w:val="006B704E"/>
    <w:rsid w:val="006C4133"/>
    <w:rsid w:val="006C419F"/>
    <w:rsid w:val="006C5C2F"/>
    <w:rsid w:val="006C6853"/>
    <w:rsid w:val="006D044B"/>
    <w:rsid w:val="006D1E4E"/>
    <w:rsid w:val="006D23E8"/>
    <w:rsid w:val="006D6292"/>
    <w:rsid w:val="006D62BF"/>
    <w:rsid w:val="006D733D"/>
    <w:rsid w:val="006E1A03"/>
    <w:rsid w:val="006E2353"/>
    <w:rsid w:val="006E2994"/>
    <w:rsid w:val="006E36E9"/>
    <w:rsid w:val="006E413E"/>
    <w:rsid w:val="006E6F3E"/>
    <w:rsid w:val="006F332A"/>
    <w:rsid w:val="006F5358"/>
    <w:rsid w:val="006F61C8"/>
    <w:rsid w:val="006F750E"/>
    <w:rsid w:val="006F77A8"/>
    <w:rsid w:val="0070039E"/>
    <w:rsid w:val="00702942"/>
    <w:rsid w:val="0070529A"/>
    <w:rsid w:val="0070557B"/>
    <w:rsid w:val="007065BD"/>
    <w:rsid w:val="00707779"/>
    <w:rsid w:val="007077B2"/>
    <w:rsid w:val="00707FB3"/>
    <w:rsid w:val="007136BF"/>
    <w:rsid w:val="0071448C"/>
    <w:rsid w:val="007153A5"/>
    <w:rsid w:val="00717D09"/>
    <w:rsid w:val="00721903"/>
    <w:rsid w:val="00724A7E"/>
    <w:rsid w:val="00726575"/>
    <w:rsid w:val="00726CAD"/>
    <w:rsid w:val="0073006B"/>
    <w:rsid w:val="007303D3"/>
    <w:rsid w:val="00730A22"/>
    <w:rsid w:val="0073130F"/>
    <w:rsid w:val="007335AB"/>
    <w:rsid w:val="00734FE3"/>
    <w:rsid w:val="00735592"/>
    <w:rsid w:val="00740DC3"/>
    <w:rsid w:val="00742AD6"/>
    <w:rsid w:val="00742E73"/>
    <w:rsid w:val="00743DC5"/>
    <w:rsid w:val="00745585"/>
    <w:rsid w:val="0074574E"/>
    <w:rsid w:val="007469ED"/>
    <w:rsid w:val="00746B96"/>
    <w:rsid w:val="00747037"/>
    <w:rsid w:val="00750910"/>
    <w:rsid w:val="007509A9"/>
    <w:rsid w:val="00752702"/>
    <w:rsid w:val="0075420B"/>
    <w:rsid w:val="0075667F"/>
    <w:rsid w:val="0076262D"/>
    <w:rsid w:val="00770793"/>
    <w:rsid w:val="00771AA9"/>
    <w:rsid w:val="0077231B"/>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A7341"/>
    <w:rsid w:val="007B0053"/>
    <w:rsid w:val="007B3BC0"/>
    <w:rsid w:val="007C00EC"/>
    <w:rsid w:val="007C1AC9"/>
    <w:rsid w:val="007C46F9"/>
    <w:rsid w:val="007C7937"/>
    <w:rsid w:val="007D1B31"/>
    <w:rsid w:val="007D27B3"/>
    <w:rsid w:val="007D746B"/>
    <w:rsid w:val="007D7A58"/>
    <w:rsid w:val="007D7F10"/>
    <w:rsid w:val="007E1F33"/>
    <w:rsid w:val="007E2DBA"/>
    <w:rsid w:val="007E5121"/>
    <w:rsid w:val="007F0022"/>
    <w:rsid w:val="007F0326"/>
    <w:rsid w:val="007F4796"/>
    <w:rsid w:val="007F5E3E"/>
    <w:rsid w:val="007F66EC"/>
    <w:rsid w:val="008002CC"/>
    <w:rsid w:val="00800E54"/>
    <w:rsid w:val="00802B41"/>
    <w:rsid w:val="00803BE5"/>
    <w:rsid w:val="0080403F"/>
    <w:rsid w:val="0081023E"/>
    <w:rsid w:val="00810E84"/>
    <w:rsid w:val="00811ED5"/>
    <w:rsid w:val="008127E0"/>
    <w:rsid w:val="00816B19"/>
    <w:rsid w:val="00820571"/>
    <w:rsid w:val="00823831"/>
    <w:rsid w:val="00824B19"/>
    <w:rsid w:val="00825783"/>
    <w:rsid w:val="00832258"/>
    <w:rsid w:val="008346FF"/>
    <w:rsid w:val="008376F6"/>
    <w:rsid w:val="0084703B"/>
    <w:rsid w:val="00847A02"/>
    <w:rsid w:val="00851A19"/>
    <w:rsid w:val="008551D2"/>
    <w:rsid w:val="00857B36"/>
    <w:rsid w:val="008614C1"/>
    <w:rsid w:val="008633E9"/>
    <w:rsid w:val="008635A3"/>
    <w:rsid w:val="00863DE7"/>
    <w:rsid w:val="00866669"/>
    <w:rsid w:val="00866A9D"/>
    <w:rsid w:val="00871328"/>
    <w:rsid w:val="0087254C"/>
    <w:rsid w:val="008760A3"/>
    <w:rsid w:val="008774C4"/>
    <w:rsid w:val="00877948"/>
    <w:rsid w:val="008819AC"/>
    <w:rsid w:val="00881B48"/>
    <w:rsid w:val="00882A7A"/>
    <w:rsid w:val="00885DA5"/>
    <w:rsid w:val="00885F35"/>
    <w:rsid w:val="008861B2"/>
    <w:rsid w:val="00886825"/>
    <w:rsid w:val="00890CE4"/>
    <w:rsid w:val="00896891"/>
    <w:rsid w:val="00897112"/>
    <w:rsid w:val="008A17B8"/>
    <w:rsid w:val="008A260E"/>
    <w:rsid w:val="008A4161"/>
    <w:rsid w:val="008A4E1D"/>
    <w:rsid w:val="008A565D"/>
    <w:rsid w:val="008B02D1"/>
    <w:rsid w:val="008B1C78"/>
    <w:rsid w:val="008B26FA"/>
    <w:rsid w:val="008B299C"/>
    <w:rsid w:val="008B4AA0"/>
    <w:rsid w:val="008B4E80"/>
    <w:rsid w:val="008B7D08"/>
    <w:rsid w:val="008C09A5"/>
    <w:rsid w:val="008C0B60"/>
    <w:rsid w:val="008C29FC"/>
    <w:rsid w:val="008D0296"/>
    <w:rsid w:val="008D1FD0"/>
    <w:rsid w:val="008D215B"/>
    <w:rsid w:val="008D3C1D"/>
    <w:rsid w:val="008D4353"/>
    <w:rsid w:val="008D44AF"/>
    <w:rsid w:val="008D59DF"/>
    <w:rsid w:val="008D65BC"/>
    <w:rsid w:val="008E0689"/>
    <w:rsid w:val="008E0F07"/>
    <w:rsid w:val="008E1837"/>
    <w:rsid w:val="008E290A"/>
    <w:rsid w:val="008E2B13"/>
    <w:rsid w:val="008E43EB"/>
    <w:rsid w:val="008E64ED"/>
    <w:rsid w:val="008E6A71"/>
    <w:rsid w:val="008E7053"/>
    <w:rsid w:val="008E76C5"/>
    <w:rsid w:val="008F7F7F"/>
    <w:rsid w:val="00902502"/>
    <w:rsid w:val="009046B9"/>
    <w:rsid w:val="009051B8"/>
    <w:rsid w:val="00906262"/>
    <w:rsid w:val="00912331"/>
    <w:rsid w:val="0091282F"/>
    <w:rsid w:val="00914D76"/>
    <w:rsid w:val="00915252"/>
    <w:rsid w:val="009158E9"/>
    <w:rsid w:val="0092032B"/>
    <w:rsid w:val="00921090"/>
    <w:rsid w:val="009210EB"/>
    <w:rsid w:val="009229CC"/>
    <w:rsid w:val="009238B3"/>
    <w:rsid w:val="0092421F"/>
    <w:rsid w:val="0092448F"/>
    <w:rsid w:val="0092628B"/>
    <w:rsid w:val="00926D3E"/>
    <w:rsid w:val="00931B50"/>
    <w:rsid w:val="0093427B"/>
    <w:rsid w:val="00936795"/>
    <w:rsid w:val="009368FB"/>
    <w:rsid w:val="0093796F"/>
    <w:rsid w:val="00943AC3"/>
    <w:rsid w:val="00944F0A"/>
    <w:rsid w:val="00946E5C"/>
    <w:rsid w:val="00947B4E"/>
    <w:rsid w:val="00947FDA"/>
    <w:rsid w:val="00950128"/>
    <w:rsid w:val="009506C2"/>
    <w:rsid w:val="0095397E"/>
    <w:rsid w:val="00956C1A"/>
    <w:rsid w:val="00966C3D"/>
    <w:rsid w:val="0096741E"/>
    <w:rsid w:val="00972951"/>
    <w:rsid w:val="00973C8E"/>
    <w:rsid w:val="0097490C"/>
    <w:rsid w:val="009753FC"/>
    <w:rsid w:val="00982BDD"/>
    <w:rsid w:val="00983DF7"/>
    <w:rsid w:val="009840AB"/>
    <w:rsid w:val="00984B6C"/>
    <w:rsid w:val="009854EF"/>
    <w:rsid w:val="00986478"/>
    <w:rsid w:val="00987ED5"/>
    <w:rsid w:val="0099063C"/>
    <w:rsid w:val="009908A0"/>
    <w:rsid w:val="009917E2"/>
    <w:rsid w:val="00995EA3"/>
    <w:rsid w:val="009A1473"/>
    <w:rsid w:val="009A3E7C"/>
    <w:rsid w:val="009A78D7"/>
    <w:rsid w:val="009B1254"/>
    <w:rsid w:val="009B134A"/>
    <w:rsid w:val="009B203E"/>
    <w:rsid w:val="009B37CD"/>
    <w:rsid w:val="009B5754"/>
    <w:rsid w:val="009B64F6"/>
    <w:rsid w:val="009B7521"/>
    <w:rsid w:val="009B76B9"/>
    <w:rsid w:val="009C671B"/>
    <w:rsid w:val="009D0017"/>
    <w:rsid w:val="009D072F"/>
    <w:rsid w:val="009D0CC2"/>
    <w:rsid w:val="009D3366"/>
    <w:rsid w:val="009D50D1"/>
    <w:rsid w:val="009D5A2A"/>
    <w:rsid w:val="009D6561"/>
    <w:rsid w:val="009D7281"/>
    <w:rsid w:val="009D772B"/>
    <w:rsid w:val="009E0BD3"/>
    <w:rsid w:val="009E1E5D"/>
    <w:rsid w:val="009F2258"/>
    <w:rsid w:val="009F33F3"/>
    <w:rsid w:val="009F3B9D"/>
    <w:rsid w:val="009F48DB"/>
    <w:rsid w:val="009F6FE2"/>
    <w:rsid w:val="00A010E0"/>
    <w:rsid w:val="00A013D6"/>
    <w:rsid w:val="00A0285A"/>
    <w:rsid w:val="00A033C3"/>
    <w:rsid w:val="00A0348A"/>
    <w:rsid w:val="00A06584"/>
    <w:rsid w:val="00A0764A"/>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313"/>
    <w:rsid w:val="00A36E5F"/>
    <w:rsid w:val="00A4175A"/>
    <w:rsid w:val="00A41E60"/>
    <w:rsid w:val="00A41F51"/>
    <w:rsid w:val="00A45C7F"/>
    <w:rsid w:val="00A4610C"/>
    <w:rsid w:val="00A47C34"/>
    <w:rsid w:val="00A52C49"/>
    <w:rsid w:val="00A52D80"/>
    <w:rsid w:val="00A56D7B"/>
    <w:rsid w:val="00A56ECE"/>
    <w:rsid w:val="00A608FF"/>
    <w:rsid w:val="00A60D39"/>
    <w:rsid w:val="00A65EF1"/>
    <w:rsid w:val="00A67658"/>
    <w:rsid w:val="00A70905"/>
    <w:rsid w:val="00A75C16"/>
    <w:rsid w:val="00A76F5E"/>
    <w:rsid w:val="00A80F6E"/>
    <w:rsid w:val="00A8428C"/>
    <w:rsid w:val="00A86CFA"/>
    <w:rsid w:val="00A86E1A"/>
    <w:rsid w:val="00A874F0"/>
    <w:rsid w:val="00A8771F"/>
    <w:rsid w:val="00A919E4"/>
    <w:rsid w:val="00A920D5"/>
    <w:rsid w:val="00A93504"/>
    <w:rsid w:val="00AA2BA3"/>
    <w:rsid w:val="00AA4AED"/>
    <w:rsid w:val="00AA4EE2"/>
    <w:rsid w:val="00AA5732"/>
    <w:rsid w:val="00AA5E11"/>
    <w:rsid w:val="00AA64DD"/>
    <w:rsid w:val="00AB6EF6"/>
    <w:rsid w:val="00AC0A03"/>
    <w:rsid w:val="00AC3C4F"/>
    <w:rsid w:val="00AD04EB"/>
    <w:rsid w:val="00AD22AB"/>
    <w:rsid w:val="00AD2CB9"/>
    <w:rsid w:val="00AD591C"/>
    <w:rsid w:val="00AD6A0F"/>
    <w:rsid w:val="00AD7285"/>
    <w:rsid w:val="00AE0498"/>
    <w:rsid w:val="00AE0E4B"/>
    <w:rsid w:val="00AE20F6"/>
    <w:rsid w:val="00AE2700"/>
    <w:rsid w:val="00AE29A2"/>
    <w:rsid w:val="00AE3AAF"/>
    <w:rsid w:val="00AE4126"/>
    <w:rsid w:val="00AE4DBC"/>
    <w:rsid w:val="00AF1264"/>
    <w:rsid w:val="00AF2AED"/>
    <w:rsid w:val="00AF2BA8"/>
    <w:rsid w:val="00AF4185"/>
    <w:rsid w:val="00B02AEF"/>
    <w:rsid w:val="00B040E6"/>
    <w:rsid w:val="00B05A9C"/>
    <w:rsid w:val="00B06144"/>
    <w:rsid w:val="00B10CAC"/>
    <w:rsid w:val="00B139E7"/>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33649"/>
    <w:rsid w:val="00B35858"/>
    <w:rsid w:val="00B400A8"/>
    <w:rsid w:val="00B40AE1"/>
    <w:rsid w:val="00B40FF9"/>
    <w:rsid w:val="00B41714"/>
    <w:rsid w:val="00B43183"/>
    <w:rsid w:val="00B43536"/>
    <w:rsid w:val="00B438AF"/>
    <w:rsid w:val="00B4645B"/>
    <w:rsid w:val="00B47C95"/>
    <w:rsid w:val="00B51ADF"/>
    <w:rsid w:val="00B53BAB"/>
    <w:rsid w:val="00B546AA"/>
    <w:rsid w:val="00B55277"/>
    <w:rsid w:val="00B552A7"/>
    <w:rsid w:val="00B5798F"/>
    <w:rsid w:val="00B61530"/>
    <w:rsid w:val="00B637ED"/>
    <w:rsid w:val="00B64AE2"/>
    <w:rsid w:val="00B7434E"/>
    <w:rsid w:val="00B74F6A"/>
    <w:rsid w:val="00B75669"/>
    <w:rsid w:val="00B7576F"/>
    <w:rsid w:val="00B800A5"/>
    <w:rsid w:val="00B83952"/>
    <w:rsid w:val="00B906FB"/>
    <w:rsid w:val="00B911E2"/>
    <w:rsid w:val="00B91D08"/>
    <w:rsid w:val="00B933E6"/>
    <w:rsid w:val="00B976D4"/>
    <w:rsid w:val="00BA08A0"/>
    <w:rsid w:val="00BA1FD1"/>
    <w:rsid w:val="00BA4560"/>
    <w:rsid w:val="00BA58F0"/>
    <w:rsid w:val="00BA5B79"/>
    <w:rsid w:val="00BA64D7"/>
    <w:rsid w:val="00BA6623"/>
    <w:rsid w:val="00BA6CE0"/>
    <w:rsid w:val="00BB015D"/>
    <w:rsid w:val="00BB174B"/>
    <w:rsid w:val="00BB2194"/>
    <w:rsid w:val="00BB21F1"/>
    <w:rsid w:val="00BB65D1"/>
    <w:rsid w:val="00BC103B"/>
    <w:rsid w:val="00BC41D2"/>
    <w:rsid w:val="00BC449F"/>
    <w:rsid w:val="00BC4A07"/>
    <w:rsid w:val="00BC61B6"/>
    <w:rsid w:val="00BC65DF"/>
    <w:rsid w:val="00BC792B"/>
    <w:rsid w:val="00BD1693"/>
    <w:rsid w:val="00BD5935"/>
    <w:rsid w:val="00BE1720"/>
    <w:rsid w:val="00BE4290"/>
    <w:rsid w:val="00BE5042"/>
    <w:rsid w:val="00BF0026"/>
    <w:rsid w:val="00BF007D"/>
    <w:rsid w:val="00BF5B80"/>
    <w:rsid w:val="00BF6C64"/>
    <w:rsid w:val="00BF7E98"/>
    <w:rsid w:val="00C03BAE"/>
    <w:rsid w:val="00C04365"/>
    <w:rsid w:val="00C0508E"/>
    <w:rsid w:val="00C05458"/>
    <w:rsid w:val="00C070DC"/>
    <w:rsid w:val="00C07279"/>
    <w:rsid w:val="00C11782"/>
    <w:rsid w:val="00C11CAD"/>
    <w:rsid w:val="00C14553"/>
    <w:rsid w:val="00C14C82"/>
    <w:rsid w:val="00C160FC"/>
    <w:rsid w:val="00C2122F"/>
    <w:rsid w:val="00C24B97"/>
    <w:rsid w:val="00C27D8C"/>
    <w:rsid w:val="00C30EC4"/>
    <w:rsid w:val="00C343BC"/>
    <w:rsid w:val="00C3664F"/>
    <w:rsid w:val="00C37EEB"/>
    <w:rsid w:val="00C4184F"/>
    <w:rsid w:val="00C41C8D"/>
    <w:rsid w:val="00C42002"/>
    <w:rsid w:val="00C439BC"/>
    <w:rsid w:val="00C45819"/>
    <w:rsid w:val="00C45EB0"/>
    <w:rsid w:val="00C511E0"/>
    <w:rsid w:val="00C51335"/>
    <w:rsid w:val="00C51B2D"/>
    <w:rsid w:val="00C52021"/>
    <w:rsid w:val="00C52FDC"/>
    <w:rsid w:val="00C55330"/>
    <w:rsid w:val="00C57E39"/>
    <w:rsid w:val="00C60960"/>
    <w:rsid w:val="00C61C28"/>
    <w:rsid w:val="00C61F86"/>
    <w:rsid w:val="00C62299"/>
    <w:rsid w:val="00C6259A"/>
    <w:rsid w:val="00C637C0"/>
    <w:rsid w:val="00C65566"/>
    <w:rsid w:val="00C65612"/>
    <w:rsid w:val="00C6710B"/>
    <w:rsid w:val="00C70B60"/>
    <w:rsid w:val="00C731DA"/>
    <w:rsid w:val="00C7493B"/>
    <w:rsid w:val="00C75489"/>
    <w:rsid w:val="00C755E3"/>
    <w:rsid w:val="00C75FFF"/>
    <w:rsid w:val="00C800B1"/>
    <w:rsid w:val="00C8063F"/>
    <w:rsid w:val="00C84205"/>
    <w:rsid w:val="00C84430"/>
    <w:rsid w:val="00C85449"/>
    <w:rsid w:val="00C87763"/>
    <w:rsid w:val="00C908A5"/>
    <w:rsid w:val="00C92CDE"/>
    <w:rsid w:val="00C94F9E"/>
    <w:rsid w:val="00C95835"/>
    <w:rsid w:val="00C95AC3"/>
    <w:rsid w:val="00C96421"/>
    <w:rsid w:val="00C9789C"/>
    <w:rsid w:val="00CA0719"/>
    <w:rsid w:val="00CA0CED"/>
    <w:rsid w:val="00CA0D7A"/>
    <w:rsid w:val="00CA10CE"/>
    <w:rsid w:val="00CA1D17"/>
    <w:rsid w:val="00CA5334"/>
    <w:rsid w:val="00CA57B0"/>
    <w:rsid w:val="00CB1BDC"/>
    <w:rsid w:val="00CB350E"/>
    <w:rsid w:val="00CC14E9"/>
    <w:rsid w:val="00CC1EB7"/>
    <w:rsid w:val="00CC3148"/>
    <w:rsid w:val="00CC369C"/>
    <w:rsid w:val="00CC3D0E"/>
    <w:rsid w:val="00CC4B18"/>
    <w:rsid w:val="00CC4B65"/>
    <w:rsid w:val="00CC6136"/>
    <w:rsid w:val="00CC6AA1"/>
    <w:rsid w:val="00CC7C1C"/>
    <w:rsid w:val="00CD0237"/>
    <w:rsid w:val="00CD2868"/>
    <w:rsid w:val="00CD31B0"/>
    <w:rsid w:val="00CD3980"/>
    <w:rsid w:val="00CD4436"/>
    <w:rsid w:val="00CD46C1"/>
    <w:rsid w:val="00CD4D14"/>
    <w:rsid w:val="00CD58AE"/>
    <w:rsid w:val="00CD6879"/>
    <w:rsid w:val="00CE61F9"/>
    <w:rsid w:val="00CE7D28"/>
    <w:rsid w:val="00CE7F7F"/>
    <w:rsid w:val="00CF0023"/>
    <w:rsid w:val="00CF326B"/>
    <w:rsid w:val="00CF6611"/>
    <w:rsid w:val="00D00055"/>
    <w:rsid w:val="00D042FF"/>
    <w:rsid w:val="00D04788"/>
    <w:rsid w:val="00D05068"/>
    <w:rsid w:val="00D07E18"/>
    <w:rsid w:val="00D1074C"/>
    <w:rsid w:val="00D11017"/>
    <w:rsid w:val="00D15133"/>
    <w:rsid w:val="00D16579"/>
    <w:rsid w:val="00D16B6F"/>
    <w:rsid w:val="00D2010B"/>
    <w:rsid w:val="00D209AC"/>
    <w:rsid w:val="00D22EB3"/>
    <w:rsid w:val="00D2504A"/>
    <w:rsid w:val="00D26545"/>
    <w:rsid w:val="00D2665F"/>
    <w:rsid w:val="00D279FE"/>
    <w:rsid w:val="00D27AB1"/>
    <w:rsid w:val="00D30885"/>
    <w:rsid w:val="00D30F1D"/>
    <w:rsid w:val="00D314D9"/>
    <w:rsid w:val="00D32167"/>
    <w:rsid w:val="00D348FD"/>
    <w:rsid w:val="00D352D7"/>
    <w:rsid w:val="00D3660E"/>
    <w:rsid w:val="00D37958"/>
    <w:rsid w:val="00D427A7"/>
    <w:rsid w:val="00D43E22"/>
    <w:rsid w:val="00D445A8"/>
    <w:rsid w:val="00D465C5"/>
    <w:rsid w:val="00D50A06"/>
    <w:rsid w:val="00D50D11"/>
    <w:rsid w:val="00D51D41"/>
    <w:rsid w:val="00D5568A"/>
    <w:rsid w:val="00D5679E"/>
    <w:rsid w:val="00D574E9"/>
    <w:rsid w:val="00D57567"/>
    <w:rsid w:val="00D62EFC"/>
    <w:rsid w:val="00D630B9"/>
    <w:rsid w:val="00D63E48"/>
    <w:rsid w:val="00D64B37"/>
    <w:rsid w:val="00D6500D"/>
    <w:rsid w:val="00D65181"/>
    <w:rsid w:val="00D6620D"/>
    <w:rsid w:val="00D66C98"/>
    <w:rsid w:val="00D6758D"/>
    <w:rsid w:val="00D713D7"/>
    <w:rsid w:val="00D72F34"/>
    <w:rsid w:val="00D73EAE"/>
    <w:rsid w:val="00D757E1"/>
    <w:rsid w:val="00D77503"/>
    <w:rsid w:val="00D84EE4"/>
    <w:rsid w:val="00D8509C"/>
    <w:rsid w:val="00D85CD0"/>
    <w:rsid w:val="00D86D7D"/>
    <w:rsid w:val="00D9045B"/>
    <w:rsid w:val="00D9209F"/>
    <w:rsid w:val="00D92788"/>
    <w:rsid w:val="00D939A3"/>
    <w:rsid w:val="00D947CD"/>
    <w:rsid w:val="00D947DC"/>
    <w:rsid w:val="00DA151F"/>
    <w:rsid w:val="00DA1CBE"/>
    <w:rsid w:val="00DA1D44"/>
    <w:rsid w:val="00DA1D87"/>
    <w:rsid w:val="00DA5B4B"/>
    <w:rsid w:val="00DA639A"/>
    <w:rsid w:val="00DA6DDA"/>
    <w:rsid w:val="00DA7511"/>
    <w:rsid w:val="00DA7650"/>
    <w:rsid w:val="00DA7C5A"/>
    <w:rsid w:val="00DB1A56"/>
    <w:rsid w:val="00DB3027"/>
    <w:rsid w:val="00DB323F"/>
    <w:rsid w:val="00DB542B"/>
    <w:rsid w:val="00DB548B"/>
    <w:rsid w:val="00DB5CA1"/>
    <w:rsid w:val="00DC1C9F"/>
    <w:rsid w:val="00DC1FE7"/>
    <w:rsid w:val="00DC53FF"/>
    <w:rsid w:val="00DC5DDA"/>
    <w:rsid w:val="00DC6785"/>
    <w:rsid w:val="00DC7436"/>
    <w:rsid w:val="00DD0531"/>
    <w:rsid w:val="00DD05AB"/>
    <w:rsid w:val="00DD18A3"/>
    <w:rsid w:val="00DD3DF2"/>
    <w:rsid w:val="00DD4B19"/>
    <w:rsid w:val="00DD53B0"/>
    <w:rsid w:val="00DE0FCE"/>
    <w:rsid w:val="00DE11C7"/>
    <w:rsid w:val="00DE1A69"/>
    <w:rsid w:val="00DE1DC0"/>
    <w:rsid w:val="00DE2FD5"/>
    <w:rsid w:val="00DE4B5E"/>
    <w:rsid w:val="00DE5E38"/>
    <w:rsid w:val="00DE70A8"/>
    <w:rsid w:val="00DE7504"/>
    <w:rsid w:val="00DE7A98"/>
    <w:rsid w:val="00DF0EF4"/>
    <w:rsid w:val="00DF1B65"/>
    <w:rsid w:val="00DF318A"/>
    <w:rsid w:val="00DF5024"/>
    <w:rsid w:val="00DF7BE9"/>
    <w:rsid w:val="00E00103"/>
    <w:rsid w:val="00E00D0A"/>
    <w:rsid w:val="00E00D0B"/>
    <w:rsid w:val="00E0470E"/>
    <w:rsid w:val="00E04E9B"/>
    <w:rsid w:val="00E05C4C"/>
    <w:rsid w:val="00E1036D"/>
    <w:rsid w:val="00E103F4"/>
    <w:rsid w:val="00E1373D"/>
    <w:rsid w:val="00E137A5"/>
    <w:rsid w:val="00E137FE"/>
    <w:rsid w:val="00E13D0B"/>
    <w:rsid w:val="00E14AF1"/>
    <w:rsid w:val="00E178EE"/>
    <w:rsid w:val="00E206F9"/>
    <w:rsid w:val="00E2538E"/>
    <w:rsid w:val="00E30566"/>
    <w:rsid w:val="00E32383"/>
    <w:rsid w:val="00E32C7B"/>
    <w:rsid w:val="00E367EB"/>
    <w:rsid w:val="00E41B62"/>
    <w:rsid w:val="00E41F45"/>
    <w:rsid w:val="00E42351"/>
    <w:rsid w:val="00E43C0D"/>
    <w:rsid w:val="00E44840"/>
    <w:rsid w:val="00E45BD2"/>
    <w:rsid w:val="00E462C5"/>
    <w:rsid w:val="00E4792A"/>
    <w:rsid w:val="00E47B41"/>
    <w:rsid w:val="00E50E2E"/>
    <w:rsid w:val="00E5196D"/>
    <w:rsid w:val="00E538B8"/>
    <w:rsid w:val="00E561EA"/>
    <w:rsid w:val="00E57090"/>
    <w:rsid w:val="00E6014A"/>
    <w:rsid w:val="00E62C6A"/>
    <w:rsid w:val="00E6310C"/>
    <w:rsid w:val="00E6737D"/>
    <w:rsid w:val="00E6746E"/>
    <w:rsid w:val="00E7110F"/>
    <w:rsid w:val="00E722C4"/>
    <w:rsid w:val="00E72339"/>
    <w:rsid w:val="00E72491"/>
    <w:rsid w:val="00E75087"/>
    <w:rsid w:val="00E773EC"/>
    <w:rsid w:val="00E8064D"/>
    <w:rsid w:val="00E82707"/>
    <w:rsid w:val="00E82745"/>
    <w:rsid w:val="00E8334D"/>
    <w:rsid w:val="00E834E5"/>
    <w:rsid w:val="00E92596"/>
    <w:rsid w:val="00E93CAB"/>
    <w:rsid w:val="00E953DB"/>
    <w:rsid w:val="00E95FCF"/>
    <w:rsid w:val="00E9665C"/>
    <w:rsid w:val="00E96B59"/>
    <w:rsid w:val="00EA0709"/>
    <w:rsid w:val="00EA1A3B"/>
    <w:rsid w:val="00EA2969"/>
    <w:rsid w:val="00EA4A04"/>
    <w:rsid w:val="00EA5F73"/>
    <w:rsid w:val="00EA7257"/>
    <w:rsid w:val="00EB0182"/>
    <w:rsid w:val="00EB5774"/>
    <w:rsid w:val="00EC14D7"/>
    <w:rsid w:val="00EC2EDC"/>
    <w:rsid w:val="00EC3A7B"/>
    <w:rsid w:val="00EC53F3"/>
    <w:rsid w:val="00EC61F3"/>
    <w:rsid w:val="00EC737F"/>
    <w:rsid w:val="00EC7B21"/>
    <w:rsid w:val="00ED345B"/>
    <w:rsid w:val="00ED5803"/>
    <w:rsid w:val="00ED6A9F"/>
    <w:rsid w:val="00ED7DB1"/>
    <w:rsid w:val="00EE2EBD"/>
    <w:rsid w:val="00EE46EE"/>
    <w:rsid w:val="00EF1AB8"/>
    <w:rsid w:val="00EF472C"/>
    <w:rsid w:val="00EF773B"/>
    <w:rsid w:val="00F006B8"/>
    <w:rsid w:val="00F01FF3"/>
    <w:rsid w:val="00F0250E"/>
    <w:rsid w:val="00F03A27"/>
    <w:rsid w:val="00F05BCA"/>
    <w:rsid w:val="00F0613A"/>
    <w:rsid w:val="00F11AC7"/>
    <w:rsid w:val="00F11B20"/>
    <w:rsid w:val="00F12413"/>
    <w:rsid w:val="00F12E02"/>
    <w:rsid w:val="00F14408"/>
    <w:rsid w:val="00F214FB"/>
    <w:rsid w:val="00F229D5"/>
    <w:rsid w:val="00F229FF"/>
    <w:rsid w:val="00F2799A"/>
    <w:rsid w:val="00F3108B"/>
    <w:rsid w:val="00F31D84"/>
    <w:rsid w:val="00F33BA4"/>
    <w:rsid w:val="00F350A3"/>
    <w:rsid w:val="00F363D4"/>
    <w:rsid w:val="00F365B7"/>
    <w:rsid w:val="00F369AE"/>
    <w:rsid w:val="00F37C69"/>
    <w:rsid w:val="00F40C26"/>
    <w:rsid w:val="00F43835"/>
    <w:rsid w:val="00F477FD"/>
    <w:rsid w:val="00F51055"/>
    <w:rsid w:val="00F511E1"/>
    <w:rsid w:val="00F5335F"/>
    <w:rsid w:val="00F53541"/>
    <w:rsid w:val="00F545AF"/>
    <w:rsid w:val="00F56E67"/>
    <w:rsid w:val="00F57109"/>
    <w:rsid w:val="00F57B9A"/>
    <w:rsid w:val="00F60F7B"/>
    <w:rsid w:val="00F614B8"/>
    <w:rsid w:val="00F62F24"/>
    <w:rsid w:val="00F6385D"/>
    <w:rsid w:val="00F649F4"/>
    <w:rsid w:val="00F64FD9"/>
    <w:rsid w:val="00F6505D"/>
    <w:rsid w:val="00F67C95"/>
    <w:rsid w:val="00F702C9"/>
    <w:rsid w:val="00F71F27"/>
    <w:rsid w:val="00F74656"/>
    <w:rsid w:val="00F75D6D"/>
    <w:rsid w:val="00F80D1B"/>
    <w:rsid w:val="00F8306E"/>
    <w:rsid w:val="00F83F70"/>
    <w:rsid w:val="00F8780D"/>
    <w:rsid w:val="00F91A53"/>
    <w:rsid w:val="00FA0560"/>
    <w:rsid w:val="00FA1E1B"/>
    <w:rsid w:val="00FA397C"/>
    <w:rsid w:val="00FB2353"/>
    <w:rsid w:val="00FB2EE8"/>
    <w:rsid w:val="00FB3152"/>
    <w:rsid w:val="00FB3E12"/>
    <w:rsid w:val="00FB3F52"/>
    <w:rsid w:val="00FB456E"/>
    <w:rsid w:val="00FB4897"/>
    <w:rsid w:val="00FC0324"/>
    <w:rsid w:val="00FC05F0"/>
    <w:rsid w:val="00FC0B34"/>
    <w:rsid w:val="00FC15E5"/>
    <w:rsid w:val="00FC1B5B"/>
    <w:rsid w:val="00FC3BF6"/>
    <w:rsid w:val="00FC488C"/>
    <w:rsid w:val="00FC4CB4"/>
    <w:rsid w:val="00FC5B8F"/>
    <w:rsid w:val="00FD15E8"/>
    <w:rsid w:val="00FD29A5"/>
    <w:rsid w:val="00FD35FA"/>
    <w:rsid w:val="00FE23A7"/>
    <w:rsid w:val="00FE2BB1"/>
    <w:rsid w:val="00FE4ABA"/>
    <w:rsid w:val="00FE6083"/>
    <w:rsid w:val="00FE77F5"/>
    <w:rsid w:val="00FE7A61"/>
    <w:rsid w:val="00FE7D97"/>
    <w:rsid w:val="00FE7E02"/>
    <w:rsid w:val="00FF1006"/>
    <w:rsid w:val="00FF1FB6"/>
    <w:rsid w:val="00FF21B3"/>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7EAD2"/>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26A6"/>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link w:val="Char1"/>
    <w:uiPriority w:val="1"/>
    <w:qFormat/>
    <w:rsid w:val="00184A98"/>
    <w:pPr>
      <w:spacing w:after="0" w:line="240" w:lineRule="auto"/>
    </w:pPr>
  </w:style>
  <w:style w:type="character" w:styleId="ad">
    <w:name w:val="annotation reference"/>
    <w:basedOn w:val="a0"/>
    <w:uiPriority w:val="99"/>
    <w:semiHidden/>
    <w:unhideWhenUsed/>
    <w:rsid w:val="00381BDA"/>
    <w:rPr>
      <w:sz w:val="16"/>
      <w:szCs w:val="16"/>
    </w:rPr>
  </w:style>
  <w:style w:type="paragraph" w:styleId="ae">
    <w:name w:val="annotation text"/>
    <w:basedOn w:val="a"/>
    <w:link w:val="Char2"/>
    <w:uiPriority w:val="99"/>
    <w:semiHidden/>
    <w:unhideWhenUsed/>
    <w:rsid w:val="00381BDA"/>
    <w:pPr>
      <w:spacing w:line="240" w:lineRule="auto"/>
    </w:pPr>
    <w:rPr>
      <w:sz w:val="20"/>
      <w:szCs w:val="20"/>
    </w:rPr>
  </w:style>
  <w:style w:type="character" w:customStyle="1" w:styleId="Char2">
    <w:name w:val="Κείμενο σχολίου Char"/>
    <w:basedOn w:val="a0"/>
    <w:link w:val="ae"/>
    <w:uiPriority w:val="99"/>
    <w:semiHidden/>
    <w:rsid w:val="00381BDA"/>
    <w:rPr>
      <w:sz w:val="20"/>
      <w:szCs w:val="20"/>
    </w:rPr>
  </w:style>
  <w:style w:type="paragraph" w:styleId="af">
    <w:name w:val="annotation subject"/>
    <w:basedOn w:val="ae"/>
    <w:next w:val="ae"/>
    <w:link w:val="Char3"/>
    <w:uiPriority w:val="99"/>
    <w:semiHidden/>
    <w:unhideWhenUsed/>
    <w:rsid w:val="00381BDA"/>
    <w:rPr>
      <w:b/>
      <w:bCs/>
    </w:rPr>
  </w:style>
  <w:style w:type="character" w:customStyle="1" w:styleId="Char3">
    <w:name w:val="Θέμα σχολίου Char"/>
    <w:basedOn w:val="Char2"/>
    <w:link w:val="af"/>
    <w:uiPriority w:val="99"/>
    <w:semiHidden/>
    <w:rsid w:val="00381BDA"/>
    <w:rPr>
      <w:b/>
      <w:bCs/>
      <w:sz w:val="20"/>
      <w:szCs w:val="20"/>
    </w:rPr>
  </w:style>
  <w:style w:type="paragraph" w:styleId="af0">
    <w:name w:val="Balloon Text"/>
    <w:basedOn w:val="a"/>
    <w:link w:val="Char4"/>
    <w:uiPriority w:val="99"/>
    <w:semiHidden/>
    <w:unhideWhenUsed/>
    <w:rsid w:val="000734DD"/>
    <w:pPr>
      <w:spacing w:after="0" w:line="240" w:lineRule="auto"/>
    </w:pPr>
    <w:rPr>
      <w:rFonts w:ascii="Segoe UI" w:hAnsi="Segoe UI" w:cs="Segoe UI"/>
      <w:sz w:val="18"/>
      <w:szCs w:val="18"/>
    </w:rPr>
  </w:style>
  <w:style w:type="character" w:customStyle="1" w:styleId="Char4">
    <w:name w:val="Κείμενο πλαισίου Char"/>
    <w:basedOn w:val="a0"/>
    <w:link w:val="af0"/>
    <w:uiPriority w:val="99"/>
    <w:semiHidden/>
    <w:rsid w:val="000734DD"/>
    <w:rPr>
      <w:rFonts w:ascii="Segoe UI" w:hAnsi="Segoe UI" w:cs="Segoe UI"/>
      <w:sz w:val="18"/>
      <w:szCs w:val="18"/>
    </w:rPr>
  </w:style>
  <w:style w:type="character" w:customStyle="1" w:styleId="Char1">
    <w:name w:val="Χωρίς διάστιχο Char"/>
    <w:basedOn w:val="a0"/>
    <w:link w:val="ac"/>
    <w:uiPriority w:val="1"/>
    <w:rsid w:val="009F33F3"/>
  </w:style>
  <w:style w:type="character" w:styleId="-0">
    <w:name w:val="FollowedHyperlink"/>
    <w:basedOn w:val="a0"/>
    <w:uiPriority w:val="99"/>
    <w:semiHidden/>
    <w:unhideWhenUsed/>
    <w:rsid w:val="00D348FD"/>
    <w:rPr>
      <w:color w:val="954F72" w:themeColor="followedHyperlink"/>
      <w:u w:val="single"/>
    </w:rPr>
  </w:style>
  <w:style w:type="table" w:styleId="5-1">
    <w:name w:val="Grid Table 5 Dark Accent 1"/>
    <w:basedOn w:val="a1"/>
    <w:uiPriority w:val="50"/>
    <w:rsid w:val="009D33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1">
    <w:name w:val="Grid Table 4 Accent 1"/>
    <w:basedOn w:val="a1"/>
    <w:uiPriority w:val="49"/>
    <w:rsid w:val="0035567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5A305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7-5">
    <w:name w:val="List Table 7 Colorful Accent 5"/>
    <w:basedOn w:val="a1"/>
    <w:uiPriority w:val="52"/>
    <w:rsid w:val="00C439BC"/>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1"/>
    <w:uiPriority w:val="52"/>
    <w:rsid w:val="00C439BC"/>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10">
    <w:name w:val="List Table 5 Dark Accent 1"/>
    <w:basedOn w:val="a1"/>
    <w:uiPriority w:val="50"/>
    <w:rsid w:val="00C439BC"/>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11">
    <w:name w:val="Plain Table 1"/>
    <w:basedOn w:val="a1"/>
    <w:uiPriority w:val="41"/>
    <w:rsid w:val="00C439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w:basedOn w:val="a1"/>
    <w:uiPriority w:val="46"/>
    <w:rsid w:val="00C439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5">
    <w:name w:val="Grid Table 3 Accent 5"/>
    <w:basedOn w:val="a1"/>
    <w:uiPriority w:val="48"/>
    <w:rsid w:val="00C439B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51">
    <w:name w:val="Grid Table 5 Dark"/>
    <w:basedOn w:val="a1"/>
    <w:uiPriority w:val="50"/>
    <w:rsid w:val="00C439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1-6">
    <w:name w:val="Grid Table 1 Light Accent 6"/>
    <w:basedOn w:val="a1"/>
    <w:uiPriority w:val="46"/>
    <w:rsid w:val="00F71F2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0241098">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2310778">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2848469">
      <w:bodyDiv w:val="1"/>
      <w:marLeft w:val="0"/>
      <w:marRight w:val="0"/>
      <w:marTop w:val="0"/>
      <w:marBottom w:val="0"/>
      <w:divBdr>
        <w:top w:val="none" w:sz="0" w:space="0" w:color="auto"/>
        <w:left w:val="none" w:sz="0" w:space="0" w:color="auto"/>
        <w:bottom w:val="none" w:sz="0" w:space="0" w:color="auto"/>
        <w:right w:val="none" w:sz="0" w:space="0" w:color="auto"/>
      </w:divBdr>
      <w:divsChild>
        <w:div w:id="2110082570">
          <w:marLeft w:val="0"/>
          <w:marRight w:val="0"/>
          <w:marTop w:val="0"/>
          <w:marBottom w:val="0"/>
          <w:divBdr>
            <w:top w:val="none" w:sz="0" w:space="0" w:color="auto"/>
            <w:left w:val="none" w:sz="0" w:space="0" w:color="auto"/>
            <w:bottom w:val="none" w:sz="0" w:space="0" w:color="auto"/>
            <w:right w:val="none" w:sz="0" w:space="0" w:color="auto"/>
          </w:divBdr>
          <w:divsChild>
            <w:div w:id="332074365">
              <w:marLeft w:val="0"/>
              <w:marRight w:val="0"/>
              <w:marTop w:val="0"/>
              <w:marBottom w:val="0"/>
              <w:divBdr>
                <w:top w:val="none" w:sz="0" w:space="0" w:color="auto"/>
                <w:left w:val="none" w:sz="0" w:space="0" w:color="auto"/>
                <w:bottom w:val="none" w:sz="0" w:space="0" w:color="auto"/>
                <w:right w:val="none" w:sz="0" w:space="0" w:color="auto"/>
              </w:divBdr>
              <w:divsChild>
                <w:div w:id="353196873">
                  <w:marLeft w:val="0"/>
                  <w:marRight w:val="0"/>
                  <w:marTop w:val="0"/>
                  <w:marBottom w:val="0"/>
                  <w:divBdr>
                    <w:top w:val="none" w:sz="0" w:space="0" w:color="auto"/>
                    <w:left w:val="none" w:sz="0" w:space="0" w:color="auto"/>
                    <w:bottom w:val="none" w:sz="0" w:space="0" w:color="auto"/>
                    <w:right w:val="none" w:sz="0" w:space="0" w:color="auto"/>
                  </w:divBdr>
                  <w:divsChild>
                    <w:div w:id="1575624673">
                      <w:marLeft w:val="0"/>
                      <w:marRight w:val="0"/>
                      <w:marTop w:val="0"/>
                      <w:marBottom w:val="0"/>
                      <w:divBdr>
                        <w:top w:val="none" w:sz="0" w:space="0" w:color="auto"/>
                        <w:left w:val="none" w:sz="0" w:space="0" w:color="auto"/>
                        <w:bottom w:val="none" w:sz="0" w:space="0" w:color="auto"/>
                        <w:right w:val="none" w:sz="0" w:space="0" w:color="auto"/>
                      </w:divBdr>
                      <w:divsChild>
                        <w:div w:id="17313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5253">
          <w:marLeft w:val="0"/>
          <w:marRight w:val="0"/>
          <w:marTop w:val="0"/>
          <w:marBottom w:val="0"/>
          <w:divBdr>
            <w:top w:val="none" w:sz="0" w:space="0" w:color="auto"/>
            <w:left w:val="none" w:sz="0" w:space="0" w:color="auto"/>
            <w:bottom w:val="none" w:sz="0" w:space="0" w:color="auto"/>
            <w:right w:val="none" w:sz="0" w:space="0" w:color="auto"/>
          </w:divBdr>
          <w:divsChild>
            <w:div w:id="1233004476">
              <w:marLeft w:val="0"/>
              <w:marRight w:val="0"/>
              <w:marTop w:val="0"/>
              <w:marBottom w:val="0"/>
              <w:divBdr>
                <w:top w:val="none" w:sz="0" w:space="0" w:color="auto"/>
                <w:left w:val="none" w:sz="0" w:space="0" w:color="auto"/>
                <w:bottom w:val="none" w:sz="0" w:space="0" w:color="auto"/>
                <w:right w:val="none" w:sz="0" w:space="0" w:color="auto"/>
              </w:divBdr>
              <w:divsChild>
                <w:div w:id="1546060055">
                  <w:marLeft w:val="0"/>
                  <w:marRight w:val="0"/>
                  <w:marTop w:val="0"/>
                  <w:marBottom w:val="0"/>
                  <w:divBdr>
                    <w:top w:val="none" w:sz="0" w:space="0" w:color="auto"/>
                    <w:left w:val="none" w:sz="0" w:space="0" w:color="auto"/>
                    <w:bottom w:val="none" w:sz="0" w:space="0" w:color="auto"/>
                    <w:right w:val="none" w:sz="0" w:space="0" w:color="auto"/>
                  </w:divBdr>
                  <w:divsChild>
                    <w:div w:id="1990816718">
                      <w:marLeft w:val="0"/>
                      <w:marRight w:val="0"/>
                      <w:marTop w:val="0"/>
                      <w:marBottom w:val="0"/>
                      <w:divBdr>
                        <w:top w:val="none" w:sz="0" w:space="0" w:color="auto"/>
                        <w:left w:val="none" w:sz="0" w:space="0" w:color="auto"/>
                        <w:bottom w:val="none" w:sz="0" w:space="0" w:color="auto"/>
                        <w:right w:val="none" w:sz="0" w:space="0" w:color="auto"/>
                      </w:divBdr>
                      <w:divsChild>
                        <w:div w:id="1933776421">
                          <w:marLeft w:val="0"/>
                          <w:marRight w:val="0"/>
                          <w:marTop w:val="0"/>
                          <w:marBottom w:val="0"/>
                          <w:divBdr>
                            <w:top w:val="none" w:sz="0" w:space="0" w:color="auto"/>
                            <w:left w:val="none" w:sz="0" w:space="0" w:color="auto"/>
                            <w:bottom w:val="none" w:sz="0" w:space="0" w:color="auto"/>
                            <w:right w:val="none" w:sz="0" w:space="0" w:color="auto"/>
                          </w:divBdr>
                        </w:div>
                        <w:div w:id="1855924210">
                          <w:marLeft w:val="0"/>
                          <w:marRight w:val="0"/>
                          <w:marTop w:val="0"/>
                          <w:marBottom w:val="0"/>
                          <w:divBdr>
                            <w:top w:val="none" w:sz="0" w:space="0" w:color="auto"/>
                            <w:left w:val="none" w:sz="0" w:space="0" w:color="auto"/>
                            <w:bottom w:val="none" w:sz="0" w:space="0" w:color="auto"/>
                            <w:right w:val="none" w:sz="0" w:space="0" w:color="auto"/>
                          </w:divBdr>
                          <w:divsChild>
                            <w:div w:id="1508865789">
                              <w:marLeft w:val="0"/>
                              <w:marRight w:val="0"/>
                              <w:marTop w:val="0"/>
                              <w:marBottom w:val="0"/>
                              <w:divBdr>
                                <w:top w:val="none" w:sz="0" w:space="0" w:color="auto"/>
                                <w:left w:val="none" w:sz="0" w:space="0" w:color="auto"/>
                                <w:bottom w:val="none" w:sz="0" w:space="0" w:color="auto"/>
                                <w:right w:val="none" w:sz="0" w:space="0" w:color="auto"/>
                              </w:divBdr>
                              <w:divsChild>
                                <w:div w:id="340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816212">
          <w:marLeft w:val="0"/>
          <w:marRight w:val="0"/>
          <w:marTop w:val="0"/>
          <w:marBottom w:val="0"/>
          <w:divBdr>
            <w:top w:val="none" w:sz="0" w:space="0" w:color="auto"/>
            <w:left w:val="none" w:sz="0" w:space="0" w:color="auto"/>
            <w:bottom w:val="none" w:sz="0" w:space="0" w:color="auto"/>
            <w:right w:val="none" w:sz="0" w:space="0" w:color="auto"/>
          </w:divBdr>
          <w:divsChild>
            <w:div w:id="1736318417">
              <w:marLeft w:val="0"/>
              <w:marRight w:val="0"/>
              <w:marTop w:val="0"/>
              <w:marBottom w:val="0"/>
              <w:divBdr>
                <w:top w:val="none" w:sz="0" w:space="0" w:color="auto"/>
                <w:left w:val="none" w:sz="0" w:space="0" w:color="auto"/>
                <w:bottom w:val="none" w:sz="0" w:space="0" w:color="auto"/>
                <w:right w:val="none" w:sz="0" w:space="0" w:color="auto"/>
              </w:divBdr>
              <w:divsChild>
                <w:div w:id="58215876">
                  <w:marLeft w:val="0"/>
                  <w:marRight w:val="0"/>
                  <w:marTop w:val="0"/>
                  <w:marBottom w:val="0"/>
                  <w:divBdr>
                    <w:top w:val="none" w:sz="0" w:space="0" w:color="auto"/>
                    <w:left w:val="none" w:sz="0" w:space="0" w:color="auto"/>
                    <w:bottom w:val="none" w:sz="0" w:space="0" w:color="auto"/>
                    <w:right w:val="none" w:sz="0" w:space="0" w:color="auto"/>
                  </w:divBdr>
                  <w:divsChild>
                    <w:div w:id="1029182952">
                      <w:marLeft w:val="0"/>
                      <w:marRight w:val="0"/>
                      <w:marTop w:val="0"/>
                      <w:marBottom w:val="0"/>
                      <w:divBdr>
                        <w:top w:val="none" w:sz="0" w:space="0" w:color="auto"/>
                        <w:left w:val="none" w:sz="0" w:space="0" w:color="auto"/>
                        <w:bottom w:val="none" w:sz="0" w:space="0" w:color="auto"/>
                        <w:right w:val="none" w:sz="0" w:space="0" w:color="auto"/>
                      </w:divBdr>
                      <w:divsChild>
                        <w:div w:id="2077238508">
                          <w:marLeft w:val="0"/>
                          <w:marRight w:val="0"/>
                          <w:marTop w:val="0"/>
                          <w:marBottom w:val="0"/>
                          <w:divBdr>
                            <w:top w:val="none" w:sz="0" w:space="0" w:color="auto"/>
                            <w:left w:val="none" w:sz="0" w:space="0" w:color="auto"/>
                            <w:bottom w:val="none" w:sz="0" w:space="0" w:color="auto"/>
                            <w:right w:val="none" w:sz="0" w:space="0" w:color="auto"/>
                          </w:divBdr>
                        </w:div>
                        <w:div w:id="1285430239">
                          <w:marLeft w:val="0"/>
                          <w:marRight w:val="0"/>
                          <w:marTop w:val="0"/>
                          <w:marBottom w:val="0"/>
                          <w:divBdr>
                            <w:top w:val="none" w:sz="0" w:space="0" w:color="auto"/>
                            <w:left w:val="none" w:sz="0" w:space="0" w:color="auto"/>
                            <w:bottom w:val="none" w:sz="0" w:space="0" w:color="auto"/>
                            <w:right w:val="none" w:sz="0" w:space="0" w:color="auto"/>
                          </w:divBdr>
                          <w:divsChild>
                            <w:div w:id="694893234">
                              <w:marLeft w:val="0"/>
                              <w:marRight w:val="0"/>
                              <w:marTop w:val="0"/>
                              <w:marBottom w:val="0"/>
                              <w:divBdr>
                                <w:top w:val="none" w:sz="0" w:space="0" w:color="auto"/>
                                <w:left w:val="none" w:sz="0" w:space="0" w:color="auto"/>
                                <w:bottom w:val="none" w:sz="0" w:space="0" w:color="auto"/>
                                <w:right w:val="none" w:sz="0" w:space="0" w:color="auto"/>
                              </w:divBdr>
                              <w:divsChild>
                                <w:div w:id="1223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158145">
          <w:marLeft w:val="0"/>
          <w:marRight w:val="0"/>
          <w:marTop w:val="0"/>
          <w:marBottom w:val="0"/>
          <w:divBdr>
            <w:top w:val="none" w:sz="0" w:space="0" w:color="auto"/>
            <w:left w:val="none" w:sz="0" w:space="0" w:color="auto"/>
            <w:bottom w:val="none" w:sz="0" w:space="0" w:color="auto"/>
            <w:right w:val="none" w:sz="0" w:space="0" w:color="auto"/>
          </w:divBdr>
          <w:divsChild>
            <w:div w:id="1253930066">
              <w:marLeft w:val="0"/>
              <w:marRight w:val="0"/>
              <w:marTop w:val="0"/>
              <w:marBottom w:val="0"/>
              <w:divBdr>
                <w:top w:val="none" w:sz="0" w:space="0" w:color="auto"/>
                <w:left w:val="none" w:sz="0" w:space="0" w:color="auto"/>
                <w:bottom w:val="none" w:sz="0" w:space="0" w:color="auto"/>
                <w:right w:val="none" w:sz="0" w:space="0" w:color="auto"/>
              </w:divBdr>
              <w:divsChild>
                <w:div w:id="1156341922">
                  <w:marLeft w:val="0"/>
                  <w:marRight w:val="0"/>
                  <w:marTop w:val="0"/>
                  <w:marBottom w:val="0"/>
                  <w:divBdr>
                    <w:top w:val="none" w:sz="0" w:space="0" w:color="auto"/>
                    <w:left w:val="none" w:sz="0" w:space="0" w:color="auto"/>
                    <w:bottom w:val="none" w:sz="0" w:space="0" w:color="auto"/>
                    <w:right w:val="none" w:sz="0" w:space="0" w:color="auto"/>
                  </w:divBdr>
                  <w:divsChild>
                    <w:div w:id="230626460">
                      <w:marLeft w:val="0"/>
                      <w:marRight w:val="0"/>
                      <w:marTop w:val="0"/>
                      <w:marBottom w:val="0"/>
                      <w:divBdr>
                        <w:top w:val="none" w:sz="0" w:space="0" w:color="auto"/>
                        <w:left w:val="none" w:sz="0" w:space="0" w:color="auto"/>
                        <w:bottom w:val="none" w:sz="0" w:space="0" w:color="auto"/>
                        <w:right w:val="none" w:sz="0" w:space="0" w:color="auto"/>
                      </w:divBdr>
                      <w:divsChild>
                        <w:div w:id="23481794">
                          <w:marLeft w:val="0"/>
                          <w:marRight w:val="0"/>
                          <w:marTop w:val="0"/>
                          <w:marBottom w:val="0"/>
                          <w:divBdr>
                            <w:top w:val="none" w:sz="0" w:space="0" w:color="auto"/>
                            <w:left w:val="none" w:sz="0" w:space="0" w:color="auto"/>
                            <w:bottom w:val="none" w:sz="0" w:space="0" w:color="auto"/>
                            <w:right w:val="none" w:sz="0" w:space="0" w:color="auto"/>
                          </w:divBdr>
                        </w:div>
                        <w:div w:id="1946114872">
                          <w:marLeft w:val="0"/>
                          <w:marRight w:val="0"/>
                          <w:marTop w:val="0"/>
                          <w:marBottom w:val="0"/>
                          <w:divBdr>
                            <w:top w:val="none" w:sz="0" w:space="0" w:color="auto"/>
                            <w:left w:val="none" w:sz="0" w:space="0" w:color="auto"/>
                            <w:bottom w:val="none" w:sz="0" w:space="0" w:color="auto"/>
                            <w:right w:val="none" w:sz="0" w:space="0" w:color="auto"/>
                          </w:divBdr>
                          <w:divsChild>
                            <w:div w:id="1484859558">
                              <w:marLeft w:val="0"/>
                              <w:marRight w:val="0"/>
                              <w:marTop w:val="0"/>
                              <w:marBottom w:val="0"/>
                              <w:divBdr>
                                <w:top w:val="none" w:sz="0" w:space="0" w:color="auto"/>
                                <w:left w:val="none" w:sz="0" w:space="0" w:color="auto"/>
                                <w:bottom w:val="none" w:sz="0" w:space="0" w:color="auto"/>
                                <w:right w:val="none" w:sz="0" w:space="0" w:color="auto"/>
                              </w:divBdr>
                              <w:divsChild>
                                <w:div w:id="5197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68446274">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3793744">
      <w:bodyDiv w:val="1"/>
      <w:marLeft w:val="0"/>
      <w:marRight w:val="0"/>
      <w:marTop w:val="0"/>
      <w:marBottom w:val="0"/>
      <w:divBdr>
        <w:top w:val="none" w:sz="0" w:space="0" w:color="auto"/>
        <w:left w:val="none" w:sz="0" w:space="0" w:color="auto"/>
        <w:bottom w:val="none" w:sz="0" w:space="0" w:color="auto"/>
        <w:right w:val="none" w:sz="0" w:space="0" w:color="auto"/>
      </w:divBdr>
      <w:divsChild>
        <w:div w:id="330565166">
          <w:marLeft w:val="0"/>
          <w:marRight w:val="0"/>
          <w:marTop w:val="0"/>
          <w:marBottom w:val="0"/>
          <w:divBdr>
            <w:top w:val="none" w:sz="0" w:space="0" w:color="auto"/>
            <w:left w:val="none" w:sz="0" w:space="0" w:color="auto"/>
            <w:bottom w:val="none" w:sz="0" w:space="0" w:color="auto"/>
            <w:right w:val="none" w:sz="0" w:space="0" w:color="auto"/>
          </w:divBdr>
          <w:divsChild>
            <w:div w:id="453522766">
              <w:marLeft w:val="0"/>
              <w:marRight w:val="0"/>
              <w:marTop w:val="0"/>
              <w:marBottom w:val="0"/>
              <w:divBdr>
                <w:top w:val="none" w:sz="0" w:space="0" w:color="auto"/>
                <w:left w:val="none" w:sz="0" w:space="0" w:color="auto"/>
                <w:bottom w:val="none" w:sz="0" w:space="0" w:color="auto"/>
                <w:right w:val="none" w:sz="0" w:space="0" w:color="auto"/>
              </w:divBdr>
              <w:divsChild>
                <w:div w:id="1590890871">
                  <w:marLeft w:val="0"/>
                  <w:marRight w:val="0"/>
                  <w:marTop w:val="0"/>
                  <w:marBottom w:val="0"/>
                  <w:divBdr>
                    <w:top w:val="none" w:sz="0" w:space="0" w:color="auto"/>
                    <w:left w:val="none" w:sz="0" w:space="0" w:color="auto"/>
                    <w:bottom w:val="none" w:sz="0" w:space="0" w:color="auto"/>
                    <w:right w:val="none" w:sz="0" w:space="0" w:color="auto"/>
                  </w:divBdr>
                  <w:divsChild>
                    <w:div w:id="723257634">
                      <w:marLeft w:val="0"/>
                      <w:marRight w:val="0"/>
                      <w:marTop w:val="0"/>
                      <w:marBottom w:val="0"/>
                      <w:divBdr>
                        <w:top w:val="none" w:sz="0" w:space="0" w:color="auto"/>
                        <w:left w:val="none" w:sz="0" w:space="0" w:color="auto"/>
                        <w:bottom w:val="none" w:sz="0" w:space="0" w:color="auto"/>
                        <w:right w:val="none" w:sz="0" w:space="0" w:color="auto"/>
                      </w:divBdr>
                      <w:divsChild>
                        <w:div w:id="21252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8876">
          <w:marLeft w:val="0"/>
          <w:marRight w:val="0"/>
          <w:marTop w:val="0"/>
          <w:marBottom w:val="0"/>
          <w:divBdr>
            <w:top w:val="none" w:sz="0" w:space="0" w:color="auto"/>
            <w:left w:val="none" w:sz="0" w:space="0" w:color="auto"/>
            <w:bottom w:val="none" w:sz="0" w:space="0" w:color="auto"/>
            <w:right w:val="none" w:sz="0" w:space="0" w:color="auto"/>
          </w:divBdr>
          <w:divsChild>
            <w:div w:id="478806149">
              <w:marLeft w:val="0"/>
              <w:marRight w:val="0"/>
              <w:marTop w:val="0"/>
              <w:marBottom w:val="0"/>
              <w:divBdr>
                <w:top w:val="none" w:sz="0" w:space="0" w:color="auto"/>
                <w:left w:val="none" w:sz="0" w:space="0" w:color="auto"/>
                <w:bottom w:val="none" w:sz="0" w:space="0" w:color="auto"/>
                <w:right w:val="none" w:sz="0" w:space="0" w:color="auto"/>
              </w:divBdr>
              <w:divsChild>
                <w:div w:id="720372096">
                  <w:marLeft w:val="0"/>
                  <w:marRight w:val="0"/>
                  <w:marTop w:val="0"/>
                  <w:marBottom w:val="0"/>
                  <w:divBdr>
                    <w:top w:val="none" w:sz="0" w:space="0" w:color="auto"/>
                    <w:left w:val="none" w:sz="0" w:space="0" w:color="auto"/>
                    <w:bottom w:val="none" w:sz="0" w:space="0" w:color="auto"/>
                    <w:right w:val="none" w:sz="0" w:space="0" w:color="auto"/>
                  </w:divBdr>
                  <w:divsChild>
                    <w:div w:id="1286079232">
                      <w:marLeft w:val="0"/>
                      <w:marRight w:val="0"/>
                      <w:marTop w:val="0"/>
                      <w:marBottom w:val="0"/>
                      <w:divBdr>
                        <w:top w:val="none" w:sz="0" w:space="0" w:color="auto"/>
                        <w:left w:val="none" w:sz="0" w:space="0" w:color="auto"/>
                        <w:bottom w:val="none" w:sz="0" w:space="0" w:color="auto"/>
                        <w:right w:val="none" w:sz="0" w:space="0" w:color="auto"/>
                      </w:divBdr>
                      <w:divsChild>
                        <w:div w:id="504244931">
                          <w:marLeft w:val="0"/>
                          <w:marRight w:val="0"/>
                          <w:marTop w:val="0"/>
                          <w:marBottom w:val="0"/>
                          <w:divBdr>
                            <w:top w:val="none" w:sz="0" w:space="0" w:color="auto"/>
                            <w:left w:val="none" w:sz="0" w:space="0" w:color="auto"/>
                            <w:bottom w:val="none" w:sz="0" w:space="0" w:color="auto"/>
                            <w:right w:val="none" w:sz="0" w:space="0" w:color="auto"/>
                          </w:divBdr>
                        </w:div>
                        <w:div w:id="285502804">
                          <w:marLeft w:val="0"/>
                          <w:marRight w:val="0"/>
                          <w:marTop w:val="0"/>
                          <w:marBottom w:val="0"/>
                          <w:divBdr>
                            <w:top w:val="none" w:sz="0" w:space="0" w:color="auto"/>
                            <w:left w:val="none" w:sz="0" w:space="0" w:color="auto"/>
                            <w:bottom w:val="none" w:sz="0" w:space="0" w:color="auto"/>
                            <w:right w:val="none" w:sz="0" w:space="0" w:color="auto"/>
                          </w:divBdr>
                          <w:divsChild>
                            <w:div w:id="263342389">
                              <w:marLeft w:val="0"/>
                              <w:marRight w:val="0"/>
                              <w:marTop w:val="0"/>
                              <w:marBottom w:val="0"/>
                              <w:divBdr>
                                <w:top w:val="none" w:sz="0" w:space="0" w:color="auto"/>
                                <w:left w:val="none" w:sz="0" w:space="0" w:color="auto"/>
                                <w:bottom w:val="none" w:sz="0" w:space="0" w:color="auto"/>
                                <w:right w:val="none" w:sz="0" w:space="0" w:color="auto"/>
                              </w:divBdr>
                              <w:divsChild>
                                <w:div w:id="4265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7713">
          <w:marLeft w:val="0"/>
          <w:marRight w:val="0"/>
          <w:marTop w:val="0"/>
          <w:marBottom w:val="0"/>
          <w:divBdr>
            <w:top w:val="none" w:sz="0" w:space="0" w:color="auto"/>
            <w:left w:val="none" w:sz="0" w:space="0" w:color="auto"/>
            <w:bottom w:val="none" w:sz="0" w:space="0" w:color="auto"/>
            <w:right w:val="none" w:sz="0" w:space="0" w:color="auto"/>
          </w:divBdr>
          <w:divsChild>
            <w:div w:id="2076933619">
              <w:marLeft w:val="0"/>
              <w:marRight w:val="0"/>
              <w:marTop w:val="0"/>
              <w:marBottom w:val="0"/>
              <w:divBdr>
                <w:top w:val="none" w:sz="0" w:space="0" w:color="auto"/>
                <w:left w:val="none" w:sz="0" w:space="0" w:color="auto"/>
                <w:bottom w:val="none" w:sz="0" w:space="0" w:color="auto"/>
                <w:right w:val="none" w:sz="0" w:space="0" w:color="auto"/>
              </w:divBdr>
              <w:divsChild>
                <w:div w:id="1056006971">
                  <w:marLeft w:val="0"/>
                  <w:marRight w:val="0"/>
                  <w:marTop w:val="0"/>
                  <w:marBottom w:val="0"/>
                  <w:divBdr>
                    <w:top w:val="none" w:sz="0" w:space="0" w:color="auto"/>
                    <w:left w:val="none" w:sz="0" w:space="0" w:color="auto"/>
                    <w:bottom w:val="none" w:sz="0" w:space="0" w:color="auto"/>
                    <w:right w:val="none" w:sz="0" w:space="0" w:color="auto"/>
                  </w:divBdr>
                  <w:divsChild>
                    <w:div w:id="1066950040">
                      <w:marLeft w:val="0"/>
                      <w:marRight w:val="0"/>
                      <w:marTop w:val="0"/>
                      <w:marBottom w:val="0"/>
                      <w:divBdr>
                        <w:top w:val="none" w:sz="0" w:space="0" w:color="auto"/>
                        <w:left w:val="none" w:sz="0" w:space="0" w:color="auto"/>
                        <w:bottom w:val="none" w:sz="0" w:space="0" w:color="auto"/>
                        <w:right w:val="none" w:sz="0" w:space="0" w:color="auto"/>
                      </w:divBdr>
                      <w:divsChild>
                        <w:div w:id="352615268">
                          <w:marLeft w:val="0"/>
                          <w:marRight w:val="0"/>
                          <w:marTop w:val="0"/>
                          <w:marBottom w:val="0"/>
                          <w:divBdr>
                            <w:top w:val="none" w:sz="0" w:space="0" w:color="auto"/>
                            <w:left w:val="none" w:sz="0" w:space="0" w:color="auto"/>
                            <w:bottom w:val="none" w:sz="0" w:space="0" w:color="auto"/>
                            <w:right w:val="none" w:sz="0" w:space="0" w:color="auto"/>
                          </w:divBdr>
                        </w:div>
                        <w:div w:id="373848514">
                          <w:marLeft w:val="0"/>
                          <w:marRight w:val="0"/>
                          <w:marTop w:val="0"/>
                          <w:marBottom w:val="0"/>
                          <w:divBdr>
                            <w:top w:val="none" w:sz="0" w:space="0" w:color="auto"/>
                            <w:left w:val="none" w:sz="0" w:space="0" w:color="auto"/>
                            <w:bottom w:val="none" w:sz="0" w:space="0" w:color="auto"/>
                            <w:right w:val="none" w:sz="0" w:space="0" w:color="auto"/>
                          </w:divBdr>
                          <w:divsChild>
                            <w:div w:id="1674144983">
                              <w:marLeft w:val="0"/>
                              <w:marRight w:val="0"/>
                              <w:marTop w:val="0"/>
                              <w:marBottom w:val="0"/>
                              <w:divBdr>
                                <w:top w:val="none" w:sz="0" w:space="0" w:color="auto"/>
                                <w:left w:val="none" w:sz="0" w:space="0" w:color="auto"/>
                                <w:bottom w:val="none" w:sz="0" w:space="0" w:color="auto"/>
                                <w:right w:val="none" w:sz="0" w:space="0" w:color="auto"/>
                              </w:divBdr>
                              <w:divsChild>
                                <w:div w:id="12635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667416">
          <w:marLeft w:val="0"/>
          <w:marRight w:val="0"/>
          <w:marTop w:val="0"/>
          <w:marBottom w:val="0"/>
          <w:divBdr>
            <w:top w:val="none" w:sz="0" w:space="0" w:color="auto"/>
            <w:left w:val="none" w:sz="0" w:space="0" w:color="auto"/>
            <w:bottom w:val="none" w:sz="0" w:space="0" w:color="auto"/>
            <w:right w:val="none" w:sz="0" w:space="0" w:color="auto"/>
          </w:divBdr>
          <w:divsChild>
            <w:div w:id="1813518587">
              <w:marLeft w:val="0"/>
              <w:marRight w:val="0"/>
              <w:marTop w:val="0"/>
              <w:marBottom w:val="0"/>
              <w:divBdr>
                <w:top w:val="none" w:sz="0" w:space="0" w:color="auto"/>
                <w:left w:val="none" w:sz="0" w:space="0" w:color="auto"/>
                <w:bottom w:val="none" w:sz="0" w:space="0" w:color="auto"/>
                <w:right w:val="none" w:sz="0" w:space="0" w:color="auto"/>
              </w:divBdr>
              <w:divsChild>
                <w:div w:id="399210654">
                  <w:marLeft w:val="0"/>
                  <w:marRight w:val="0"/>
                  <w:marTop w:val="0"/>
                  <w:marBottom w:val="0"/>
                  <w:divBdr>
                    <w:top w:val="none" w:sz="0" w:space="0" w:color="auto"/>
                    <w:left w:val="none" w:sz="0" w:space="0" w:color="auto"/>
                    <w:bottom w:val="none" w:sz="0" w:space="0" w:color="auto"/>
                    <w:right w:val="none" w:sz="0" w:space="0" w:color="auto"/>
                  </w:divBdr>
                  <w:divsChild>
                    <w:div w:id="1332677843">
                      <w:marLeft w:val="0"/>
                      <w:marRight w:val="0"/>
                      <w:marTop w:val="0"/>
                      <w:marBottom w:val="0"/>
                      <w:divBdr>
                        <w:top w:val="none" w:sz="0" w:space="0" w:color="auto"/>
                        <w:left w:val="none" w:sz="0" w:space="0" w:color="auto"/>
                        <w:bottom w:val="none" w:sz="0" w:space="0" w:color="auto"/>
                        <w:right w:val="none" w:sz="0" w:space="0" w:color="auto"/>
                      </w:divBdr>
                      <w:divsChild>
                        <w:div w:id="196242833">
                          <w:marLeft w:val="0"/>
                          <w:marRight w:val="0"/>
                          <w:marTop w:val="0"/>
                          <w:marBottom w:val="0"/>
                          <w:divBdr>
                            <w:top w:val="none" w:sz="0" w:space="0" w:color="auto"/>
                            <w:left w:val="none" w:sz="0" w:space="0" w:color="auto"/>
                            <w:bottom w:val="none" w:sz="0" w:space="0" w:color="auto"/>
                            <w:right w:val="none" w:sz="0" w:space="0" w:color="auto"/>
                          </w:divBdr>
                        </w:div>
                        <w:div w:id="2046979248">
                          <w:marLeft w:val="0"/>
                          <w:marRight w:val="0"/>
                          <w:marTop w:val="0"/>
                          <w:marBottom w:val="0"/>
                          <w:divBdr>
                            <w:top w:val="none" w:sz="0" w:space="0" w:color="auto"/>
                            <w:left w:val="none" w:sz="0" w:space="0" w:color="auto"/>
                            <w:bottom w:val="none" w:sz="0" w:space="0" w:color="auto"/>
                            <w:right w:val="none" w:sz="0" w:space="0" w:color="auto"/>
                          </w:divBdr>
                          <w:divsChild>
                            <w:div w:id="1082677831">
                              <w:marLeft w:val="0"/>
                              <w:marRight w:val="0"/>
                              <w:marTop w:val="0"/>
                              <w:marBottom w:val="0"/>
                              <w:divBdr>
                                <w:top w:val="none" w:sz="0" w:space="0" w:color="auto"/>
                                <w:left w:val="none" w:sz="0" w:space="0" w:color="auto"/>
                                <w:bottom w:val="none" w:sz="0" w:space="0" w:color="auto"/>
                                <w:right w:val="none" w:sz="0" w:space="0" w:color="auto"/>
                              </w:divBdr>
                              <w:divsChild>
                                <w:div w:id="19379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3387701">
      <w:bodyDiv w:val="1"/>
      <w:marLeft w:val="0"/>
      <w:marRight w:val="0"/>
      <w:marTop w:val="0"/>
      <w:marBottom w:val="0"/>
      <w:divBdr>
        <w:top w:val="none" w:sz="0" w:space="0" w:color="auto"/>
        <w:left w:val="none" w:sz="0" w:space="0" w:color="auto"/>
        <w:bottom w:val="none" w:sz="0" w:space="0" w:color="auto"/>
        <w:right w:val="none" w:sz="0" w:space="0" w:color="auto"/>
      </w:divBdr>
      <w:divsChild>
        <w:div w:id="1792557510">
          <w:marLeft w:val="0"/>
          <w:marRight w:val="0"/>
          <w:marTop w:val="0"/>
          <w:marBottom w:val="0"/>
          <w:divBdr>
            <w:top w:val="none" w:sz="0" w:space="0" w:color="auto"/>
            <w:left w:val="none" w:sz="0" w:space="0" w:color="auto"/>
            <w:bottom w:val="none" w:sz="0" w:space="0" w:color="auto"/>
            <w:right w:val="none" w:sz="0" w:space="0" w:color="auto"/>
          </w:divBdr>
          <w:divsChild>
            <w:div w:id="1170675760">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524371864">
                      <w:marLeft w:val="0"/>
                      <w:marRight w:val="0"/>
                      <w:marTop w:val="0"/>
                      <w:marBottom w:val="0"/>
                      <w:divBdr>
                        <w:top w:val="none" w:sz="0" w:space="0" w:color="auto"/>
                        <w:left w:val="none" w:sz="0" w:space="0" w:color="auto"/>
                        <w:bottom w:val="none" w:sz="0" w:space="0" w:color="auto"/>
                        <w:right w:val="none" w:sz="0" w:space="0" w:color="auto"/>
                      </w:divBdr>
                      <w:divsChild>
                        <w:div w:id="458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24964">
          <w:marLeft w:val="0"/>
          <w:marRight w:val="0"/>
          <w:marTop w:val="0"/>
          <w:marBottom w:val="0"/>
          <w:divBdr>
            <w:top w:val="none" w:sz="0" w:space="0" w:color="auto"/>
            <w:left w:val="none" w:sz="0" w:space="0" w:color="auto"/>
            <w:bottom w:val="none" w:sz="0" w:space="0" w:color="auto"/>
            <w:right w:val="none" w:sz="0" w:space="0" w:color="auto"/>
          </w:divBdr>
          <w:divsChild>
            <w:div w:id="1771580801">
              <w:marLeft w:val="0"/>
              <w:marRight w:val="0"/>
              <w:marTop w:val="0"/>
              <w:marBottom w:val="0"/>
              <w:divBdr>
                <w:top w:val="none" w:sz="0" w:space="0" w:color="auto"/>
                <w:left w:val="none" w:sz="0" w:space="0" w:color="auto"/>
                <w:bottom w:val="none" w:sz="0" w:space="0" w:color="auto"/>
                <w:right w:val="none" w:sz="0" w:space="0" w:color="auto"/>
              </w:divBdr>
              <w:divsChild>
                <w:div w:id="1286932320">
                  <w:marLeft w:val="0"/>
                  <w:marRight w:val="0"/>
                  <w:marTop w:val="0"/>
                  <w:marBottom w:val="0"/>
                  <w:divBdr>
                    <w:top w:val="none" w:sz="0" w:space="0" w:color="auto"/>
                    <w:left w:val="none" w:sz="0" w:space="0" w:color="auto"/>
                    <w:bottom w:val="none" w:sz="0" w:space="0" w:color="auto"/>
                    <w:right w:val="none" w:sz="0" w:space="0" w:color="auto"/>
                  </w:divBdr>
                  <w:divsChild>
                    <w:div w:id="2053338632">
                      <w:marLeft w:val="0"/>
                      <w:marRight w:val="0"/>
                      <w:marTop w:val="0"/>
                      <w:marBottom w:val="0"/>
                      <w:divBdr>
                        <w:top w:val="none" w:sz="0" w:space="0" w:color="auto"/>
                        <w:left w:val="none" w:sz="0" w:space="0" w:color="auto"/>
                        <w:bottom w:val="none" w:sz="0" w:space="0" w:color="auto"/>
                        <w:right w:val="none" w:sz="0" w:space="0" w:color="auto"/>
                      </w:divBdr>
                      <w:divsChild>
                        <w:div w:id="1990286490">
                          <w:marLeft w:val="0"/>
                          <w:marRight w:val="0"/>
                          <w:marTop w:val="0"/>
                          <w:marBottom w:val="0"/>
                          <w:divBdr>
                            <w:top w:val="none" w:sz="0" w:space="0" w:color="auto"/>
                            <w:left w:val="none" w:sz="0" w:space="0" w:color="auto"/>
                            <w:bottom w:val="none" w:sz="0" w:space="0" w:color="auto"/>
                            <w:right w:val="none" w:sz="0" w:space="0" w:color="auto"/>
                          </w:divBdr>
                        </w:div>
                        <w:div w:id="1962420884">
                          <w:marLeft w:val="0"/>
                          <w:marRight w:val="0"/>
                          <w:marTop w:val="0"/>
                          <w:marBottom w:val="0"/>
                          <w:divBdr>
                            <w:top w:val="none" w:sz="0" w:space="0" w:color="auto"/>
                            <w:left w:val="none" w:sz="0" w:space="0" w:color="auto"/>
                            <w:bottom w:val="none" w:sz="0" w:space="0" w:color="auto"/>
                            <w:right w:val="none" w:sz="0" w:space="0" w:color="auto"/>
                          </w:divBdr>
                          <w:divsChild>
                            <w:div w:id="73089488">
                              <w:marLeft w:val="0"/>
                              <w:marRight w:val="0"/>
                              <w:marTop w:val="0"/>
                              <w:marBottom w:val="0"/>
                              <w:divBdr>
                                <w:top w:val="none" w:sz="0" w:space="0" w:color="auto"/>
                                <w:left w:val="none" w:sz="0" w:space="0" w:color="auto"/>
                                <w:bottom w:val="none" w:sz="0" w:space="0" w:color="auto"/>
                                <w:right w:val="none" w:sz="0" w:space="0" w:color="auto"/>
                              </w:divBdr>
                              <w:divsChild>
                                <w:div w:id="577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999422">
          <w:marLeft w:val="0"/>
          <w:marRight w:val="0"/>
          <w:marTop w:val="0"/>
          <w:marBottom w:val="0"/>
          <w:divBdr>
            <w:top w:val="none" w:sz="0" w:space="0" w:color="auto"/>
            <w:left w:val="none" w:sz="0" w:space="0" w:color="auto"/>
            <w:bottom w:val="none" w:sz="0" w:space="0" w:color="auto"/>
            <w:right w:val="none" w:sz="0" w:space="0" w:color="auto"/>
          </w:divBdr>
          <w:divsChild>
            <w:div w:id="1205216803">
              <w:marLeft w:val="0"/>
              <w:marRight w:val="0"/>
              <w:marTop w:val="0"/>
              <w:marBottom w:val="0"/>
              <w:divBdr>
                <w:top w:val="none" w:sz="0" w:space="0" w:color="auto"/>
                <w:left w:val="none" w:sz="0" w:space="0" w:color="auto"/>
                <w:bottom w:val="none" w:sz="0" w:space="0" w:color="auto"/>
                <w:right w:val="none" w:sz="0" w:space="0" w:color="auto"/>
              </w:divBdr>
              <w:divsChild>
                <w:div w:id="1348945159">
                  <w:marLeft w:val="0"/>
                  <w:marRight w:val="0"/>
                  <w:marTop w:val="0"/>
                  <w:marBottom w:val="0"/>
                  <w:divBdr>
                    <w:top w:val="none" w:sz="0" w:space="0" w:color="auto"/>
                    <w:left w:val="none" w:sz="0" w:space="0" w:color="auto"/>
                    <w:bottom w:val="none" w:sz="0" w:space="0" w:color="auto"/>
                    <w:right w:val="none" w:sz="0" w:space="0" w:color="auto"/>
                  </w:divBdr>
                  <w:divsChild>
                    <w:div w:id="385422349">
                      <w:marLeft w:val="0"/>
                      <w:marRight w:val="0"/>
                      <w:marTop w:val="0"/>
                      <w:marBottom w:val="0"/>
                      <w:divBdr>
                        <w:top w:val="none" w:sz="0" w:space="0" w:color="auto"/>
                        <w:left w:val="none" w:sz="0" w:space="0" w:color="auto"/>
                        <w:bottom w:val="none" w:sz="0" w:space="0" w:color="auto"/>
                        <w:right w:val="none" w:sz="0" w:space="0" w:color="auto"/>
                      </w:divBdr>
                      <w:divsChild>
                        <w:div w:id="1102186705">
                          <w:marLeft w:val="0"/>
                          <w:marRight w:val="0"/>
                          <w:marTop w:val="0"/>
                          <w:marBottom w:val="0"/>
                          <w:divBdr>
                            <w:top w:val="none" w:sz="0" w:space="0" w:color="auto"/>
                            <w:left w:val="none" w:sz="0" w:space="0" w:color="auto"/>
                            <w:bottom w:val="none" w:sz="0" w:space="0" w:color="auto"/>
                            <w:right w:val="none" w:sz="0" w:space="0" w:color="auto"/>
                          </w:divBdr>
                        </w:div>
                        <w:div w:id="403454046">
                          <w:marLeft w:val="0"/>
                          <w:marRight w:val="0"/>
                          <w:marTop w:val="0"/>
                          <w:marBottom w:val="0"/>
                          <w:divBdr>
                            <w:top w:val="none" w:sz="0" w:space="0" w:color="auto"/>
                            <w:left w:val="none" w:sz="0" w:space="0" w:color="auto"/>
                            <w:bottom w:val="none" w:sz="0" w:space="0" w:color="auto"/>
                            <w:right w:val="none" w:sz="0" w:space="0" w:color="auto"/>
                          </w:divBdr>
                          <w:divsChild>
                            <w:div w:id="1627814050">
                              <w:marLeft w:val="0"/>
                              <w:marRight w:val="0"/>
                              <w:marTop w:val="0"/>
                              <w:marBottom w:val="0"/>
                              <w:divBdr>
                                <w:top w:val="none" w:sz="0" w:space="0" w:color="auto"/>
                                <w:left w:val="none" w:sz="0" w:space="0" w:color="auto"/>
                                <w:bottom w:val="none" w:sz="0" w:space="0" w:color="auto"/>
                                <w:right w:val="none" w:sz="0" w:space="0" w:color="auto"/>
                              </w:divBdr>
                              <w:divsChild>
                                <w:div w:id="14595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boudou@gmail.com" TargetMode="Externa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1002AFF" w:usb1="4000ACFF" w:usb2="00000009"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24FE"/>
    <w:rsid w:val="0018239A"/>
    <w:rsid w:val="002E24FE"/>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2E24FE"/>
    <w:rPr>
      <w:color w:val="808080"/>
    </w:rPr>
  </w:style>
  <w:style w:type="paragraph" w:customStyle="1" w:styleId="AE880C1B3A8A4DD5A51970D3D00294CD">
    <w:name w:val="AE880C1B3A8A4DD5A51970D3D00294CD"/>
    <w:rsid w:val="002E24FE"/>
  </w:style>
  <w:style w:type="paragraph" w:customStyle="1" w:styleId="C0165F28CB1A479B82B65810930F378E">
    <w:name w:val="C0165F28CB1A479B82B65810930F378E"/>
    <w:rsid w:val="002E24FE"/>
  </w:style>
  <w:style w:type="paragraph" w:customStyle="1" w:styleId="250FB8EA4C4C42CBAEB1ED0B2C0FC4C5">
    <w:name w:val="250FB8EA4C4C42CBAEB1ED0B2C0FC4C5"/>
    <w:rsid w:val="002E24FE"/>
  </w:style>
  <w:style w:type="paragraph" w:customStyle="1" w:styleId="7688D1C173C74314AE089ED3E473B1F2">
    <w:name w:val="7688D1C173C74314AE089ED3E473B1F2"/>
    <w:rsid w:val="002E24FE"/>
  </w:style>
  <w:style w:type="paragraph" w:customStyle="1" w:styleId="6CAD0997928B4173AD7E18FDC5207970">
    <w:name w:val="6CAD0997928B4173AD7E18FDC5207970"/>
    <w:rsid w:val="002E24F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01C8CD85-C15C-44EF-9BB4-8B80018EE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99</Pages>
  <Words>26610</Words>
  <Characters>143696</Characters>
  <Application>Microsoft Office Word</Application>
  <DocSecurity>0</DocSecurity>
  <Lines>1197</Lines>
  <Paragraphs>339</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169967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240</cp:revision>
  <dcterms:created xsi:type="dcterms:W3CDTF">2021-02-10T14:13:00Z</dcterms:created>
  <dcterms:modified xsi:type="dcterms:W3CDTF">2021-02-14T17:34:00Z</dcterms:modified>
</cp:coreProperties>
</file>